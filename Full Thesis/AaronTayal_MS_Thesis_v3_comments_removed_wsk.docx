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DB6360E" w14:textId="0068CA48" w:rsidR="00527A65" w:rsidRDefault="00527A65" w:rsidP="00527A65">
      <w:pPr>
        <w:spacing w:line="480" w:lineRule="auto"/>
      </w:pPr>
    </w:p>
    <w:p w14:paraId="12448B15" w14:textId="77777777" w:rsidR="00527A65" w:rsidRDefault="00527A65" w:rsidP="00527A65">
      <w:pPr>
        <w:spacing w:line="480" w:lineRule="auto"/>
      </w:pPr>
    </w:p>
    <w:p w14:paraId="75080C7B" w14:textId="6D732B53" w:rsidR="00527A65" w:rsidRPr="000D067E" w:rsidRDefault="00E966D7" w:rsidP="00527A65">
      <w:pPr>
        <w:spacing w:line="480" w:lineRule="auto"/>
        <w:rPr>
          <w:color w:val="385623" w:themeColor="accent6" w:themeShade="80"/>
        </w:rPr>
      </w:pPr>
      <w:r w:rsidRPr="000D067E">
        <w:rPr>
          <w:color w:val="385623" w:themeColor="accent6" w:themeShade="80"/>
        </w:rPr>
        <w:t>Long-term impacts of disturbance on plant and insect communities in forest ecosystems</w:t>
      </w:r>
    </w:p>
    <w:p w14:paraId="50D3C86A" w14:textId="77777777" w:rsidR="00527A65" w:rsidRPr="000D067E" w:rsidRDefault="00527A65" w:rsidP="00527A65">
      <w:pPr>
        <w:spacing w:line="480" w:lineRule="auto"/>
        <w:rPr>
          <w:color w:val="385623" w:themeColor="accent6" w:themeShade="80"/>
        </w:rPr>
      </w:pPr>
    </w:p>
    <w:p w14:paraId="67BC5C8D" w14:textId="089D7A41" w:rsidR="00527A65" w:rsidRPr="000D067E" w:rsidRDefault="00E966D7" w:rsidP="00527A65">
      <w:pPr>
        <w:jc w:val="center"/>
        <w:rPr>
          <w:color w:val="385623" w:themeColor="accent6" w:themeShade="80"/>
        </w:rPr>
      </w:pPr>
      <w:r w:rsidRPr="000D067E">
        <w:rPr>
          <w:color w:val="385623" w:themeColor="accent6" w:themeShade="80"/>
        </w:rPr>
        <w:t>Thesis</w:t>
      </w:r>
    </w:p>
    <w:p w14:paraId="40378974" w14:textId="77777777" w:rsidR="00527A65" w:rsidRPr="000D067E" w:rsidRDefault="00527A65" w:rsidP="00527A65">
      <w:pPr>
        <w:spacing w:line="480" w:lineRule="auto"/>
        <w:rPr>
          <w:color w:val="385623" w:themeColor="accent6" w:themeShade="80"/>
        </w:rPr>
      </w:pPr>
    </w:p>
    <w:p w14:paraId="2DA10720" w14:textId="5F43643A" w:rsidR="00527A65" w:rsidRPr="000D067E" w:rsidRDefault="00527A65" w:rsidP="00527A65">
      <w:pPr>
        <w:spacing w:line="480" w:lineRule="auto"/>
        <w:jc w:val="center"/>
        <w:rPr>
          <w:color w:val="385623" w:themeColor="accent6" w:themeShade="80"/>
        </w:rPr>
      </w:pPr>
      <w:r w:rsidRPr="000D067E">
        <w:rPr>
          <w:color w:val="385623" w:themeColor="accent6" w:themeShade="80"/>
        </w:rPr>
        <w:t xml:space="preserve">Presented in Partial Fulfillment of the Requirements for the Degree </w:t>
      </w:r>
      <w:r w:rsidR="00E966D7" w:rsidRPr="000D067E">
        <w:rPr>
          <w:color w:val="385623" w:themeColor="accent6" w:themeShade="80"/>
        </w:rPr>
        <w:t>Master of Science</w:t>
      </w:r>
      <w:r w:rsidRPr="000D067E">
        <w:rPr>
          <w:color w:val="385623" w:themeColor="accent6" w:themeShade="80"/>
        </w:rPr>
        <w:t xml:space="preserve"> in the Graduate School of The Ohio State University</w:t>
      </w:r>
    </w:p>
    <w:p w14:paraId="159B2441" w14:textId="77777777" w:rsidR="00527A65" w:rsidRPr="000D067E" w:rsidRDefault="00527A65" w:rsidP="00527A65">
      <w:pPr>
        <w:spacing w:line="480" w:lineRule="auto"/>
        <w:jc w:val="center"/>
        <w:rPr>
          <w:color w:val="385623" w:themeColor="accent6" w:themeShade="80"/>
        </w:rPr>
      </w:pPr>
    </w:p>
    <w:p w14:paraId="7BCA8BFB" w14:textId="77777777" w:rsidR="00527A65" w:rsidRPr="000D067E" w:rsidRDefault="00527A65" w:rsidP="00527A65">
      <w:pPr>
        <w:spacing w:line="480" w:lineRule="auto"/>
        <w:jc w:val="center"/>
        <w:rPr>
          <w:color w:val="385623" w:themeColor="accent6" w:themeShade="80"/>
        </w:rPr>
      </w:pPr>
      <w:r w:rsidRPr="000D067E">
        <w:rPr>
          <w:color w:val="385623" w:themeColor="accent6" w:themeShade="80"/>
        </w:rPr>
        <w:t>By</w:t>
      </w:r>
    </w:p>
    <w:p w14:paraId="24690922" w14:textId="3956B413" w:rsidR="00527A65" w:rsidRPr="000D067E" w:rsidRDefault="00E966D7" w:rsidP="00527A65">
      <w:pPr>
        <w:spacing w:line="480" w:lineRule="auto"/>
        <w:jc w:val="center"/>
        <w:rPr>
          <w:color w:val="385623" w:themeColor="accent6" w:themeShade="80"/>
        </w:rPr>
      </w:pPr>
      <w:r w:rsidRPr="000D067E">
        <w:rPr>
          <w:color w:val="385623" w:themeColor="accent6" w:themeShade="80"/>
        </w:rPr>
        <w:t>Aaron Tayal</w:t>
      </w:r>
    </w:p>
    <w:p w14:paraId="6C901505" w14:textId="633A4356" w:rsidR="00527A65" w:rsidRPr="000D067E" w:rsidRDefault="00527A65" w:rsidP="00527A65">
      <w:pPr>
        <w:jc w:val="center"/>
        <w:rPr>
          <w:color w:val="385623" w:themeColor="accent6" w:themeShade="80"/>
        </w:rPr>
      </w:pPr>
      <w:r w:rsidRPr="000D067E">
        <w:rPr>
          <w:color w:val="385623" w:themeColor="accent6" w:themeShade="80"/>
        </w:rPr>
        <w:t xml:space="preserve">Graduate Program in </w:t>
      </w:r>
      <w:r w:rsidR="00E966D7" w:rsidRPr="000D067E">
        <w:rPr>
          <w:color w:val="385623" w:themeColor="accent6" w:themeShade="80"/>
        </w:rPr>
        <w:t>Entomology</w:t>
      </w:r>
    </w:p>
    <w:p w14:paraId="6E835F71" w14:textId="77777777" w:rsidR="00527A65" w:rsidRPr="000D067E" w:rsidRDefault="00527A65" w:rsidP="00527A65">
      <w:pPr>
        <w:spacing w:line="480" w:lineRule="auto"/>
        <w:jc w:val="center"/>
        <w:rPr>
          <w:color w:val="385623" w:themeColor="accent6" w:themeShade="80"/>
        </w:rPr>
      </w:pPr>
    </w:p>
    <w:p w14:paraId="40F1715B" w14:textId="77777777" w:rsidR="00527A65" w:rsidRPr="000D067E" w:rsidRDefault="00527A65" w:rsidP="00527A65">
      <w:pPr>
        <w:spacing w:line="480" w:lineRule="auto"/>
        <w:jc w:val="center"/>
        <w:rPr>
          <w:color w:val="385623" w:themeColor="accent6" w:themeShade="80"/>
        </w:rPr>
      </w:pPr>
      <w:r w:rsidRPr="000D067E">
        <w:rPr>
          <w:color w:val="385623" w:themeColor="accent6" w:themeShade="80"/>
        </w:rPr>
        <w:t>The Ohio State University</w:t>
      </w:r>
    </w:p>
    <w:p w14:paraId="09967AEA" w14:textId="511CD9E9" w:rsidR="00527A65" w:rsidRPr="000D067E" w:rsidRDefault="00E966D7" w:rsidP="00527A65">
      <w:pPr>
        <w:jc w:val="center"/>
        <w:rPr>
          <w:color w:val="385623" w:themeColor="accent6" w:themeShade="80"/>
        </w:rPr>
      </w:pPr>
      <w:r w:rsidRPr="000D067E">
        <w:rPr>
          <w:color w:val="385623" w:themeColor="accent6" w:themeShade="80"/>
        </w:rPr>
        <w:t>2025</w:t>
      </w:r>
    </w:p>
    <w:p w14:paraId="6CF62817" w14:textId="77777777" w:rsidR="00527A65" w:rsidRPr="000D067E" w:rsidRDefault="00527A65" w:rsidP="00527A65">
      <w:pPr>
        <w:spacing w:line="480" w:lineRule="auto"/>
        <w:jc w:val="center"/>
        <w:rPr>
          <w:color w:val="385623" w:themeColor="accent6" w:themeShade="80"/>
        </w:rPr>
      </w:pPr>
    </w:p>
    <w:p w14:paraId="3A6CE654" w14:textId="77777777" w:rsidR="00527A65" w:rsidRPr="000D067E" w:rsidRDefault="00527A65" w:rsidP="00527A65">
      <w:pPr>
        <w:spacing w:line="480" w:lineRule="auto"/>
        <w:jc w:val="center"/>
        <w:rPr>
          <w:color w:val="385623" w:themeColor="accent6" w:themeShade="80"/>
        </w:rPr>
      </w:pPr>
    </w:p>
    <w:p w14:paraId="7ECCF49C" w14:textId="11F8D64A" w:rsidR="00527A65" w:rsidRPr="000D067E" w:rsidRDefault="00E966D7" w:rsidP="00527A65">
      <w:pPr>
        <w:spacing w:line="480" w:lineRule="auto"/>
        <w:jc w:val="center"/>
        <w:rPr>
          <w:color w:val="385623" w:themeColor="accent6" w:themeShade="80"/>
        </w:rPr>
      </w:pPr>
      <w:r w:rsidRPr="000D067E">
        <w:rPr>
          <w:color w:val="385623" w:themeColor="accent6" w:themeShade="80"/>
        </w:rPr>
        <w:t>Thesis</w:t>
      </w:r>
      <w:r w:rsidR="00527A65" w:rsidRPr="000D067E">
        <w:rPr>
          <w:color w:val="385623" w:themeColor="accent6" w:themeShade="80"/>
        </w:rPr>
        <w:t xml:space="preserve"> </w:t>
      </w:r>
      <w:r w:rsidR="00F259C6" w:rsidRPr="000D067E">
        <w:rPr>
          <w:color w:val="385623" w:themeColor="accent6" w:themeShade="80"/>
        </w:rPr>
        <w:t>Committee</w:t>
      </w:r>
    </w:p>
    <w:p w14:paraId="17D10B8C" w14:textId="686FCE1C" w:rsidR="00527A65" w:rsidRPr="000D067E" w:rsidRDefault="00E966D7" w:rsidP="00527A65">
      <w:pPr>
        <w:spacing w:line="480" w:lineRule="auto"/>
        <w:jc w:val="center"/>
        <w:rPr>
          <w:color w:val="385623" w:themeColor="accent6" w:themeShade="80"/>
        </w:rPr>
      </w:pPr>
      <w:r w:rsidRPr="000D067E">
        <w:rPr>
          <w:color w:val="385623" w:themeColor="accent6" w:themeShade="80"/>
        </w:rPr>
        <w:t>Kayla I. Perry</w:t>
      </w:r>
    </w:p>
    <w:p w14:paraId="49B4AB89" w14:textId="10DAA29A" w:rsidR="00527A65" w:rsidRPr="000D067E" w:rsidRDefault="00E966D7" w:rsidP="00527A65">
      <w:pPr>
        <w:spacing w:line="480" w:lineRule="auto"/>
        <w:jc w:val="center"/>
        <w:rPr>
          <w:color w:val="385623" w:themeColor="accent6" w:themeShade="80"/>
        </w:rPr>
      </w:pPr>
      <w:r w:rsidRPr="000D067E">
        <w:rPr>
          <w:color w:val="385623" w:themeColor="accent6" w:themeShade="80"/>
        </w:rPr>
        <w:t xml:space="preserve">Mary </w:t>
      </w:r>
      <w:r w:rsidR="00C76119" w:rsidRPr="000D067E">
        <w:rPr>
          <w:color w:val="385623" w:themeColor="accent6" w:themeShade="80"/>
        </w:rPr>
        <w:t>M</w:t>
      </w:r>
      <w:r w:rsidR="00F33323" w:rsidRPr="000D067E">
        <w:rPr>
          <w:color w:val="385623" w:themeColor="accent6" w:themeShade="80"/>
        </w:rPr>
        <w:t>.</w:t>
      </w:r>
      <w:r w:rsidR="00C76119" w:rsidRPr="000D067E">
        <w:rPr>
          <w:color w:val="385623" w:themeColor="accent6" w:themeShade="80"/>
        </w:rPr>
        <w:t xml:space="preserve"> </w:t>
      </w:r>
      <w:r w:rsidRPr="000D067E">
        <w:rPr>
          <w:color w:val="385623" w:themeColor="accent6" w:themeShade="80"/>
        </w:rPr>
        <w:t>Gardiner</w:t>
      </w:r>
    </w:p>
    <w:p w14:paraId="342A2BA4" w14:textId="0A571A54" w:rsidR="00C76119" w:rsidRPr="000D067E" w:rsidRDefault="00C76119" w:rsidP="00527A65">
      <w:pPr>
        <w:spacing w:line="480" w:lineRule="auto"/>
        <w:jc w:val="center"/>
        <w:rPr>
          <w:color w:val="385623" w:themeColor="accent6" w:themeShade="80"/>
        </w:rPr>
      </w:pPr>
      <w:r w:rsidRPr="000D067E">
        <w:rPr>
          <w:color w:val="385623" w:themeColor="accent6" w:themeShade="80"/>
        </w:rPr>
        <w:t xml:space="preserve">Wendy </w:t>
      </w:r>
      <w:r w:rsidR="00F33323" w:rsidRPr="000D067E">
        <w:rPr>
          <w:color w:val="385623" w:themeColor="accent6" w:themeShade="80"/>
        </w:rPr>
        <w:t>S. Klooster</w:t>
      </w:r>
    </w:p>
    <w:p w14:paraId="33259105" w14:textId="75443735" w:rsidR="00527A65" w:rsidRPr="000D067E" w:rsidRDefault="00E966D7" w:rsidP="00527A65">
      <w:pPr>
        <w:spacing w:line="480" w:lineRule="auto"/>
        <w:jc w:val="center"/>
        <w:rPr>
          <w:color w:val="385623" w:themeColor="accent6" w:themeShade="80"/>
        </w:rPr>
      </w:pPr>
      <w:r w:rsidRPr="000D067E">
        <w:rPr>
          <w:color w:val="385623" w:themeColor="accent6" w:themeShade="80"/>
        </w:rPr>
        <w:t>Sam</w:t>
      </w:r>
      <w:r w:rsidR="00F33323" w:rsidRPr="000D067E">
        <w:rPr>
          <w:color w:val="385623" w:themeColor="accent6" w:themeShade="80"/>
        </w:rPr>
        <w:t>uel F.</w:t>
      </w:r>
      <w:r w:rsidRPr="000D067E">
        <w:rPr>
          <w:color w:val="385623" w:themeColor="accent6" w:themeShade="80"/>
        </w:rPr>
        <w:t xml:space="preserve"> Ward</w:t>
      </w:r>
    </w:p>
    <w:p w14:paraId="43393605" w14:textId="400CDCDD" w:rsidR="00527A65" w:rsidRPr="000D067E" w:rsidRDefault="00527A65" w:rsidP="00527A65">
      <w:pPr>
        <w:spacing w:line="480" w:lineRule="auto"/>
        <w:jc w:val="center"/>
        <w:rPr>
          <w:color w:val="385623" w:themeColor="accent6" w:themeShade="80"/>
        </w:rPr>
      </w:pPr>
    </w:p>
    <w:p w14:paraId="04DA496B" w14:textId="77777777" w:rsidR="00527A65" w:rsidRPr="000D067E" w:rsidRDefault="0077693B">
      <w:pPr>
        <w:rPr>
          <w:color w:val="385623" w:themeColor="accent6" w:themeShade="80"/>
        </w:rPr>
      </w:pPr>
      <w:r w:rsidRPr="000D067E">
        <w:rPr>
          <w:noProof/>
          <w:color w:val="385623" w:themeColor="accent6" w:themeShade="80"/>
        </w:rPr>
        <mc:AlternateContent>
          <mc:Choice Requires="wps">
            <w:drawing>
              <wp:anchor distT="0" distB="0" distL="114300" distR="114300" simplePos="0" relativeHeight="251658244" behindDoc="0" locked="0" layoutInCell="1" allowOverlap="1" wp14:anchorId="6AE718B0" wp14:editId="3EAAFA52">
                <wp:simplePos x="0" y="0"/>
                <wp:positionH relativeFrom="page">
                  <wp:posOffset>3929597</wp:posOffset>
                </wp:positionH>
                <wp:positionV relativeFrom="page">
                  <wp:posOffset>8720937</wp:posOffset>
                </wp:positionV>
                <wp:extent cx="405114" cy="272005"/>
                <wp:effectExtent l="0" t="0" r="0" b="0"/>
                <wp:wrapNone/>
                <wp:docPr id="16" name="Text Box 16"/>
                <wp:cNvGraphicFramePr/>
                <a:graphic xmlns:a="http://schemas.openxmlformats.org/drawingml/2006/main">
                  <a:graphicData uri="http://schemas.microsoft.com/office/word/2010/wordprocessingShape">
                    <wps:wsp>
                      <wps:cNvSpPr txBox="1"/>
                      <wps:spPr>
                        <a:xfrm>
                          <a:off x="0" y="0"/>
                          <a:ext cx="405114" cy="27200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4BD6660" w14:textId="77777777" w:rsidR="0004216D" w:rsidRDefault="0004216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6AE718B0" id="_x0000_t202" coordsize="21600,21600" o:spt="202" path="m,l,21600r21600,l21600,xe">
                <v:stroke joinstyle="miter"/>
                <v:path gradientshapeok="t" o:connecttype="rect"/>
              </v:shapetype>
              <v:shape id="Text Box 16" o:spid="_x0000_s1026" type="#_x0000_t202" style="position:absolute;margin-left:309.4pt;margin-top:686.7pt;width:31.9pt;height:21.4pt;z-index:25165824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" fillcolor="white [3201]" stroked="f" strokeweight=".5pt">
                <v:textbox>
                  <w:txbxContent>
                    <w:p w14:paraId="74BD6660" w14:textId="77777777" w:rsidR="0004216D" w:rsidRDefault="0004216D"/>
                  </w:txbxContent>
                </v:textbox>
                <w10:wrap anchorx="page" anchory="page"/>
              </v:shape>
            </w:pict>
          </mc:Fallback>
        </mc:AlternateContent>
      </w:r>
      <w:r w:rsidR="00527A65" w:rsidRPr="000D067E">
        <w:rPr>
          <w:color w:val="385623" w:themeColor="accent6" w:themeShade="80"/>
        </w:rPr>
        <w:br w:type="page"/>
      </w:r>
    </w:p>
    <w:p w14:paraId="453F3B0E" w14:textId="77777777" w:rsidR="00527A65" w:rsidRPr="000D067E" w:rsidRDefault="00527A65" w:rsidP="00527A65">
      <w:pPr>
        <w:spacing w:line="480" w:lineRule="auto"/>
        <w:rPr>
          <w:color w:val="385623" w:themeColor="accent6" w:themeShade="80"/>
        </w:rPr>
      </w:pPr>
    </w:p>
    <w:p w14:paraId="25C94FDF" w14:textId="77777777" w:rsidR="00527A65" w:rsidRPr="000D067E" w:rsidRDefault="00527A65" w:rsidP="00527A65">
      <w:pPr>
        <w:spacing w:line="480" w:lineRule="auto"/>
        <w:rPr>
          <w:color w:val="385623" w:themeColor="accent6" w:themeShade="80"/>
        </w:rPr>
      </w:pPr>
    </w:p>
    <w:p w14:paraId="3709D1F0" w14:textId="77777777" w:rsidR="00527A65" w:rsidRPr="000D067E" w:rsidRDefault="00527A65" w:rsidP="00527A65">
      <w:pPr>
        <w:spacing w:line="480" w:lineRule="auto"/>
        <w:rPr>
          <w:color w:val="385623" w:themeColor="accent6" w:themeShade="80"/>
        </w:rPr>
      </w:pPr>
    </w:p>
    <w:p w14:paraId="0EC7B94F" w14:textId="77777777" w:rsidR="00527A65" w:rsidRPr="000D067E" w:rsidRDefault="00527A65" w:rsidP="00527A65">
      <w:pPr>
        <w:spacing w:line="480" w:lineRule="auto"/>
        <w:rPr>
          <w:color w:val="385623" w:themeColor="accent6" w:themeShade="80"/>
        </w:rPr>
      </w:pPr>
    </w:p>
    <w:p w14:paraId="1F1CCC5D" w14:textId="77777777" w:rsidR="00527A65" w:rsidRPr="000D067E" w:rsidRDefault="00527A65" w:rsidP="00527A65">
      <w:pPr>
        <w:spacing w:line="480" w:lineRule="auto"/>
        <w:rPr>
          <w:color w:val="385623" w:themeColor="accent6" w:themeShade="80"/>
        </w:rPr>
      </w:pPr>
    </w:p>
    <w:p w14:paraId="2ED8DC42" w14:textId="77777777" w:rsidR="00527A65" w:rsidRPr="000D067E" w:rsidRDefault="00527A65" w:rsidP="00527A65">
      <w:pPr>
        <w:spacing w:line="480" w:lineRule="auto"/>
        <w:rPr>
          <w:color w:val="385623" w:themeColor="accent6" w:themeShade="80"/>
        </w:rPr>
      </w:pPr>
    </w:p>
    <w:p w14:paraId="5086ACF6" w14:textId="77777777" w:rsidR="00527A65" w:rsidRPr="000D067E" w:rsidRDefault="00527A65" w:rsidP="00527A65">
      <w:pPr>
        <w:spacing w:line="480" w:lineRule="auto"/>
        <w:rPr>
          <w:color w:val="385623" w:themeColor="accent6" w:themeShade="80"/>
        </w:rPr>
      </w:pPr>
    </w:p>
    <w:p w14:paraId="59A6432A" w14:textId="77777777" w:rsidR="00527A65" w:rsidRPr="000D067E" w:rsidRDefault="00527A65" w:rsidP="00527A65">
      <w:pPr>
        <w:spacing w:line="480" w:lineRule="auto"/>
        <w:rPr>
          <w:color w:val="385623" w:themeColor="accent6" w:themeShade="80"/>
        </w:rPr>
      </w:pPr>
    </w:p>
    <w:p w14:paraId="5A6B8E61" w14:textId="77777777" w:rsidR="00527A65" w:rsidRPr="000D067E" w:rsidRDefault="00527A65" w:rsidP="00527A65">
      <w:pPr>
        <w:spacing w:line="480" w:lineRule="auto"/>
        <w:jc w:val="center"/>
        <w:rPr>
          <w:color w:val="385623" w:themeColor="accent6" w:themeShade="80"/>
        </w:rPr>
      </w:pPr>
      <w:r w:rsidRPr="000D067E">
        <w:rPr>
          <w:color w:val="385623" w:themeColor="accent6" w:themeShade="80"/>
        </w:rPr>
        <w:t>Copyrighted by</w:t>
      </w:r>
    </w:p>
    <w:p w14:paraId="6B41FD32" w14:textId="696DE10B" w:rsidR="00527A65" w:rsidRPr="000D067E" w:rsidRDefault="00E966D7" w:rsidP="00527A65">
      <w:pPr>
        <w:spacing w:line="480" w:lineRule="auto"/>
        <w:jc w:val="center"/>
        <w:rPr>
          <w:color w:val="385623" w:themeColor="accent6" w:themeShade="80"/>
        </w:rPr>
      </w:pPr>
      <w:r w:rsidRPr="000D067E">
        <w:rPr>
          <w:color w:val="385623" w:themeColor="accent6" w:themeShade="80"/>
        </w:rPr>
        <w:t>Aaron Tayal</w:t>
      </w:r>
    </w:p>
    <w:p w14:paraId="5D9B5ED3" w14:textId="0393DC66" w:rsidR="00527A65" w:rsidRPr="000D067E" w:rsidRDefault="00E966D7" w:rsidP="00527A65">
      <w:pPr>
        <w:jc w:val="center"/>
        <w:rPr>
          <w:color w:val="385623" w:themeColor="accent6" w:themeShade="80"/>
        </w:rPr>
      </w:pPr>
      <w:r w:rsidRPr="000D067E">
        <w:rPr>
          <w:color w:val="385623" w:themeColor="accent6" w:themeShade="80"/>
        </w:rPr>
        <w:t>2025</w:t>
      </w:r>
    </w:p>
    <w:p w14:paraId="2C91A1A4" w14:textId="77777777" w:rsidR="00527A65" w:rsidRPr="000D067E" w:rsidRDefault="00527A65" w:rsidP="00527A65">
      <w:pPr>
        <w:spacing w:line="480" w:lineRule="auto"/>
        <w:rPr>
          <w:color w:val="385623" w:themeColor="accent6" w:themeShade="80"/>
        </w:rPr>
      </w:pPr>
    </w:p>
    <w:p w14:paraId="69F2D403" w14:textId="77777777" w:rsidR="00185AC8" w:rsidRPr="000D067E" w:rsidRDefault="0077693B" w:rsidP="00527A65">
      <w:pPr>
        <w:spacing w:line="480" w:lineRule="auto"/>
        <w:rPr>
          <w:color w:val="385623" w:themeColor="accent6" w:themeShade="80"/>
        </w:rPr>
      </w:pPr>
      <w:r w:rsidRPr="000D067E">
        <w:rPr>
          <w:noProof/>
          <w:color w:val="385623" w:themeColor="accent6" w:themeShade="80"/>
        </w:rPr>
        <mc:AlternateContent>
          <mc:Choice Requires="wps">
            <w:drawing>
              <wp:anchor distT="0" distB="0" distL="114300" distR="114300" simplePos="0" relativeHeight="251658243" behindDoc="0" locked="0" layoutInCell="1" allowOverlap="1" wp14:anchorId="4051E24C" wp14:editId="20635487">
                <wp:simplePos x="0" y="0"/>
                <wp:positionH relativeFrom="margin">
                  <wp:align>center</wp:align>
                </wp:positionH>
                <wp:positionV relativeFrom="page">
                  <wp:posOffset>8646168</wp:posOffset>
                </wp:positionV>
                <wp:extent cx="272005" cy="347240"/>
                <wp:effectExtent l="0" t="0" r="0" b="0"/>
                <wp:wrapNone/>
                <wp:docPr id="15" name="Text Box 15"/>
                <wp:cNvGraphicFramePr/>
                <a:graphic xmlns:a="http://schemas.openxmlformats.org/drawingml/2006/main">
                  <a:graphicData uri="http://schemas.microsoft.com/office/word/2010/wordprocessingShape">
                    <wps:wsp>
                      <wps:cNvSpPr txBox="1"/>
                      <wps:spPr>
                        <a:xfrm>
                          <a:off x="0" y="0"/>
                          <a:ext cx="272005" cy="34724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B02C616" w14:textId="77777777" w:rsidR="0004216D" w:rsidRDefault="0004216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051E24C" id="Text Box 15" o:spid="_x0000_s1027" type="#_x0000_t202" style="position:absolute;margin-left:0;margin-top:680.8pt;width:21.4pt;height:27.35pt;z-index:251658243;visibility:visible;mso-wrap-style:square;mso-wrap-distance-left:9pt;mso-wrap-distance-top:0;mso-wrap-distance-right:9pt;mso-wrap-distance-bottom:0;mso-position-horizontal:center;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" fillcolor="white [3201]" stroked="f" strokeweight=".5pt">
                <v:textbox>
                  <w:txbxContent>
                    <w:p w14:paraId="1B02C616" w14:textId="77777777" w:rsidR="0004216D" w:rsidRDefault="0004216D"/>
                  </w:txbxContent>
                </v:textbox>
                <w10:wrap anchorx="margin" anchory="page"/>
              </v:shape>
            </w:pict>
          </mc:Fallback>
        </mc:AlternateContent>
      </w:r>
    </w:p>
    <w:p w14:paraId="23BC6337" w14:textId="77777777" w:rsidR="00527A65" w:rsidRPr="000D067E" w:rsidRDefault="00527A65" w:rsidP="00527A65">
      <w:pPr>
        <w:spacing w:line="480" w:lineRule="auto"/>
        <w:rPr>
          <w:color w:val="385623" w:themeColor="accent6" w:themeShade="80"/>
        </w:rPr>
        <w:sectPr w:rsidR="00527A65" w:rsidRPr="000D067E" w:rsidSect="00C23E93">
          <w:footerReference w:type="default" r:id="rId8"/>
          <w:pgSz w:w="12240" w:h="15840"/>
          <w:pgMar w:top="1440" w:right="1440" w:bottom="1440" w:left="2160" w:header="720" w:footer="1584" w:gutter="0"/>
          <w:cols w:space="720"/>
          <w:docGrid w:linePitch="360"/>
        </w:sectPr>
      </w:pPr>
    </w:p>
    <w:p w14:paraId="0D36EC95" w14:textId="77777777" w:rsidR="00527A65" w:rsidRPr="000D067E" w:rsidRDefault="00527A65" w:rsidP="00C342CE">
      <w:pPr>
        <w:pStyle w:val="Heading1"/>
        <w:numPr>
          <w:ilvl w:val="0"/>
          <w:numId w:val="0"/>
        </w:numPr>
        <w:rPr>
          <w:color w:val="385623" w:themeColor="accent6" w:themeShade="80"/>
        </w:rPr>
      </w:pPr>
      <w:bookmarkStart w:id="0" w:name="_Toc213799231"/>
      <w:r w:rsidRPr="000D067E">
        <w:rPr>
          <w:color w:val="385623" w:themeColor="accent6" w:themeShade="80"/>
        </w:rPr>
        <w:lastRenderedPageBreak/>
        <w:t>Abstract</w:t>
      </w:r>
      <w:bookmarkEnd w:id="0"/>
    </w:p>
    <w:p w14:paraId="66EDD300" w14:textId="49A6F0DC" w:rsidR="007378D2" w:rsidRPr="000D067E" w:rsidRDefault="00954C21" w:rsidP="00527A65">
      <w:pPr>
        <w:spacing w:line="480" w:lineRule="auto"/>
        <w:rPr>
          <w:color w:val="385623" w:themeColor="accent6" w:themeShade="80"/>
        </w:rPr>
      </w:pPr>
      <w:r w:rsidRPr="000D067E">
        <w:rPr>
          <w:color w:val="385623" w:themeColor="accent6" w:themeShade="80"/>
        </w:rPr>
        <w:tab/>
      </w:r>
      <w:r w:rsidR="00BB3AF6" w:rsidRPr="000D067E">
        <w:rPr>
          <w:color w:val="385623" w:themeColor="accent6" w:themeShade="80"/>
        </w:rPr>
        <w:t xml:space="preserve">Natural and anthropogenic </w:t>
      </w:r>
      <w:r w:rsidRPr="000D067E">
        <w:rPr>
          <w:color w:val="385623" w:themeColor="accent6" w:themeShade="80"/>
        </w:rPr>
        <w:t>disturbances including invasive insect outbreaks, windstorms, and tree harvesting impact forest ecosystems by changing abiotic and biotic conditions. These disturbances</w:t>
      </w:r>
      <w:r w:rsidR="00E074F2" w:rsidRPr="000D067E">
        <w:rPr>
          <w:color w:val="385623" w:themeColor="accent6" w:themeShade="80"/>
        </w:rPr>
        <w:t xml:space="preserve"> </w:t>
      </w:r>
      <w:r w:rsidR="000A0927" w:rsidRPr="000D067E">
        <w:rPr>
          <w:color w:val="385623" w:themeColor="accent6" w:themeShade="80"/>
        </w:rPr>
        <w:t>create forest gaps, which</w:t>
      </w:r>
      <w:r w:rsidR="00443350" w:rsidRPr="000D067E">
        <w:rPr>
          <w:color w:val="385623" w:themeColor="accent6" w:themeShade="80"/>
        </w:rPr>
        <w:t xml:space="preserve"> </w:t>
      </w:r>
      <w:r w:rsidR="003731E4" w:rsidRPr="000D067E">
        <w:rPr>
          <w:color w:val="385623" w:themeColor="accent6" w:themeShade="80"/>
        </w:rPr>
        <w:t>can stimulate the growth of tree regeneration and</w:t>
      </w:r>
      <w:r w:rsidR="00B45EA3" w:rsidRPr="000D067E">
        <w:rPr>
          <w:color w:val="385623" w:themeColor="accent6" w:themeShade="80"/>
        </w:rPr>
        <w:t xml:space="preserve"> create islands of early-successional habitat. These gaps can </w:t>
      </w:r>
      <w:r w:rsidR="00625066" w:rsidRPr="000D067E">
        <w:rPr>
          <w:color w:val="385623" w:themeColor="accent6" w:themeShade="80"/>
        </w:rPr>
        <w:t>harbo</w:t>
      </w:r>
      <w:r w:rsidR="00C32916" w:rsidRPr="000D067E">
        <w:rPr>
          <w:color w:val="385623" w:themeColor="accent6" w:themeShade="80"/>
        </w:rPr>
        <w:t>r insect communities that differ in species and traits from those of the undisturbed forest.</w:t>
      </w:r>
      <w:r w:rsidR="00462518" w:rsidRPr="000D067E">
        <w:rPr>
          <w:color w:val="385623" w:themeColor="accent6" w:themeShade="80"/>
        </w:rPr>
        <w:t xml:space="preserve"> </w:t>
      </w:r>
      <w:r w:rsidRPr="000D067E">
        <w:rPr>
          <w:color w:val="385623" w:themeColor="accent6" w:themeShade="80"/>
        </w:rPr>
        <w:t>While short-term impacts of disturbance</w:t>
      </w:r>
      <w:r w:rsidR="000E7A79" w:rsidRPr="000D067E">
        <w:rPr>
          <w:color w:val="385623" w:themeColor="accent6" w:themeShade="80"/>
        </w:rPr>
        <w:t xml:space="preserve"> in forest ecosystems</w:t>
      </w:r>
      <w:r w:rsidRPr="000D067E">
        <w:rPr>
          <w:color w:val="385623" w:themeColor="accent6" w:themeShade="80"/>
        </w:rPr>
        <w:t xml:space="preserve"> </w:t>
      </w:r>
      <w:r w:rsidR="00D81650" w:rsidRPr="000D067E">
        <w:rPr>
          <w:color w:val="385623" w:themeColor="accent6" w:themeShade="80"/>
        </w:rPr>
        <w:t>are</w:t>
      </w:r>
      <w:r w:rsidR="00265765" w:rsidRPr="000D067E">
        <w:rPr>
          <w:color w:val="385623" w:themeColor="accent6" w:themeShade="80"/>
        </w:rPr>
        <w:t xml:space="preserve"> more commonly </w:t>
      </w:r>
      <w:r w:rsidRPr="000D067E">
        <w:rPr>
          <w:color w:val="385623" w:themeColor="accent6" w:themeShade="80"/>
        </w:rPr>
        <w:t xml:space="preserve">studied, there </w:t>
      </w:r>
      <w:r w:rsidR="00D81650" w:rsidRPr="000D067E">
        <w:rPr>
          <w:color w:val="385623" w:themeColor="accent6" w:themeShade="80"/>
        </w:rPr>
        <w:t>are</w:t>
      </w:r>
      <w:r w:rsidRPr="000D067E">
        <w:rPr>
          <w:color w:val="385623" w:themeColor="accent6" w:themeShade="80"/>
        </w:rPr>
        <w:t xml:space="preserve"> gap</w:t>
      </w:r>
      <w:r w:rsidR="00D81650" w:rsidRPr="000D067E">
        <w:rPr>
          <w:color w:val="385623" w:themeColor="accent6" w:themeShade="80"/>
        </w:rPr>
        <w:t>s</w:t>
      </w:r>
      <w:r w:rsidRPr="000D067E">
        <w:rPr>
          <w:color w:val="385623" w:themeColor="accent6" w:themeShade="80"/>
        </w:rPr>
        <w:t xml:space="preserve"> in knowledge of long-term effects of disturbance</w:t>
      </w:r>
      <w:r w:rsidR="00D81650" w:rsidRPr="000D067E">
        <w:rPr>
          <w:color w:val="385623" w:themeColor="accent6" w:themeShade="80"/>
        </w:rPr>
        <w:t xml:space="preserve">, as well as effects of </w:t>
      </w:r>
      <w:r w:rsidR="00635E7F" w:rsidRPr="000D067E">
        <w:rPr>
          <w:color w:val="385623" w:themeColor="accent6" w:themeShade="80"/>
        </w:rPr>
        <w:t xml:space="preserve">multiple </w:t>
      </w:r>
      <w:r w:rsidR="00D81650" w:rsidRPr="000D067E">
        <w:rPr>
          <w:color w:val="385623" w:themeColor="accent6" w:themeShade="80"/>
        </w:rPr>
        <w:t>disturbances in sequence</w:t>
      </w:r>
      <w:r w:rsidRPr="000D067E">
        <w:rPr>
          <w:color w:val="385623" w:themeColor="accent6" w:themeShade="80"/>
        </w:rPr>
        <w:t xml:space="preserve">. </w:t>
      </w:r>
      <w:r w:rsidR="00590AAF" w:rsidRPr="000D067E">
        <w:rPr>
          <w:color w:val="385623" w:themeColor="accent6" w:themeShade="80"/>
        </w:rPr>
        <w:t xml:space="preserve">However, </w:t>
      </w:r>
      <w:r w:rsidR="007378D2" w:rsidRPr="000D067E">
        <w:rPr>
          <w:color w:val="385623" w:themeColor="accent6" w:themeShade="80"/>
        </w:rPr>
        <w:t xml:space="preserve">these questions are important because </w:t>
      </w:r>
      <w:r w:rsidR="0056354F" w:rsidRPr="000D067E">
        <w:rPr>
          <w:color w:val="385623" w:themeColor="accent6" w:themeShade="80"/>
        </w:rPr>
        <w:t>insects play</w:t>
      </w:r>
      <w:r w:rsidR="001A2C75" w:rsidRPr="000D067E">
        <w:rPr>
          <w:color w:val="385623" w:themeColor="accent6" w:themeShade="80"/>
        </w:rPr>
        <w:t xml:space="preserve"> important roles in sustaining food webs, </w:t>
      </w:r>
      <w:r w:rsidR="00FA727B" w:rsidRPr="000D067E">
        <w:rPr>
          <w:color w:val="385623" w:themeColor="accent6" w:themeShade="80"/>
        </w:rPr>
        <w:t xml:space="preserve">decomposing waste, </w:t>
      </w:r>
      <w:r w:rsidR="00D05E00" w:rsidRPr="000D067E">
        <w:rPr>
          <w:color w:val="385623" w:themeColor="accent6" w:themeShade="80"/>
        </w:rPr>
        <w:t xml:space="preserve">and </w:t>
      </w:r>
      <w:r w:rsidR="00FA727B" w:rsidRPr="000D067E">
        <w:rPr>
          <w:color w:val="385623" w:themeColor="accent6" w:themeShade="80"/>
        </w:rPr>
        <w:t>pollinating crops</w:t>
      </w:r>
      <w:r w:rsidR="00D05E00" w:rsidRPr="000D067E">
        <w:rPr>
          <w:color w:val="385623" w:themeColor="accent6" w:themeShade="80"/>
        </w:rPr>
        <w:t xml:space="preserve">. </w:t>
      </w:r>
      <w:r w:rsidR="009F0736" w:rsidRPr="000D067E">
        <w:rPr>
          <w:color w:val="385623" w:themeColor="accent6" w:themeShade="80"/>
        </w:rPr>
        <w:t xml:space="preserve">Understanding forest disturbances can help humans to </w:t>
      </w:r>
      <w:r w:rsidR="004B542B" w:rsidRPr="000D067E">
        <w:rPr>
          <w:color w:val="385623" w:themeColor="accent6" w:themeShade="80"/>
        </w:rPr>
        <w:t xml:space="preserve">make decisions that </w:t>
      </w:r>
      <w:r w:rsidR="00223987" w:rsidRPr="000D067E">
        <w:rPr>
          <w:color w:val="385623" w:themeColor="accent6" w:themeShade="80"/>
        </w:rPr>
        <w:t>conserve biodiversit</w:t>
      </w:r>
      <w:r w:rsidR="0093641E" w:rsidRPr="000D067E">
        <w:rPr>
          <w:color w:val="385623" w:themeColor="accent6" w:themeShade="80"/>
        </w:rPr>
        <w:t>y.</w:t>
      </w:r>
    </w:p>
    <w:p w14:paraId="18E6DF56" w14:textId="26FF0A7E" w:rsidR="00E73F2E" w:rsidRPr="000D067E" w:rsidRDefault="00F66C1C" w:rsidP="000552A5">
      <w:pPr>
        <w:spacing w:line="480" w:lineRule="auto"/>
        <w:ind w:firstLine="720"/>
        <w:rPr>
          <w:color w:val="385623" w:themeColor="accent6" w:themeShade="80"/>
        </w:rPr>
      </w:pPr>
      <w:r w:rsidRPr="000D067E">
        <w:rPr>
          <w:color w:val="385623" w:themeColor="accent6" w:themeShade="80"/>
        </w:rPr>
        <w:t xml:space="preserve">When emerald ash borer </w:t>
      </w:r>
      <w:r w:rsidR="0087145B" w:rsidRPr="000D067E">
        <w:rPr>
          <w:color w:val="385623" w:themeColor="accent6" w:themeShade="80"/>
        </w:rPr>
        <w:t xml:space="preserve">(EAB) </w:t>
      </w:r>
      <w:r w:rsidR="005F13DC" w:rsidRPr="000D067E">
        <w:rPr>
          <w:color w:val="385623" w:themeColor="accent6" w:themeShade="80"/>
        </w:rPr>
        <w:t xml:space="preserve">populations </w:t>
      </w:r>
      <w:r w:rsidR="00CC19A9" w:rsidRPr="000D067E">
        <w:rPr>
          <w:color w:val="385623" w:themeColor="accent6" w:themeShade="80"/>
        </w:rPr>
        <w:t xml:space="preserve">swept through forests of southeast Michigan and killed overstory ash trees, </w:t>
      </w:r>
      <w:r w:rsidR="00657BFE" w:rsidRPr="000D067E">
        <w:rPr>
          <w:color w:val="385623" w:themeColor="accent6" w:themeShade="80"/>
        </w:rPr>
        <w:t>there were surviving ash in the understory</w:t>
      </w:r>
      <w:r w:rsidR="0087145B" w:rsidRPr="000D067E">
        <w:rPr>
          <w:color w:val="385623" w:themeColor="accent6" w:themeShade="80"/>
        </w:rPr>
        <w:t xml:space="preserve"> which were too small to be killed by EAB. This </w:t>
      </w:r>
      <w:r w:rsidR="0075555E" w:rsidRPr="000D067E">
        <w:rPr>
          <w:color w:val="385623" w:themeColor="accent6" w:themeShade="80"/>
        </w:rPr>
        <w:t xml:space="preserve">cohort of </w:t>
      </w:r>
      <w:r w:rsidR="005079E4" w:rsidRPr="000D067E">
        <w:rPr>
          <w:color w:val="385623" w:themeColor="accent6" w:themeShade="80"/>
        </w:rPr>
        <w:t xml:space="preserve">surviving </w:t>
      </w:r>
      <w:r w:rsidR="0075555E" w:rsidRPr="000D067E">
        <w:rPr>
          <w:color w:val="385623" w:themeColor="accent6" w:themeShade="80"/>
        </w:rPr>
        <w:t xml:space="preserve">ash represents a possibility for ash trees to reclaim a place in the canopy, </w:t>
      </w:r>
      <w:r w:rsidR="00461D7D" w:rsidRPr="000D067E">
        <w:rPr>
          <w:color w:val="385623" w:themeColor="accent6" w:themeShade="80"/>
        </w:rPr>
        <w:t xml:space="preserve">but </w:t>
      </w:r>
      <w:r w:rsidR="005079E4" w:rsidRPr="000D067E">
        <w:rPr>
          <w:color w:val="385623" w:themeColor="accent6" w:themeShade="80"/>
        </w:rPr>
        <w:t xml:space="preserve">residual populations of EAB may </w:t>
      </w:r>
      <w:r w:rsidR="00425A10" w:rsidRPr="000D067E">
        <w:rPr>
          <w:color w:val="385623" w:themeColor="accent6" w:themeShade="80"/>
        </w:rPr>
        <w:t xml:space="preserve">affect this possibility. </w:t>
      </w:r>
      <w:r w:rsidR="00954C21" w:rsidRPr="000D067E">
        <w:rPr>
          <w:color w:val="385623" w:themeColor="accent6" w:themeShade="80"/>
        </w:rPr>
        <w:t xml:space="preserve">We studied long-term monitoring </w:t>
      </w:r>
      <w:r w:rsidR="003A3273" w:rsidRPr="000D067E">
        <w:rPr>
          <w:color w:val="385623" w:themeColor="accent6" w:themeShade="80"/>
        </w:rPr>
        <w:t>p</w:t>
      </w:r>
      <w:r w:rsidR="00200A95" w:rsidRPr="000D067E">
        <w:rPr>
          <w:color w:val="385623" w:themeColor="accent6" w:themeShade="80"/>
        </w:rPr>
        <w:t>lots</w:t>
      </w:r>
      <w:r w:rsidR="00954C21" w:rsidRPr="000D067E">
        <w:rPr>
          <w:color w:val="385623" w:themeColor="accent6" w:themeShade="80"/>
        </w:rPr>
        <w:t xml:space="preserve"> near Detroit, MI where EAB has been present for over 20 years</w:t>
      </w:r>
      <w:r w:rsidR="00B518F4" w:rsidRPr="000D067E">
        <w:rPr>
          <w:color w:val="385623" w:themeColor="accent6" w:themeShade="80"/>
        </w:rPr>
        <w:t xml:space="preserve">, </w:t>
      </w:r>
      <w:commentRangeStart w:id="1"/>
      <w:r w:rsidR="00B518F4" w:rsidRPr="000D067E">
        <w:rPr>
          <w:color w:val="385623" w:themeColor="accent6" w:themeShade="80"/>
        </w:rPr>
        <w:t>asking whether ash (</w:t>
      </w:r>
      <w:r w:rsidR="00B518F4" w:rsidRPr="000D067E">
        <w:rPr>
          <w:i/>
          <w:iCs/>
          <w:color w:val="385623" w:themeColor="accent6" w:themeShade="80"/>
        </w:rPr>
        <w:t>Fraxinus</w:t>
      </w:r>
      <w:r w:rsidR="00B518F4" w:rsidRPr="000D067E">
        <w:rPr>
          <w:color w:val="385623" w:themeColor="accent6" w:themeShade="80"/>
        </w:rPr>
        <w:t xml:space="preserve"> sp</w:t>
      </w:r>
      <w:r w:rsidR="00EF3164" w:rsidRPr="000D067E">
        <w:rPr>
          <w:color w:val="385623" w:themeColor="accent6" w:themeShade="80"/>
        </w:rPr>
        <w:t>p</w:t>
      </w:r>
      <w:r w:rsidR="00B518F4" w:rsidRPr="000D067E">
        <w:rPr>
          <w:color w:val="385623" w:themeColor="accent6" w:themeShade="80"/>
        </w:rPr>
        <w:t>.) regeneration is surviving and growing</w:t>
      </w:r>
      <w:commentRangeEnd w:id="1"/>
      <w:r w:rsidR="00817191" w:rsidRPr="000D067E">
        <w:rPr>
          <w:rStyle w:val="CommentReference"/>
          <w:rFonts w:cs="Times New Roman"/>
          <w:color w:val="385623" w:themeColor="accent6" w:themeShade="80"/>
          <w:kern w:val="2"/>
          <w14:ligatures w14:val="standardContextual"/>
        </w:rPr>
        <w:commentReference w:id="1"/>
      </w:r>
      <w:r w:rsidR="00B518F4" w:rsidRPr="000D067E">
        <w:rPr>
          <w:color w:val="385623" w:themeColor="accent6" w:themeShade="80"/>
        </w:rPr>
        <w:t>, and</w:t>
      </w:r>
      <w:r w:rsidR="00E8337B" w:rsidRPr="000D067E">
        <w:rPr>
          <w:color w:val="385623" w:themeColor="accent6" w:themeShade="80"/>
        </w:rPr>
        <w:t xml:space="preserve"> how EAB and its natural enemies </w:t>
      </w:r>
      <w:r w:rsidR="00012B9A" w:rsidRPr="000D067E">
        <w:rPr>
          <w:color w:val="385623" w:themeColor="accent6" w:themeShade="80"/>
        </w:rPr>
        <w:t xml:space="preserve">are influencing ash </w:t>
      </w:r>
      <w:r w:rsidR="00012B9A" w:rsidRPr="000D067E">
        <w:rPr>
          <w:color w:val="385623" w:themeColor="accent6" w:themeShade="80"/>
        </w:rPr>
        <w:lastRenderedPageBreak/>
        <w:t>regeneration</w:t>
      </w:r>
      <w:r w:rsidR="00B518F4" w:rsidRPr="000D067E">
        <w:rPr>
          <w:color w:val="385623" w:themeColor="accent6" w:themeShade="80"/>
        </w:rPr>
        <w:t xml:space="preserve">. </w:t>
      </w:r>
      <w:r w:rsidR="00200A95" w:rsidRPr="000D067E">
        <w:rPr>
          <w:color w:val="385623" w:themeColor="accent6" w:themeShade="80"/>
        </w:rPr>
        <w:t>Each forest stand was previously</w:t>
      </w:r>
      <w:r w:rsidR="00914AC4" w:rsidRPr="000D067E">
        <w:rPr>
          <w:color w:val="385623" w:themeColor="accent6" w:themeShade="80"/>
        </w:rPr>
        <w:t xml:space="preserve"> classified into three categories, hydric, mesic, and xeric, based on hydrology and predominate ash species. </w:t>
      </w:r>
      <w:r w:rsidR="00B518F4" w:rsidRPr="000D067E">
        <w:rPr>
          <w:color w:val="385623" w:themeColor="accent6" w:themeShade="80"/>
        </w:rPr>
        <w:t xml:space="preserve">We found that </w:t>
      </w:r>
      <w:r w:rsidR="00012B9A" w:rsidRPr="000D067E">
        <w:rPr>
          <w:color w:val="385623" w:themeColor="accent6" w:themeShade="80"/>
        </w:rPr>
        <w:t xml:space="preserve">the size distribution and abundance of ash </w:t>
      </w:r>
      <w:r w:rsidR="00B518F4" w:rsidRPr="000D067E">
        <w:rPr>
          <w:color w:val="385623" w:themeColor="accent6" w:themeShade="80"/>
        </w:rPr>
        <w:t xml:space="preserve">regeneration </w:t>
      </w:r>
      <w:r w:rsidR="00012B9A" w:rsidRPr="000D067E">
        <w:rPr>
          <w:color w:val="385623" w:themeColor="accent6" w:themeShade="80"/>
        </w:rPr>
        <w:t xml:space="preserve">differs based </w:t>
      </w:r>
      <w:r w:rsidR="00996B89" w:rsidRPr="000D067E">
        <w:rPr>
          <w:color w:val="385623" w:themeColor="accent6" w:themeShade="80"/>
        </w:rPr>
        <w:t>on the hydrology of forest stands</w:t>
      </w:r>
      <w:r w:rsidR="00B518F4" w:rsidRPr="000D067E">
        <w:rPr>
          <w:color w:val="385623" w:themeColor="accent6" w:themeShade="80"/>
        </w:rPr>
        <w:t xml:space="preserve">. </w:t>
      </w:r>
      <w:r w:rsidR="00E466BE" w:rsidRPr="000D067E">
        <w:rPr>
          <w:color w:val="385623" w:themeColor="accent6" w:themeShade="80"/>
        </w:rPr>
        <w:t>In mesic riparian and xeric uplan</w:t>
      </w:r>
      <w:r w:rsidR="00200A95" w:rsidRPr="000D067E">
        <w:rPr>
          <w:color w:val="385623" w:themeColor="accent6" w:themeShade="80"/>
        </w:rPr>
        <w:t>d</w:t>
      </w:r>
      <w:ins w:id="2" w:author="Klooster, Wendy" w:date="2025-11-19T08:38:00Z" w16du:dateUtc="2025-11-19T13:38:00Z">
        <w:r w:rsidR="00817191" w:rsidRPr="000D067E">
          <w:rPr>
            <w:color w:val="385623" w:themeColor="accent6" w:themeShade="80"/>
          </w:rPr>
          <w:t xml:space="preserve"> sites</w:t>
        </w:r>
      </w:ins>
      <w:r w:rsidR="00200A95" w:rsidRPr="000D067E">
        <w:rPr>
          <w:color w:val="385623" w:themeColor="accent6" w:themeShade="80"/>
        </w:rPr>
        <w:t xml:space="preserve">, ash regeneration is surviving, but remains </w:t>
      </w:r>
      <w:r w:rsidR="00BC232A" w:rsidRPr="000D067E">
        <w:rPr>
          <w:color w:val="385623" w:themeColor="accent6" w:themeShade="80"/>
        </w:rPr>
        <w:t xml:space="preserve">small, mostly below 2.5 cm diameter at breast height (DBH). Meanwhile, </w:t>
      </w:r>
      <w:r w:rsidR="00A3394A" w:rsidRPr="000D067E">
        <w:rPr>
          <w:color w:val="385623" w:themeColor="accent6" w:themeShade="80"/>
        </w:rPr>
        <w:t>ash regeneration in some hydric stands h</w:t>
      </w:r>
      <w:r w:rsidR="00E16E32" w:rsidRPr="000D067E">
        <w:rPr>
          <w:color w:val="385623" w:themeColor="accent6" w:themeShade="80"/>
        </w:rPr>
        <w:t xml:space="preserve">as reached larger sizes (2.5-10 cm DBH) which are susceptible to EAB attack. </w:t>
      </w:r>
      <w:r w:rsidR="00AD4DFF" w:rsidRPr="000D067E">
        <w:rPr>
          <w:color w:val="385623" w:themeColor="accent6" w:themeShade="80"/>
        </w:rPr>
        <w:t>While symptoms of EAB are common, some regeneration remains healthy</w:t>
      </w:r>
      <w:r w:rsidR="009B33D2" w:rsidRPr="000D067E">
        <w:rPr>
          <w:color w:val="385623" w:themeColor="accent6" w:themeShade="80"/>
        </w:rPr>
        <w:t>.</w:t>
      </w:r>
      <w:r w:rsidR="00AD4DFF" w:rsidRPr="000D067E">
        <w:rPr>
          <w:color w:val="385623" w:themeColor="accent6" w:themeShade="80"/>
        </w:rPr>
        <w:t xml:space="preserve"> </w:t>
      </w:r>
      <w:r w:rsidR="009B33D2" w:rsidRPr="000D067E">
        <w:rPr>
          <w:color w:val="385623" w:themeColor="accent6" w:themeShade="80"/>
        </w:rPr>
        <w:t>W</w:t>
      </w:r>
      <w:r w:rsidR="00AD4DFF" w:rsidRPr="000D067E">
        <w:rPr>
          <w:color w:val="385623" w:themeColor="accent6" w:themeShade="80"/>
        </w:rPr>
        <w:t>e also recovered three species of introduced parasitoid wasp which</w:t>
      </w:r>
      <w:r w:rsidR="004C44E7" w:rsidRPr="000D067E">
        <w:rPr>
          <w:color w:val="385623" w:themeColor="accent6" w:themeShade="80"/>
        </w:rPr>
        <w:t xml:space="preserve"> might help control EAB populations. </w:t>
      </w:r>
      <w:r w:rsidR="00D81650" w:rsidRPr="000D067E">
        <w:rPr>
          <w:color w:val="385623" w:themeColor="accent6" w:themeShade="80"/>
        </w:rPr>
        <w:t>Our results suggest that ash regeneration has, with few exceptions, not grown large enough to produce seeds, but may persist if parasitoid wasps can control EAB populations.</w:t>
      </w:r>
    </w:p>
    <w:p w14:paraId="0F1EBB11" w14:textId="5A66E78C" w:rsidR="00527A65" w:rsidRPr="000D067E" w:rsidRDefault="005E575B" w:rsidP="008F1A3F">
      <w:pPr>
        <w:spacing w:line="480" w:lineRule="auto"/>
        <w:ind w:firstLine="720"/>
        <w:rPr>
          <w:color w:val="385623" w:themeColor="accent6" w:themeShade="80"/>
        </w:rPr>
      </w:pPr>
      <w:commentRangeStart w:id="3"/>
      <w:r w:rsidRPr="000D067E">
        <w:rPr>
          <w:color w:val="385623" w:themeColor="accent6" w:themeShade="80"/>
        </w:rPr>
        <w:t>Forest</w:t>
      </w:r>
      <w:commentRangeEnd w:id="3"/>
      <w:r w:rsidR="00817191" w:rsidRPr="000D067E">
        <w:rPr>
          <w:rStyle w:val="CommentReference"/>
          <w:rFonts w:cs="Times New Roman"/>
          <w:color w:val="385623" w:themeColor="accent6" w:themeShade="80"/>
          <w:kern w:val="2"/>
          <w14:ligatures w14:val="standardContextual"/>
        </w:rPr>
        <w:commentReference w:id="3"/>
      </w:r>
      <w:r w:rsidRPr="000D067E">
        <w:rPr>
          <w:color w:val="385623" w:themeColor="accent6" w:themeShade="80"/>
        </w:rPr>
        <w:t xml:space="preserve"> ecosystems are periodically affected by natural disturbance such as windthrow, which creates canopy gaps and changes abiotic conditions </w:t>
      </w:r>
      <w:r w:rsidR="008F1A3F" w:rsidRPr="000D067E">
        <w:rPr>
          <w:color w:val="385623" w:themeColor="accent6" w:themeShade="80"/>
        </w:rPr>
        <w:t>in the understory layer</w:t>
      </w:r>
      <w:r w:rsidRPr="000D067E">
        <w:rPr>
          <w:color w:val="385623" w:themeColor="accent6" w:themeShade="80"/>
        </w:rPr>
        <w:t>. Forest managers often harvest fallen trees affected by windthrow in a process called salvage logging, but this practice may have long-term effects on biodiversity.</w:t>
      </w:r>
      <w:r w:rsidR="008F1A3F" w:rsidRPr="000D067E">
        <w:rPr>
          <w:color w:val="385623" w:themeColor="accent6" w:themeShade="80"/>
        </w:rPr>
        <w:t xml:space="preserve"> We </w:t>
      </w:r>
      <w:r w:rsidR="00D81650" w:rsidRPr="000D067E">
        <w:rPr>
          <w:color w:val="385623" w:themeColor="accent6" w:themeShade="80"/>
        </w:rPr>
        <w:t>studied the short- and longer-term impacts of a tornado disturbance and subsequent salvage-logging on ground beetles (Coleoptera: Carabidae).</w:t>
      </w:r>
      <w:r w:rsidR="004533E1" w:rsidRPr="000D067E">
        <w:rPr>
          <w:color w:val="385623" w:themeColor="accent6" w:themeShade="80"/>
        </w:rPr>
        <w:t xml:space="preserve"> We hypothesized that both the windthrow and subsequent salvage-logging would increase alpha-diversity initially, but that salvage-logged plots would </w:t>
      </w:r>
      <w:r w:rsidR="00AC5B1A" w:rsidRPr="000D067E">
        <w:rPr>
          <w:color w:val="385623" w:themeColor="accent6" w:themeShade="80"/>
        </w:rPr>
        <w:t>have lower diversity in the longer-term,</w:t>
      </w:r>
      <w:r w:rsidR="004533E1" w:rsidRPr="000D067E">
        <w:rPr>
          <w:color w:val="385623" w:themeColor="accent6" w:themeShade="80"/>
        </w:rPr>
        <w:t xml:space="preserve"> due to alteration of biological legacies such as woody debris.</w:t>
      </w:r>
      <w:r w:rsidR="00AC5B1A" w:rsidRPr="000D067E">
        <w:rPr>
          <w:color w:val="385623" w:themeColor="accent6" w:themeShade="80"/>
        </w:rPr>
        <w:t xml:space="preserve"> </w:t>
      </w:r>
      <w:r w:rsidR="004533E1" w:rsidRPr="000D067E">
        <w:rPr>
          <w:color w:val="385623" w:themeColor="accent6" w:themeShade="80"/>
        </w:rPr>
        <w:t xml:space="preserve">We sampled ground beetles at Powdermill Nature Reserve in Westmoreland County, </w:t>
      </w:r>
      <w:commentRangeStart w:id="4"/>
      <w:r w:rsidR="004533E1" w:rsidRPr="000D067E">
        <w:rPr>
          <w:color w:val="385623" w:themeColor="accent6" w:themeShade="80"/>
        </w:rPr>
        <w:t>Pennsylvania</w:t>
      </w:r>
      <w:commentRangeEnd w:id="4"/>
      <w:r w:rsidR="00817191" w:rsidRPr="000D067E">
        <w:rPr>
          <w:rStyle w:val="CommentReference"/>
          <w:rFonts w:cs="Times New Roman"/>
          <w:color w:val="385623" w:themeColor="accent6" w:themeShade="80"/>
          <w:kern w:val="2"/>
          <w14:ligatures w14:val="standardContextual"/>
        </w:rPr>
        <w:commentReference w:id="4"/>
      </w:r>
      <w:r w:rsidR="004533E1" w:rsidRPr="000D067E">
        <w:rPr>
          <w:color w:val="385623" w:themeColor="accent6" w:themeShade="80"/>
        </w:rPr>
        <w:t xml:space="preserve"> during the growing seasons of 2015 and 2022, identified </w:t>
      </w:r>
      <w:r w:rsidR="00FE0B25" w:rsidRPr="000D067E">
        <w:rPr>
          <w:color w:val="385623" w:themeColor="accent6" w:themeShade="80"/>
        </w:rPr>
        <w:t>ground beetles</w:t>
      </w:r>
      <w:r w:rsidR="004533E1" w:rsidRPr="000D067E">
        <w:rPr>
          <w:color w:val="385623" w:themeColor="accent6" w:themeShade="80"/>
        </w:rPr>
        <w:t xml:space="preserve"> to species, and measured 10 </w:t>
      </w:r>
      <w:r w:rsidR="004533E1" w:rsidRPr="000D067E">
        <w:rPr>
          <w:color w:val="385623" w:themeColor="accent6" w:themeShade="80"/>
        </w:rPr>
        <w:lastRenderedPageBreak/>
        <w:t>functional traits of each species</w:t>
      </w:r>
      <w:r w:rsidR="00AC5B1A" w:rsidRPr="000D067E">
        <w:rPr>
          <w:color w:val="385623" w:themeColor="accent6" w:themeShade="80"/>
        </w:rPr>
        <w:t xml:space="preserve">. Our results show that salvage-logged habitat differed in species and traits from undisturbed forest, while unsalvaged windthrow was similar to the undisturbed forest. </w:t>
      </w:r>
      <w:commentRangeStart w:id="5"/>
      <w:r w:rsidR="00AC5B1A" w:rsidRPr="000D067E">
        <w:rPr>
          <w:color w:val="385623" w:themeColor="accent6" w:themeShade="80"/>
        </w:rPr>
        <w:t xml:space="preserve">Species </w:t>
      </w:r>
      <w:commentRangeEnd w:id="5"/>
      <w:r w:rsidR="00817191" w:rsidRPr="000D067E">
        <w:rPr>
          <w:rStyle w:val="CommentReference"/>
          <w:rFonts w:cs="Times New Roman"/>
          <w:color w:val="385623" w:themeColor="accent6" w:themeShade="80"/>
          <w:kern w:val="2"/>
          <w14:ligatures w14:val="standardContextual"/>
        </w:rPr>
        <w:commentReference w:id="5"/>
      </w:r>
      <w:r w:rsidR="00AC5B1A" w:rsidRPr="000D067E">
        <w:rPr>
          <w:color w:val="385623" w:themeColor="accent6" w:themeShade="80"/>
        </w:rPr>
        <w:t xml:space="preserve">common in salvage-logged habitat tended to </w:t>
      </w:r>
      <w:r w:rsidR="00660E9B" w:rsidRPr="000D067E">
        <w:rPr>
          <w:color w:val="385623" w:themeColor="accent6" w:themeShade="80"/>
        </w:rPr>
        <w:t xml:space="preserve">be smaller, and have </w:t>
      </w:r>
      <w:r w:rsidR="00AC5B1A" w:rsidRPr="000D067E">
        <w:rPr>
          <w:color w:val="385623" w:themeColor="accent6" w:themeShade="80"/>
        </w:rPr>
        <w:t xml:space="preserve">larger eyes </w:t>
      </w:r>
      <w:r w:rsidR="004100DD" w:rsidRPr="000D067E">
        <w:rPr>
          <w:color w:val="385623" w:themeColor="accent6" w:themeShade="80"/>
        </w:rPr>
        <w:t xml:space="preserve">and </w:t>
      </w:r>
      <w:r w:rsidR="00AC5B1A" w:rsidRPr="000D067E">
        <w:rPr>
          <w:color w:val="385623" w:themeColor="accent6" w:themeShade="80"/>
        </w:rPr>
        <w:t xml:space="preserve">longer rear trochanters, suggesting that environmental conditions </w:t>
      </w:r>
      <w:r w:rsidR="004100DD" w:rsidRPr="000D067E">
        <w:rPr>
          <w:color w:val="385623" w:themeColor="accent6" w:themeShade="80"/>
        </w:rPr>
        <w:t>are</w:t>
      </w:r>
      <w:r w:rsidR="00AC5B1A" w:rsidRPr="000D067E">
        <w:rPr>
          <w:color w:val="385623" w:themeColor="accent6" w:themeShade="80"/>
        </w:rPr>
        <w:t xml:space="preserve"> filtering species based on their traits. </w:t>
      </w:r>
      <w:r w:rsidR="008C3A72" w:rsidRPr="000D067E">
        <w:rPr>
          <w:color w:val="385623" w:themeColor="accent6" w:themeShade="80"/>
        </w:rPr>
        <w:t>Differences between forest management treatments were still detectable nine years after salvage-logging, indicating that combined natural and anthropogenic disturbances have lasting impacts on biodiversity.</w:t>
      </w:r>
    </w:p>
    <w:p w14:paraId="28FB31BA" w14:textId="1113DAE4" w:rsidR="00527A65" w:rsidRPr="000D067E" w:rsidRDefault="00B4270B" w:rsidP="00FF1A3C">
      <w:pPr>
        <w:spacing w:line="480" w:lineRule="auto"/>
        <w:ind w:firstLine="720"/>
        <w:rPr>
          <w:color w:val="385623" w:themeColor="accent6" w:themeShade="80"/>
        </w:rPr>
      </w:pPr>
      <w:r w:rsidRPr="000D067E">
        <w:rPr>
          <w:color w:val="385623" w:themeColor="accent6" w:themeShade="80"/>
        </w:rPr>
        <w:t xml:space="preserve">Combined, </w:t>
      </w:r>
      <w:r w:rsidR="0099454B" w:rsidRPr="000D067E">
        <w:rPr>
          <w:color w:val="385623" w:themeColor="accent6" w:themeShade="80"/>
        </w:rPr>
        <w:t>our research shows that forest disturbances play out over decades and have outcomes for biodiversity that depend o</w:t>
      </w:r>
      <w:r w:rsidR="00E034F9" w:rsidRPr="000D067E">
        <w:rPr>
          <w:color w:val="385623" w:themeColor="accent6" w:themeShade="80"/>
        </w:rPr>
        <w:t>n interactions between plants and animals. For example, whether ash pers</w:t>
      </w:r>
      <w:r w:rsidR="00F83F89" w:rsidRPr="000D067E">
        <w:rPr>
          <w:color w:val="385623" w:themeColor="accent6" w:themeShade="80"/>
        </w:rPr>
        <w:t>ists in forests depends on tri-trophic interactions between trees, their pests, and the natural enemies of those pests.</w:t>
      </w:r>
      <w:r w:rsidR="00A041FF" w:rsidRPr="000D067E">
        <w:rPr>
          <w:color w:val="385623" w:themeColor="accent6" w:themeShade="80"/>
        </w:rPr>
        <w:t xml:space="preserve"> </w:t>
      </w:r>
      <w:r w:rsidR="009228FD" w:rsidRPr="000D067E">
        <w:rPr>
          <w:color w:val="385623" w:themeColor="accent6" w:themeShade="80"/>
        </w:rPr>
        <w:t xml:space="preserve">How forest disturbance impacts ground beetles depends on </w:t>
      </w:r>
      <w:r w:rsidR="00FF1A3C" w:rsidRPr="000D067E">
        <w:rPr>
          <w:color w:val="385623" w:themeColor="accent6" w:themeShade="80"/>
        </w:rPr>
        <w:t xml:space="preserve">how the disturbance alters vegetation and woody debris resources that each species may depend on. </w:t>
      </w:r>
      <w:r w:rsidR="008A319E" w:rsidRPr="000D067E">
        <w:rPr>
          <w:color w:val="385623" w:themeColor="accent6" w:themeShade="80"/>
        </w:rPr>
        <w:t xml:space="preserve">Furthermore, examining </w:t>
      </w:r>
      <w:r w:rsidR="007318D1" w:rsidRPr="000D067E">
        <w:rPr>
          <w:color w:val="385623" w:themeColor="accent6" w:themeShade="80"/>
        </w:rPr>
        <w:t xml:space="preserve">functional </w:t>
      </w:r>
      <w:r w:rsidR="008A319E" w:rsidRPr="000D067E">
        <w:rPr>
          <w:color w:val="385623" w:themeColor="accent6" w:themeShade="80"/>
        </w:rPr>
        <w:t>traits, such as flood-tolerance of trees</w:t>
      </w:r>
      <w:r w:rsidR="005B486F" w:rsidRPr="000D067E">
        <w:rPr>
          <w:color w:val="385623" w:themeColor="accent6" w:themeShade="80"/>
        </w:rPr>
        <w:t xml:space="preserve"> and sensory strategies of ground beetles, can </w:t>
      </w:r>
      <w:r w:rsidR="007318D1" w:rsidRPr="000D067E">
        <w:rPr>
          <w:color w:val="385623" w:themeColor="accent6" w:themeShade="80"/>
        </w:rPr>
        <w:t xml:space="preserve">help us </w:t>
      </w:r>
      <w:commentRangeStart w:id="6"/>
      <w:r w:rsidR="007318D1" w:rsidRPr="000D067E">
        <w:rPr>
          <w:color w:val="385623" w:themeColor="accent6" w:themeShade="80"/>
        </w:rPr>
        <w:t>understand</w:t>
      </w:r>
      <w:r w:rsidR="00386D4F" w:rsidRPr="000D067E">
        <w:rPr>
          <w:color w:val="385623" w:themeColor="accent6" w:themeShade="80"/>
        </w:rPr>
        <w:t xml:space="preserve"> </w:t>
      </w:r>
      <w:commentRangeEnd w:id="6"/>
      <w:r w:rsidR="00817191" w:rsidRPr="000D067E">
        <w:rPr>
          <w:rStyle w:val="CommentReference"/>
          <w:rFonts w:cs="Times New Roman"/>
          <w:color w:val="385623" w:themeColor="accent6" w:themeShade="80"/>
          <w:kern w:val="2"/>
          <w14:ligatures w14:val="standardContextual"/>
        </w:rPr>
        <w:commentReference w:id="6"/>
      </w:r>
      <w:r w:rsidR="00386D4F" w:rsidRPr="000D067E">
        <w:rPr>
          <w:color w:val="385623" w:themeColor="accent6" w:themeShade="80"/>
        </w:rPr>
        <w:t xml:space="preserve">the </w:t>
      </w:r>
      <w:r w:rsidR="00D14E5A" w:rsidRPr="000D067E">
        <w:rPr>
          <w:color w:val="385623" w:themeColor="accent6" w:themeShade="80"/>
        </w:rPr>
        <w:t xml:space="preserve">long-term </w:t>
      </w:r>
      <w:r w:rsidR="00386D4F" w:rsidRPr="000D067E">
        <w:rPr>
          <w:color w:val="385623" w:themeColor="accent6" w:themeShade="80"/>
        </w:rPr>
        <w:t>impacts of forest disturbance</w:t>
      </w:r>
      <w:r w:rsidR="00D14E5A" w:rsidRPr="000D067E">
        <w:rPr>
          <w:color w:val="385623" w:themeColor="accent6" w:themeShade="80"/>
        </w:rPr>
        <w:t>.</w:t>
      </w:r>
    </w:p>
    <w:p w14:paraId="47AF690A" w14:textId="02AAAC02" w:rsidR="00527A65" w:rsidRPr="000D067E" w:rsidRDefault="00527A65" w:rsidP="00527A65">
      <w:pPr>
        <w:spacing w:line="480" w:lineRule="auto"/>
        <w:rPr>
          <w:color w:val="385623" w:themeColor="accent6" w:themeShade="80"/>
        </w:rPr>
      </w:pPr>
    </w:p>
    <w:p w14:paraId="2F5D6E83" w14:textId="79DA2098" w:rsidR="00527A65" w:rsidRPr="000D067E" w:rsidRDefault="00527A65" w:rsidP="00527A65">
      <w:pPr>
        <w:spacing w:line="480" w:lineRule="auto"/>
        <w:rPr>
          <w:color w:val="385623" w:themeColor="accent6" w:themeShade="80"/>
        </w:rPr>
      </w:pPr>
    </w:p>
    <w:p w14:paraId="1121E6A2" w14:textId="77777777" w:rsidR="00527A65" w:rsidRPr="000D067E" w:rsidRDefault="00527A65" w:rsidP="00527A65">
      <w:pPr>
        <w:spacing w:line="480" w:lineRule="auto"/>
        <w:rPr>
          <w:color w:val="385623" w:themeColor="accent6" w:themeShade="80"/>
        </w:rPr>
        <w:sectPr w:rsidR="00527A65" w:rsidRPr="000D067E" w:rsidSect="008A2B1D">
          <w:pgSz w:w="12240" w:h="15840"/>
          <w:pgMar w:top="1440" w:right="1440" w:bottom="1440" w:left="2160" w:header="720" w:footer="1584" w:gutter="0"/>
          <w:pgNumType w:fmt="lowerRoman" w:start="2"/>
          <w:cols w:space="720"/>
          <w:docGrid w:linePitch="360"/>
        </w:sectPr>
      </w:pPr>
    </w:p>
    <w:p w14:paraId="5C9982B5" w14:textId="77777777" w:rsidR="00527A65" w:rsidRPr="000D067E" w:rsidRDefault="000B1ED6" w:rsidP="00C342CE">
      <w:pPr>
        <w:pStyle w:val="Heading1"/>
        <w:numPr>
          <w:ilvl w:val="0"/>
          <w:numId w:val="0"/>
        </w:numPr>
        <w:rPr>
          <w:color w:val="385623" w:themeColor="accent6" w:themeShade="80"/>
        </w:rPr>
      </w:pPr>
      <w:bookmarkStart w:id="7" w:name="_Toc213799232"/>
      <w:r w:rsidRPr="000D067E">
        <w:rPr>
          <w:color w:val="385623" w:themeColor="accent6" w:themeShade="80"/>
        </w:rPr>
        <w:lastRenderedPageBreak/>
        <w:t>Acknowledgments</w:t>
      </w:r>
      <w:bookmarkEnd w:id="7"/>
    </w:p>
    <w:p w14:paraId="2FA1D287" w14:textId="43C23444" w:rsidR="00401724" w:rsidRPr="000D067E" w:rsidRDefault="002C04A1" w:rsidP="006C4F45">
      <w:pPr>
        <w:spacing w:line="480" w:lineRule="auto"/>
        <w:ind w:firstLine="720"/>
        <w:rPr>
          <w:color w:val="385623" w:themeColor="accent6" w:themeShade="80"/>
        </w:rPr>
      </w:pPr>
      <w:r w:rsidRPr="000D067E">
        <w:rPr>
          <w:color w:val="385623" w:themeColor="accent6" w:themeShade="80"/>
        </w:rPr>
        <w:t>I would like to thank my research advisor, Kayla Perry, for providing encouragement</w:t>
      </w:r>
      <w:del w:id="8" w:author="Klooster, Wendy" w:date="2025-11-19T08:41:00Z" w16du:dateUtc="2025-11-19T13:41:00Z">
        <w:r w:rsidRPr="000D067E" w:rsidDel="00817191">
          <w:rPr>
            <w:color w:val="385623" w:themeColor="accent6" w:themeShade="80"/>
          </w:rPr>
          <w:delText xml:space="preserve"> </w:delText>
        </w:r>
      </w:del>
      <w:r w:rsidRPr="000D067E">
        <w:rPr>
          <w:color w:val="385623" w:themeColor="accent6" w:themeShade="80"/>
        </w:rPr>
        <w:t xml:space="preserve"> as I learned about forest entomology. She offered to lend books as well as gave </w:t>
      </w:r>
      <w:r w:rsidR="00401724" w:rsidRPr="000D067E">
        <w:rPr>
          <w:color w:val="385623" w:themeColor="accent6" w:themeShade="80"/>
        </w:rPr>
        <w:t xml:space="preserve">excellent advice for setting up my hypotheses, deciding what I was going to record (both in the field and at the microscope), and gave helpful feedback on many presentations and these thesis chapters. I would like to thank the members of the Perry Lab for their support </w:t>
      </w:r>
      <w:r w:rsidR="0080592C" w:rsidRPr="000D067E">
        <w:rPr>
          <w:color w:val="385623" w:themeColor="accent6" w:themeShade="80"/>
        </w:rPr>
        <w:t>and advice on improving my research</w:t>
      </w:r>
      <w:r w:rsidR="00401724" w:rsidRPr="000D067E">
        <w:rPr>
          <w:color w:val="385623" w:themeColor="accent6" w:themeShade="80"/>
        </w:rPr>
        <w:t>. And I would like to thank my committee members</w:t>
      </w:r>
      <w:r w:rsidR="002A7737" w:rsidRPr="000D067E">
        <w:rPr>
          <w:color w:val="385623" w:themeColor="accent6" w:themeShade="80"/>
        </w:rPr>
        <w:t xml:space="preserve">, the </w:t>
      </w:r>
      <w:r w:rsidR="00401724" w:rsidRPr="000D067E">
        <w:rPr>
          <w:color w:val="385623" w:themeColor="accent6" w:themeShade="80"/>
        </w:rPr>
        <w:t>professors who taught my classes</w:t>
      </w:r>
      <w:r w:rsidR="002A7737" w:rsidRPr="000D067E">
        <w:rPr>
          <w:color w:val="385623" w:themeColor="accent6" w:themeShade="80"/>
        </w:rPr>
        <w:t>, and the graduate students in my classes</w:t>
      </w:r>
      <w:r w:rsidR="00401724" w:rsidRPr="000D067E">
        <w:rPr>
          <w:color w:val="385623" w:themeColor="accent6" w:themeShade="80"/>
        </w:rPr>
        <w:t>. They have truly solidified my interest in the subject, and their dedicat</w:t>
      </w:r>
      <w:r w:rsidR="002A7737" w:rsidRPr="000D067E">
        <w:rPr>
          <w:color w:val="385623" w:themeColor="accent6" w:themeShade="80"/>
        </w:rPr>
        <w:t xml:space="preserve">ion </w:t>
      </w:r>
      <w:r w:rsidR="00401724" w:rsidRPr="000D067E">
        <w:rPr>
          <w:color w:val="385623" w:themeColor="accent6" w:themeShade="80"/>
        </w:rPr>
        <w:t>is evident.</w:t>
      </w:r>
    </w:p>
    <w:p w14:paraId="6A5160A2" w14:textId="75621B30" w:rsidR="00401724" w:rsidRPr="000D067E" w:rsidRDefault="00401724" w:rsidP="006C4F45">
      <w:pPr>
        <w:spacing w:line="480" w:lineRule="auto"/>
        <w:ind w:firstLine="720"/>
        <w:rPr>
          <w:color w:val="385623" w:themeColor="accent6" w:themeShade="80"/>
        </w:rPr>
      </w:pPr>
      <w:r w:rsidRPr="000D067E">
        <w:rPr>
          <w:color w:val="385623" w:themeColor="accent6" w:themeShade="80"/>
        </w:rPr>
        <w:t xml:space="preserve">Chapter 1 would not have been possible without the work of numerous </w:t>
      </w:r>
      <w:r w:rsidR="00D46EB6" w:rsidRPr="000D067E">
        <w:rPr>
          <w:color w:val="385623" w:themeColor="accent6" w:themeShade="80"/>
        </w:rPr>
        <w:t>people who set up the Michigan research plots between 2004-2008. I would like to thank Dianne Hartzler for support in relocating the research plots and being a</w:t>
      </w:r>
      <w:r w:rsidR="00A93F30" w:rsidRPr="000D067E">
        <w:rPr>
          <w:color w:val="385623" w:themeColor="accent6" w:themeShade="80"/>
        </w:rPr>
        <w:t xml:space="preserve"> vital</w:t>
      </w:r>
      <w:r w:rsidR="00D46EB6" w:rsidRPr="000D067E">
        <w:rPr>
          <w:color w:val="385623" w:themeColor="accent6" w:themeShade="80"/>
        </w:rPr>
        <w:t xml:space="preserve"> resource for </w:t>
      </w:r>
      <w:r w:rsidR="00A93F30" w:rsidRPr="000D067E">
        <w:rPr>
          <w:color w:val="385623" w:themeColor="accent6" w:themeShade="80"/>
        </w:rPr>
        <w:t xml:space="preserve">understanding how to </w:t>
      </w:r>
      <w:r w:rsidR="005F4DCA" w:rsidRPr="000D067E">
        <w:rPr>
          <w:color w:val="385623" w:themeColor="accent6" w:themeShade="80"/>
        </w:rPr>
        <w:t>prepare for the tree survey fieldwork</w:t>
      </w:r>
      <w:r w:rsidR="00D46EB6" w:rsidRPr="000D067E">
        <w:rPr>
          <w:color w:val="385623" w:themeColor="accent6" w:themeShade="80"/>
        </w:rPr>
        <w:t>. Tony Garro provided two summers of fieldwork assistance</w:t>
      </w:r>
      <w:r w:rsidR="001C2CA4" w:rsidRPr="000D067E">
        <w:rPr>
          <w:color w:val="385623" w:themeColor="accent6" w:themeShade="80"/>
        </w:rPr>
        <w:t xml:space="preserve"> which involved dealing with </w:t>
      </w:r>
      <w:r w:rsidR="00EE32FB" w:rsidRPr="000D067E">
        <w:rPr>
          <w:color w:val="385623" w:themeColor="accent6" w:themeShade="80"/>
        </w:rPr>
        <w:t>the elements and the bugs for long hours</w:t>
      </w:r>
      <w:r w:rsidR="00D46EB6" w:rsidRPr="000D067E">
        <w:rPr>
          <w:color w:val="385623" w:themeColor="accent6" w:themeShade="80"/>
        </w:rPr>
        <w:t xml:space="preserve">. </w:t>
      </w:r>
      <w:r w:rsidR="001278E5" w:rsidRPr="000D067E">
        <w:rPr>
          <w:color w:val="385623" w:themeColor="accent6" w:themeShade="80"/>
        </w:rPr>
        <w:t xml:space="preserve">The teams at car rental companies and hotels </w:t>
      </w:r>
      <w:r w:rsidR="00EE32FB" w:rsidRPr="000D067E">
        <w:rPr>
          <w:color w:val="385623" w:themeColor="accent6" w:themeShade="80"/>
        </w:rPr>
        <w:t xml:space="preserve">also indirectly </w:t>
      </w:r>
      <w:r w:rsidR="001278E5" w:rsidRPr="000D067E">
        <w:rPr>
          <w:color w:val="385623" w:themeColor="accent6" w:themeShade="80"/>
        </w:rPr>
        <w:t xml:space="preserve">supported our fieldwork. Toby Petrice confirmed identifications of parasitoid wasps. Luciana Musetti provided advice on insect specimen collection. Jessi Raubenolt, Cesia Cerrato, and Kayla Perry provided additional fieldwork support. Kathleen Knight gave advice on prism traps </w:t>
      </w:r>
      <w:r w:rsidR="001278E5" w:rsidRPr="000D067E">
        <w:rPr>
          <w:color w:val="385623" w:themeColor="accent6" w:themeShade="80"/>
        </w:rPr>
        <w:lastRenderedPageBreak/>
        <w:t xml:space="preserve">and ash identification. </w:t>
      </w:r>
      <w:r w:rsidR="005F4DCA" w:rsidRPr="000D067E">
        <w:rPr>
          <w:color w:val="385623" w:themeColor="accent6" w:themeShade="80"/>
        </w:rPr>
        <w:t>The staff at the Huron-Clinton MetroParks and Michigan Department of Natural Resources kindly approved our research project.</w:t>
      </w:r>
    </w:p>
    <w:p w14:paraId="0134FE90" w14:textId="322D47FD" w:rsidR="001278E5" w:rsidRPr="000D067E" w:rsidRDefault="001278E5" w:rsidP="006C4F45">
      <w:pPr>
        <w:spacing w:line="480" w:lineRule="auto"/>
        <w:ind w:firstLine="720"/>
        <w:rPr>
          <w:color w:val="385623" w:themeColor="accent6" w:themeShade="80"/>
        </w:rPr>
      </w:pPr>
      <w:r w:rsidRPr="000D067E">
        <w:rPr>
          <w:color w:val="385623" w:themeColor="accent6" w:themeShade="80"/>
        </w:rPr>
        <w:t xml:space="preserve">Chapter 2 would not have been possible without the work of many people. </w:t>
      </w:r>
      <w:r w:rsidR="001C2CA4" w:rsidRPr="000D067E">
        <w:rPr>
          <w:color w:val="385623" w:themeColor="accent6" w:themeShade="80"/>
        </w:rPr>
        <w:t xml:space="preserve">Kayla Perry and </w:t>
      </w:r>
      <w:r w:rsidRPr="000D067E">
        <w:rPr>
          <w:color w:val="385623" w:themeColor="accent6" w:themeShade="80"/>
        </w:rPr>
        <w:t>Andrea Kautz</w:t>
      </w:r>
      <w:r w:rsidR="001C2CA4" w:rsidRPr="000D067E">
        <w:rPr>
          <w:color w:val="385623" w:themeColor="accent6" w:themeShade="80"/>
        </w:rPr>
        <w:t xml:space="preserve"> designed the </w:t>
      </w:r>
      <w:r w:rsidR="00046804" w:rsidRPr="000D067E">
        <w:rPr>
          <w:color w:val="385623" w:themeColor="accent6" w:themeShade="80"/>
        </w:rPr>
        <w:t>plot layout</w:t>
      </w:r>
      <w:r w:rsidR="001C2CA4" w:rsidRPr="000D067E">
        <w:rPr>
          <w:color w:val="385623" w:themeColor="accent6" w:themeShade="80"/>
        </w:rPr>
        <w:t xml:space="preserve"> and </w:t>
      </w:r>
      <w:r w:rsidRPr="000D067E">
        <w:rPr>
          <w:color w:val="385623" w:themeColor="accent6" w:themeShade="80"/>
        </w:rPr>
        <w:t xml:space="preserve">coordinated </w:t>
      </w:r>
      <w:r w:rsidR="006C22FA" w:rsidRPr="000D067E">
        <w:rPr>
          <w:color w:val="385623" w:themeColor="accent6" w:themeShade="80"/>
        </w:rPr>
        <w:t xml:space="preserve">and carried out </w:t>
      </w:r>
      <w:r w:rsidR="007C65AE" w:rsidRPr="000D067E">
        <w:rPr>
          <w:color w:val="385623" w:themeColor="accent6" w:themeShade="80"/>
        </w:rPr>
        <w:t xml:space="preserve">the entirety of </w:t>
      </w:r>
      <w:r w:rsidR="00046804" w:rsidRPr="000D067E">
        <w:rPr>
          <w:color w:val="385623" w:themeColor="accent6" w:themeShade="80"/>
        </w:rPr>
        <w:t xml:space="preserve">arthropod </w:t>
      </w:r>
      <w:r w:rsidRPr="000D067E">
        <w:rPr>
          <w:color w:val="385623" w:themeColor="accent6" w:themeShade="80"/>
        </w:rPr>
        <w:t>collections</w:t>
      </w:r>
      <w:r w:rsidR="001C2CA4" w:rsidRPr="000D067E">
        <w:rPr>
          <w:color w:val="385623" w:themeColor="accent6" w:themeShade="80"/>
        </w:rPr>
        <w:t xml:space="preserve"> at Powdermill Nature Reserve in 2015 and 2022. Kayla Perry identified all the ground beetles collected in 2015. Without their work, this project would never have happened. Suranga Basnagala provided detailed assistance to me as I learned to identify ground beetles and helped me numerous times in learning the basics of identification, giving encouraging feedback on presentations, and learning more about </w:t>
      </w:r>
      <w:r w:rsidR="002A7737" w:rsidRPr="000D067E">
        <w:rPr>
          <w:color w:val="385623" w:themeColor="accent6" w:themeShade="80"/>
        </w:rPr>
        <w:t>insect</w:t>
      </w:r>
      <w:r w:rsidR="001C2CA4" w:rsidRPr="000D067E">
        <w:rPr>
          <w:color w:val="385623" w:themeColor="accent6" w:themeShade="80"/>
        </w:rPr>
        <w:t xml:space="preserve"> diversity. </w:t>
      </w:r>
      <w:r w:rsidRPr="000D067E">
        <w:rPr>
          <w:color w:val="385623" w:themeColor="accent6" w:themeShade="80"/>
        </w:rPr>
        <w:t xml:space="preserve">Trap collection support was done by </w:t>
      </w:r>
      <w:r w:rsidR="001C2CA4" w:rsidRPr="000D067E">
        <w:rPr>
          <w:color w:val="385623" w:themeColor="accent6" w:themeShade="80"/>
        </w:rPr>
        <w:t xml:space="preserve">Bryce Stouffer and Rachel Lloyd. </w:t>
      </w:r>
      <w:r w:rsidR="002A7737" w:rsidRPr="000D067E">
        <w:rPr>
          <w:color w:val="385623" w:themeColor="accent6" w:themeShade="80"/>
        </w:rPr>
        <w:t>The company which completed salvage-logging in 2013 creat</w:t>
      </w:r>
      <w:r w:rsidR="001A7551" w:rsidRPr="000D067E">
        <w:rPr>
          <w:color w:val="385623" w:themeColor="accent6" w:themeShade="80"/>
        </w:rPr>
        <w:t>ed</w:t>
      </w:r>
      <w:r w:rsidR="002A7737" w:rsidRPr="000D067E">
        <w:rPr>
          <w:color w:val="385623" w:themeColor="accent6" w:themeShade="80"/>
        </w:rPr>
        <w:t xml:space="preserve"> the forest management treatments </w:t>
      </w:r>
      <w:r w:rsidR="004C5003" w:rsidRPr="000D067E">
        <w:rPr>
          <w:color w:val="385623" w:themeColor="accent6" w:themeShade="80"/>
        </w:rPr>
        <w:t>for our study</w:t>
      </w:r>
      <w:r w:rsidR="002A7737" w:rsidRPr="000D067E">
        <w:rPr>
          <w:color w:val="385623" w:themeColor="accent6" w:themeShade="80"/>
        </w:rPr>
        <w:t xml:space="preserve">. Pitfall trap sorting, which enabled the investigation of ground beetles, was done by </w:t>
      </w:r>
      <w:r w:rsidRPr="000D067E">
        <w:rPr>
          <w:color w:val="385623" w:themeColor="accent6" w:themeShade="80"/>
        </w:rPr>
        <w:t>Carolyn Velazquez</w:t>
      </w:r>
      <w:r w:rsidR="001C2CA4" w:rsidRPr="000D067E">
        <w:rPr>
          <w:color w:val="385623" w:themeColor="accent6" w:themeShade="80"/>
        </w:rPr>
        <w:t xml:space="preserve">, </w:t>
      </w:r>
      <w:r w:rsidRPr="000D067E">
        <w:rPr>
          <w:color w:val="385623" w:themeColor="accent6" w:themeShade="80"/>
        </w:rPr>
        <w:t xml:space="preserve">Cassian Filbrun, Cesia Cerrato, Diane Hartzler, Haley Marcum, John Gallander, Lizzie Arnold, </w:t>
      </w:r>
      <w:r w:rsidR="001C2CA4" w:rsidRPr="000D067E">
        <w:rPr>
          <w:color w:val="385623" w:themeColor="accent6" w:themeShade="80"/>
        </w:rPr>
        <w:t xml:space="preserve">and </w:t>
      </w:r>
      <w:r w:rsidRPr="000D067E">
        <w:rPr>
          <w:color w:val="385623" w:themeColor="accent6" w:themeShade="80"/>
        </w:rPr>
        <w:t>Suranga Basnagala</w:t>
      </w:r>
      <w:r w:rsidR="002A7737" w:rsidRPr="000D067E">
        <w:rPr>
          <w:color w:val="385623" w:themeColor="accent6" w:themeShade="80"/>
        </w:rPr>
        <w:t xml:space="preserve">. </w:t>
      </w:r>
      <w:r w:rsidR="005352BD" w:rsidRPr="000D067E">
        <w:rPr>
          <w:color w:val="385623" w:themeColor="accent6" w:themeShade="80"/>
        </w:rPr>
        <w:t xml:space="preserve">Cesia Cerrato </w:t>
      </w:r>
      <w:r w:rsidR="00933DD5" w:rsidRPr="000D067E">
        <w:rPr>
          <w:color w:val="385623" w:themeColor="accent6" w:themeShade="80"/>
        </w:rPr>
        <w:t xml:space="preserve">helped with measuring functional traits of beetles. </w:t>
      </w:r>
      <w:r w:rsidR="002A7737" w:rsidRPr="000D067E">
        <w:rPr>
          <w:color w:val="385623" w:themeColor="accent6" w:themeShade="80"/>
        </w:rPr>
        <w:t>Bob Davidson was instrumental in confirming 2015 species identifications</w:t>
      </w:r>
      <w:r w:rsidR="003F1E68" w:rsidRPr="000D067E">
        <w:rPr>
          <w:color w:val="385623" w:themeColor="accent6" w:themeShade="80"/>
        </w:rPr>
        <w:t xml:space="preserve"> and providing </w:t>
      </w:r>
      <w:r w:rsidR="00F03E33" w:rsidRPr="000D067E">
        <w:rPr>
          <w:color w:val="385623" w:themeColor="accent6" w:themeShade="80"/>
        </w:rPr>
        <w:t>taxonomic expertise</w:t>
      </w:r>
      <w:r w:rsidR="002A7737" w:rsidRPr="000D067E">
        <w:rPr>
          <w:color w:val="385623" w:themeColor="accent6" w:themeShade="80"/>
        </w:rPr>
        <w:t>.</w:t>
      </w:r>
    </w:p>
    <w:p w14:paraId="7B1BC832" w14:textId="2C62FAC3" w:rsidR="000B1ED6" w:rsidRPr="000D067E" w:rsidRDefault="002A7737" w:rsidP="00872B9C">
      <w:pPr>
        <w:spacing w:line="480" w:lineRule="auto"/>
        <w:ind w:firstLine="720"/>
        <w:rPr>
          <w:color w:val="385623" w:themeColor="accent6" w:themeShade="80"/>
        </w:rPr>
        <w:sectPr w:rsidR="000B1ED6" w:rsidRPr="000D067E" w:rsidSect="00C23E93">
          <w:pgSz w:w="12240" w:h="15840"/>
          <w:pgMar w:top="1440" w:right="1440" w:bottom="1440" w:left="2160" w:header="720" w:footer="1584" w:gutter="0"/>
          <w:pgNumType w:fmt="lowerRoman"/>
          <w:cols w:space="720"/>
          <w:docGrid w:linePitch="360"/>
        </w:sectPr>
      </w:pPr>
      <w:r w:rsidRPr="000D067E">
        <w:rPr>
          <w:color w:val="385623" w:themeColor="accent6" w:themeShade="80"/>
        </w:rPr>
        <w:t xml:space="preserve">Lastly, I would like to thank my family for their consistent support </w:t>
      </w:r>
      <w:r w:rsidR="00AA5080" w:rsidRPr="000D067E">
        <w:rPr>
          <w:color w:val="385623" w:themeColor="accent6" w:themeShade="80"/>
        </w:rPr>
        <w:t>throughout my degree</w:t>
      </w:r>
      <w:r w:rsidR="006D03F1" w:rsidRPr="000D067E">
        <w:rPr>
          <w:color w:val="385623" w:themeColor="accent6" w:themeShade="80"/>
        </w:rPr>
        <w:t xml:space="preserve">, including my </w:t>
      </w:r>
      <w:r w:rsidR="004074CC" w:rsidRPr="000D067E">
        <w:rPr>
          <w:color w:val="385623" w:themeColor="accent6" w:themeShade="80"/>
        </w:rPr>
        <w:t xml:space="preserve">parents, siblings, grandparents, and aunts and uncles, who helped inspire me </w:t>
      </w:r>
      <w:r w:rsidR="00CB791E" w:rsidRPr="000D067E">
        <w:rPr>
          <w:color w:val="385623" w:themeColor="accent6" w:themeShade="80"/>
        </w:rPr>
        <w:t>to study science.</w:t>
      </w:r>
    </w:p>
    <w:p w14:paraId="73DC0F49" w14:textId="77777777" w:rsidR="000B1ED6" w:rsidRPr="000D067E" w:rsidRDefault="000B1ED6" w:rsidP="00C342CE">
      <w:pPr>
        <w:pStyle w:val="Heading1"/>
        <w:numPr>
          <w:ilvl w:val="0"/>
          <w:numId w:val="0"/>
        </w:numPr>
        <w:rPr>
          <w:color w:val="385623" w:themeColor="accent6" w:themeShade="80"/>
        </w:rPr>
      </w:pPr>
      <w:bookmarkStart w:id="9" w:name="_Toc213799233"/>
      <w:r w:rsidRPr="000D067E">
        <w:rPr>
          <w:color w:val="385623" w:themeColor="accent6" w:themeShade="80"/>
        </w:rPr>
        <w:lastRenderedPageBreak/>
        <w:t>Vita</w:t>
      </w:r>
      <w:bookmarkEnd w:id="9"/>
    </w:p>
    <w:p w14:paraId="5BE9F325" w14:textId="3984504F" w:rsidR="00124917" w:rsidRPr="000D067E" w:rsidRDefault="00124917" w:rsidP="00527A65">
      <w:pPr>
        <w:spacing w:line="480" w:lineRule="auto"/>
        <w:rPr>
          <w:color w:val="385623" w:themeColor="accent6" w:themeShade="80"/>
        </w:rPr>
      </w:pPr>
      <w:r w:rsidRPr="000D067E">
        <w:rPr>
          <w:color w:val="385623" w:themeColor="accent6" w:themeShade="80"/>
        </w:rPr>
        <w:t>2017</w:t>
      </w:r>
      <w:r w:rsidR="003A0C05" w:rsidRPr="000D067E">
        <w:rPr>
          <w:color w:val="385623" w:themeColor="accent6" w:themeShade="80"/>
        </w:rPr>
        <w:t>………………………………………………</w:t>
      </w:r>
      <w:r w:rsidR="003D1B77" w:rsidRPr="000D067E">
        <w:rPr>
          <w:color w:val="385623" w:themeColor="accent6" w:themeShade="80"/>
        </w:rPr>
        <w:t>…</w:t>
      </w:r>
      <w:r w:rsidR="003A0C05" w:rsidRPr="000D067E">
        <w:rPr>
          <w:color w:val="385623" w:themeColor="accent6" w:themeShade="80"/>
        </w:rPr>
        <w:t>Bishop Watterson High School</w:t>
      </w:r>
    </w:p>
    <w:p w14:paraId="247314E9" w14:textId="77777777" w:rsidR="001F6AA4" w:rsidRPr="000D067E" w:rsidRDefault="003A0C05" w:rsidP="003D1B77">
      <w:pPr>
        <w:spacing w:line="480" w:lineRule="auto"/>
        <w:rPr>
          <w:color w:val="385623" w:themeColor="accent6" w:themeShade="80"/>
        </w:rPr>
      </w:pPr>
      <w:r w:rsidRPr="000D067E">
        <w:rPr>
          <w:color w:val="385623" w:themeColor="accent6" w:themeShade="80"/>
        </w:rPr>
        <w:t>2021…………………………………………………</w:t>
      </w:r>
      <w:r w:rsidR="003D1B77" w:rsidRPr="000D067E">
        <w:rPr>
          <w:color w:val="385623" w:themeColor="accent6" w:themeShade="80"/>
        </w:rPr>
        <w:t>B.S. Mathematics, The Ohio Stat</w:t>
      </w:r>
      <w:r w:rsidR="00F86884" w:rsidRPr="000D067E">
        <w:rPr>
          <w:color w:val="385623" w:themeColor="accent6" w:themeShade="80"/>
        </w:rPr>
        <w:t xml:space="preserve">e </w:t>
      </w:r>
    </w:p>
    <w:p w14:paraId="358783F7" w14:textId="77777777" w:rsidR="00D520BA" w:rsidRPr="000D067E" w:rsidRDefault="003D1B77" w:rsidP="00D520BA">
      <w:pPr>
        <w:spacing w:line="480" w:lineRule="auto"/>
        <w:ind w:left="4320" w:firstLine="720"/>
        <w:rPr>
          <w:color w:val="385623" w:themeColor="accent6" w:themeShade="80"/>
        </w:rPr>
      </w:pPr>
      <w:r w:rsidRPr="000D067E">
        <w:rPr>
          <w:color w:val="385623" w:themeColor="accent6" w:themeShade="80"/>
        </w:rPr>
        <w:t>University</w:t>
      </w:r>
    </w:p>
    <w:p w14:paraId="2D212A6B" w14:textId="36C21691" w:rsidR="000B1ED6" w:rsidRPr="000D067E" w:rsidRDefault="00F64146" w:rsidP="00D520BA">
      <w:pPr>
        <w:spacing w:line="480" w:lineRule="auto"/>
        <w:rPr>
          <w:color w:val="385623" w:themeColor="accent6" w:themeShade="80"/>
        </w:rPr>
      </w:pPr>
      <w:r w:rsidRPr="000D067E">
        <w:rPr>
          <w:color w:val="385623" w:themeColor="accent6" w:themeShade="80"/>
        </w:rPr>
        <w:t>20</w:t>
      </w:r>
      <w:r w:rsidR="001969F9" w:rsidRPr="000D067E">
        <w:rPr>
          <w:color w:val="385623" w:themeColor="accent6" w:themeShade="80"/>
        </w:rPr>
        <w:t xml:space="preserve">23 to Present………………………………………Graduate </w:t>
      </w:r>
      <w:r w:rsidR="00CD4AEA" w:rsidRPr="000D067E">
        <w:rPr>
          <w:color w:val="385623" w:themeColor="accent6" w:themeShade="80"/>
        </w:rPr>
        <w:t xml:space="preserve">Research Associate, </w:t>
      </w:r>
      <w:r w:rsidR="007A6E13" w:rsidRPr="000D067E">
        <w:rPr>
          <w:color w:val="385623" w:themeColor="accent6" w:themeShade="80"/>
        </w:rPr>
        <w:tab/>
      </w:r>
      <w:r w:rsidR="007A6E13" w:rsidRPr="000D067E">
        <w:rPr>
          <w:color w:val="385623" w:themeColor="accent6" w:themeShade="80"/>
        </w:rPr>
        <w:tab/>
      </w:r>
      <w:r w:rsidR="007A6E13" w:rsidRPr="000D067E">
        <w:rPr>
          <w:color w:val="385623" w:themeColor="accent6" w:themeShade="80"/>
        </w:rPr>
        <w:tab/>
      </w:r>
      <w:r w:rsidR="007A6E13" w:rsidRPr="000D067E">
        <w:rPr>
          <w:color w:val="385623" w:themeColor="accent6" w:themeShade="80"/>
        </w:rPr>
        <w:tab/>
      </w:r>
      <w:r w:rsidR="007A6E13" w:rsidRPr="000D067E">
        <w:rPr>
          <w:color w:val="385623" w:themeColor="accent6" w:themeShade="80"/>
        </w:rPr>
        <w:tab/>
      </w:r>
      <w:r w:rsidR="007A6E13" w:rsidRPr="000D067E">
        <w:rPr>
          <w:color w:val="385623" w:themeColor="accent6" w:themeShade="80"/>
        </w:rPr>
        <w:tab/>
      </w:r>
      <w:r w:rsidR="007A6E13" w:rsidRPr="000D067E">
        <w:rPr>
          <w:color w:val="385623" w:themeColor="accent6" w:themeShade="80"/>
        </w:rPr>
        <w:tab/>
      </w:r>
      <w:r w:rsidR="007A6E13" w:rsidRPr="000D067E">
        <w:rPr>
          <w:color w:val="385623" w:themeColor="accent6" w:themeShade="80"/>
        </w:rPr>
        <w:tab/>
      </w:r>
      <w:r w:rsidR="00CD4AEA" w:rsidRPr="000D067E">
        <w:rPr>
          <w:color w:val="385623" w:themeColor="accent6" w:themeShade="80"/>
        </w:rPr>
        <w:t xml:space="preserve">Department of Entomology, The </w:t>
      </w:r>
      <w:r w:rsidR="007A6E13" w:rsidRPr="000D067E">
        <w:rPr>
          <w:color w:val="385623" w:themeColor="accent6" w:themeShade="80"/>
        </w:rPr>
        <w:tab/>
      </w:r>
      <w:r w:rsidR="007A6E13" w:rsidRPr="000D067E">
        <w:rPr>
          <w:color w:val="385623" w:themeColor="accent6" w:themeShade="80"/>
        </w:rPr>
        <w:tab/>
      </w:r>
      <w:r w:rsidR="007A6E13" w:rsidRPr="000D067E">
        <w:rPr>
          <w:color w:val="385623" w:themeColor="accent6" w:themeShade="80"/>
        </w:rPr>
        <w:tab/>
      </w:r>
      <w:r w:rsidR="007A6E13" w:rsidRPr="000D067E">
        <w:rPr>
          <w:color w:val="385623" w:themeColor="accent6" w:themeShade="80"/>
        </w:rPr>
        <w:tab/>
      </w:r>
      <w:r w:rsidR="007A6E13" w:rsidRPr="000D067E">
        <w:rPr>
          <w:color w:val="385623" w:themeColor="accent6" w:themeShade="80"/>
        </w:rPr>
        <w:tab/>
      </w:r>
      <w:r w:rsidR="007A6E13" w:rsidRPr="000D067E">
        <w:rPr>
          <w:color w:val="385623" w:themeColor="accent6" w:themeShade="80"/>
        </w:rPr>
        <w:tab/>
      </w:r>
      <w:r w:rsidR="007A6E13" w:rsidRPr="000D067E">
        <w:rPr>
          <w:color w:val="385623" w:themeColor="accent6" w:themeShade="80"/>
        </w:rPr>
        <w:tab/>
      </w:r>
      <w:r w:rsidR="007A6E13" w:rsidRPr="000D067E">
        <w:rPr>
          <w:color w:val="385623" w:themeColor="accent6" w:themeShade="80"/>
        </w:rPr>
        <w:tab/>
      </w:r>
      <w:r w:rsidR="00CD4AEA" w:rsidRPr="000D067E">
        <w:rPr>
          <w:color w:val="385623" w:themeColor="accent6" w:themeShade="80"/>
        </w:rPr>
        <w:t>Ohio State University</w:t>
      </w:r>
    </w:p>
    <w:p w14:paraId="6C651220" w14:textId="77777777" w:rsidR="000B1ED6" w:rsidRPr="000D067E" w:rsidRDefault="000B1ED6" w:rsidP="000B1ED6">
      <w:pPr>
        <w:spacing w:line="480" w:lineRule="auto"/>
        <w:jc w:val="center"/>
        <w:rPr>
          <w:color w:val="385623" w:themeColor="accent6" w:themeShade="80"/>
        </w:rPr>
      </w:pPr>
    </w:p>
    <w:p w14:paraId="7C754BDC" w14:textId="77777777" w:rsidR="000B1ED6" w:rsidRPr="000D067E" w:rsidRDefault="000B1ED6" w:rsidP="000B1ED6">
      <w:pPr>
        <w:spacing w:line="480" w:lineRule="auto"/>
        <w:jc w:val="center"/>
        <w:rPr>
          <w:color w:val="385623" w:themeColor="accent6" w:themeShade="80"/>
        </w:rPr>
      </w:pPr>
      <w:r w:rsidRPr="000D067E">
        <w:rPr>
          <w:color w:val="385623" w:themeColor="accent6" w:themeShade="80"/>
        </w:rPr>
        <w:t>Publications</w:t>
      </w:r>
    </w:p>
    <w:p w14:paraId="16D0A08E" w14:textId="77777777" w:rsidR="00CF00DB" w:rsidRPr="000D067E" w:rsidRDefault="00CF00DB" w:rsidP="000B1ED6">
      <w:pPr>
        <w:spacing w:line="480" w:lineRule="auto"/>
        <w:jc w:val="center"/>
        <w:rPr>
          <w:color w:val="385623" w:themeColor="accent6" w:themeShade="80"/>
        </w:rPr>
      </w:pPr>
    </w:p>
    <w:p w14:paraId="4FB6D4FD" w14:textId="77777777" w:rsidR="008768C6" w:rsidRPr="000D067E" w:rsidRDefault="008768C6" w:rsidP="006F79F1">
      <w:pPr>
        <w:rPr>
          <w:color w:val="385623" w:themeColor="accent6" w:themeShade="80"/>
        </w:rPr>
      </w:pPr>
      <w:r w:rsidRPr="000D067E">
        <w:rPr>
          <w:color w:val="385623" w:themeColor="accent6" w:themeShade="80"/>
        </w:rPr>
        <w:t xml:space="preserve">Mattingly, K.Z., C.T.C. Day, E.S.J. Rauschert, </w:t>
      </w:r>
      <w:r w:rsidRPr="000D067E">
        <w:rPr>
          <w:b/>
          <w:bCs/>
          <w:color w:val="385623" w:themeColor="accent6" w:themeShade="80"/>
        </w:rPr>
        <w:t>A. Tayal</w:t>
      </w:r>
      <w:r w:rsidRPr="000D067E">
        <w:rPr>
          <w:color w:val="385623" w:themeColor="accent6" w:themeShade="80"/>
        </w:rPr>
        <w:t>, S.M. Hovick. 2022. Genetic and morphological comparisons of lesser celandine (</w:t>
      </w:r>
      <w:r w:rsidRPr="000D067E">
        <w:rPr>
          <w:i/>
          <w:iCs/>
          <w:color w:val="385623" w:themeColor="accent6" w:themeShade="80"/>
          <w:rPrChange w:id="10" w:author="Klooster, Wendy" w:date="2025-11-19T08:42:00Z" w16du:dateUtc="2025-11-19T13:42:00Z">
            <w:rPr/>
          </w:rPrChange>
        </w:rPr>
        <w:t>Ficaria verna</w:t>
      </w:r>
      <w:r w:rsidRPr="000D067E">
        <w:rPr>
          <w:color w:val="385623" w:themeColor="accent6" w:themeShade="80"/>
        </w:rPr>
        <w:t>) invasions suggest regionally widespread clonal and sexual reproduction.  Biol Invasions 25 (2023): 379-397. https://doi.org/10.1007/s10530-022-02921-4.</w:t>
      </w:r>
    </w:p>
    <w:p w14:paraId="3415C3DB" w14:textId="77777777" w:rsidR="008768C6" w:rsidRPr="000D067E" w:rsidRDefault="008768C6" w:rsidP="008768C6">
      <w:pPr>
        <w:spacing w:line="480" w:lineRule="auto"/>
        <w:rPr>
          <w:color w:val="385623" w:themeColor="accent6" w:themeShade="80"/>
        </w:rPr>
      </w:pPr>
    </w:p>
    <w:p w14:paraId="3AEC290A" w14:textId="42076926" w:rsidR="000B1ED6" w:rsidRPr="000D067E" w:rsidRDefault="008768C6" w:rsidP="006F79F1">
      <w:pPr>
        <w:rPr>
          <w:color w:val="385623" w:themeColor="accent6" w:themeShade="80"/>
        </w:rPr>
      </w:pPr>
      <w:r w:rsidRPr="000D067E">
        <w:rPr>
          <w:color w:val="385623" w:themeColor="accent6" w:themeShade="80"/>
        </w:rPr>
        <w:t xml:space="preserve">Palacio‐Lopez, K., S.M. Hovick, K.Z. Mattingly, L.M. Weston, N.P. Hofford, L. Finley, </w:t>
      </w:r>
      <w:r w:rsidRPr="000D067E">
        <w:rPr>
          <w:b/>
          <w:bCs/>
          <w:color w:val="385623" w:themeColor="accent6" w:themeShade="80"/>
        </w:rPr>
        <w:t>A. Tayal</w:t>
      </w:r>
      <w:r w:rsidRPr="000D067E">
        <w:rPr>
          <w:color w:val="385623" w:themeColor="accent6" w:themeShade="80"/>
        </w:rPr>
        <w:t>, and J.A. Reinartz. “Suppression of Reed Canarygrass by Assisted Succession: A Sixteen‐year Restoration Experiment.” Journal of Applied Ecology 61, no. 8 (August 2024): 1805–16. https://doi.org/10.1111/1365-2664.14705.</w:t>
      </w:r>
    </w:p>
    <w:p w14:paraId="7976D2FE" w14:textId="77777777" w:rsidR="000B1ED6" w:rsidRPr="000D067E" w:rsidRDefault="000B1ED6" w:rsidP="00527A65">
      <w:pPr>
        <w:spacing w:line="480" w:lineRule="auto"/>
        <w:rPr>
          <w:color w:val="385623" w:themeColor="accent6" w:themeShade="80"/>
        </w:rPr>
      </w:pPr>
    </w:p>
    <w:p w14:paraId="681803D6" w14:textId="77777777" w:rsidR="006F79F1" w:rsidRPr="000D067E" w:rsidRDefault="006F79F1" w:rsidP="00527A65">
      <w:pPr>
        <w:spacing w:line="480" w:lineRule="auto"/>
        <w:rPr>
          <w:color w:val="385623" w:themeColor="accent6" w:themeShade="80"/>
        </w:rPr>
      </w:pPr>
    </w:p>
    <w:p w14:paraId="55CE3296" w14:textId="24097291" w:rsidR="000B1ED6" w:rsidRPr="000D067E" w:rsidRDefault="000B1ED6" w:rsidP="006F79F1">
      <w:pPr>
        <w:spacing w:line="480" w:lineRule="auto"/>
        <w:jc w:val="center"/>
        <w:rPr>
          <w:color w:val="385623" w:themeColor="accent6" w:themeShade="80"/>
        </w:rPr>
      </w:pPr>
      <w:r w:rsidRPr="000D067E">
        <w:rPr>
          <w:color w:val="385623" w:themeColor="accent6" w:themeShade="80"/>
        </w:rPr>
        <w:t>Fields of Study</w:t>
      </w:r>
    </w:p>
    <w:p w14:paraId="23107991" w14:textId="1DA31B78" w:rsidR="000B1ED6" w:rsidRPr="000D067E" w:rsidRDefault="000B1ED6" w:rsidP="00527A65">
      <w:pPr>
        <w:spacing w:line="480" w:lineRule="auto"/>
        <w:rPr>
          <w:color w:val="385623" w:themeColor="accent6" w:themeShade="80"/>
        </w:rPr>
      </w:pPr>
      <w:r w:rsidRPr="000D067E">
        <w:rPr>
          <w:color w:val="385623" w:themeColor="accent6" w:themeShade="80"/>
        </w:rPr>
        <w:t xml:space="preserve">Major Field: </w:t>
      </w:r>
      <w:r w:rsidR="002A7737" w:rsidRPr="000D067E">
        <w:rPr>
          <w:color w:val="385623" w:themeColor="accent6" w:themeShade="80"/>
        </w:rPr>
        <w:t>Entomology</w:t>
      </w:r>
    </w:p>
    <w:p w14:paraId="1906DE25" w14:textId="77777777" w:rsidR="002E67C5" w:rsidRPr="000D067E" w:rsidRDefault="000B1ED6" w:rsidP="00C342CE">
      <w:pPr>
        <w:pStyle w:val="Heading1"/>
        <w:numPr>
          <w:ilvl w:val="0"/>
          <w:numId w:val="0"/>
        </w:numPr>
        <w:rPr>
          <w:color w:val="385623" w:themeColor="accent6" w:themeShade="80"/>
        </w:rPr>
      </w:pPr>
      <w:bookmarkStart w:id="11" w:name="_Toc213799234"/>
      <w:r w:rsidRPr="000D067E">
        <w:rPr>
          <w:color w:val="385623" w:themeColor="accent6" w:themeShade="80"/>
        </w:rPr>
        <w:lastRenderedPageBreak/>
        <w:t>Table of Contents</w:t>
      </w:r>
      <w:bookmarkEnd w:id="11"/>
    </w:p>
    <w:sdt>
      <w:sdtPr>
        <w:rPr>
          <w:b/>
          <w:bCs/>
          <w:color w:val="385623" w:themeColor="accent6" w:themeShade="80"/>
        </w:rPr>
        <w:id w:val="514354632"/>
        <w:docPartObj>
          <w:docPartGallery w:val="Table of Contents"/>
          <w:docPartUnique/>
        </w:docPartObj>
      </w:sdtPr>
      <w:sdtEndPr>
        <w:rPr>
          <w:b w:val="0"/>
          <w:bCs w:val="0"/>
          <w:noProof/>
          <w:color w:val="385623" w:themeColor="accent6" w:themeShade="80"/>
        </w:rPr>
      </w:sdtEndPr>
      <w:sdtContent>
        <w:p w14:paraId="0AF8E32C" w14:textId="0817EDB5" w:rsidR="0077693B" w:rsidRPr="000D067E" w:rsidRDefault="0077693B" w:rsidP="002E67C5">
          <w:pPr>
            <w:spacing w:line="480" w:lineRule="auto"/>
            <w:jc w:val="center"/>
            <w:rPr>
              <w:color w:val="385623" w:themeColor="accent6" w:themeShade="80"/>
            </w:rPr>
          </w:pPr>
        </w:p>
        <w:p w14:paraId="5A66264D" w14:textId="5BF4A2F1" w:rsidR="00354D71" w:rsidRPr="000D067E" w:rsidRDefault="0077693B">
          <w:pPr>
            <w:pStyle w:val="TOC1"/>
            <w:tabs>
              <w:tab w:val="right" w:leader="dot" w:pos="8630"/>
            </w:tabs>
            <w:rPr>
              <w:rFonts w:asciiTheme="minorHAnsi" w:eastAsiaTheme="minorEastAsia" w:hAnsiTheme="minorHAnsi"/>
              <w:noProof/>
              <w:color w:val="385623" w:themeColor="accent6" w:themeShade="80"/>
              <w:kern w:val="2"/>
              <w14:ligatures w14:val="standardContextual"/>
            </w:rPr>
          </w:pPr>
          <w:r w:rsidRPr="000D067E">
            <w:rPr>
              <w:color w:val="385623" w:themeColor="accent6" w:themeShade="80"/>
            </w:rPr>
            <w:fldChar w:fldCharType="begin"/>
          </w:r>
          <w:r w:rsidRPr="000D067E">
            <w:rPr>
              <w:color w:val="385623" w:themeColor="accent6" w:themeShade="80"/>
            </w:rPr>
            <w:instrText xml:space="preserve"> TOC \o "1-3" \h \z \u </w:instrText>
          </w:r>
          <w:r w:rsidRPr="000D067E">
            <w:rPr>
              <w:color w:val="385623" w:themeColor="accent6" w:themeShade="80"/>
            </w:rPr>
            <w:fldChar w:fldCharType="separate"/>
          </w:r>
          <w:hyperlink w:anchor="_Toc213799231" w:history="1">
            <w:r w:rsidR="00354D71" w:rsidRPr="000D067E">
              <w:rPr>
                <w:rStyle w:val="Hyperlink"/>
                <w:noProof/>
                <w:color w:val="385623" w:themeColor="accent6" w:themeShade="80"/>
              </w:rPr>
              <w:t>Abstract</w:t>
            </w:r>
            <w:r w:rsidR="00354D71" w:rsidRPr="000D067E">
              <w:rPr>
                <w:noProof/>
                <w:webHidden/>
                <w:color w:val="385623" w:themeColor="accent6" w:themeShade="80"/>
              </w:rPr>
              <w:tab/>
            </w:r>
            <w:r w:rsidR="00354D71" w:rsidRPr="000D067E">
              <w:rPr>
                <w:noProof/>
                <w:webHidden/>
                <w:color w:val="385623" w:themeColor="accent6" w:themeShade="80"/>
              </w:rPr>
              <w:fldChar w:fldCharType="begin"/>
            </w:r>
            <w:r w:rsidR="00354D71" w:rsidRPr="000D067E">
              <w:rPr>
                <w:noProof/>
                <w:webHidden/>
                <w:color w:val="385623" w:themeColor="accent6" w:themeShade="80"/>
              </w:rPr>
              <w:instrText xml:space="preserve"> PAGEREF _Toc213799231 \h </w:instrText>
            </w:r>
            <w:r w:rsidR="00354D71" w:rsidRPr="000D067E">
              <w:rPr>
                <w:noProof/>
                <w:webHidden/>
                <w:color w:val="385623" w:themeColor="accent6" w:themeShade="80"/>
              </w:rPr>
            </w:r>
            <w:r w:rsidR="00354D71" w:rsidRPr="000D067E">
              <w:rPr>
                <w:noProof/>
                <w:webHidden/>
                <w:color w:val="385623" w:themeColor="accent6" w:themeShade="80"/>
              </w:rPr>
              <w:fldChar w:fldCharType="separate"/>
            </w:r>
            <w:r w:rsidR="00354D71" w:rsidRPr="000D067E">
              <w:rPr>
                <w:noProof/>
                <w:webHidden/>
                <w:color w:val="385623" w:themeColor="accent6" w:themeShade="80"/>
              </w:rPr>
              <w:t>ii</w:t>
            </w:r>
            <w:r w:rsidR="00354D71" w:rsidRPr="000D067E">
              <w:rPr>
                <w:noProof/>
                <w:webHidden/>
                <w:color w:val="385623" w:themeColor="accent6" w:themeShade="80"/>
              </w:rPr>
              <w:fldChar w:fldCharType="end"/>
            </w:r>
          </w:hyperlink>
        </w:p>
        <w:p w14:paraId="1BD82CDE" w14:textId="6E22B0A7" w:rsidR="00354D71" w:rsidRPr="000D067E" w:rsidRDefault="00354D71">
          <w:pPr>
            <w:pStyle w:val="TOC1"/>
            <w:tabs>
              <w:tab w:val="right" w:leader="dot" w:pos="8630"/>
            </w:tabs>
            <w:rPr>
              <w:rFonts w:asciiTheme="minorHAnsi" w:eastAsiaTheme="minorEastAsia" w:hAnsiTheme="minorHAnsi"/>
              <w:noProof/>
              <w:color w:val="385623" w:themeColor="accent6" w:themeShade="80"/>
              <w:kern w:val="2"/>
              <w14:ligatures w14:val="standardContextual"/>
            </w:rPr>
          </w:pPr>
          <w:hyperlink w:anchor="_Toc213799232" w:history="1">
            <w:r w:rsidRPr="000D067E">
              <w:rPr>
                <w:rStyle w:val="Hyperlink"/>
                <w:noProof/>
                <w:color w:val="385623" w:themeColor="accent6" w:themeShade="80"/>
              </w:rPr>
              <w:t>Acknowledgments</w:t>
            </w:r>
            <w:r w:rsidRPr="000D067E">
              <w:rPr>
                <w:noProof/>
                <w:webHidden/>
                <w:color w:val="385623" w:themeColor="accent6" w:themeShade="80"/>
              </w:rPr>
              <w:tab/>
            </w:r>
            <w:r w:rsidRPr="000D067E">
              <w:rPr>
                <w:noProof/>
                <w:webHidden/>
                <w:color w:val="385623" w:themeColor="accent6" w:themeShade="80"/>
              </w:rPr>
              <w:fldChar w:fldCharType="begin"/>
            </w:r>
            <w:r w:rsidRPr="000D067E">
              <w:rPr>
                <w:noProof/>
                <w:webHidden/>
                <w:color w:val="385623" w:themeColor="accent6" w:themeShade="80"/>
              </w:rPr>
              <w:instrText xml:space="preserve"> PAGEREF _Toc213799232 \h </w:instrText>
            </w:r>
            <w:r w:rsidRPr="000D067E">
              <w:rPr>
                <w:noProof/>
                <w:webHidden/>
                <w:color w:val="385623" w:themeColor="accent6" w:themeShade="80"/>
              </w:rPr>
            </w:r>
            <w:r w:rsidRPr="000D067E">
              <w:rPr>
                <w:noProof/>
                <w:webHidden/>
                <w:color w:val="385623" w:themeColor="accent6" w:themeShade="80"/>
              </w:rPr>
              <w:fldChar w:fldCharType="separate"/>
            </w:r>
            <w:r w:rsidRPr="000D067E">
              <w:rPr>
                <w:noProof/>
                <w:webHidden/>
                <w:color w:val="385623" w:themeColor="accent6" w:themeShade="80"/>
              </w:rPr>
              <w:t>v</w:t>
            </w:r>
            <w:r w:rsidRPr="000D067E">
              <w:rPr>
                <w:noProof/>
                <w:webHidden/>
                <w:color w:val="385623" w:themeColor="accent6" w:themeShade="80"/>
              </w:rPr>
              <w:fldChar w:fldCharType="end"/>
            </w:r>
          </w:hyperlink>
        </w:p>
        <w:p w14:paraId="4F3E12C5" w14:textId="7E9382D9" w:rsidR="00354D71" w:rsidRPr="000D067E" w:rsidRDefault="00354D71">
          <w:pPr>
            <w:pStyle w:val="TOC1"/>
            <w:tabs>
              <w:tab w:val="right" w:leader="dot" w:pos="8630"/>
            </w:tabs>
            <w:rPr>
              <w:rFonts w:asciiTheme="minorHAnsi" w:eastAsiaTheme="minorEastAsia" w:hAnsiTheme="minorHAnsi"/>
              <w:noProof/>
              <w:color w:val="385623" w:themeColor="accent6" w:themeShade="80"/>
              <w:kern w:val="2"/>
              <w14:ligatures w14:val="standardContextual"/>
            </w:rPr>
          </w:pPr>
          <w:hyperlink w:anchor="_Toc213799233" w:history="1">
            <w:r w:rsidRPr="000D067E">
              <w:rPr>
                <w:rStyle w:val="Hyperlink"/>
                <w:noProof/>
                <w:color w:val="385623" w:themeColor="accent6" w:themeShade="80"/>
              </w:rPr>
              <w:t>Vita</w:t>
            </w:r>
            <w:r w:rsidRPr="000D067E">
              <w:rPr>
                <w:noProof/>
                <w:webHidden/>
                <w:color w:val="385623" w:themeColor="accent6" w:themeShade="80"/>
              </w:rPr>
              <w:tab/>
            </w:r>
            <w:r w:rsidRPr="000D067E">
              <w:rPr>
                <w:noProof/>
                <w:webHidden/>
                <w:color w:val="385623" w:themeColor="accent6" w:themeShade="80"/>
              </w:rPr>
              <w:fldChar w:fldCharType="begin"/>
            </w:r>
            <w:r w:rsidRPr="000D067E">
              <w:rPr>
                <w:noProof/>
                <w:webHidden/>
                <w:color w:val="385623" w:themeColor="accent6" w:themeShade="80"/>
              </w:rPr>
              <w:instrText xml:space="preserve"> PAGEREF _Toc213799233 \h </w:instrText>
            </w:r>
            <w:r w:rsidRPr="000D067E">
              <w:rPr>
                <w:noProof/>
                <w:webHidden/>
                <w:color w:val="385623" w:themeColor="accent6" w:themeShade="80"/>
              </w:rPr>
            </w:r>
            <w:r w:rsidRPr="000D067E">
              <w:rPr>
                <w:noProof/>
                <w:webHidden/>
                <w:color w:val="385623" w:themeColor="accent6" w:themeShade="80"/>
              </w:rPr>
              <w:fldChar w:fldCharType="separate"/>
            </w:r>
            <w:r w:rsidRPr="000D067E">
              <w:rPr>
                <w:noProof/>
                <w:webHidden/>
                <w:color w:val="385623" w:themeColor="accent6" w:themeShade="80"/>
              </w:rPr>
              <w:t>vii</w:t>
            </w:r>
            <w:r w:rsidRPr="000D067E">
              <w:rPr>
                <w:noProof/>
                <w:webHidden/>
                <w:color w:val="385623" w:themeColor="accent6" w:themeShade="80"/>
              </w:rPr>
              <w:fldChar w:fldCharType="end"/>
            </w:r>
          </w:hyperlink>
        </w:p>
        <w:p w14:paraId="1B62EC68" w14:textId="001590FE" w:rsidR="00354D71" w:rsidRPr="000D067E" w:rsidRDefault="00354D71">
          <w:pPr>
            <w:pStyle w:val="TOC1"/>
            <w:tabs>
              <w:tab w:val="right" w:leader="dot" w:pos="8630"/>
            </w:tabs>
            <w:rPr>
              <w:rFonts w:asciiTheme="minorHAnsi" w:eastAsiaTheme="minorEastAsia" w:hAnsiTheme="minorHAnsi"/>
              <w:noProof/>
              <w:color w:val="385623" w:themeColor="accent6" w:themeShade="80"/>
              <w:kern w:val="2"/>
              <w14:ligatures w14:val="standardContextual"/>
            </w:rPr>
          </w:pPr>
          <w:hyperlink w:anchor="_Toc213799234" w:history="1">
            <w:r w:rsidRPr="000D067E">
              <w:rPr>
                <w:rStyle w:val="Hyperlink"/>
                <w:noProof/>
                <w:color w:val="385623" w:themeColor="accent6" w:themeShade="80"/>
              </w:rPr>
              <w:t>Table of Contents</w:t>
            </w:r>
            <w:r w:rsidRPr="000D067E">
              <w:rPr>
                <w:noProof/>
                <w:webHidden/>
                <w:color w:val="385623" w:themeColor="accent6" w:themeShade="80"/>
              </w:rPr>
              <w:tab/>
            </w:r>
            <w:r w:rsidRPr="000D067E">
              <w:rPr>
                <w:noProof/>
                <w:webHidden/>
                <w:color w:val="385623" w:themeColor="accent6" w:themeShade="80"/>
              </w:rPr>
              <w:fldChar w:fldCharType="begin"/>
            </w:r>
            <w:r w:rsidRPr="000D067E">
              <w:rPr>
                <w:noProof/>
                <w:webHidden/>
                <w:color w:val="385623" w:themeColor="accent6" w:themeShade="80"/>
              </w:rPr>
              <w:instrText xml:space="preserve"> PAGEREF _Toc213799234 \h </w:instrText>
            </w:r>
            <w:r w:rsidRPr="000D067E">
              <w:rPr>
                <w:noProof/>
                <w:webHidden/>
                <w:color w:val="385623" w:themeColor="accent6" w:themeShade="80"/>
              </w:rPr>
            </w:r>
            <w:r w:rsidRPr="000D067E">
              <w:rPr>
                <w:noProof/>
                <w:webHidden/>
                <w:color w:val="385623" w:themeColor="accent6" w:themeShade="80"/>
              </w:rPr>
              <w:fldChar w:fldCharType="separate"/>
            </w:r>
            <w:r w:rsidRPr="000D067E">
              <w:rPr>
                <w:noProof/>
                <w:webHidden/>
                <w:color w:val="385623" w:themeColor="accent6" w:themeShade="80"/>
              </w:rPr>
              <w:t>viii</w:t>
            </w:r>
            <w:r w:rsidRPr="000D067E">
              <w:rPr>
                <w:noProof/>
                <w:webHidden/>
                <w:color w:val="385623" w:themeColor="accent6" w:themeShade="80"/>
              </w:rPr>
              <w:fldChar w:fldCharType="end"/>
            </w:r>
          </w:hyperlink>
        </w:p>
        <w:p w14:paraId="3D140748" w14:textId="725FF7B2" w:rsidR="00354D71" w:rsidRPr="000D067E" w:rsidRDefault="00354D71">
          <w:pPr>
            <w:pStyle w:val="TOC1"/>
            <w:tabs>
              <w:tab w:val="right" w:leader="dot" w:pos="8630"/>
            </w:tabs>
            <w:rPr>
              <w:rFonts w:asciiTheme="minorHAnsi" w:eastAsiaTheme="minorEastAsia" w:hAnsiTheme="minorHAnsi"/>
              <w:noProof/>
              <w:color w:val="385623" w:themeColor="accent6" w:themeShade="80"/>
              <w:kern w:val="2"/>
              <w14:ligatures w14:val="standardContextual"/>
            </w:rPr>
          </w:pPr>
          <w:hyperlink w:anchor="_Toc213799235" w:history="1">
            <w:r w:rsidRPr="000D067E">
              <w:rPr>
                <w:rStyle w:val="Hyperlink"/>
                <w:noProof/>
                <w:color w:val="385623" w:themeColor="accent6" w:themeShade="80"/>
              </w:rPr>
              <w:t>List of Tables</w:t>
            </w:r>
            <w:r w:rsidRPr="000D067E">
              <w:rPr>
                <w:noProof/>
                <w:webHidden/>
                <w:color w:val="385623" w:themeColor="accent6" w:themeShade="80"/>
              </w:rPr>
              <w:tab/>
            </w:r>
            <w:r w:rsidRPr="000D067E">
              <w:rPr>
                <w:noProof/>
                <w:webHidden/>
                <w:color w:val="385623" w:themeColor="accent6" w:themeShade="80"/>
              </w:rPr>
              <w:fldChar w:fldCharType="begin"/>
            </w:r>
            <w:r w:rsidRPr="000D067E">
              <w:rPr>
                <w:noProof/>
                <w:webHidden/>
                <w:color w:val="385623" w:themeColor="accent6" w:themeShade="80"/>
              </w:rPr>
              <w:instrText xml:space="preserve"> PAGEREF _Toc213799235 \h </w:instrText>
            </w:r>
            <w:r w:rsidRPr="000D067E">
              <w:rPr>
                <w:noProof/>
                <w:webHidden/>
                <w:color w:val="385623" w:themeColor="accent6" w:themeShade="80"/>
              </w:rPr>
            </w:r>
            <w:r w:rsidRPr="000D067E">
              <w:rPr>
                <w:noProof/>
                <w:webHidden/>
                <w:color w:val="385623" w:themeColor="accent6" w:themeShade="80"/>
              </w:rPr>
              <w:fldChar w:fldCharType="separate"/>
            </w:r>
            <w:r w:rsidRPr="000D067E">
              <w:rPr>
                <w:noProof/>
                <w:webHidden/>
                <w:color w:val="385623" w:themeColor="accent6" w:themeShade="80"/>
              </w:rPr>
              <w:t>ix</w:t>
            </w:r>
            <w:r w:rsidRPr="000D067E">
              <w:rPr>
                <w:noProof/>
                <w:webHidden/>
                <w:color w:val="385623" w:themeColor="accent6" w:themeShade="80"/>
              </w:rPr>
              <w:fldChar w:fldCharType="end"/>
            </w:r>
          </w:hyperlink>
        </w:p>
        <w:p w14:paraId="44682328" w14:textId="4A6F116E" w:rsidR="00354D71" w:rsidRPr="000D067E" w:rsidRDefault="00354D71">
          <w:pPr>
            <w:pStyle w:val="TOC1"/>
            <w:tabs>
              <w:tab w:val="right" w:leader="dot" w:pos="8630"/>
            </w:tabs>
            <w:rPr>
              <w:rFonts w:asciiTheme="minorHAnsi" w:eastAsiaTheme="minorEastAsia" w:hAnsiTheme="minorHAnsi"/>
              <w:noProof/>
              <w:color w:val="385623" w:themeColor="accent6" w:themeShade="80"/>
              <w:kern w:val="2"/>
              <w14:ligatures w14:val="standardContextual"/>
            </w:rPr>
          </w:pPr>
          <w:hyperlink w:anchor="_Toc213799236" w:history="1">
            <w:r w:rsidRPr="000D067E">
              <w:rPr>
                <w:rStyle w:val="Hyperlink"/>
                <w:noProof/>
                <w:color w:val="385623" w:themeColor="accent6" w:themeShade="80"/>
              </w:rPr>
              <w:t>List of Figures</w:t>
            </w:r>
            <w:r w:rsidRPr="000D067E">
              <w:rPr>
                <w:noProof/>
                <w:webHidden/>
                <w:color w:val="385623" w:themeColor="accent6" w:themeShade="80"/>
              </w:rPr>
              <w:tab/>
            </w:r>
            <w:r w:rsidRPr="000D067E">
              <w:rPr>
                <w:noProof/>
                <w:webHidden/>
                <w:color w:val="385623" w:themeColor="accent6" w:themeShade="80"/>
              </w:rPr>
              <w:fldChar w:fldCharType="begin"/>
            </w:r>
            <w:r w:rsidRPr="000D067E">
              <w:rPr>
                <w:noProof/>
                <w:webHidden/>
                <w:color w:val="385623" w:themeColor="accent6" w:themeShade="80"/>
              </w:rPr>
              <w:instrText xml:space="preserve"> PAGEREF _Toc213799236 \h </w:instrText>
            </w:r>
            <w:r w:rsidRPr="000D067E">
              <w:rPr>
                <w:noProof/>
                <w:webHidden/>
                <w:color w:val="385623" w:themeColor="accent6" w:themeShade="80"/>
              </w:rPr>
            </w:r>
            <w:r w:rsidRPr="000D067E">
              <w:rPr>
                <w:noProof/>
                <w:webHidden/>
                <w:color w:val="385623" w:themeColor="accent6" w:themeShade="80"/>
              </w:rPr>
              <w:fldChar w:fldCharType="separate"/>
            </w:r>
            <w:r w:rsidRPr="000D067E">
              <w:rPr>
                <w:noProof/>
                <w:webHidden/>
                <w:color w:val="385623" w:themeColor="accent6" w:themeShade="80"/>
              </w:rPr>
              <w:t>xi</w:t>
            </w:r>
            <w:r w:rsidRPr="000D067E">
              <w:rPr>
                <w:noProof/>
                <w:webHidden/>
                <w:color w:val="385623" w:themeColor="accent6" w:themeShade="80"/>
              </w:rPr>
              <w:fldChar w:fldCharType="end"/>
            </w:r>
          </w:hyperlink>
        </w:p>
        <w:p w14:paraId="6A1992BD" w14:textId="7E49091C" w:rsidR="00354D71" w:rsidRPr="000D067E" w:rsidRDefault="00354D71">
          <w:pPr>
            <w:pStyle w:val="TOC1"/>
            <w:tabs>
              <w:tab w:val="right" w:leader="dot" w:pos="8630"/>
            </w:tabs>
            <w:rPr>
              <w:rFonts w:asciiTheme="minorHAnsi" w:eastAsiaTheme="minorEastAsia" w:hAnsiTheme="minorHAnsi"/>
              <w:noProof/>
              <w:color w:val="385623" w:themeColor="accent6" w:themeShade="80"/>
              <w:kern w:val="2"/>
              <w14:ligatures w14:val="standardContextual"/>
            </w:rPr>
          </w:pPr>
          <w:hyperlink w:anchor="_Toc213799237" w:history="1">
            <w:r w:rsidRPr="000D067E">
              <w:rPr>
                <w:rStyle w:val="Hyperlink"/>
                <w:rFonts w:eastAsia="Calibri" w:cs="Times New Roman"/>
                <w:noProof/>
                <w:color w:val="385623" w:themeColor="accent6" w:themeShade="80"/>
              </w:rPr>
              <w:t>Chapter 1</w:t>
            </w:r>
            <w:r w:rsidRPr="000D067E">
              <w:rPr>
                <w:rStyle w:val="Hyperlink"/>
                <w:noProof/>
                <w:color w:val="385623" w:themeColor="accent6" w:themeShade="80"/>
              </w:rPr>
              <w:t xml:space="preserve">. </w:t>
            </w:r>
            <w:r w:rsidRPr="000D067E">
              <w:rPr>
                <w:rStyle w:val="Hyperlink"/>
                <w:rFonts w:eastAsia="Calibri" w:cs="Times New Roman"/>
                <w:noProof/>
                <w:color w:val="385623" w:themeColor="accent6" w:themeShade="80"/>
              </w:rPr>
              <w:t>The long-term impacts of emerald ash borer on ash populations in forests near the epicenter of invasion</w:t>
            </w:r>
            <w:r w:rsidRPr="000D067E">
              <w:rPr>
                <w:noProof/>
                <w:webHidden/>
                <w:color w:val="385623" w:themeColor="accent6" w:themeShade="80"/>
              </w:rPr>
              <w:tab/>
            </w:r>
            <w:r w:rsidRPr="000D067E">
              <w:rPr>
                <w:noProof/>
                <w:webHidden/>
                <w:color w:val="385623" w:themeColor="accent6" w:themeShade="80"/>
              </w:rPr>
              <w:fldChar w:fldCharType="begin"/>
            </w:r>
            <w:r w:rsidRPr="000D067E">
              <w:rPr>
                <w:noProof/>
                <w:webHidden/>
                <w:color w:val="385623" w:themeColor="accent6" w:themeShade="80"/>
              </w:rPr>
              <w:instrText xml:space="preserve"> PAGEREF _Toc213799237 \h </w:instrText>
            </w:r>
            <w:r w:rsidRPr="000D067E">
              <w:rPr>
                <w:noProof/>
                <w:webHidden/>
                <w:color w:val="385623" w:themeColor="accent6" w:themeShade="80"/>
              </w:rPr>
            </w:r>
            <w:r w:rsidRPr="000D067E">
              <w:rPr>
                <w:noProof/>
                <w:webHidden/>
                <w:color w:val="385623" w:themeColor="accent6" w:themeShade="80"/>
              </w:rPr>
              <w:fldChar w:fldCharType="separate"/>
            </w:r>
            <w:r w:rsidRPr="000D067E">
              <w:rPr>
                <w:noProof/>
                <w:webHidden/>
                <w:color w:val="385623" w:themeColor="accent6" w:themeShade="80"/>
              </w:rPr>
              <w:t>1</w:t>
            </w:r>
            <w:r w:rsidRPr="000D067E">
              <w:rPr>
                <w:noProof/>
                <w:webHidden/>
                <w:color w:val="385623" w:themeColor="accent6" w:themeShade="80"/>
              </w:rPr>
              <w:fldChar w:fldCharType="end"/>
            </w:r>
          </w:hyperlink>
        </w:p>
        <w:p w14:paraId="721F5B5C" w14:textId="52EF701B" w:rsidR="00354D71" w:rsidRPr="000D067E" w:rsidRDefault="00354D71">
          <w:pPr>
            <w:pStyle w:val="TOC1"/>
            <w:tabs>
              <w:tab w:val="right" w:leader="dot" w:pos="8630"/>
            </w:tabs>
            <w:rPr>
              <w:rFonts w:asciiTheme="minorHAnsi" w:eastAsiaTheme="minorEastAsia" w:hAnsiTheme="minorHAnsi"/>
              <w:noProof/>
              <w:color w:val="385623" w:themeColor="accent6" w:themeShade="80"/>
              <w:kern w:val="2"/>
              <w14:ligatures w14:val="standardContextual"/>
            </w:rPr>
          </w:pPr>
          <w:hyperlink w:anchor="_Toc213799238" w:history="1">
            <w:r w:rsidRPr="000D067E">
              <w:rPr>
                <w:rStyle w:val="Hyperlink"/>
                <w:rFonts w:eastAsia="Calibri" w:cs="Times New Roman"/>
                <w:noProof/>
                <w:color w:val="385623" w:themeColor="accent6" w:themeShade="80"/>
              </w:rPr>
              <w:t>Chapter 2</w:t>
            </w:r>
            <w:r w:rsidRPr="000D067E">
              <w:rPr>
                <w:rStyle w:val="Hyperlink"/>
                <w:noProof/>
                <w:color w:val="385623" w:themeColor="accent6" w:themeShade="80"/>
              </w:rPr>
              <w:t xml:space="preserve">. </w:t>
            </w:r>
            <w:r w:rsidRPr="000D067E">
              <w:rPr>
                <w:rStyle w:val="Hyperlink"/>
                <w:rFonts w:eastAsia="Calibri" w:cs="Times New Roman"/>
                <w:noProof/>
                <w:color w:val="385623" w:themeColor="accent6" w:themeShade="80"/>
              </w:rPr>
              <w:t>The effects of a tornado and salvage-logging on ground beetles</w:t>
            </w:r>
            <w:r w:rsidRPr="000D067E">
              <w:rPr>
                <w:noProof/>
                <w:webHidden/>
                <w:color w:val="385623" w:themeColor="accent6" w:themeShade="80"/>
              </w:rPr>
              <w:tab/>
            </w:r>
            <w:r w:rsidRPr="000D067E">
              <w:rPr>
                <w:noProof/>
                <w:webHidden/>
                <w:color w:val="385623" w:themeColor="accent6" w:themeShade="80"/>
              </w:rPr>
              <w:fldChar w:fldCharType="begin"/>
            </w:r>
            <w:r w:rsidRPr="000D067E">
              <w:rPr>
                <w:noProof/>
                <w:webHidden/>
                <w:color w:val="385623" w:themeColor="accent6" w:themeShade="80"/>
              </w:rPr>
              <w:instrText xml:space="preserve"> PAGEREF _Toc213799238 \h </w:instrText>
            </w:r>
            <w:r w:rsidRPr="000D067E">
              <w:rPr>
                <w:noProof/>
                <w:webHidden/>
                <w:color w:val="385623" w:themeColor="accent6" w:themeShade="80"/>
              </w:rPr>
            </w:r>
            <w:r w:rsidRPr="000D067E">
              <w:rPr>
                <w:noProof/>
                <w:webHidden/>
                <w:color w:val="385623" w:themeColor="accent6" w:themeShade="80"/>
              </w:rPr>
              <w:fldChar w:fldCharType="separate"/>
            </w:r>
            <w:r w:rsidRPr="000D067E">
              <w:rPr>
                <w:noProof/>
                <w:webHidden/>
                <w:color w:val="385623" w:themeColor="accent6" w:themeShade="80"/>
              </w:rPr>
              <w:t>44</w:t>
            </w:r>
            <w:r w:rsidRPr="000D067E">
              <w:rPr>
                <w:noProof/>
                <w:webHidden/>
                <w:color w:val="385623" w:themeColor="accent6" w:themeShade="80"/>
              </w:rPr>
              <w:fldChar w:fldCharType="end"/>
            </w:r>
          </w:hyperlink>
        </w:p>
        <w:p w14:paraId="3800DE8B" w14:textId="34C93275" w:rsidR="00354D71" w:rsidRPr="000D067E" w:rsidRDefault="00354D71">
          <w:pPr>
            <w:pStyle w:val="TOC1"/>
            <w:tabs>
              <w:tab w:val="right" w:leader="dot" w:pos="8630"/>
            </w:tabs>
            <w:rPr>
              <w:rFonts w:asciiTheme="minorHAnsi" w:eastAsiaTheme="minorEastAsia" w:hAnsiTheme="minorHAnsi"/>
              <w:noProof/>
              <w:color w:val="385623" w:themeColor="accent6" w:themeShade="80"/>
              <w:kern w:val="2"/>
              <w14:ligatures w14:val="standardContextual"/>
            </w:rPr>
          </w:pPr>
          <w:hyperlink w:anchor="_Toc213799239" w:history="1">
            <w:r w:rsidRPr="000D067E">
              <w:rPr>
                <w:rStyle w:val="Hyperlink"/>
                <w:noProof/>
                <w:color w:val="385623" w:themeColor="accent6" w:themeShade="80"/>
              </w:rPr>
              <w:t>Appendix A</w:t>
            </w:r>
            <w:r w:rsidRPr="000D067E">
              <w:rPr>
                <w:noProof/>
                <w:webHidden/>
                <w:color w:val="385623" w:themeColor="accent6" w:themeShade="80"/>
              </w:rPr>
              <w:tab/>
            </w:r>
            <w:r w:rsidRPr="000D067E">
              <w:rPr>
                <w:noProof/>
                <w:webHidden/>
                <w:color w:val="385623" w:themeColor="accent6" w:themeShade="80"/>
              </w:rPr>
              <w:fldChar w:fldCharType="begin"/>
            </w:r>
            <w:r w:rsidRPr="000D067E">
              <w:rPr>
                <w:noProof/>
                <w:webHidden/>
                <w:color w:val="385623" w:themeColor="accent6" w:themeShade="80"/>
              </w:rPr>
              <w:instrText xml:space="preserve"> PAGEREF _Toc213799239 \h </w:instrText>
            </w:r>
            <w:r w:rsidRPr="000D067E">
              <w:rPr>
                <w:noProof/>
                <w:webHidden/>
                <w:color w:val="385623" w:themeColor="accent6" w:themeShade="80"/>
              </w:rPr>
            </w:r>
            <w:r w:rsidRPr="000D067E">
              <w:rPr>
                <w:noProof/>
                <w:webHidden/>
                <w:color w:val="385623" w:themeColor="accent6" w:themeShade="80"/>
              </w:rPr>
              <w:fldChar w:fldCharType="separate"/>
            </w:r>
            <w:r w:rsidRPr="000D067E">
              <w:rPr>
                <w:noProof/>
                <w:webHidden/>
                <w:color w:val="385623" w:themeColor="accent6" w:themeShade="80"/>
              </w:rPr>
              <w:t>95</w:t>
            </w:r>
            <w:r w:rsidRPr="000D067E">
              <w:rPr>
                <w:noProof/>
                <w:webHidden/>
                <w:color w:val="385623" w:themeColor="accent6" w:themeShade="80"/>
              </w:rPr>
              <w:fldChar w:fldCharType="end"/>
            </w:r>
          </w:hyperlink>
        </w:p>
        <w:p w14:paraId="146659BC" w14:textId="40726A93" w:rsidR="00354D71" w:rsidRPr="000D067E" w:rsidRDefault="00354D71">
          <w:pPr>
            <w:pStyle w:val="TOC1"/>
            <w:tabs>
              <w:tab w:val="right" w:leader="dot" w:pos="8630"/>
            </w:tabs>
            <w:rPr>
              <w:rFonts w:asciiTheme="minorHAnsi" w:eastAsiaTheme="minorEastAsia" w:hAnsiTheme="minorHAnsi"/>
              <w:noProof/>
              <w:color w:val="385623" w:themeColor="accent6" w:themeShade="80"/>
              <w:kern w:val="2"/>
              <w14:ligatures w14:val="standardContextual"/>
            </w:rPr>
          </w:pPr>
          <w:hyperlink w:anchor="_Toc213799240" w:history="1">
            <w:r w:rsidRPr="000D067E">
              <w:rPr>
                <w:rStyle w:val="Hyperlink"/>
                <w:noProof/>
                <w:color w:val="385623" w:themeColor="accent6" w:themeShade="80"/>
              </w:rPr>
              <w:t>Appendix B</w:t>
            </w:r>
            <w:r w:rsidRPr="000D067E">
              <w:rPr>
                <w:noProof/>
                <w:webHidden/>
                <w:color w:val="385623" w:themeColor="accent6" w:themeShade="80"/>
              </w:rPr>
              <w:tab/>
            </w:r>
            <w:r w:rsidRPr="000D067E">
              <w:rPr>
                <w:noProof/>
                <w:webHidden/>
                <w:color w:val="385623" w:themeColor="accent6" w:themeShade="80"/>
              </w:rPr>
              <w:fldChar w:fldCharType="begin"/>
            </w:r>
            <w:r w:rsidRPr="000D067E">
              <w:rPr>
                <w:noProof/>
                <w:webHidden/>
                <w:color w:val="385623" w:themeColor="accent6" w:themeShade="80"/>
              </w:rPr>
              <w:instrText xml:space="preserve"> PAGEREF _Toc213799240 \h </w:instrText>
            </w:r>
            <w:r w:rsidRPr="000D067E">
              <w:rPr>
                <w:noProof/>
                <w:webHidden/>
                <w:color w:val="385623" w:themeColor="accent6" w:themeShade="80"/>
              </w:rPr>
            </w:r>
            <w:r w:rsidRPr="000D067E">
              <w:rPr>
                <w:noProof/>
                <w:webHidden/>
                <w:color w:val="385623" w:themeColor="accent6" w:themeShade="80"/>
              </w:rPr>
              <w:fldChar w:fldCharType="separate"/>
            </w:r>
            <w:r w:rsidRPr="000D067E">
              <w:rPr>
                <w:noProof/>
                <w:webHidden/>
                <w:color w:val="385623" w:themeColor="accent6" w:themeShade="80"/>
              </w:rPr>
              <w:t>106</w:t>
            </w:r>
            <w:r w:rsidRPr="000D067E">
              <w:rPr>
                <w:noProof/>
                <w:webHidden/>
                <w:color w:val="385623" w:themeColor="accent6" w:themeShade="80"/>
              </w:rPr>
              <w:fldChar w:fldCharType="end"/>
            </w:r>
          </w:hyperlink>
        </w:p>
        <w:p w14:paraId="212AE7AB" w14:textId="358D2F9B" w:rsidR="0077693B" w:rsidRPr="000D067E" w:rsidRDefault="0077693B">
          <w:pPr>
            <w:rPr>
              <w:color w:val="385623" w:themeColor="accent6" w:themeShade="80"/>
            </w:rPr>
          </w:pPr>
          <w:r w:rsidRPr="000D067E">
            <w:rPr>
              <w:b/>
              <w:bCs/>
              <w:noProof/>
              <w:color w:val="385623" w:themeColor="accent6" w:themeShade="80"/>
            </w:rPr>
            <w:fldChar w:fldCharType="end"/>
          </w:r>
        </w:p>
      </w:sdtContent>
    </w:sdt>
    <w:p w14:paraId="0606571A" w14:textId="77777777" w:rsidR="000B1ED6" w:rsidRPr="000D067E" w:rsidRDefault="000B1ED6" w:rsidP="00527A65">
      <w:pPr>
        <w:spacing w:line="480" w:lineRule="auto"/>
        <w:rPr>
          <w:color w:val="385623" w:themeColor="accent6" w:themeShade="80"/>
        </w:rPr>
      </w:pPr>
    </w:p>
    <w:p w14:paraId="3C483AF7" w14:textId="77777777" w:rsidR="000B1ED6" w:rsidRPr="000D067E" w:rsidRDefault="000B1ED6" w:rsidP="00527A65">
      <w:pPr>
        <w:spacing w:line="480" w:lineRule="auto"/>
        <w:rPr>
          <w:color w:val="385623" w:themeColor="accent6" w:themeShade="80"/>
        </w:rPr>
      </w:pPr>
    </w:p>
    <w:p w14:paraId="3A0AEA40" w14:textId="77777777" w:rsidR="000B1ED6" w:rsidRPr="000D067E" w:rsidRDefault="000B1ED6" w:rsidP="00527A65">
      <w:pPr>
        <w:spacing w:line="480" w:lineRule="auto"/>
        <w:rPr>
          <w:color w:val="385623" w:themeColor="accent6" w:themeShade="80"/>
        </w:rPr>
      </w:pPr>
    </w:p>
    <w:p w14:paraId="4FC96EE4" w14:textId="77777777" w:rsidR="000B1ED6" w:rsidRPr="000D067E" w:rsidRDefault="000B1ED6" w:rsidP="00527A65">
      <w:pPr>
        <w:spacing w:line="480" w:lineRule="auto"/>
        <w:rPr>
          <w:color w:val="385623" w:themeColor="accent6" w:themeShade="80"/>
        </w:rPr>
        <w:sectPr w:rsidR="000B1ED6" w:rsidRPr="000D067E" w:rsidSect="00C23E93">
          <w:pgSz w:w="12240" w:h="15840"/>
          <w:pgMar w:top="1440" w:right="1440" w:bottom="1440" w:left="2160" w:header="720" w:footer="1584" w:gutter="0"/>
          <w:pgNumType w:fmt="lowerRoman"/>
          <w:cols w:space="720"/>
          <w:docGrid w:linePitch="360"/>
        </w:sectPr>
      </w:pPr>
    </w:p>
    <w:p w14:paraId="7DB01244" w14:textId="77777777" w:rsidR="000B1ED6" w:rsidRPr="000D067E" w:rsidRDefault="000B1ED6" w:rsidP="00C342CE">
      <w:pPr>
        <w:pStyle w:val="Heading1"/>
        <w:numPr>
          <w:ilvl w:val="0"/>
          <w:numId w:val="0"/>
        </w:numPr>
        <w:rPr>
          <w:color w:val="385623" w:themeColor="accent6" w:themeShade="80"/>
        </w:rPr>
      </w:pPr>
      <w:bookmarkStart w:id="12" w:name="_Toc213799235"/>
      <w:r w:rsidRPr="000D067E">
        <w:rPr>
          <w:color w:val="385623" w:themeColor="accent6" w:themeShade="80"/>
        </w:rPr>
        <w:lastRenderedPageBreak/>
        <w:t>List of Tables</w:t>
      </w:r>
      <w:bookmarkEnd w:id="12"/>
    </w:p>
    <w:p w14:paraId="5D4CAC37" w14:textId="5F63064F" w:rsidR="001F7594" w:rsidRPr="000D067E" w:rsidRDefault="00023578">
      <w:pPr>
        <w:pStyle w:val="TableofFigures"/>
        <w:tabs>
          <w:tab w:val="right" w:leader="dot" w:pos="8630"/>
        </w:tabs>
        <w:rPr>
          <w:rFonts w:asciiTheme="minorHAnsi" w:eastAsiaTheme="minorEastAsia" w:hAnsiTheme="minorHAnsi"/>
          <w:noProof/>
          <w:color w:val="385623" w:themeColor="accent6" w:themeShade="80"/>
          <w:kern w:val="2"/>
          <w14:ligatures w14:val="standardContextual"/>
        </w:rPr>
      </w:pPr>
      <w:r w:rsidRPr="000D067E">
        <w:rPr>
          <w:color w:val="385623" w:themeColor="accent6" w:themeShade="80"/>
        </w:rPr>
        <w:fldChar w:fldCharType="begin"/>
      </w:r>
      <w:r w:rsidRPr="000D067E">
        <w:rPr>
          <w:color w:val="385623" w:themeColor="accent6" w:themeShade="80"/>
        </w:rPr>
        <w:instrText xml:space="preserve"> TOC \h \z \c "Table" </w:instrText>
      </w:r>
      <w:r w:rsidRPr="000D067E">
        <w:rPr>
          <w:color w:val="385623" w:themeColor="accent6" w:themeShade="80"/>
        </w:rPr>
        <w:fldChar w:fldCharType="separate"/>
      </w:r>
      <w:hyperlink w:anchor="_Toc213798410" w:history="1">
        <w:r w:rsidR="001F7594" w:rsidRPr="000D067E">
          <w:rPr>
            <w:rStyle w:val="Hyperlink"/>
            <w:rFonts w:eastAsia="Calibri" w:cs="Times New Roman"/>
            <w:b/>
            <w:bCs/>
            <w:iCs/>
            <w:noProof/>
            <w:color w:val="385623" w:themeColor="accent6" w:themeShade="80"/>
          </w:rPr>
          <w:t>Table 1.1.</w:t>
        </w:r>
        <w:r w:rsidR="001F7594" w:rsidRPr="000D067E">
          <w:rPr>
            <w:rStyle w:val="Hyperlink"/>
            <w:rFonts w:eastAsia="Calibri" w:cs="Times New Roman"/>
            <w:iCs/>
            <w:noProof/>
            <w:color w:val="385623" w:themeColor="accent6" w:themeShade="80"/>
          </w:rPr>
          <w:t xml:space="preserve"> Density (± standard error) of living ash (</w:t>
        </w:r>
        <w:r w:rsidR="001F7594" w:rsidRPr="000D067E">
          <w:rPr>
            <w:rStyle w:val="Hyperlink"/>
            <w:rFonts w:eastAsia="Calibri" w:cs="Times New Roman"/>
            <w:i/>
            <w:iCs/>
            <w:noProof/>
            <w:color w:val="385623" w:themeColor="accent6" w:themeShade="80"/>
          </w:rPr>
          <w:t>Fraxinus</w:t>
        </w:r>
        <w:r w:rsidR="001F7594" w:rsidRPr="000D067E">
          <w:rPr>
            <w:rStyle w:val="Hyperlink"/>
            <w:rFonts w:eastAsia="Calibri" w:cs="Times New Roman"/>
            <w:noProof/>
            <w:color w:val="385623" w:themeColor="accent6" w:themeShade="80"/>
          </w:rPr>
          <w:t xml:space="preserve"> spp.</w:t>
        </w:r>
        <w:r w:rsidR="001F7594" w:rsidRPr="000D067E">
          <w:rPr>
            <w:rStyle w:val="Hyperlink"/>
            <w:rFonts w:eastAsia="Calibri" w:cs="Times New Roman"/>
            <w:iCs/>
            <w:noProof/>
            <w:color w:val="385623" w:themeColor="accent6" w:themeShade="80"/>
          </w:rPr>
          <w:t>) regeneration in hydric (</w:t>
        </w:r>
        <w:r w:rsidR="001F7594" w:rsidRPr="000D067E">
          <w:rPr>
            <w:rStyle w:val="Hyperlink"/>
            <w:rFonts w:eastAsia="Calibri" w:cs="Times New Roman"/>
            <w:i/>
            <w:noProof/>
            <w:color w:val="385623" w:themeColor="accent6" w:themeShade="80"/>
          </w:rPr>
          <w:t>n</w:t>
        </w:r>
        <w:r w:rsidR="001F7594" w:rsidRPr="000D067E">
          <w:rPr>
            <w:rStyle w:val="Hyperlink"/>
            <w:rFonts w:eastAsia="Calibri" w:cs="Times New Roman"/>
            <w:iCs/>
            <w:noProof/>
            <w:color w:val="385623" w:themeColor="accent6" w:themeShade="80"/>
          </w:rPr>
          <w:t>=10), mesic (</w:t>
        </w:r>
        <w:r w:rsidR="001F7594" w:rsidRPr="000D067E">
          <w:rPr>
            <w:rStyle w:val="Hyperlink"/>
            <w:rFonts w:eastAsia="Calibri" w:cs="Times New Roman"/>
            <w:i/>
            <w:noProof/>
            <w:color w:val="385623" w:themeColor="accent6" w:themeShade="80"/>
          </w:rPr>
          <w:t>n</w:t>
        </w:r>
        <w:r w:rsidR="001F7594" w:rsidRPr="000D067E">
          <w:rPr>
            <w:rStyle w:val="Hyperlink"/>
            <w:rFonts w:eastAsia="Calibri" w:cs="Times New Roman"/>
            <w:iCs/>
            <w:noProof/>
            <w:color w:val="385623" w:themeColor="accent6" w:themeShade="80"/>
          </w:rPr>
          <w:t>=8), and xeric (</w:t>
        </w:r>
        <w:r w:rsidR="001F7594" w:rsidRPr="000D067E">
          <w:rPr>
            <w:rStyle w:val="Hyperlink"/>
            <w:rFonts w:eastAsia="Calibri" w:cs="Times New Roman"/>
            <w:i/>
            <w:noProof/>
            <w:color w:val="385623" w:themeColor="accent6" w:themeShade="80"/>
          </w:rPr>
          <w:t>n</w:t>
        </w:r>
        <w:r w:rsidR="001F7594" w:rsidRPr="000D067E">
          <w:rPr>
            <w:rStyle w:val="Hyperlink"/>
            <w:rFonts w:eastAsia="Calibri" w:cs="Times New Roman"/>
            <w:iCs/>
            <w:noProof/>
            <w:color w:val="385623" w:themeColor="accent6" w:themeShade="80"/>
          </w:rPr>
          <w:t>=19) transects in the Upper Huron River Watershed in southeast Michigan, USA. Data were collected during the growing season in 2024-2025..</w:t>
        </w:r>
        <w:r w:rsidR="001F7594" w:rsidRPr="000D067E">
          <w:rPr>
            <w:noProof/>
            <w:webHidden/>
            <w:color w:val="385623" w:themeColor="accent6" w:themeShade="80"/>
          </w:rPr>
          <w:tab/>
        </w:r>
        <w:r w:rsidR="001F7594" w:rsidRPr="000D067E">
          <w:rPr>
            <w:noProof/>
            <w:webHidden/>
            <w:color w:val="385623" w:themeColor="accent6" w:themeShade="80"/>
          </w:rPr>
          <w:fldChar w:fldCharType="begin"/>
        </w:r>
        <w:r w:rsidR="001F7594" w:rsidRPr="000D067E">
          <w:rPr>
            <w:noProof/>
            <w:webHidden/>
            <w:color w:val="385623" w:themeColor="accent6" w:themeShade="80"/>
          </w:rPr>
          <w:instrText xml:space="preserve"> PAGEREF _Toc213798410 \h </w:instrText>
        </w:r>
        <w:r w:rsidR="001F7594" w:rsidRPr="000D067E">
          <w:rPr>
            <w:noProof/>
            <w:webHidden/>
            <w:color w:val="385623" w:themeColor="accent6" w:themeShade="80"/>
          </w:rPr>
        </w:r>
        <w:r w:rsidR="001F7594" w:rsidRPr="000D067E">
          <w:rPr>
            <w:noProof/>
            <w:webHidden/>
            <w:color w:val="385623" w:themeColor="accent6" w:themeShade="80"/>
          </w:rPr>
          <w:fldChar w:fldCharType="separate"/>
        </w:r>
        <w:r w:rsidR="001F7594" w:rsidRPr="000D067E">
          <w:rPr>
            <w:noProof/>
            <w:webHidden/>
            <w:color w:val="385623" w:themeColor="accent6" w:themeShade="80"/>
          </w:rPr>
          <w:t>18</w:t>
        </w:r>
        <w:r w:rsidR="001F7594" w:rsidRPr="000D067E">
          <w:rPr>
            <w:noProof/>
            <w:webHidden/>
            <w:color w:val="385623" w:themeColor="accent6" w:themeShade="80"/>
          </w:rPr>
          <w:fldChar w:fldCharType="end"/>
        </w:r>
      </w:hyperlink>
    </w:p>
    <w:p w14:paraId="6177B1DD" w14:textId="19780E03" w:rsidR="001F7594" w:rsidRPr="000D067E" w:rsidRDefault="001F7594">
      <w:pPr>
        <w:pStyle w:val="TableofFigures"/>
        <w:tabs>
          <w:tab w:val="right" w:leader="dot" w:pos="8630"/>
        </w:tabs>
        <w:rPr>
          <w:rFonts w:asciiTheme="minorHAnsi" w:eastAsiaTheme="minorEastAsia" w:hAnsiTheme="minorHAnsi"/>
          <w:noProof/>
          <w:color w:val="385623" w:themeColor="accent6" w:themeShade="80"/>
          <w:kern w:val="2"/>
          <w14:ligatures w14:val="standardContextual"/>
        </w:rPr>
      </w:pPr>
      <w:hyperlink w:anchor="_Toc213798411" w:history="1">
        <w:r w:rsidRPr="000D067E">
          <w:rPr>
            <w:rStyle w:val="Hyperlink"/>
            <w:rFonts w:eastAsia="Calibri" w:cs="Times New Roman"/>
            <w:b/>
            <w:bCs/>
            <w:iCs/>
            <w:noProof/>
            <w:color w:val="385623" w:themeColor="accent6" w:themeShade="80"/>
          </w:rPr>
          <w:t>Table 1.2.</w:t>
        </w:r>
        <w:r w:rsidRPr="000D067E">
          <w:rPr>
            <w:rStyle w:val="Hyperlink"/>
            <w:rFonts w:eastAsia="Calibri" w:cs="Times New Roman"/>
            <w:iCs/>
            <w:noProof/>
            <w:color w:val="385623" w:themeColor="accent6" w:themeShade="80"/>
          </w:rPr>
          <w:t xml:space="preserve"> Relative density and relative dominance of canopy (≥12.5 cm DBH) and understory (2.5-12.5 cm DBH) tree genera found in the 10 hydric transects (30 plots) in 2024-2025. Only living trees were counted. A total of 810 living canopy trees were counted in the main plots and 638 living understory trees were counted in the subplots. Shrub species were not counted.</w:t>
        </w:r>
        <w:r w:rsidRPr="000D067E">
          <w:rPr>
            <w:noProof/>
            <w:webHidden/>
            <w:color w:val="385623" w:themeColor="accent6" w:themeShade="80"/>
          </w:rPr>
          <w:tab/>
        </w:r>
        <w:r w:rsidRPr="000D067E">
          <w:rPr>
            <w:noProof/>
            <w:webHidden/>
            <w:color w:val="385623" w:themeColor="accent6" w:themeShade="80"/>
          </w:rPr>
          <w:fldChar w:fldCharType="begin"/>
        </w:r>
        <w:r w:rsidRPr="000D067E">
          <w:rPr>
            <w:noProof/>
            <w:webHidden/>
            <w:color w:val="385623" w:themeColor="accent6" w:themeShade="80"/>
          </w:rPr>
          <w:instrText xml:space="preserve"> PAGEREF _Toc213798411 \h </w:instrText>
        </w:r>
        <w:r w:rsidRPr="000D067E">
          <w:rPr>
            <w:noProof/>
            <w:webHidden/>
            <w:color w:val="385623" w:themeColor="accent6" w:themeShade="80"/>
          </w:rPr>
        </w:r>
        <w:r w:rsidRPr="000D067E">
          <w:rPr>
            <w:noProof/>
            <w:webHidden/>
            <w:color w:val="385623" w:themeColor="accent6" w:themeShade="80"/>
          </w:rPr>
          <w:fldChar w:fldCharType="separate"/>
        </w:r>
        <w:r w:rsidRPr="000D067E">
          <w:rPr>
            <w:noProof/>
            <w:webHidden/>
            <w:color w:val="385623" w:themeColor="accent6" w:themeShade="80"/>
          </w:rPr>
          <w:t>22</w:t>
        </w:r>
        <w:r w:rsidRPr="000D067E">
          <w:rPr>
            <w:noProof/>
            <w:webHidden/>
            <w:color w:val="385623" w:themeColor="accent6" w:themeShade="80"/>
          </w:rPr>
          <w:fldChar w:fldCharType="end"/>
        </w:r>
      </w:hyperlink>
    </w:p>
    <w:p w14:paraId="47EF5D1A" w14:textId="7773C958" w:rsidR="001F7594" w:rsidRPr="000D067E" w:rsidRDefault="001F7594">
      <w:pPr>
        <w:pStyle w:val="TableofFigures"/>
        <w:tabs>
          <w:tab w:val="right" w:leader="dot" w:pos="8630"/>
        </w:tabs>
        <w:rPr>
          <w:rFonts w:asciiTheme="minorHAnsi" w:eastAsiaTheme="minorEastAsia" w:hAnsiTheme="minorHAnsi"/>
          <w:noProof/>
          <w:color w:val="385623" w:themeColor="accent6" w:themeShade="80"/>
          <w:kern w:val="2"/>
          <w14:ligatures w14:val="standardContextual"/>
        </w:rPr>
      </w:pPr>
      <w:hyperlink w:anchor="_Toc213798412" w:history="1">
        <w:r w:rsidRPr="000D067E">
          <w:rPr>
            <w:rStyle w:val="Hyperlink"/>
            <w:rFonts w:eastAsia="Calibri" w:cs="Times New Roman"/>
            <w:b/>
            <w:bCs/>
            <w:iCs/>
            <w:noProof/>
            <w:color w:val="385623" w:themeColor="accent6" w:themeShade="80"/>
          </w:rPr>
          <w:t>Table 1.3.</w:t>
        </w:r>
        <w:r w:rsidRPr="000D067E">
          <w:rPr>
            <w:rStyle w:val="Hyperlink"/>
            <w:rFonts w:eastAsia="Calibri" w:cs="Times New Roman"/>
            <w:iCs/>
            <w:noProof/>
            <w:color w:val="385623" w:themeColor="accent6" w:themeShade="80"/>
          </w:rPr>
          <w:t xml:space="preserve"> Average percentage cover (± SE) of understory cover types in 10 hydric transects (30 plots). Standard errors were calculated using n=30.</w:t>
        </w:r>
        <w:r w:rsidRPr="000D067E">
          <w:rPr>
            <w:noProof/>
            <w:webHidden/>
            <w:color w:val="385623" w:themeColor="accent6" w:themeShade="80"/>
          </w:rPr>
          <w:tab/>
        </w:r>
        <w:r w:rsidRPr="000D067E">
          <w:rPr>
            <w:noProof/>
            <w:webHidden/>
            <w:color w:val="385623" w:themeColor="accent6" w:themeShade="80"/>
          </w:rPr>
          <w:fldChar w:fldCharType="begin"/>
        </w:r>
        <w:r w:rsidRPr="000D067E">
          <w:rPr>
            <w:noProof/>
            <w:webHidden/>
            <w:color w:val="385623" w:themeColor="accent6" w:themeShade="80"/>
          </w:rPr>
          <w:instrText xml:space="preserve"> PAGEREF _Toc213798412 \h </w:instrText>
        </w:r>
        <w:r w:rsidRPr="000D067E">
          <w:rPr>
            <w:noProof/>
            <w:webHidden/>
            <w:color w:val="385623" w:themeColor="accent6" w:themeShade="80"/>
          </w:rPr>
        </w:r>
        <w:r w:rsidRPr="000D067E">
          <w:rPr>
            <w:noProof/>
            <w:webHidden/>
            <w:color w:val="385623" w:themeColor="accent6" w:themeShade="80"/>
          </w:rPr>
          <w:fldChar w:fldCharType="separate"/>
        </w:r>
        <w:r w:rsidRPr="000D067E">
          <w:rPr>
            <w:noProof/>
            <w:webHidden/>
            <w:color w:val="385623" w:themeColor="accent6" w:themeShade="80"/>
          </w:rPr>
          <w:t>25</w:t>
        </w:r>
        <w:r w:rsidRPr="000D067E">
          <w:rPr>
            <w:noProof/>
            <w:webHidden/>
            <w:color w:val="385623" w:themeColor="accent6" w:themeShade="80"/>
          </w:rPr>
          <w:fldChar w:fldCharType="end"/>
        </w:r>
      </w:hyperlink>
    </w:p>
    <w:p w14:paraId="44D384EA" w14:textId="104D0A08" w:rsidR="001F7594" w:rsidRPr="000D067E" w:rsidRDefault="001F7594">
      <w:pPr>
        <w:pStyle w:val="TableofFigures"/>
        <w:tabs>
          <w:tab w:val="right" w:leader="dot" w:pos="8630"/>
        </w:tabs>
        <w:rPr>
          <w:rFonts w:asciiTheme="minorHAnsi" w:eastAsiaTheme="minorEastAsia" w:hAnsiTheme="minorHAnsi"/>
          <w:noProof/>
          <w:color w:val="385623" w:themeColor="accent6" w:themeShade="80"/>
          <w:kern w:val="2"/>
          <w14:ligatures w14:val="standardContextual"/>
        </w:rPr>
      </w:pPr>
      <w:hyperlink w:anchor="_Toc213798413" w:history="1">
        <w:r w:rsidRPr="000D067E">
          <w:rPr>
            <w:rStyle w:val="Hyperlink"/>
            <w:rFonts w:eastAsia="Calibri" w:cs="Times New Roman"/>
            <w:b/>
            <w:bCs/>
            <w:iCs/>
            <w:noProof/>
            <w:color w:val="385623" w:themeColor="accent6" w:themeShade="80"/>
          </w:rPr>
          <w:t>Table 2.1.</w:t>
        </w:r>
        <w:r w:rsidRPr="000D067E">
          <w:rPr>
            <w:rStyle w:val="Hyperlink"/>
            <w:rFonts w:eastAsia="Calibri" w:cs="Times New Roman"/>
            <w:iCs/>
            <w:noProof/>
            <w:color w:val="385623" w:themeColor="accent6" w:themeShade="80"/>
          </w:rPr>
          <w:t xml:space="preserve"> Measured morphological traits and literature-based traits used in this study, and their connections to habitat variables that could be impacted by forest disturbance.</w:t>
        </w:r>
        <w:r w:rsidRPr="000D067E">
          <w:rPr>
            <w:noProof/>
            <w:webHidden/>
            <w:color w:val="385623" w:themeColor="accent6" w:themeShade="80"/>
          </w:rPr>
          <w:tab/>
        </w:r>
        <w:r w:rsidRPr="000D067E">
          <w:rPr>
            <w:noProof/>
            <w:webHidden/>
            <w:color w:val="385623" w:themeColor="accent6" w:themeShade="80"/>
          </w:rPr>
          <w:fldChar w:fldCharType="begin"/>
        </w:r>
        <w:r w:rsidRPr="000D067E">
          <w:rPr>
            <w:noProof/>
            <w:webHidden/>
            <w:color w:val="385623" w:themeColor="accent6" w:themeShade="80"/>
          </w:rPr>
          <w:instrText xml:space="preserve"> PAGEREF _Toc213798413 \h </w:instrText>
        </w:r>
        <w:r w:rsidRPr="000D067E">
          <w:rPr>
            <w:noProof/>
            <w:webHidden/>
            <w:color w:val="385623" w:themeColor="accent6" w:themeShade="80"/>
          </w:rPr>
        </w:r>
        <w:r w:rsidRPr="000D067E">
          <w:rPr>
            <w:noProof/>
            <w:webHidden/>
            <w:color w:val="385623" w:themeColor="accent6" w:themeShade="80"/>
          </w:rPr>
          <w:fldChar w:fldCharType="separate"/>
        </w:r>
        <w:r w:rsidRPr="000D067E">
          <w:rPr>
            <w:noProof/>
            <w:webHidden/>
            <w:color w:val="385623" w:themeColor="accent6" w:themeShade="80"/>
          </w:rPr>
          <w:t>1</w:t>
        </w:r>
        <w:r w:rsidRPr="000D067E">
          <w:rPr>
            <w:noProof/>
            <w:webHidden/>
            <w:color w:val="385623" w:themeColor="accent6" w:themeShade="80"/>
          </w:rPr>
          <w:fldChar w:fldCharType="end"/>
        </w:r>
      </w:hyperlink>
    </w:p>
    <w:p w14:paraId="019ED004" w14:textId="231F3E48" w:rsidR="001F7594" w:rsidRPr="000D067E" w:rsidRDefault="001F7594">
      <w:pPr>
        <w:pStyle w:val="TableofFigures"/>
        <w:tabs>
          <w:tab w:val="right" w:leader="dot" w:pos="8630"/>
        </w:tabs>
        <w:rPr>
          <w:rFonts w:asciiTheme="minorHAnsi" w:eastAsiaTheme="minorEastAsia" w:hAnsiTheme="minorHAnsi"/>
          <w:noProof/>
          <w:color w:val="385623" w:themeColor="accent6" w:themeShade="80"/>
          <w:kern w:val="2"/>
          <w14:ligatures w14:val="standardContextual"/>
        </w:rPr>
      </w:pPr>
      <w:hyperlink w:anchor="_Toc213798414" w:history="1">
        <w:r w:rsidRPr="000D067E">
          <w:rPr>
            <w:rStyle w:val="Hyperlink"/>
            <w:rFonts w:eastAsia="Calibri" w:cs="Times New Roman"/>
            <w:b/>
            <w:bCs/>
            <w:iCs/>
            <w:noProof/>
            <w:color w:val="385623" w:themeColor="accent6" w:themeShade="80"/>
          </w:rPr>
          <w:t xml:space="preserve">Table 2.2. </w:t>
        </w:r>
        <w:r w:rsidRPr="000D067E">
          <w:rPr>
            <w:rStyle w:val="Hyperlink"/>
            <w:rFonts w:eastAsia="Calibri" w:cs="Times New Roman"/>
            <w:iCs/>
            <w:noProof/>
            <w:color w:val="385623" w:themeColor="accent6" w:themeShade="80"/>
          </w:rPr>
          <w:t>Total trap catch of ground beetle species (Coleoptera: Carabidae) collected via pitfall traps at Powdermill Nature Reserve, Rector, Westmoreland County, Pennsylvania, USA. Sampling occurred from 27 May to 17 August, 2015, and from 1 June to 23 August, 2022.</w:t>
        </w:r>
        <w:r w:rsidRPr="000D067E">
          <w:rPr>
            <w:noProof/>
            <w:webHidden/>
            <w:color w:val="385623" w:themeColor="accent6" w:themeShade="80"/>
          </w:rPr>
          <w:tab/>
        </w:r>
        <w:r w:rsidRPr="000D067E">
          <w:rPr>
            <w:noProof/>
            <w:webHidden/>
            <w:color w:val="385623" w:themeColor="accent6" w:themeShade="80"/>
          </w:rPr>
          <w:fldChar w:fldCharType="begin"/>
        </w:r>
        <w:r w:rsidRPr="000D067E">
          <w:rPr>
            <w:noProof/>
            <w:webHidden/>
            <w:color w:val="385623" w:themeColor="accent6" w:themeShade="80"/>
          </w:rPr>
          <w:instrText xml:space="preserve"> PAGEREF _Toc213798414 \h </w:instrText>
        </w:r>
        <w:r w:rsidRPr="000D067E">
          <w:rPr>
            <w:noProof/>
            <w:webHidden/>
            <w:color w:val="385623" w:themeColor="accent6" w:themeShade="80"/>
          </w:rPr>
        </w:r>
        <w:r w:rsidRPr="000D067E">
          <w:rPr>
            <w:noProof/>
            <w:webHidden/>
            <w:color w:val="385623" w:themeColor="accent6" w:themeShade="80"/>
          </w:rPr>
          <w:fldChar w:fldCharType="separate"/>
        </w:r>
        <w:r w:rsidRPr="000D067E">
          <w:rPr>
            <w:noProof/>
            <w:webHidden/>
            <w:color w:val="385623" w:themeColor="accent6" w:themeShade="80"/>
          </w:rPr>
          <w:t>10</w:t>
        </w:r>
        <w:r w:rsidRPr="000D067E">
          <w:rPr>
            <w:noProof/>
            <w:webHidden/>
            <w:color w:val="385623" w:themeColor="accent6" w:themeShade="80"/>
          </w:rPr>
          <w:fldChar w:fldCharType="end"/>
        </w:r>
      </w:hyperlink>
    </w:p>
    <w:p w14:paraId="449ED61C" w14:textId="5A79F69E" w:rsidR="001F7594" w:rsidRPr="000D067E" w:rsidRDefault="001F7594">
      <w:pPr>
        <w:pStyle w:val="TableofFigures"/>
        <w:tabs>
          <w:tab w:val="right" w:leader="dot" w:pos="8630"/>
        </w:tabs>
        <w:rPr>
          <w:rFonts w:asciiTheme="minorHAnsi" w:eastAsiaTheme="minorEastAsia" w:hAnsiTheme="minorHAnsi"/>
          <w:noProof/>
          <w:color w:val="385623" w:themeColor="accent6" w:themeShade="80"/>
          <w:kern w:val="2"/>
          <w14:ligatures w14:val="standardContextual"/>
        </w:rPr>
      </w:pPr>
      <w:hyperlink w:anchor="_Toc213798415" w:history="1">
        <w:r w:rsidRPr="000D067E">
          <w:rPr>
            <w:rStyle w:val="Hyperlink"/>
            <w:rFonts w:eastAsia="Calibri" w:cs="Times New Roman"/>
            <w:b/>
            <w:bCs/>
            <w:iCs/>
            <w:noProof/>
            <w:color w:val="385623" w:themeColor="accent6" w:themeShade="80"/>
          </w:rPr>
          <w:t>Table 2.3.</w:t>
        </w:r>
        <w:r w:rsidRPr="000D067E">
          <w:rPr>
            <w:rStyle w:val="Hyperlink"/>
            <w:rFonts w:eastAsia="Calibri" w:cs="Times New Roman"/>
            <w:iCs/>
            <w:noProof/>
            <w:color w:val="385623" w:themeColor="accent6" w:themeShade="80"/>
          </w:rPr>
          <w:t xml:space="preserve"> Main effects of forest management treatments (windthrow, salvaged, undisturbed forest) and year (2015, 2022) on activity-abundance, species richness, species diversity, community-weighted means (CWM) for individual traits, and functional diversity for ground beetles collected at Powdermill Nature Reserve, Rector, Westmoreland County, Pennsylvania, USA. The model type column indicates if the model was a standard linear model (LM), a linear mixed-effects model with transect included as a random effect (LMM), or a generalized linear model with Poisson errors (GLM). Dashes indicate that the p-value is above 0.10. Patterns with a p-value below 0.05 are bolded. Beetles were collected between 27 May to 17 August, 2015, and from 1 June to 23 August, 2022.</w:t>
        </w:r>
        <w:r w:rsidRPr="000D067E">
          <w:rPr>
            <w:noProof/>
            <w:webHidden/>
            <w:color w:val="385623" w:themeColor="accent6" w:themeShade="80"/>
          </w:rPr>
          <w:tab/>
        </w:r>
        <w:r w:rsidRPr="000D067E">
          <w:rPr>
            <w:noProof/>
            <w:webHidden/>
            <w:color w:val="385623" w:themeColor="accent6" w:themeShade="80"/>
          </w:rPr>
          <w:fldChar w:fldCharType="begin"/>
        </w:r>
        <w:r w:rsidRPr="000D067E">
          <w:rPr>
            <w:noProof/>
            <w:webHidden/>
            <w:color w:val="385623" w:themeColor="accent6" w:themeShade="80"/>
          </w:rPr>
          <w:instrText xml:space="preserve"> PAGEREF _Toc213798415 \h </w:instrText>
        </w:r>
        <w:r w:rsidRPr="000D067E">
          <w:rPr>
            <w:noProof/>
            <w:webHidden/>
            <w:color w:val="385623" w:themeColor="accent6" w:themeShade="80"/>
          </w:rPr>
        </w:r>
        <w:r w:rsidRPr="000D067E">
          <w:rPr>
            <w:noProof/>
            <w:webHidden/>
            <w:color w:val="385623" w:themeColor="accent6" w:themeShade="80"/>
          </w:rPr>
          <w:fldChar w:fldCharType="separate"/>
        </w:r>
        <w:r w:rsidRPr="000D067E">
          <w:rPr>
            <w:noProof/>
            <w:webHidden/>
            <w:color w:val="385623" w:themeColor="accent6" w:themeShade="80"/>
          </w:rPr>
          <w:t>16</w:t>
        </w:r>
        <w:r w:rsidRPr="000D067E">
          <w:rPr>
            <w:noProof/>
            <w:webHidden/>
            <w:color w:val="385623" w:themeColor="accent6" w:themeShade="80"/>
          </w:rPr>
          <w:fldChar w:fldCharType="end"/>
        </w:r>
      </w:hyperlink>
    </w:p>
    <w:p w14:paraId="1C88D3E8" w14:textId="05ECC273" w:rsidR="001F7594" w:rsidRPr="000D067E" w:rsidRDefault="001F7594">
      <w:pPr>
        <w:pStyle w:val="TableofFigures"/>
        <w:tabs>
          <w:tab w:val="right" w:leader="dot" w:pos="8630"/>
        </w:tabs>
        <w:rPr>
          <w:rFonts w:asciiTheme="minorHAnsi" w:eastAsiaTheme="minorEastAsia" w:hAnsiTheme="minorHAnsi"/>
          <w:noProof/>
          <w:color w:val="385623" w:themeColor="accent6" w:themeShade="80"/>
          <w:kern w:val="2"/>
          <w14:ligatures w14:val="standardContextual"/>
        </w:rPr>
      </w:pPr>
      <w:hyperlink w:anchor="_Toc213798416" w:history="1">
        <w:r w:rsidRPr="000D067E">
          <w:rPr>
            <w:rStyle w:val="Hyperlink"/>
            <w:rFonts w:eastAsia="Calibri" w:cs="Times New Roman"/>
            <w:b/>
            <w:bCs/>
            <w:iCs/>
            <w:noProof/>
            <w:color w:val="385623" w:themeColor="accent6" w:themeShade="80"/>
          </w:rPr>
          <w:t>Table 2.4.</w:t>
        </w:r>
        <w:r w:rsidRPr="000D067E">
          <w:rPr>
            <w:rStyle w:val="Hyperlink"/>
            <w:rFonts w:eastAsia="Calibri" w:cs="Times New Roman"/>
            <w:iCs/>
            <w:noProof/>
            <w:color w:val="385623" w:themeColor="accent6" w:themeShade="80"/>
          </w:rPr>
          <w:t xml:space="preserve"> Means (± standard errors) of the response variables for ground beetle biodiversity.</w:t>
        </w:r>
        <w:r w:rsidRPr="000D067E">
          <w:rPr>
            <w:noProof/>
            <w:webHidden/>
            <w:color w:val="385623" w:themeColor="accent6" w:themeShade="80"/>
          </w:rPr>
          <w:tab/>
        </w:r>
        <w:r w:rsidRPr="000D067E">
          <w:rPr>
            <w:noProof/>
            <w:webHidden/>
            <w:color w:val="385623" w:themeColor="accent6" w:themeShade="80"/>
          </w:rPr>
          <w:fldChar w:fldCharType="begin"/>
        </w:r>
        <w:r w:rsidRPr="000D067E">
          <w:rPr>
            <w:noProof/>
            <w:webHidden/>
            <w:color w:val="385623" w:themeColor="accent6" w:themeShade="80"/>
          </w:rPr>
          <w:instrText xml:space="preserve"> PAGEREF _Toc213798416 \h </w:instrText>
        </w:r>
        <w:r w:rsidRPr="000D067E">
          <w:rPr>
            <w:noProof/>
            <w:webHidden/>
            <w:color w:val="385623" w:themeColor="accent6" w:themeShade="80"/>
          </w:rPr>
        </w:r>
        <w:r w:rsidRPr="000D067E">
          <w:rPr>
            <w:noProof/>
            <w:webHidden/>
            <w:color w:val="385623" w:themeColor="accent6" w:themeShade="80"/>
          </w:rPr>
          <w:fldChar w:fldCharType="separate"/>
        </w:r>
        <w:r w:rsidRPr="000D067E">
          <w:rPr>
            <w:noProof/>
            <w:webHidden/>
            <w:color w:val="385623" w:themeColor="accent6" w:themeShade="80"/>
          </w:rPr>
          <w:t>19</w:t>
        </w:r>
        <w:r w:rsidRPr="000D067E">
          <w:rPr>
            <w:noProof/>
            <w:webHidden/>
            <w:color w:val="385623" w:themeColor="accent6" w:themeShade="80"/>
          </w:rPr>
          <w:fldChar w:fldCharType="end"/>
        </w:r>
      </w:hyperlink>
    </w:p>
    <w:p w14:paraId="48362128" w14:textId="16BF9217" w:rsidR="001F7594" w:rsidRPr="000D067E" w:rsidRDefault="001F7594">
      <w:pPr>
        <w:pStyle w:val="TableofFigures"/>
        <w:tabs>
          <w:tab w:val="right" w:leader="dot" w:pos="8630"/>
        </w:tabs>
        <w:rPr>
          <w:rFonts w:asciiTheme="minorHAnsi" w:eastAsiaTheme="minorEastAsia" w:hAnsiTheme="minorHAnsi"/>
          <w:noProof/>
          <w:color w:val="385623" w:themeColor="accent6" w:themeShade="80"/>
          <w:kern w:val="2"/>
          <w14:ligatures w14:val="standardContextual"/>
        </w:rPr>
      </w:pPr>
      <w:hyperlink w:anchor="_Toc213798417" w:history="1">
        <w:r w:rsidRPr="000D067E">
          <w:rPr>
            <w:rStyle w:val="Hyperlink"/>
            <w:rFonts w:eastAsia="Calibri" w:cs="Times New Roman"/>
            <w:b/>
            <w:bCs/>
            <w:iCs/>
            <w:noProof/>
            <w:color w:val="385623" w:themeColor="accent6" w:themeShade="80"/>
          </w:rPr>
          <w:t>Table 2.5.</w:t>
        </w:r>
        <w:r w:rsidRPr="000D067E">
          <w:rPr>
            <w:rStyle w:val="Hyperlink"/>
            <w:rFonts w:eastAsia="Calibri" w:cs="Times New Roman"/>
            <w:iCs/>
            <w:noProof/>
            <w:color w:val="385623" w:themeColor="accent6" w:themeShade="80"/>
          </w:rPr>
          <w:t xml:space="preserve"> Main effects of forest management treatments (windthrow, salvaged, undisturbed forest) and year (2015, 2022) on community composition of ground beetles collected at Powdermill Nature Reserve, Rector, Westmoreland County, Pennsylvania, USA. The models use the dissimilarities between plots (Bray-Curtis for taxonomic beta-diversity and inter-community mean pairwise distance in trait space for functional beta-diversity). The PERMANOVA uses the matrix of dissimilarities to partitions how much variation can be explained by treatment, year, and their interaction. The BETADISPER </w:t>
        </w:r>
        <w:r w:rsidRPr="000D067E">
          <w:rPr>
            <w:rStyle w:val="Hyperlink"/>
            <w:rFonts w:eastAsia="Calibri" w:cs="Times New Roman"/>
            <w:iCs/>
            <w:noProof/>
            <w:color w:val="385623" w:themeColor="accent6" w:themeShade="80"/>
          </w:rPr>
          <w:lastRenderedPageBreak/>
          <w:t>tests whether there are differences between groups in dispersion from the group spatial median. Dashes indicate that the p-value is above 0.10. Patterns with a p-value below 0.05 are bolded</w:t>
        </w:r>
        <w:r w:rsidRPr="000D067E">
          <w:rPr>
            <w:noProof/>
            <w:webHidden/>
            <w:color w:val="385623" w:themeColor="accent6" w:themeShade="80"/>
          </w:rPr>
          <w:tab/>
        </w:r>
        <w:r w:rsidRPr="000D067E">
          <w:rPr>
            <w:noProof/>
            <w:webHidden/>
            <w:color w:val="385623" w:themeColor="accent6" w:themeShade="80"/>
          </w:rPr>
          <w:fldChar w:fldCharType="begin"/>
        </w:r>
        <w:r w:rsidRPr="000D067E">
          <w:rPr>
            <w:noProof/>
            <w:webHidden/>
            <w:color w:val="385623" w:themeColor="accent6" w:themeShade="80"/>
          </w:rPr>
          <w:instrText xml:space="preserve"> PAGEREF _Toc213798417 \h </w:instrText>
        </w:r>
        <w:r w:rsidRPr="000D067E">
          <w:rPr>
            <w:noProof/>
            <w:webHidden/>
            <w:color w:val="385623" w:themeColor="accent6" w:themeShade="80"/>
          </w:rPr>
        </w:r>
        <w:r w:rsidRPr="000D067E">
          <w:rPr>
            <w:noProof/>
            <w:webHidden/>
            <w:color w:val="385623" w:themeColor="accent6" w:themeShade="80"/>
          </w:rPr>
          <w:fldChar w:fldCharType="separate"/>
        </w:r>
        <w:r w:rsidRPr="000D067E">
          <w:rPr>
            <w:noProof/>
            <w:webHidden/>
            <w:color w:val="385623" w:themeColor="accent6" w:themeShade="80"/>
          </w:rPr>
          <w:t>25</w:t>
        </w:r>
        <w:r w:rsidRPr="000D067E">
          <w:rPr>
            <w:noProof/>
            <w:webHidden/>
            <w:color w:val="385623" w:themeColor="accent6" w:themeShade="80"/>
          </w:rPr>
          <w:fldChar w:fldCharType="end"/>
        </w:r>
      </w:hyperlink>
    </w:p>
    <w:p w14:paraId="5FA2C602" w14:textId="0FAA6552" w:rsidR="001F7594" w:rsidRPr="000D067E" w:rsidRDefault="001F7594">
      <w:pPr>
        <w:pStyle w:val="TableofFigures"/>
        <w:tabs>
          <w:tab w:val="right" w:leader="dot" w:pos="8630"/>
        </w:tabs>
        <w:rPr>
          <w:rFonts w:asciiTheme="minorHAnsi" w:eastAsiaTheme="minorEastAsia" w:hAnsiTheme="minorHAnsi"/>
          <w:noProof/>
          <w:color w:val="385623" w:themeColor="accent6" w:themeShade="80"/>
          <w:kern w:val="2"/>
          <w14:ligatures w14:val="standardContextual"/>
        </w:rPr>
      </w:pPr>
      <w:hyperlink w:anchor="_Toc213798418" w:history="1">
        <w:r w:rsidRPr="000D067E">
          <w:rPr>
            <w:rStyle w:val="Hyperlink"/>
            <w:rFonts w:eastAsia="Calibri" w:cs="Times New Roman"/>
            <w:b/>
            <w:bCs/>
            <w:iCs/>
            <w:noProof/>
            <w:color w:val="385623" w:themeColor="accent6" w:themeShade="80"/>
          </w:rPr>
          <w:t>Table 2.6.</w:t>
        </w:r>
        <w:r w:rsidRPr="000D067E">
          <w:rPr>
            <w:rStyle w:val="Hyperlink"/>
            <w:rFonts w:eastAsia="Calibri" w:cs="Times New Roman"/>
            <w:iCs/>
            <w:noProof/>
            <w:color w:val="385623" w:themeColor="accent6" w:themeShade="80"/>
          </w:rPr>
          <w:t xml:space="preserve"> Main effects of forest management treatments (windthrow, salvaged, undisturbed forest) and year (2015, 2022) on environmental variables in the understory at Powdermill Nature Reserve, Rector, Westmoreland County, Pennsylvania, USA. All models were linear mixed-effects models with transect included as a random effect (LMM). Dashes indicate that the p-value is above 0.10. Patterns with a p-value below 0.05 are bolded.</w:t>
        </w:r>
        <w:r w:rsidRPr="000D067E">
          <w:rPr>
            <w:noProof/>
            <w:webHidden/>
            <w:color w:val="385623" w:themeColor="accent6" w:themeShade="80"/>
          </w:rPr>
          <w:tab/>
        </w:r>
        <w:r w:rsidRPr="000D067E">
          <w:rPr>
            <w:noProof/>
            <w:webHidden/>
            <w:color w:val="385623" w:themeColor="accent6" w:themeShade="80"/>
          </w:rPr>
          <w:fldChar w:fldCharType="begin"/>
        </w:r>
        <w:r w:rsidRPr="000D067E">
          <w:rPr>
            <w:noProof/>
            <w:webHidden/>
            <w:color w:val="385623" w:themeColor="accent6" w:themeShade="80"/>
          </w:rPr>
          <w:instrText xml:space="preserve"> PAGEREF _Toc213798418 \h </w:instrText>
        </w:r>
        <w:r w:rsidRPr="000D067E">
          <w:rPr>
            <w:noProof/>
            <w:webHidden/>
            <w:color w:val="385623" w:themeColor="accent6" w:themeShade="80"/>
          </w:rPr>
        </w:r>
        <w:r w:rsidRPr="000D067E">
          <w:rPr>
            <w:noProof/>
            <w:webHidden/>
            <w:color w:val="385623" w:themeColor="accent6" w:themeShade="80"/>
          </w:rPr>
          <w:fldChar w:fldCharType="separate"/>
        </w:r>
        <w:r w:rsidRPr="000D067E">
          <w:rPr>
            <w:noProof/>
            <w:webHidden/>
            <w:color w:val="385623" w:themeColor="accent6" w:themeShade="80"/>
          </w:rPr>
          <w:t>27</w:t>
        </w:r>
        <w:r w:rsidRPr="000D067E">
          <w:rPr>
            <w:noProof/>
            <w:webHidden/>
            <w:color w:val="385623" w:themeColor="accent6" w:themeShade="80"/>
          </w:rPr>
          <w:fldChar w:fldCharType="end"/>
        </w:r>
      </w:hyperlink>
    </w:p>
    <w:p w14:paraId="029329B3" w14:textId="1D7D9398" w:rsidR="001F7594" w:rsidRPr="000D067E" w:rsidRDefault="001F7594">
      <w:pPr>
        <w:pStyle w:val="TableofFigures"/>
        <w:tabs>
          <w:tab w:val="right" w:leader="dot" w:pos="8630"/>
        </w:tabs>
        <w:rPr>
          <w:rFonts w:asciiTheme="minorHAnsi" w:eastAsiaTheme="minorEastAsia" w:hAnsiTheme="minorHAnsi"/>
          <w:noProof/>
          <w:color w:val="385623" w:themeColor="accent6" w:themeShade="80"/>
          <w:kern w:val="2"/>
          <w14:ligatures w14:val="standardContextual"/>
        </w:rPr>
      </w:pPr>
      <w:hyperlink w:anchor="_Toc213798419" w:history="1">
        <w:r w:rsidRPr="000D067E">
          <w:rPr>
            <w:rStyle w:val="Hyperlink"/>
            <w:rFonts w:eastAsia="Calibri" w:cs="Times New Roman"/>
            <w:b/>
            <w:bCs/>
            <w:iCs/>
            <w:noProof/>
            <w:color w:val="385623" w:themeColor="accent6" w:themeShade="80"/>
          </w:rPr>
          <w:t>Table 2.7.</w:t>
        </w:r>
        <w:r w:rsidRPr="000D067E">
          <w:rPr>
            <w:rStyle w:val="Hyperlink"/>
            <w:rFonts w:eastAsia="Calibri" w:cs="Times New Roman"/>
            <w:iCs/>
            <w:noProof/>
            <w:color w:val="385623" w:themeColor="accent6" w:themeShade="80"/>
          </w:rPr>
          <w:t xml:space="preserve"> Means (± standard errors) of the environmental variables in the understory.</w:t>
        </w:r>
        <w:r w:rsidRPr="000D067E">
          <w:rPr>
            <w:noProof/>
            <w:webHidden/>
            <w:color w:val="385623" w:themeColor="accent6" w:themeShade="80"/>
          </w:rPr>
          <w:tab/>
        </w:r>
        <w:r w:rsidRPr="000D067E">
          <w:rPr>
            <w:noProof/>
            <w:webHidden/>
            <w:color w:val="385623" w:themeColor="accent6" w:themeShade="80"/>
          </w:rPr>
          <w:fldChar w:fldCharType="begin"/>
        </w:r>
        <w:r w:rsidRPr="000D067E">
          <w:rPr>
            <w:noProof/>
            <w:webHidden/>
            <w:color w:val="385623" w:themeColor="accent6" w:themeShade="80"/>
          </w:rPr>
          <w:instrText xml:space="preserve"> PAGEREF _Toc213798419 \h </w:instrText>
        </w:r>
        <w:r w:rsidRPr="000D067E">
          <w:rPr>
            <w:noProof/>
            <w:webHidden/>
            <w:color w:val="385623" w:themeColor="accent6" w:themeShade="80"/>
          </w:rPr>
        </w:r>
        <w:r w:rsidRPr="000D067E">
          <w:rPr>
            <w:noProof/>
            <w:webHidden/>
            <w:color w:val="385623" w:themeColor="accent6" w:themeShade="80"/>
          </w:rPr>
          <w:fldChar w:fldCharType="separate"/>
        </w:r>
        <w:r w:rsidRPr="000D067E">
          <w:rPr>
            <w:noProof/>
            <w:webHidden/>
            <w:color w:val="385623" w:themeColor="accent6" w:themeShade="80"/>
          </w:rPr>
          <w:t>28</w:t>
        </w:r>
        <w:r w:rsidRPr="000D067E">
          <w:rPr>
            <w:noProof/>
            <w:webHidden/>
            <w:color w:val="385623" w:themeColor="accent6" w:themeShade="80"/>
          </w:rPr>
          <w:fldChar w:fldCharType="end"/>
        </w:r>
      </w:hyperlink>
    </w:p>
    <w:p w14:paraId="62B36BE0" w14:textId="455A5A6E" w:rsidR="001F7594" w:rsidRPr="000D067E" w:rsidRDefault="001F7594">
      <w:pPr>
        <w:pStyle w:val="TableofFigures"/>
        <w:tabs>
          <w:tab w:val="right" w:leader="dot" w:pos="8630"/>
        </w:tabs>
        <w:rPr>
          <w:rFonts w:asciiTheme="minorHAnsi" w:eastAsiaTheme="minorEastAsia" w:hAnsiTheme="minorHAnsi"/>
          <w:noProof/>
          <w:color w:val="385623" w:themeColor="accent6" w:themeShade="80"/>
          <w:kern w:val="2"/>
          <w14:ligatures w14:val="standardContextual"/>
        </w:rPr>
      </w:pPr>
      <w:hyperlink w:anchor="_Toc213798420" w:history="1">
        <w:r w:rsidRPr="000D067E">
          <w:rPr>
            <w:rStyle w:val="Hyperlink"/>
            <w:b/>
            <w:bCs/>
            <w:noProof/>
            <w:color w:val="385623" w:themeColor="accent6" w:themeShade="80"/>
          </w:rPr>
          <w:t>Table A.1.</w:t>
        </w:r>
        <w:r w:rsidRPr="000D067E">
          <w:rPr>
            <w:rStyle w:val="Hyperlink"/>
            <w:noProof/>
            <w:color w:val="385623" w:themeColor="accent6" w:themeShade="80"/>
          </w:rPr>
          <w:t xml:space="preserve"> Plot locations for the 111 plots visited in this study. Each set of three plots makes up a transect. Each transect was given a hydrological class of xeric (19 transects), mesic (8 transects), or hydric (10 transects). The plot numbers go up to 114 because they skip 46-48, because transect K (Smith 2006) was not visited.</w:t>
        </w:r>
        <w:r w:rsidRPr="000D067E">
          <w:rPr>
            <w:noProof/>
            <w:webHidden/>
            <w:color w:val="385623" w:themeColor="accent6" w:themeShade="80"/>
          </w:rPr>
          <w:tab/>
        </w:r>
        <w:r w:rsidRPr="000D067E">
          <w:rPr>
            <w:noProof/>
            <w:webHidden/>
            <w:color w:val="385623" w:themeColor="accent6" w:themeShade="80"/>
          </w:rPr>
          <w:fldChar w:fldCharType="begin"/>
        </w:r>
        <w:r w:rsidRPr="000D067E">
          <w:rPr>
            <w:noProof/>
            <w:webHidden/>
            <w:color w:val="385623" w:themeColor="accent6" w:themeShade="80"/>
          </w:rPr>
          <w:instrText xml:space="preserve"> PAGEREF _Toc213798420 \h </w:instrText>
        </w:r>
        <w:r w:rsidRPr="000D067E">
          <w:rPr>
            <w:noProof/>
            <w:webHidden/>
            <w:color w:val="385623" w:themeColor="accent6" w:themeShade="80"/>
          </w:rPr>
        </w:r>
        <w:r w:rsidRPr="000D067E">
          <w:rPr>
            <w:noProof/>
            <w:webHidden/>
            <w:color w:val="385623" w:themeColor="accent6" w:themeShade="80"/>
          </w:rPr>
          <w:fldChar w:fldCharType="separate"/>
        </w:r>
        <w:r w:rsidRPr="000D067E">
          <w:rPr>
            <w:noProof/>
            <w:webHidden/>
            <w:color w:val="385623" w:themeColor="accent6" w:themeShade="80"/>
          </w:rPr>
          <w:t>44</w:t>
        </w:r>
        <w:r w:rsidRPr="000D067E">
          <w:rPr>
            <w:noProof/>
            <w:webHidden/>
            <w:color w:val="385623" w:themeColor="accent6" w:themeShade="80"/>
          </w:rPr>
          <w:fldChar w:fldCharType="end"/>
        </w:r>
      </w:hyperlink>
    </w:p>
    <w:p w14:paraId="183E64E5" w14:textId="1F32C55E" w:rsidR="001F7594" w:rsidRPr="000D067E" w:rsidRDefault="001F7594">
      <w:pPr>
        <w:pStyle w:val="TableofFigures"/>
        <w:tabs>
          <w:tab w:val="right" w:leader="dot" w:pos="8630"/>
        </w:tabs>
        <w:rPr>
          <w:rFonts w:asciiTheme="minorHAnsi" w:eastAsiaTheme="minorEastAsia" w:hAnsiTheme="minorHAnsi"/>
          <w:noProof/>
          <w:color w:val="385623" w:themeColor="accent6" w:themeShade="80"/>
          <w:kern w:val="2"/>
          <w14:ligatures w14:val="standardContextual"/>
        </w:rPr>
      </w:pPr>
      <w:hyperlink w:anchor="_Toc213798421" w:history="1">
        <w:r w:rsidRPr="000D067E">
          <w:rPr>
            <w:rStyle w:val="Hyperlink"/>
            <w:b/>
            <w:bCs/>
            <w:noProof/>
            <w:color w:val="385623" w:themeColor="accent6" w:themeShade="80"/>
          </w:rPr>
          <w:t>Table A.2.</w:t>
        </w:r>
        <w:r w:rsidRPr="000D067E">
          <w:rPr>
            <w:rStyle w:val="Hyperlink"/>
            <w:noProof/>
            <w:color w:val="385623" w:themeColor="accent6" w:themeShade="80"/>
          </w:rPr>
          <w:t xml:space="preserve"> Trap locations for the 2024 purple-prism and multi-funnel traps installed to assess EAB presence.</w:t>
        </w:r>
        <w:r w:rsidRPr="000D067E">
          <w:rPr>
            <w:noProof/>
            <w:webHidden/>
            <w:color w:val="385623" w:themeColor="accent6" w:themeShade="80"/>
          </w:rPr>
          <w:tab/>
        </w:r>
        <w:r w:rsidRPr="000D067E">
          <w:rPr>
            <w:noProof/>
            <w:webHidden/>
            <w:color w:val="385623" w:themeColor="accent6" w:themeShade="80"/>
          </w:rPr>
          <w:fldChar w:fldCharType="begin"/>
        </w:r>
        <w:r w:rsidRPr="000D067E">
          <w:rPr>
            <w:noProof/>
            <w:webHidden/>
            <w:color w:val="385623" w:themeColor="accent6" w:themeShade="80"/>
          </w:rPr>
          <w:instrText xml:space="preserve"> PAGEREF _Toc213798421 \h </w:instrText>
        </w:r>
        <w:r w:rsidRPr="000D067E">
          <w:rPr>
            <w:noProof/>
            <w:webHidden/>
            <w:color w:val="385623" w:themeColor="accent6" w:themeShade="80"/>
          </w:rPr>
        </w:r>
        <w:r w:rsidRPr="000D067E">
          <w:rPr>
            <w:noProof/>
            <w:webHidden/>
            <w:color w:val="385623" w:themeColor="accent6" w:themeShade="80"/>
          </w:rPr>
          <w:fldChar w:fldCharType="separate"/>
        </w:r>
        <w:r w:rsidRPr="000D067E">
          <w:rPr>
            <w:noProof/>
            <w:webHidden/>
            <w:color w:val="385623" w:themeColor="accent6" w:themeShade="80"/>
          </w:rPr>
          <w:t>49</w:t>
        </w:r>
        <w:r w:rsidRPr="000D067E">
          <w:rPr>
            <w:noProof/>
            <w:webHidden/>
            <w:color w:val="385623" w:themeColor="accent6" w:themeShade="80"/>
          </w:rPr>
          <w:fldChar w:fldCharType="end"/>
        </w:r>
      </w:hyperlink>
    </w:p>
    <w:p w14:paraId="2CB15A9E" w14:textId="6816C357" w:rsidR="001F7594" w:rsidRPr="000D067E" w:rsidRDefault="001F7594">
      <w:pPr>
        <w:pStyle w:val="TableofFigures"/>
        <w:tabs>
          <w:tab w:val="right" w:leader="dot" w:pos="8630"/>
        </w:tabs>
        <w:rPr>
          <w:rFonts w:asciiTheme="minorHAnsi" w:eastAsiaTheme="minorEastAsia" w:hAnsiTheme="minorHAnsi"/>
          <w:noProof/>
          <w:color w:val="385623" w:themeColor="accent6" w:themeShade="80"/>
          <w:kern w:val="2"/>
          <w14:ligatures w14:val="standardContextual"/>
        </w:rPr>
      </w:pPr>
      <w:hyperlink w:anchor="_Toc213798422" w:history="1">
        <w:r w:rsidRPr="000D067E">
          <w:rPr>
            <w:rStyle w:val="Hyperlink"/>
            <w:b/>
            <w:bCs/>
            <w:noProof/>
            <w:color w:val="385623" w:themeColor="accent6" w:themeShade="80"/>
          </w:rPr>
          <w:t>Table A.3.</w:t>
        </w:r>
        <w:r w:rsidRPr="000D067E">
          <w:rPr>
            <w:rStyle w:val="Hyperlink"/>
            <w:noProof/>
            <w:color w:val="385623" w:themeColor="accent6" w:themeShade="80"/>
          </w:rPr>
          <w:t xml:space="preserve"> Yellow pan trap information for 2024 parasitoid sampling effort. All traps were within ~30 meters of the center tree for Plot 53 at Pontiac Lake Recreation Area.</w:t>
        </w:r>
        <w:r w:rsidRPr="000D067E">
          <w:rPr>
            <w:noProof/>
            <w:webHidden/>
            <w:color w:val="385623" w:themeColor="accent6" w:themeShade="80"/>
          </w:rPr>
          <w:tab/>
        </w:r>
        <w:r w:rsidRPr="000D067E">
          <w:rPr>
            <w:noProof/>
            <w:webHidden/>
            <w:color w:val="385623" w:themeColor="accent6" w:themeShade="80"/>
          </w:rPr>
          <w:fldChar w:fldCharType="begin"/>
        </w:r>
        <w:r w:rsidRPr="000D067E">
          <w:rPr>
            <w:noProof/>
            <w:webHidden/>
            <w:color w:val="385623" w:themeColor="accent6" w:themeShade="80"/>
          </w:rPr>
          <w:instrText xml:space="preserve"> PAGEREF _Toc213798422 \h </w:instrText>
        </w:r>
        <w:r w:rsidRPr="000D067E">
          <w:rPr>
            <w:noProof/>
            <w:webHidden/>
            <w:color w:val="385623" w:themeColor="accent6" w:themeShade="80"/>
          </w:rPr>
        </w:r>
        <w:r w:rsidRPr="000D067E">
          <w:rPr>
            <w:noProof/>
            <w:webHidden/>
            <w:color w:val="385623" w:themeColor="accent6" w:themeShade="80"/>
          </w:rPr>
          <w:fldChar w:fldCharType="separate"/>
        </w:r>
        <w:r w:rsidRPr="000D067E">
          <w:rPr>
            <w:noProof/>
            <w:webHidden/>
            <w:color w:val="385623" w:themeColor="accent6" w:themeShade="80"/>
          </w:rPr>
          <w:t>50</w:t>
        </w:r>
        <w:r w:rsidRPr="000D067E">
          <w:rPr>
            <w:noProof/>
            <w:webHidden/>
            <w:color w:val="385623" w:themeColor="accent6" w:themeShade="80"/>
          </w:rPr>
          <w:fldChar w:fldCharType="end"/>
        </w:r>
      </w:hyperlink>
    </w:p>
    <w:p w14:paraId="2AEE266F" w14:textId="52915C1E" w:rsidR="001F7594" w:rsidRPr="000D067E" w:rsidRDefault="001F7594">
      <w:pPr>
        <w:pStyle w:val="TableofFigures"/>
        <w:tabs>
          <w:tab w:val="right" w:leader="dot" w:pos="8630"/>
        </w:tabs>
        <w:rPr>
          <w:rFonts w:asciiTheme="minorHAnsi" w:eastAsiaTheme="minorEastAsia" w:hAnsiTheme="minorHAnsi"/>
          <w:noProof/>
          <w:color w:val="385623" w:themeColor="accent6" w:themeShade="80"/>
          <w:kern w:val="2"/>
          <w14:ligatures w14:val="standardContextual"/>
        </w:rPr>
      </w:pPr>
      <w:hyperlink w:anchor="_Toc213798423" w:history="1">
        <w:r w:rsidRPr="000D067E">
          <w:rPr>
            <w:rStyle w:val="Hyperlink"/>
            <w:b/>
            <w:bCs/>
            <w:noProof/>
            <w:color w:val="385623" w:themeColor="accent6" w:themeShade="80"/>
          </w:rPr>
          <w:t xml:space="preserve">Table A.4. </w:t>
        </w:r>
        <w:r w:rsidRPr="000D067E">
          <w:rPr>
            <w:rStyle w:val="Hyperlink"/>
            <w:noProof/>
            <w:color w:val="385623" w:themeColor="accent6" w:themeShade="80"/>
          </w:rPr>
          <w:t xml:space="preserve">Waterlogging and shade tolerance from </w:t>
        </w:r>
        <w:r w:rsidRPr="000D067E">
          <w:rPr>
            <w:rStyle w:val="Hyperlink"/>
            <w:rFonts w:cs="Times New Roman"/>
            <w:noProof/>
            <w:color w:val="385623" w:themeColor="accent6" w:themeShade="80"/>
          </w:rPr>
          <w:t>(Niinemets and Valladares 2006)</w:t>
        </w:r>
        <w:r w:rsidRPr="000D067E">
          <w:rPr>
            <w:rStyle w:val="Hyperlink"/>
            <w:noProof/>
            <w:color w:val="385623" w:themeColor="accent6" w:themeShade="80"/>
          </w:rPr>
          <w:t xml:space="preserve"> for the common tree species found in the 30 hydric plots. Species were included if three or more individual trees were found.</w:t>
        </w:r>
        <w:r w:rsidRPr="000D067E">
          <w:rPr>
            <w:noProof/>
            <w:webHidden/>
            <w:color w:val="385623" w:themeColor="accent6" w:themeShade="80"/>
          </w:rPr>
          <w:tab/>
        </w:r>
        <w:r w:rsidRPr="000D067E">
          <w:rPr>
            <w:noProof/>
            <w:webHidden/>
            <w:color w:val="385623" w:themeColor="accent6" w:themeShade="80"/>
          </w:rPr>
          <w:fldChar w:fldCharType="begin"/>
        </w:r>
        <w:r w:rsidRPr="000D067E">
          <w:rPr>
            <w:noProof/>
            <w:webHidden/>
            <w:color w:val="385623" w:themeColor="accent6" w:themeShade="80"/>
          </w:rPr>
          <w:instrText xml:space="preserve"> PAGEREF _Toc213798423 \h </w:instrText>
        </w:r>
        <w:r w:rsidRPr="000D067E">
          <w:rPr>
            <w:noProof/>
            <w:webHidden/>
            <w:color w:val="385623" w:themeColor="accent6" w:themeShade="80"/>
          </w:rPr>
        </w:r>
        <w:r w:rsidRPr="000D067E">
          <w:rPr>
            <w:noProof/>
            <w:webHidden/>
            <w:color w:val="385623" w:themeColor="accent6" w:themeShade="80"/>
          </w:rPr>
          <w:fldChar w:fldCharType="separate"/>
        </w:r>
        <w:r w:rsidRPr="000D067E">
          <w:rPr>
            <w:noProof/>
            <w:webHidden/>
            <w:color w:val="385623" w:themeColor="accent6" w:themeShade="80"/>
          </w:rPr>
          <w:t>51</w:t>
        </w:r>
        <w:r w:rsidRPr="000D067E">
          <w:rPr>
            <w:noProof/>
            <w:webHidden/>
            <w:color w:val="385623" w:themeColor="accent6" w:themeShade="80"/>
          </w:rPr>
          <w:fldChar w:fldCharType="end"/>
        </w:r>
      </w:hyperlink>
    </w:p>
    <w:p w14:paraId="0D452B4C" w14:textId="4C261D3F" w:rsidR="001F7594" w:rsidRPr="000D067E" w:rsidRDefault="001F7594">
      <w:pPr>
        <w:pStyle w:val="TableofFigures"/>
        <w:tabs>
          <w:tab w:val="right" w:leader="dot" w:pos="8630"/>
        </w:tabs>
        <w:rPr>
          <w:rFonts w:asciiTheme="minorHAnsi" w:eastAsiaTheme="minorEastAsia" w:hAnsiTheme="minorHAnsi"/>
          <w:noProof/>
          <w:color w:val="385623" w:themeColor="accent6" w:themeShade="80"/>
          <w:kern w:val="2"/>
          <w14:ligatures w14:val="standardContextual"/>
        </w:rPr>
      </w:pPr>
      <w:hyperlink w:anchor="_Toc213798424" w:history="1">
        <w:r w:rsidRPr="000D067E">
          <w:rPr>
            <w:rStyle w:val="Hyperlink"/>
            <w:b/>
            <w:bCs/>
            <w:noProof/>
            <w:color w:val="385623" w:themeColor="accent6" w:themeShade="80"/>
          </w:rPr>
          <w:t>Table B.1</w:t>
        </w:r>
        <w:r w:rsidRPr="000D067E">
          <w:rPr>
            <w:rStyle w:val="Hyperlink"/>
            <w:noProof/>
            <w:color w:val="385623" w:themeColor="accent6" w:themeShade="80"/>
          </w:rPr>
          <w:t xml:space="preserve"> Voucher specimens used for trait measurements in this study. The Unique ID begins with “OSUC” if the specimen was already in the Ohio State University Triplehorn Insect Collection from 2015 or a previous study, whereas Unique IDs with just a number indicate 2022 specimens which will be vouchered as part of this study.</w:t>
        </w:r>
        <w:r w:rsidRPr="000D067E">
          <w:rPr>
            <w:noProof/>
            <w:webHidden/>
            <w:color w:val="385623" w:themeColor="accent6" w:themeShade="80"/>
          </w:rPr>
          <w:tab/>
        </w:r>
        <w:r w:rsidRPr="000D067E">
          <w:rPr>
            <w:noProof/>
            <w:webHidden/>
            <w:color w:val="385623" w:themeColor="accent6" w:themeShade="80"/>
          </w:rPr>
          <w:fldChar w:fldCharType="begin"/>
        </w:r>
        <w:r w:rsidRPr="000D067E">
          <w:rPr>
            <w:noProof/>
            <w:webHidden/>
            <w:color w:val="385623" w:themeColor="accent6" w:themeShade="80"/>
          </w:rPr>
          <w:instrText xml:space="preserve"> PAGEREF _Toc213798424 \h </w:instrText>
        </w:r>
        <w:r w:rsidRPr="000D067E">
          <w:rPr>
            <w:noProof/>
            <w:webHidden/>
            <w:color w:val="385623" w:themeColor="accent6" w:themeShade="80"/>
          </w:rPr>
        </w:r>
        <w:r w:rsidRPr="000D067E">
          <w:rPr>
            <w:noProof/>
            <w:webHidden/>
            <w:color w:val="385623" w:themeColor="accent6" w:themeShade="80"/>
          </w:rPr>
          <w:fldChar w:fldCharType="separate"/>
        </w:r>
        <w:r w:rsidRPr="000D067E">
          <w:rPr>
            <w:noProof/>
            <w:webHidden/>
            <w:color w:val="385623" w:themeColor="accent6" w:themeShade="80"/>
          </w:rPr>
          <w:t>54</w:t>
        </w:r>
        <w:r w:rsidRPr="000D067E">
          <w:rPr>
            <w:noProof/>
            <w:webHidden/>
            <w:color w:val="385623" w:themeColor="accent6" w:themeShade="80"/>
          </w:rPr>
          <w:fldChar w:fldCharType="end"/>
        </w:r>
      </w:hyperlink>
    </w:p>
    <w:p w14:paraId="319AB437" w14:textId="51FAD396" w:rsidR="001F7594" w:rsidRPr="000D067E" w:rsidRDefault="001F7594">
      <w:pPr>
        <w:pStyle w:val="TableofFigures"/>
        <w:tabs>
          <w:tab w:val="right" w:leader="dot" w:pos="8630"/>
        </w:tabs>
        <w:rPr>
          <w:rFonts w:asciiTheme="minorHAnsi" w:eastAsiaTheme="minorEastAsia" w:hAnsiTheme="minorHAnsi"/>
          <w:noProof/>
          <w:color w:val="385623" w:themeColor="accent6" w:themeShade="80"/>
          <w:kern w:val="2"/>
          <w14:ligatures w14:val="standardContextual"/>
        </w:rPr>
      </w:pPr>
      <w:hyperlink w:anchor="_Toc213798425" w:history="1">
        <w:r w:rsidRPr="000D067E">
          <w:rPr>
            <w:rStyle w:val="Hyperlink"/>
            <w:b/>
            <w:bCs/>
            <w:noProof/>
            <w:color w:val="385623" w:themeColor="accent6" w:themeShade="80"/>
          </w:rPr>
          <w:t>Table B.2.</w:t>
        </w:r>
        <w:r w:rsidRPr="000D067E">
          <w:rPr>
            <w:rStyle w:val="Hyperlink"/>
            <w:noProof/>
            <w:color w:val="385623" w:themeColor="accent6" w:themeShade="80"/>
          </w:rPr>
          <w:t xml:space="preserve"> Loading values for the first four principal components of eight numerical traits. Percentages underneath each PC column indicate the percentage of variance explained by each axis. The word “standard” after a variable name indicates that it has previously been divided by body length.</w:t>
        </w:r>
        <w:r w:rsidRPr="000D067E">
          <w:rPr>
            <w:noProof/>
            <w:webHidden/>
            <w:color w:val="385623" w:themeColor="accent6" w:themeShade="80"/>
          </w:rPr>
          <w:tab/>
        </w:r>
        <w:r w:rsidRPr="000D067E">
          <w:rPr>
            <w:noProof/>
            <w:webHidden/>
            <w:color w:val="385623" w:themeColor="accent6" w:themeShade="80"/>
          </w:rPr>
          <w:fldChar w:fldCharType="begin"/>
        </w:r>
        <w:r w:rsidRPr="000D067E">
          <w:rPr>
            <w:noProof/>
            <w:webHidden/>
            <w:color w:val="385623" w:themeColor="accent6" w:themeShade="80"/>
          </w:rPr>
          <w:instrText xml:space="preserve"> PAGEREF _Toc213798425 \h </w:instrText>
        </w:r>
        <w:r w:rsidRPr="000D067E">
          <w:rPr>
            <w:noProof/>
            <w:webHidden/>
            <w:color w:val="385623" w:themeColor="accent6" w:themeShade="80"/>
          </w:rPr>
        </w:r>
        <w:r w:rsidRPr="000D067E">
          <w:rPr>
            <w:noProof/>
            <w:webHidden/>
            <w:color w:val="385623" w:themeColor="accent6" w:themeShade="80"/>
          </w:rPr>
          <w:fldChar w:fldCharType="separate"/>
        </w:r>
        <w:r w:rsidRPr="000D067E">
          <w:rPr>
            <w:noProof/>
            <w:webHidden/>
            <w:color w:val="385623" w:themeColor="accent6" w:themeShade="80"/>
          </w:rPr>
          <w:t>60</w:t>
        </w:r>
        <w:r w:rsidRPr="000D067E">
          <w:rPr>
            <w:noProof/>
            <w:webHidden/>
            <w:color w:val="385623" w:themeColor="accent6" w:themeShade="80"/>
          </w:rPr>
          <w:fldChar w:fldCharType="end"/>
        </w:r>
      </w:hyperlink>
    </w:p>
    <w:p w14:paraId="17005EE6" w14:textId="2ED5B546" w:rsidR="001F7594" w:rsidRPr="000D067E" w:rsidRDefault="001F7594">
      <w:pPr>
        <w:pStyle w:val="TableofFigures"/>
        <w:tabs>
          <w:tab w:val="right" w:leader="dot" w:pos="8630"/>
        </w:tabs>
        <w:rPr>
          <w:rFonts w:asciiTheme="minorHAnsi" w:eastAsiaTheme="minorEastAsia" w:hAnsiTheme="minorHAnsi"/>
          <w:noProof/>
          <w:color w:val="385623" w:themeColor="accent6" w:themeShade="80"/>
          <w:kern w:val="2"/>
          <w14:ligatures w14:val="standardContextual"/>
        </w:rPr>
      </w:pPr>
      <w:hyperlink w:anchor="_Toc213798426" w:history="1">
        <w:r w:rsidRPr="000D067E">
          <w:rPr>
            <w:rStyle w:val="Hyperlink"/>
            <w:b/>
            <w:bCs/>
            <w:noProof/>
            <w:color w:val="385623" w:themeColor="accent6" w:themeShade="80"/>
          </w:rPr>
          <w:t>Table B.3.</w:t>
        </w:r>
        <w:r w:rsidRPr="000D067E">
          <w:rPr>
            <w:rStyle w:val="Hyperlink"/>
            <w:noProof/>
            <w:color w:val="385623" w:themeColor="accent6" w:themeShade="80"/>
          </w:rPr>
          <w:t xml:space="preserve"> Comparison of the principal component analyses (PCA) run with and without </w:t>
        </w:r>
        <w:r w:rsidRPr="000D067E">
          <w:rPr>
            <w:rStyle w:val="Hyperlink"/>
            <w:i/>
            <w:noProof/>
            <w:color w:val="385623" w:themeColor="accent6" w:themeShade="80"/>
          </w:rPr>
          <w:t>Notiophilus aeneus</w:t>
        </w:r>
        <w:r w:rsidRPr="000D067E">
          <w:rPr>
            <w:rStyle w:val="Hyperlink"/>
            <w:noProof/>
            <w:color w:val="385623" w:themeColor="accent6" w:themeShade="80"/>
          </w:rPr>
          <w:t>, a species with unusual traits. Traits were listed under “Top loading values” if their loading value was ≥ 0.4. The word “standard” after each trait indicates that these values have been divided by body length prior to running the PCA.</w:t>
        </w:r>
        <w:r w:rsidRPr="000D067E">
          <w:rPr>
            <w:noProof/>
            <w:webHidden/>
            <w:color w:val="385623" w:themeColor="accent6" w:themeShade="80"/>
          </w:rPr>
          <w:tab/>
        </w:r>
        <w:r w:rsidRPr="000D067E">
          <w:rPr>
            <w:noProof/>
            <w:webHidden/>
            <w:color w:val="385623" w:themeColor="accent6" w:themeShade="80"/>
          </w:rPr>
          <w:fldChar w:fldCharType="begin"/>
        </w:r>
        <w:r w:rsidRPr="000D067E">
          <w:rPr>
            <w:noProof/>
            <w:webHidden/>
            <w:color w:val="385623" w:themeColor="accent6" w:themeShade="80"/>
          </w:rPr>
          <w:instrText xml:space="preserve"> PAGEREF _Toc213798426 \h </w:instrText>
        </w:r>
        <w:r w:rsidRPr="000D067E">
          <w:rPr>
            <w:noProof/>
            <w:webHidden/>
            <w:color w:val="385623" w:themeColor="accent6" w:themeShade="80"/>
          </w:rPr>
        </w:r>
        <w:r w:rsidRPr="000D067E">
          <w:rPr>
            <w:noProof/>
            <w:webHidden/>
            <w:color w:val="385623" w:themeColor="accent6" w:themeShade="80"/>
          </w:rPr>
          <w:fldChar w:fldCharType="separate"/>
        </w:r>
        <w:r w:rsidRPr="000D067E">
          <w:rPr>
            <w:noProof/>
            <w:webHidden/>
            <w:color w:val="385623" w:themeColor="accent6" w:themeShade="80"/>
          </w:rPr>
          <w:t>61</w:t>
        </w:r>
        <w:r w:rsidRPr="000D067E">
          <w:rPr>
            <w:noProof/>
            <w:webHidden/>
            <w:color w:val="385623" w:themeColor="accent6" w:themeShade="80"/>
          </w:rPr>
          <w:fldChar w:fldCharType="end"/>
        </w:r>
      </w:hyperlink>
    </w:p>
    <w:p w14:paraId="04456AE2" w14:textId="018E993E" w:rsidR="001F7594" w:rsidRPr="000D067E" w:rsidRDefault="001F7594">
      <w:pPr>
        <w:pStyle w:val="TableofFigures"/>
        <w:tabs>
          <w:tab w:val="right" w:leader="dot" w:pos="8630"/>
        </w:tabs>
        <w:rPr>
          <w:rFonts w:asciiTheme="minorHAnsi" w:eastAsiaTheme="minorEastAsia" w:hAnsiTheme="minorHAnsi"/>
          <w:noProof/>
          <w:color w:val="385623" w:themeColor="accent6" w:themeShade="80"/>
          <w:kern w:val="2"/>
          <w14:ligatures w14:val="standardContextual"/>
        </w:rPr>
      </w:pPr>
      <w:hyperlink w:anchor="_Toc213798427" w:history="1">
        <w:r w:rsidRPr="000D067E">
          <w:rPr>
            <w:rStyle w:val="Hyperlink"/>
            <w:b/>
            <w:bCs/>
            <w:noProof/>
            <w:color w:val="385623" w:themeColor="accent6" w:themeShade="80"/>
          </w:rPr>
          <w:t xml:space="preserve">Table B.4. </w:t>
        </w:r>
        <w:r w:rsidRPr="000D067E">
          <w:rPr>
            <w:rStyle w:val="Hyperlink"/>
            <w:noProof/>
            <w:color w:val="385623" w:themeColor="accent6" w:themeShade="80"/>
          </w:rPr>
          <w:t xml:space="preserve">Specific definitions of the traits measured for ground beetles in this study. Literature-based traits were assigned based on species descriptions in </w:t>
        </w:r>
        <w:r w:rsidRPr="000D067E">
          <w:rPr>
            <w:rStyle w:val="Hyperlink"/>
            <w:rFonts w:cs="Times New Roman"/>
            <w:noProof/>
            <w:color w:val="385623" w:themeColor="accent6" w:themeShade="80"/>
          </w:rPr>
          <w:t>(Larochelle and Larivière 2003)</w:t>
        </w:r>
        <w:r w:rsidRPr="000D067E">
          <w:rPr>
            <w:rStyle w:val="Hyperlink"/>
            <w:noProof/>
            <w:color w:val="385623" w:themeColor="accent6" w:themeShade="80"/>
          </w:rPr>
          <w:t>. Morphological traits were measured using an ocular micrometer. Sometimes multiple measurements were added to obtain a morphological trait. For example, body length was defined as elytron length + pronotum length + head length.</w:t>
        </w:r>
        <w:r w:rsidRPr="000D067E">
          <w:rPr>
            <w:noProof/>
            <w:webHidden/>
            <w:color w:val="385623" w:themeColor="accent6" w:themeShade="80"/>
          </w:rPr>
          <w:tab/>
        </w:r>
        <w:r w:rsidRPr="000D067E">
          <w:rPr>
            <w:noProof/>
            <w:webHidden/>
            <w:color w:val="385623" w:themeColor="accent6" w:themeShade="80"/>
          </w:rPr>
          <w:fldChar w:fldCharType="begin"/>
        </w:r>
        <w:r w:rsidRPr="000D067E">
          <w:rPr>
            <w:noProof/>
            <w:webHidden/>
            <w:color w:val="385623" w:themeColor="accent6" w:themeShade="80"/>
          </w:rPr>
          <w:instrText xml:space="preserve"> PAGEREF _Toc213798427 \h </w:instrText>
        </w:r>
        <w:r w:rsidRPr="000D067E">
          <w:rPr>
            <w:noProof/>
            <w:webHidden/>
            <w:color w:val="385623" w:themeColor="accent6" w:themeShade="80"/>
          </w:rPr>
        </w:r>
        <w:r w:rsidRPr="000D067E">
          <w:rPr>
            <w:noProof/>
            <w:webHidden/>
            <w:color w:val="385623" w:themeColor="accent6" w:themeShade="80"/>
          </w:rPr>
          <w:fldChar w:fldCharType="separate"/>
        </w:r>
        <w:r w:rsidRPr="000D067E">
          <w:rPr>
            <w:noProof/>
            <w:webHidden/>
            <w:color w:val="385623" w:themeColor="accent6" w:themeShade="80"/>
          </w:rPr>
          <w:t>62</w:t>
        </w:r>
        <w:r w:rsidRPr="000D067E">
          <w:rPr>
            <w:noProof/>
            <w:webHidden/>
            <w:color w:val="385623" w:themeColor="accent6" w:themeShade="80"/>
          </w:rPr>
          <w:fldChar w:fldCharType="end"/>
        </w:r>
      </w:hyperlink>
    </w:p>
    <w:p w14:paraId="7E49E7C4" w14:textId="762224F5" w:rsidR="000B1ED6" w:rsidRPr="000D067E" w:rsidRDefault="00023578" w:rsidP="00527A65">
      <w:pPr>
        <w:spacing w:line="480" w:lineRule="auto"/>
        <w:rPr>
          <w:color w:val="385623" w:themeColor="accent6" w:themeShade="80"/>
        </w:rPr>
      </w:pPr>
      <w:r w:rsidRPr="000D067E">
        <w:rPr>
          <w:color w:val="385623" w:themeColor="accent6" w:themeShade="80"/>
        </w:rPr>
        <w:fldChar w:fldCharType="end"/>
      </w:r>
    </w:p>
    <w:p w14:paraId="744D48AE" w14:textId="59977544" w:rsidR="000B1ED6" w:rsidRPr="000D067E" w:rsidRDefault="000B1ED6" w:rsidP="00527A65">
      <w:pPr>
        <w:spacing w:line="480" w:lineRule="auto"/>
        <w:rPr>
          <w:color w:val="385623" w:themeColor="accent6" w:themeShade="80"/>
        </w:rPr>
      </w:pPr>
    </w:p>
    <w:p w14:paraId="53EA2C6D" w14:textId="43B9A63B" w:rsidR="000B1ED6" w:rsidRPr="000D067E" w:rsidRDefault="000B1ED6" w:rsidP="00527A65">
      <w:pPr>
        <w:spacing w:line="480" w:lineRule="auto"/>
        <w:rPr>
          <w:color w:val="385623" w:themeColor="accent6" w:themeShade="80"/>
        </w:rPr>
      </w:pPr>
    </w:p>
    <w:p w14:paraId="04D5793A" w14:textId="77777777" w:rsidR="000B1ED6" w:rsidRPr="000D067E" w:rsidRDefault="000B1ED6" w:rsidP="00527A65">
      <w:pPr>
        <w:spacing w:line="480" w:lineRule="auto"/>
        <w:rPr>
          <w:color w:val="385623" w:themeColor="accent6" w:themeShade="80"/>
        </w:rPr>
        <w:sectPr w:rsidR="000B1ED6" w:rsidRPr="000D067E" w:rsidSect="00C23E93">
          <w:pgSz w:w="12240" w:h="15840"/>
          <w:pgMar w:top="1440" w:right="1440" w:bottom="1440" w:left="2160" w:header="720" w:footer="1584" w:gutter="0"/>
          <w:pgNumType w:fmt="lowerRoman"/>
          <w:cols w:space="720"/>
          <w:docGrid w:linePitch="360"/>
        </w:sectPr>
      </w:pPr>
    </w:p>
    <w:p w14:paraId="0C98616B" w14:textId="77777777" w:rsidR="000B1ED6" w:rsidRPr="000D067E" w:rsidRDefault="000B1ED6" w:rsidP="00C342CE">
      <w:pPr>
        <w:pStyle w:val="Heading1"/>
        <w:numPr>
          <w:ilvl w:val="0"/>
          <w:numId w:val="0"/>
        </w:numPr>
        <w:rPr>
          <w:color w:val="385623" w:themeColor="accent6" w:themeShade="80"/>
        </w:rPr>
      </w:pPr>
      <w:bookmarkStart w:id="13" w:name="_Toc213799236"/>
      <w:r w:rsidRPr="000D067E">
        <w:rPr>
          <w:color w:val="385623" w:themeColor="accent6" w:themeShade="80"/>
        </w:rPr>
        <w:lastRenderedPageBreak/>
        <w:t>List of Figures</w:t>
      </w:r>
      <w:bookmarkEnd w:id="13"/>
    </w:p>
    <w:p w14:paraId="70AABDA8" w14:textId="38C0194F" w:rsidR="001F7594" w:rsidRPr="000D067E" w:rsidRDefault="0077693B">
      <w:pPr>
        <w:pStyle w:val="TableofFigures"/>
        <w:tabs>
          <w:tab w:val="right" w:leader="dot" w:pos="8630"/>
        </w:tabs>
        <w:rPr>
          <w:rFonts w:asciiTheme="minorHAnsi" w:eastAsiaTheme="minorEastAsia" w:hAnsiTheme="minorHAnsi"/>
          <w:noProof/>
          <w:color w:val="385623" w:themeColor="accent6" w:themeShade="80"/>
          <w:kern w:val="2"/>
          <w14:ligatures w14:val="standardContextual"/>
        </w:rPr>
      </w:pPr>
      <w:r w:rsidRPr="000D067E">
        <w:rPr>
          <w:color w:val="385623" w:themeColor="accent6" w:themeShade="80"/>
        </w:rPr>
        <w:fldChar w:fldCharType="begin"/>
      </w:r>
      <w:r w:rsidRPr="000D067E">
        <w:rPr>
          <w:color w:val="385623" w:themeColor="accent6" w:themeShade="80"/>
        </w:rPr>
        <w:instrText xml:space="preserve"> TOC \h \z \c "Figure" </w:instrText>
      </w:r>
      <w:r w:rsidRPr="000D067E">
        <w:rPr>
          <w:color w:val="385623" w:themeColor="accent6" w:themeShade="80"/>
        </w:rPr>
        <w:fldChar w:fldCharType="separate"/>
      </w:r>
      <w:hyperlink w:anchor="_Toc213798444" w:history="1">
        <w:r w:rsidR="001F7594" w:rsidRPr="000D067E">
          <w:rPr>
            <w:rStyle w:val="Hyperlink"/>
            <w:rFonts w:eastAsia="Calibri" w:cs="Times New Roman"/>
            <w:b/>
            <w:bCs/>
            <w:iCs/>
            <w:noProof/>
            <w:color w:val="385623" w:themeColor="accent6" w:themeShade="80"/>
          </w:rPr>
          <w:t>Figure 1.1.</w:t>
        </w:r>
        <w:r w:rsidR="001F7594" w:rsidRPr="000D067E">
          <w:rPr>
            <w:rStyle w:val="Hyperlink"/>
            <w:rFonts w:eastAsia="Calibri" w:cs="Times New Roman"/>
            <w:iCs/>
            <w:noProof/>
            <w:color w:val="385623" w:themeColor="accent6" w:themeShade="80"/>
          </w:rPr>
          <w:t xml:space="preserve"> Map of southeastern Michigan showing the locations of the seven Huron-Clinton Metroparks (Indian Springs, Kensington, and Hudson Mills) and Michigan State Recreation Areas (Pontiac, Highland, Proud Lake, and Island Lake) where forest stands were surveyed (A). Plot design, showing the 18 m radius main plot, the 8 m radius nested subplot, and the four 4 m</w:t>
        </w:r>
        <w:r w:rsidR="001F7594" w:rsidRPr="000D067E">
          <w:rPr>
            <w:rStyle w:val="Hyperlink"/>
            <w:rFonts w:eastAsia="Calibri" w:cs="Times New Roman"/>
            <w:iCs/>
            <w:noProof/>
            <w:color w:val="385623" w:themeColor="accent6" w:themeShade="80"/>
            <w:vertAlign w:val="superscript"/>
          </w:rPr>
          <w:t>2</w:t>
        </w:r>
        <w:r w:rsidR="001F7594" w:rsidRPr="000D067E">
          <w:rPr>
            <w:rStyle w:val="Hyperlink"/>
            <w:rFonts w:eastAsia="Calibri" w:cs="Times New Roman"/>
            <w:iCs/>
            <w:noProof/>
            <w:color w:val="385623" w:themeColor="accent6" w:themeShade="80"/>
          </w:rPr>
          <w:t xml:space="preserve"> area microplots located in cardinal directions (B). Forest transects were comprised of three replicate plots.</w:t>
        </w:r>
        <w:r w:rsidR="001F7594" w:rsidRPr="000D067E">
          <w:rPr>
            <w:noProof/>
            <w:webHidden/>
            <w:color w:val="385623" w:themeColor="accent6" w:themeShade="80"/>
          </w:rPr>
          <w:tab/>
        </w:r>
        <w:r w:rsidR="001F7594" w:rsidRPr="000D067E">
          <w:rPr>
            <w:noProof/>
            <w:webHidden/>
            <w:color w:val="385623" w:themeColor="accent6" w:themeShade="80"/>
          </w:rPr>
          <w:fldChar w:fldCharType="begin"/>
        </w:r>
        <w:r w:rsidR="001F7594" w:rsidRPr="000D067E">
          <w:rPr>
            <w:noProof/>
            <w:webHidden/>
            <w:color w:val="385623" w:themeColor="accent6" w:themeShade="80"/>
          </w:rPr>
          <w:instrText xml:space="preserve"> PAGEREF _Toc213798444 \h </w:instrText>
        </w:r>
        <w:r w:rsidR="001F7594" w:rsidRPr="000D067E">
          <w:rPr>
            <w:noProof/>
            <w:webHidden/>
            <w:color w:val="385623" w:themeColor="accent6" w:themeShade="80"/>
          </w:rPr>
        </w:r>
        <w:r w:rsidR="001F7594" w:rsidRPr="000D067E">
          <w:rPr>
            <w:noProof/>
            <w:webHidden/>
            <w:color w:val="385623" w:themeColor="accent6" w:themeShade="80"/>
          </w:rPr>
          <w:fldChar w:fldCharType="separate"/>
        </w:r>
        <w:r w:rsidR="001F7594" w:rsidRPr="000D067E">
          <w:rPr>
            <w:noProof/>
            <w:webHidden/>
            <w:color w:val="385623" w:themeColor="accent6" w:themeShade="80"/>
          </w:rPr>
          <w:t>8</w:t>
        </w:r>
        <w:r w:rsidR="001F7594" w:rsidRPr="000D067E">
          <w:rPr>
            <w:noProof/>
            <w:webHidden/>
            <w:color w:val="385623" w:themeColor="accent6" w:themeShade="80"/>
          </w:rPr>
          <w:fldChar w:fldCharType="end"/>
        </w:r>
      </w:hyperlink>
    </w:p>
    <w:p w14:paraId="613AC7B2" w14:textId="261D49D3" w:rsidR="001F7594" w:rsidRPr="000D067E" w:rsidRDefault="001F7594">
      <w:pPr>
        <w:pStyle w:val="TableofFigures"/>
        <w:tabs>
          <w:tab w:val="right" w:leader="dot" w:pos="8630"/>
        </w:tabs>
        <w:rPr>
          <w:rFonts w:asciiTheme="minorHAnsi" w:eastAsiaTheme="minorEastAsia" w:hAnsiTheme="minorHAnsi"/>
          <w:noProof/>
          <w:color w:val="385623" w:themeColor="accent6" w:themeShade="80"/>
          <w:kern w:val="2"/>
          <w14:ligatures w14:val="standardContextual"/>
        </w:rPr>
      </w:pPr>
      <w:hyperlink w:anchor="_Toc213798445" w:history="1">
        <w:r w:rsidRPr="000D067E">
          <w:rPr>
            <w:rStyle w:val="Hyperlink"/>
            <w:rFonts w:eastAsia="Calibri" w:cs="Times New Roman"/>
            <w:b/>
            <w:bCs/>
            <w:iCs/>
            <w:noProof/>
            <w:color w:val="385623" w:themeColor="accent6" w:themeShade="80"/>
          </w:rPr>
          <w:t>Figure 1.2.</w:t>
        </w:r>
        <w:r w:rsidRPr="000D067E">
          <w:rPr>
            <w:rStyle w:val="Hyperlink"/>
            <w:rFonts w:eastAsia="Calibri" w:cs="Times New Roman"/>
            <w:iCs/>
            <w:noProof/>
            <w:color w:val="385623" w:themeColor="accent6" w:themeShade="80"/>
          </w:rPr>
          <w:t xml:space="preserve"> Ash occurrence in 37 transects in the Upper Huron River Watershed in southeast Michigan. The x-axis represents the soil hydrological class of the transect. Each data point represents a transect. Lowercase letters above bars indicate statistically significant differences at α=0.05. A) Mean density of ash seedlings (all ash with height &lt; 1.37 m; short and tall seedling categories were combined for the graph), B) mean density of ash saplings (height ≥ 1.37 m and DBH &lt; 2.5 cm), C) mean density of living understory ash trees (2.5 cm ≤ DBH &lt; 10 cm), D) mean basal area of all living ash trees (DBH ≥ 2.5 cm). The basal area of living ash trees was not statistically investigated due to low occurrence.</w:t>
        </w:r>
        <w:r w:rsidRPr="000D067E">
          <w:rPr>
            <w:noProof/>
            <w:webHidden/>
            <w:color w:val="385623" w:themeColor="accent6" w:themeShade="80"/>
          </w:rPr>
          <w:tab/>
        </w:r>
        <w:r w:rsidRPr="000D067E">
          <w:rPr>
            <w:noProof/>
            <w:webHidden/>
            <w:color w:val="385623" w:themeColor="accent6" w:themeShade="80"/>
          </w:rPr>
          <w:fldChar w:fldCharType="begin"/>
        </w:r>
        <w:r w:rsidRPr="000D067E">
          <w:rPr>
            <w:noProof/>
            <w:webHidden/>
            <w:color w:val="385623" w:themeColor="accent6" w:themeShade="80"/>
          </w:rPr>
          <w:instrText xml:space="preserve"> PAGEREF _Toc213798445 \h </w:instrText>
        </w:r>
        <w:r w:rsidRPr="000D067E">
          <w:rPr>
            <w:noProof/>
            <w:webHidden/>
            <w:color w:val="385623" w:themeColor="accent6" w:themeShade="80"/>
          </w:rPr>
        </w:r>
        <w:r w:rsidRPr="000D067E">
          <w:rPr>
            <w:noProof/>
            <w:webHidden/>
            <w:color w:val="385623" w:themeColor="accent6" w:themeShade="80"/>
          </w:rPr>
          <w:fldChar w:fldCharType="separate"/>
        </w:r>
        <w:r w:rsidRPr="000D067E">
          <w:rPr>
            <w:noProof/>
            <w:webHidden/>
            <w:color w:val="385623" w:themeColor="accent6" w:themeShade="80"/>
          </w:rPr>
          <w:t>17</w:t>
        </w:r>
        <w:r w:rsidRPr="000D067E">
          <w:rPr>
            <w:noProof/>
            <w:webHidden/>
            <w:color w:val="385623" w:themeColor="accent6" w:themeShade="80"/>
          </w:rPr>
          <w:fldChar w:fldCharType="end"/>
        </w:r>
      </w:hyperlink>
    </w:p>
    <w:p w14:paraId="270BE6A2" w14:textId="124ED23F" w:rsidR="001F7594" w:rsidRPr="000D067E" w:rsidRDefault="001F7594">
      <w:pPr>
        <w:pStyle w:val="TableofFigures"/>
        <w:tabs>
          <w:tab w:val="right" w:leader="dot" w:pos="8630"/>
        </w:tabs>
        <w:rPr>
          <w:rFonts w:asciiTheme="minorHAnsi" w:eastAsiaTheme="minorEastAsia" w:hAnsiTheme="minorHAnsi"/>
          <w:noProof/>
          <w:color w:val="385623" w:themeColor="accent6" w:themeShade="80"/>
          <w:kern w:val="2"/>
          <w14:ligatures w14:val="standardContextual"/>
        </w:rPr>
      </w:pPr>
      <w:hyperlink w:anchor="_Toc213798446" w:history="1">
        <w:r w:rsidRPr="000D067E">
          <w:rPr>
            <w:rStyle w:val="Hyperlink"/>
            <w:rFonts w:eastAsia="Calibri" w:cs="Times New Roman"/>
            <w:b/>
            <w:bCs/>
            <w:iCs/>
            <w:noProof/>
            <w:color w:val="385623" w:themeColor="accent6" w:themeShade="80"/>
          </w:rPr>
          <w:t>Figure 1.3.</w:t>
        </w:r>
        <w:r w:rsidRPr="000D067E">
          <w:rPr>
            <w:rStyle w:val="Hyperlink"/>
            <w:rFonts w:eastAsia="Calibri" w:cs="Times New Roman"/>
            <w:iCs/>
            <w:noProof/>
            <w:color w:val="385623" w:themeColor="accent6" w:themeShade="80"/>
          </w:rPr>
          <w:t xml:space="preserve"> The presence or absence of symptoms of EAB plotted against tree diameter at breast height (DBH) for 283 ash trees. Trees were included in the analysis if they belonged to a forest plot containing at least 10 trees. Grey circles are individual trees, which are plotted as y=1 for presence or y=0 for absence (points were vertically jittered slightly). Black line shows the overall fitted model, disregarding each specific random intercept for each plot. See Figure S4 for plots including each random intercept. Asterisk next to the lines for woodpecker predation marks, epicormic sprouts, and canopy decline indicate a slope significantly different from zero. Red triangles show the proportion of trees that have the symptom within a DBH bin. For E, tree death is defined as having a canopy condition of 5. For F, canopy decline is defined as having a canopy condition between 2-5 (minor to complete defoliation).</w:t>
        </w:r>
        <w:r w:rsidRPr="000D067E">
          <w:rPr>
            <w:noProof/>
            <w:webHidden/>
            <w:color w:val="385623" w:themeColor="accent6" w:themeShade="80"/>
          </w:rPr>
          <w:tab/>
        </w:r>
        <w:r w:rsidRPr="000D067E">
          <w:rPr>
            <w:noProof/>
            <w:webHidden/>
            <w:color w:val="385623" w:themeColor="accent6" w:themeShade="80"/>
          </w:rPr>
          <w:fldChar w:fldCharType="begin"/>
        </w:r>
        <w:r w:rsidRPr="000D067E">
          <w:rPr>
            <w:noProof/>
            <w:webHidden/>
            <w:color w:val="385623" w:themeColor="accent6" w:themeShade="80"/>
          </w:rPr>
          <w:instrText xml:space="preserve"> PAGEREF _Toc213798446 \h </w:instrText>
        </w:r>
        <w:r w:rsidRPr="000D067E">
          <w:rPr>
            <w:noProof/>
            <w:webHidden/>
            <w:color w:val="385623" w:themeColor="accent6" w:themeShade="80"/>
          </w:rPr>
        </w:r>
        <w:r w:rsidRPr="000D067E">
          <w:rPr>
            <w:noProof/>
            <w:webHidden/>
            <w:color w:val="385623" w:themeColor="accent6" w:themeShade="80"/>
          </w:rPr>
          <w:fldChar w:fldCharType="separate"/>
        </w:r>
        <w:r w:rsidRPr="000D067E">
          <w:rPr>
            <w:noProof/>
            <w:webHidden/>
            <w:color w:val="385623" w:themeColor="accent6" w:themeShade="80"/>
          </w:rPr>
          <w:t>20</w:t>
        </w:r>
        <w:r w:rsidRPr="000D067E">
          <w:rPr>
            <w:noProof/>
            <w:webHidden/>
            <w:color w:val="385623" w:themeColor="accent6" w:themeShade="80"/>
          </w:rPr>
          <w:fldChar w:fldCharType="end"/>
        </w:r>
      </w:hyperlink>
    </w:p>
    <w:p w14:paraId="0E9BAF12" w14:textId="7E4D4AB5" w:rsidR="001F7594" w:rsidRPr="000D067E" w:rsidRDefault="001F7594">
      <w:pPr>
        <w:pStyle w:val="TableofFigures"/>
        <w:tabs>
          <w:tab w:val="right" w:leader="dot" w:pos="8630"/>
        </w:tabs>
        <w:rPr>
          <w:rFonts w:asciiTheme="minorHAnsi" w:eastAsiaTheme="minorEastAsia" w:hAnsiTheme="minorHAnsi"/>
          <w:noProof/>
          <w:color w:val="385623" w:themeColor="accent6" w:themeShade="80"/>
          <w:kern w:val="2"/>
          <w14:ligatures w14:val="standardContextual"/>
        </w:rPr>
      </w:pPr>
      <w:hyperlink w:anchor="_Toc213798447" w:history="1">
        <w:r w:rsidRPr="000D067E">
          <w:rPr>
            <w:rStyle w:val="Hyperlink"/>
            <w:rFonts w:eastAsia="Calibri" w:cs="Times New Roman"/>
            <w:b/>
            <w:bCs/>
            <w:iCs/>
            <w:noProof/>
            <w:color w:val="385623" w:themeColor="accent6" w:themeShade="80"/>
          </w:rPr>
          <w:t>Figure 1.4.</w:t>
        </w:r>
        <w:r w:rsidRPr="000D067E">
          <w:rPr>
            <w:rStyle w:val="Hyperlink"/>
            <w:rFonts w:eastAsia="Calibri" w:cs="Times New Roman"/>
            <w:iCs/>
            <w:noProof/>
            <w:color w:val="385623" w:themeColor="accent6" w:themeShade="80"/>
          </w:rPr>
          <w:t xml:space="preserve"> Basal area of living trees in 10 hydric transects (30 plots). Each dot represents a single plot. A) Canopy trees (≥ 12.5 cm DBH); B) understory trees (2.5-12.5 cm DBH). Tree genera were only included in the graph if their mean basal area was in the top seven for either canopy or understory trees. Note the difference in y-axis scale between the two graphs. Boxplot boundaries represent the 25th and 75th percentiles, while center line within the box is the median.</w:t>
        </w:r>
        <w:r w:rsidRPr="000D067E">
          <w:rPr>
            <w:noProof/>
            <w:webHidden/>
            <w:color w:val="385623" w:themeColor="accent6" w:themeShade="80"/>
          </w:rPr>
          <w:tab/>
        </w:r>
        <w:r w:rsidRPr="000D067E">
          <w:rPr>
            <w:noProof/>
            <w:webHidden/>
            <w:color w:val="385623" w:themeColor="accent6" w:themeShade="80"/>
          </w:rPr>
          <w:fldChar w:fldCharType="begin"/>
        </w:r>
        <w:r w:rsidRPr="000D067E">
          <w:rPr>
            <w:noProof/>
            <w:webHidden/>
            <w:color w:val="385623" w:themeColor="accent6" w:themeShade="80"/>
          </w:rPr>
          <w:instrText xml:space="preserve"> PAGEREF _Toc213798447 \h </w:instrText>
        </w:r>
        <w:r w:rsidRPr="000D067E">
          <w:rPr>
            <w:noProof/>
            <w:webHidden/>
            <w:color w:val="385623" w:themeColor="accent6" w:themeShade="80"/>
          </w:rPr>
        </w:r>
        <w:r w:rsidRPr="000D067E">
          <w:rPr>
            <w:noProof/>
            <w:webHidden/>
            <w:color w:val="385623" w:themeColor="accent6" w:themeShade="80"/>
          </w:rPr>
          <w:fldChar w:fldCharType="separate"/>
        </w:r>
        <w:r w:rsidRPr="000D067E">
          <w:rPr>
            <w:noProof/>
            <w:webHidden/>
            <w:color w:val="385623" w:themeColor="accent6" w:themeShade="80"/>
          </w:rPr>
          <w:t>23</w:t>
        </w:r>
        <w:r w:rsidRPr="000D067E">
          <w:rPr>
            <w:noProof/>
            <w:webHidden/>
            <w:color w:val="385623" w:themeColor="accent6" w:themeShade="80"/>
          </w:rPr>
          <w:fldChar w:fldCharType="end"/>
        </w:r>
      </w:hyperlink>
    </w:p>
    <w:p w14:paraId="0597ED54" w14:textId="5CA771A6" w:rsidR="001F7594" w:rsidRPr="000D067E" w:rsidRDefault="001F7594">
      <w:pPr>
        <w:pStyle w:val="TableofFigures"/>
        <w:tabs>
          <w:tab w:val="right" w:leader="dot" w:pos="8630"/>
        </w:tabs>
        <w:rPr>
          <w:rFonts w:asciiTheme="minorHAnsi" w:eastAsiaTheme="minorEastAsia" w:hAnsiTheme="minorHAnsi"/>
          <w:noProof/>
          <w:color w:val="385623" w:themeColor="accent6" w:themeShade="80"/>
          <w:kern w:val="2"/>
          <w14:ligatures w14:val="standardContextual"/>
        </w:rPr>
      </w:pPr>
      <w:hyperlink w:anchor="_Toc213798448" w:history="1">
        <w:r w:rsidRPr="000D067E">
          <w:rPr>
            <w:rStyle w:val="Hyperlink"/>
            <w:rFonts w:eastAsia="Calibri" w:cs="Times New Roman"/>
            <w:b/>
            <w:bCs/>
            <w:iCs/>
            <w:noProof/>
            <w:color w:val="385623" w:themeColor="accent6" w:themeShade="80"/>
          </w:rPr>
          <w:t>Figure 1.5.</w:t>
        </w:r>
        <w:r w:rsidRPr="000D067E">
          <w:rPr>
            <w:rStyle w:val="Hyperlink"/>
            <w:rFonts w:eastAsia="Calibri" w:cs="Times New Roman"/>
            <w:iCs/>
            <w:noProof/>
            <w:color w:val="385623" w:themeColor="accent6" w:themeShade="80"/>
          </w:rPr>
          <w:t xml:space="preserve"> Nonmetric multidimensional scaling (NMDS) of the tree species composition among the 30 hydric plots visited in 2025. Each point is a plot. Data used to generate the NMDS was the basal area per hectare of each tree species, counting all trees ≥ 2.5 cm DBH. The final stress value was 0.149. Species were pooled within each of the red oak </w:t>
        </w:r>
        <w:r w:rsidRPr="000D067E">
          <w:rPr>
            <w:rStyle w:val="Hyperlink"/>
            <w:rFonts w:eastAsia="Calibri" w:cs="Times New Roman"/>
            <w:iCs/>
            <w:noProof/>
            <w:color w:val="385623" w:themeColor="accent6" w:themeShade="80"/>
          </w:rPr>
          <w:lastRenderedPageBreak/>
          <w:t>group (</w:t>
        </w:r>
        <w:r w:rsidRPr="000D067E">
          <w:rPr>
            <w:rStyle w:val="Hyperlink"/>
            <w:rFonts w:eastAsia="Calibri" w:cs="Times New Roman"/>
            <w:i/>
            <w:iCs/>
            <w:noProof/>
            <w:color w:val="385623" w:themeColor="accent6" w:themeShade="80"/>
          </w:rPr>
          <w:t>Quercus</w:t>
        </w:r>
        <w:r w:rsidRPr="000D067E">
          <w:rPr>
            <w:rStyle w:val="Hyperlink"/>
            <w:rFonts w:eastAsia="Calibri" w:cs="Times New Roman"/>
            <w:iCs/>
            <w:noProof/>
            <w:color w:val="385623" w:themeColor="accent6" w:themeShade="80"/>
          </w:rPr>
          <w:t xml:space="preserve"> section </w:t>
        </w:r>
        <w:r w:rsidRPr="000D067E">
          <w:rPr>
            <w:rStyle w:val="Hyperlink"/>
            <w:rFonts w:eastAsia="Calibri" w:cs="Times New Roman"/>
            <w:i/>
            <w:iCs/>
            <w:noProof/>
            <w:color w:val="385623" w:themeColor="accent6" w:themeShade="80"/>
          </w:rPr>
          <w:t>Lobatae</w:t>
        </w:r>
        <w:r w:rsidRPr="000D067E">
          <w:rPr>
            <w:rStyle w:val="Hyperlink"/>
            <w:rFonts w:eastAsia="Calibri" w:cs="Times New Roman"/>
            <w:iCs/>
            <w:noProof/>
            <w:color w:val="385623" w:themeColor="accent6" w:themeShade="80"/>
          </w:rPr>
          <w:t>), the white oak group (</w:t>
        </w:r>
        <w:r w:rsidRPr="000D067E">
          <w:rPr>
            <w:rStyle w:val="Hyperlink"/>
            <w:rFonts w:eastAsia="Calibri" w:cs="Times New Roman"/>
            <w:i/>
            <w:iCs/>
            <w:noProof/>
            <w:color w:val="385623" w:themeColor="accent6" w:themeShade="80"/>
          </w:rPr>
          <w:t>Quercus</w:t>
        </w:r>
        <w:r w:rsidRPr="000D067E">
          <w:rPr>
            <w:rStyle w:val="Hyperlink"/>
            <w:rFonts w:eastAsia="Calibri" w:cs="Times New Roman"/>
            <w:iCs/>
            <w:noProof/>
            <w:color w:val="385623" w:themeColor="accent6" w:themeShade="80"/>
          </w:rPr>
          <w:t xml:space="preserve"> section </w:t>
        </w:r>
        <w:r w:rsidRPr="000D067E">
          <w:rPr>
            <w:rStyle w:val="Hyperlink"/>
            <w:rFonts w:eastAsia="Calibri" w:cs="Times New Roman"/>
            <w:i/>
            <w:iCs/>
            <w:noProof/>
            <w:color w:val="385623" w:themeColor="accent6" w:themeShade="80"/>
          </w:rPr>
          <w:t>Quercus</w:t>
        </w:r>
        <w:r w:rsidRPr="000D067E">
          <w:rPr>
            <w:rStyle w:val="Hyperlink"/>
            <w:rFonts w:eastAsia="Calibri" w:cs="Times New Roman"/>
            <w:iCs/>
            <w:noProof/>
            <w:color w:val="385623" w:themeColor="accent6" w:themeShade="80"/>
          </w:rPr>
          <w:t xml:space="preserve">), </w:t>
        </w:r>
        <w:r w:rsidRPr="000D067E">
          <w:rPr>
            <w:rStyle w:val="Hyperlink"/>
            <w:rFonts w:eastAsia="Calibri" w:cs="Times New Roman"/>
            <w:i/>
            <w:iCs/>
            <w:noProof/>
            <w:color w:val="385623" w:themeColor="accent6" w:themeShade="80"/>
          </w:rPr>
          <w:t>Ulmus,</w:t>
        </w:r>
        <w:r w:rsidRPr="000D067E">
          <w:rPr>
            <w:rStyle w:val="Hyperlink"/>
            <w:rFonts w:eastAsia="Calibri" w:cs="Times New Roman"/>
            <w:iCs/>
            <w:noProof/>
            <w:color w:val="385623" w:themeColor="accent6" w:themeShade="80"/>
          </w:rPr>
          <w:t xml:space="preserve"> and </w:t>
        </w:r>
        <w:r w:rsidRPr="000D067E">
          <w:rPr>
            <w:rStyle w:val="Hyperlink"/>
            <w:rFonts w:eastAsia="Calibri" w:cs="Times New Roman"/>
            <w:i/>
            <w:iCs/>
            <w:noProof/>
            <w:color w:val="385623" w:themeColor="accent6" w:themeShade="80"/>
          </w:rPr>
          <w:t>Populus</w:t>
        </w:r>
        <w:r w:rsidRPr="000D067E">
          <w:rPr>
            <w:rStyle w:val="Hyperlink"/>
            <w:rFonts w:eastAsia="Calibri" w:cs="Times New Roman"/>
            <w:noProof/>
            <w:color w:val="385623" w:themeColor="accent6" w:themeShade="80"/>
          </w:rPr>
          <w:t xml:space="preserve"> for the analysis</w:t>
        </w:r>
        <w:r w:rsidRPr="000D067E">
          <w:rPr>
            <w:rStyle w:val="Hyperlink"/>
            <w:rFonts w:eastAsia="Calibri" w:cs="Times New Roman"/>
            <w:iCs/>
            <w:noProof/>
            <w:color w:val="385623" w:themeColor="accent6" w:themeShade="80"/>
          </w:rPr>
          <w:t>.</w:t>
        </w:r>
        <w:r w:rsidRPr="000D067E">
          <w:rPr>
            <w:noProof/>
            <w:webHidden/>
            <w:color w:val="385623" w:themeColor="accent6" w:themeShade="80"/>
          </w:rPr>
          <w:tab/>
        </w:r>
        <w:r w:rsidRPr="000D067E">
          <w:rPr>
            <w:noProof/>
            <w:webHidden/>
            <w:color w:val="385623" w:themeColor="accent6" w:themeShade="80"/>
          </w:rPr>
          <w:fldChar w:fldCharType="begin"/>
        </w:r>
        <w:r w:rsidRPr="000D067E">
          <w:rPr>
            <w:noProof/>
            <w:webHidden/>
            <w:color w:val="385623" w:themeColor="accent6" w:themeShade="80"/>
          </w:rPr>
          <w:instrText xml:space="preserve"> PAGEREF _Toc213798448 \h </w:instrText>
        </w:r>
        <w:r w:rsidRPr="000D067E">
          <w:rPr>
            <w:noProof/>
            <w:webHidden/>
            <w:color w:val="385623" w:themeColor="accent6" w:themeShade="80"/>
          </w:rPr>
        </w:r>
        <w:r w:rsidRPr="000D067E">
          <w:rPr>
            <w:noProof/>
            <w:webHidden/>
            <w:color w:val="385623" w:themeColor="accent6" w:themeShade="80"/>
          </w:rPr>
          <w:fldChar w:fldCharType="separate"/>
        </w:r>
        <w:r w:rsidRPr="000D067E">
          <w:rPr>
            <w:noProof/>
            <w:webHidden/>
            <w:color w:val="385623" w:themeColor="accent6" w:themeShade="80"/>
          </w:rPr>
          <w:t>24</w:t>
        </w:r>
        <w:r w:rsidRPr="000D067E">
          <w:rPr>
            <w:noProof/>
            <w:webHidden/>
            <w:color w:val="385623" w:themeColor="accent6" w:themeShade="80"/>
          </w:rPr>
          <w:fldChar w:fldCharType="end"/>
        </w:r>
      </w:hyperlink>
    </w:p>
    <w:p w14:paraId="3078744D" w14:textId="3E98247E" w:rsidR="001F7594" w:rsidRPr="000D067E" w:rsidRDefault="001F7594">
      <w:pPr>
        <w:pStyle w:val="TableofFigures"/>
        <w:tabs>
          <w:tab w:val="right" w:leader="dot" w:pos="8630"/>
        </w:tabs>
        <w:rPr>
          <w:rFonts w:asciiTheme="minorHAnsi" w:eastAsiaTheme="minorEastAsia" w:hAnsiTheme="minorHAnsi"/>
          <w:noProof/>
          <w:color w:val="385623" w:themeColor="accent6" w:themeShade="80"/>
          <w:kern w:val="2"/>
          <w14:ligatures w14:val="standardContextual"/>
        </w:rPr>
      </w:pPr>
      <w:hyperlink w:anchor="_Toc213798449" w:history="1">
        <w:r w:rsidRPr="000D067E">
          <w:rPr>
            <w:rStyle w:val="Hyperlink"/>
            <w:rFonts w:eastAsia="Calibri" w:cs="Times New Roman"/>
            <w:b/>
            <w:bCs/>
            <w:iCs/>
            <w:noProof/>
            <w:color w:val="385623" w:themeColor="accent6" w:themeShade="80"/>
          </w:rPr>
          <w:t>Figure 2.1.</w:t>
        </w:r>
        <w:r w:rsidRPr="000D067E">
          <w:rPr>
            <w:rStyle w:val="Hyperlink"/>
            <w:rFonts w:eastAsia="Calibri" w:cs="Times New Roman"/>
            <w:iCs/>
            <w:noProof/>
            <w:color w:val="385623" w:themeColor="accent6" w:themeShade="80"/>
          </w:rPr>
          <w:t xml:space="preserve"> Map of the study area. The study was located at Powdermill Nature Reserve in Rector, Westmoreland County, Pennsylvania. Red shading represents forest affected by the tornado but left unsalvaged, whereas yellow shading represents forest affected by the tornado and subsequently salvage-logged. Colored dots are drawn in the plot locations, where pitfall traps were installed. Locations of plots have been slightly adjusted on this map to coincide with shapefiles of the shaded areas. White lines connecting the plots indicate the transects, which span the forest disturbances and extend into the undisturbed forest.</w:t>
        </w:r>
        <w:r w:rsidRPr="000D067E">
          <w:rPr>
            <w:noProof/>
            <w:webHidden/>
            <w:color w:val="385623" w:themeColor="accent6" w:themeShade="80"/>
          </w:rPr>
          <w:tab/>
        </w:r>
        <w:r w:rsidRPr="000D067E">
          <w:rPr>
            <w:noProof/>
            <w:webHidden/>
            <w:color w:val="385623" w:themeColor="accent6" w:themeShade="80"/>
          </w:rPr>
          <w:fldChar w:fldCharType="begin"/>
        </w:r>
        <w:r w:rsidRPr="000D067E">
          <w:rPr>
            <w:noProof/>
            <w:webHidden/>
            <w:color w:val="385623" w:themeColor="accent6" w:themeShade="80"/>
          </w:rPr>
          <w:instrText xml:space="preserve"> PAGEREF _Toc213798449 \h </w:instrText>
        </w:r>
        <w:r w:rsidRPr="000D067E">
          <w:rPr>
            <w:noProof/>
            <w:webHidden/>
            <w:color w:val="385623" w:themeColor="accent6" w:themeShade="80"/>
          </w:rPr>
        </w:r>
        <w:r w:rsidRPr="000D067E">
          <w:rPr>
            <w:noProof/>
            <w:webHidden/>
            <w:color w:val="385623" w:themeColor="accent6" w:themeShade="80"/>
          </w:rPr>
          <w:fldChar w:fldCharType="separate"/>
        </w:r>
        <w:r w:rsidRPr="000D067E">
          <w:rPr>
            <w:noProof/>
            <w:webHidden/>
            <w:color w:val="385623" w:themeColor="accent6" w:themeShade="80"/>
          </w:rPr>
          <w:t>47</w:t>
        </w:r>
        <w:r w:rsidRPr="000D067E">
          <w:rPr>
            <w:noProof/>
            <w:webHidden/>
            <w:color w:val="385623" w:themeColor="accent6" w:themeShade="80"/>
          </w:rPr>
          <w:fldChar w:fldCharType="end"/>
        </w:r>
      </w:hyperlink>
    </w:p>
    <w:p w14:paraId="18127E13" w14:textId="7F58CCFF" w:rsidR="001F7594" w:rsidRPr="000D067E" w:rsidRDefault="001F7594">
      <w:pPr>
        <w:pStyle w:val="TableofFigures"/>
        <w:tabs>
          <w:tab w:val="right" w:leader="dot" w:pos="8630"/>
        </w:tabs>
        <w:rPr>
          <w:rFonts w:asciiTheme="minorHAnsi" w:eastAsiaTheme="minorEastAsia" w:hAnsiTheme="minorHAnsi"/>
          <w:noProof/>
          <w:color w:val="385623" w:themeColor="accent6" w:themeShade="80"/>
          <w:kern w:val="2"/>
          <w14:ligatures w14:val="standardContextual"/>
        </w:rPr>
      </w:pPr>
      <w:hyperlink w:anchor="_Toc213798450" w:history="1">
        <w:r w:rsidRPr="000D067E">
          <w:rPr>
            <w:rStyle w:val="Hyperlink"/>
            <w:rFonts w:eastAsia="Calibri" w:cs="Times New Roman"/>
            <w:b/>
            <w:bCs/>
            <w:iCs/>
            <w:noProof/>
            <w:color w:val="385623" w:themeColor="accent6" w:themeShade="80"/>
          </w:rPr>
          <w:t>Figure 2.2.</w:t>
        </w:r>
        <w:r w:rsidRPr="000D067E">
          <w:rPr>
            <w:rStyle w:val="Hyperlink"/>
            <w:rFonts w:eastAsia="Calibri" w:cs="Times New Roman"/>
            <w:iCs/>
            <w:noProof/>
            <w:color w:val="385623" w:themeColor="accent6" w:themeShade="80"/>
          </w:rPr>
          <w:t xml:space="preserve"> Total activity-abundance (A) and species richness (B) of ground beetles collected in windthrow, salvaged, and undisturbed forest in 2015 and 2022 at Powdermill Nature Reserve, Rector, Westmoreland County, Pennsylvania, USA. Bar height is the group mean, and whiskers indicate the standard error of the mean.</w:t>
        </w:r>
        <w:r w:rsidRPr="000D067E">
          <w:rPr>
            <w:noProof/>
            <w:webHidden/>
            <w:color w:val="385623" w:themeColor="accent6" w:themeShade="80"/>
          </w:rPr>
          <w:tab/>
        </w:r>
        <w:r w:rsidRPr="000D067E">
          <w:rPr>
            <w:noProof/>
            <w:webHidden/>
            <w:color w:val="385623" w:themeColor="accent6" w:themeShade="80"/>
          </w:rPr>
          <w:fldChar w:fldCharType="begin"/>
        </w:r>
        <w:r w:rsidRPr="000D067E">
          <w:rPr>
            <w:noProof/>
            <w:webHidden/>
            <w:color w:val="385623" w:themeColor="accent6" w:themeShade="80"/>
          </w:rPr>
          <w:instrText xml:space="preserve"> PAGEREF _Toc213798450 \h </w:instrText>
        </w:r>
        <w:r w:rsidRPr="000D067E">
          <w:rPr>
            <w:noProof/>
            <w:webHidden/>
            <w:color w:val="385623" w:themeColor="accent6" w:themeShade="80"/>
          </w:rPr>
        </w:r>
        <w:r w:rsidRPr="000D067E">
          <w:rPr>
            <w:noProof/>
            <w:webHidden/>
            <w:color w:val="385623" w:themeColor="accent6" w:themeShade="80"/>
          </w:rPr>
          <w:fldChar w:fldCharType="separate"/>
        </w:r>
        <w:r w:rsidRPr="000D067E">
          <w:rPr>
            <w:noProof/>
            <w:webHidden/>
            <w:color w:val="385623" w:themeColor="accent6" w:themeShade="80"/>
          </w:rPr>
          <w:t>9</w:t>
        </w:r>
        <w:r w:rsidRPr="000D067E">
          <w:rPr>
            <w:noProof/>
            <w:webHidden/>
            <w:color w:val="385623" w:themeColor="accent6" w:themeShade="80"/>
          </w:rPr>
          <w:fldChar w:fldCharType="end"/>
        </w:r>
      </w:hyperlink>
    </w:p>
    <w:p w14:paraId="187B590D" w14:textId="567BCFB6" w:rsidR="001F7594" w:rsidRPr="000D067E" w:rsidRDefault="001F7594">
      <w:pPr>
        <w:pStyle w:val="TableofFigures"/>
        <w:tabs>
          <w:tab w:val="right" w:leader="dot" w:pos="8630"/>
        </w:tabs>
        <w:rPr>
          <w:rFonts w:asciiTheme="minorHAnsi" w:eastAsiaTheme="minorEastAsia" w:hAnsiTheme="minorHAnsi"/>
          <w:noProof/>
          <w:color w:val="385623" w:themeColor="accent6" w:themeShade="80"/>
          <w:kern w:val="2"/>
          <w14:ligatures w14:val="standardContextual"/>
        </w:rPr>
      </w:pPr>
      <w:hyperlink w:anchor="_Toc213798451" w:history="1">
        <w:r w:rsidRPr="000D067E">
          <w:rPr>
            <w:rStyle w:val="Hyperlink"/>
            <w:rFonts w:eastAsia="Calibri" w:cs="Times New Roman"/>
            <w:b/>
            <w:bCs/>
            <w:iCs/>
            <w:noProof/>
            <w:color w:val="385623" w:themeColor="accent6" w:themeShade="80"/>
          </w:rPr>
          <w:t>Figure 2.3</w:t>
        </w:r>
        <w:r w:rsidRPr="000D067E">
          <w:rPr>
            <w:rStyle w:val="Hyperlink"/>
            <w:rFonts w:eastAsia="Calibri" w:cs="Times New Roman"/>
            <w:iCs/>
            <w:noProof/>
            <w:color w:val="385623" w:themeColor="accent6" w:themeShade="80"/>
          </w:rPr>
          <w:t>. Activity-abundance of open-habitat and habitat-generalist ground beetle species (A) and forest-specialist species (B) collected in windthrow, salvaged, and undisturbed forest in 2015 and 2022 at Powdermill Nature Reserve, Rector, Westmoreland County, Pennsylvania, USA. The habitat affinity information was collected from Larochelle and Larivière (2003). Bar height is the group mean, and whiskers indicate the standard error of the mean.</w:t>
        </w:r>
        <w:r w:rsidRPr="000D067E">
          <w:rPr>
            <w:noProof/>
            <w:webHidden/>
            <w:color w:val="385623" w:themeColor="accent6" w:themeShade="80"/>
          </w:rPr>
          <w:tab/>
        </w:r>
        <w:r w:rsidRPr="000D067E">
          <w:rPr>
            <w:noProof/>
            <w:webHidden/>
            <w:color w:val="385623" w:themeColor="accent6" w:themeShade="80"/>
          </w:rPr>
          <w:fldChar w:fldCharType="begin"/>
        </w:r>
        <w:r w:rsidRPr="000D067E">
          <w:rPr>
            <w:noProof/>
            <w:webHidden/>
            <w:color w:val="385623" w:themeColor="accent6" w:themeShade="80"/>
          </w:rPr>
          <w:instrText xml:space="preserve"> PAGEREF _Toc213798451 \h </w:instrText>
        </w:r>
        <w:r w:rsidRPr="000D067E">
          <w:rPr>
            <w:noProof/>
            <w:webHidden/>
            <w:color w:val="385623" w:themeColor="accent6" w:themeShade="80"/>
          </w:rPr>
        </w:r>
        <w:r w:rsidRPr="000D067E">
          <w:rPr>
            <w:noProof/>
            <w:webHidden/>
            <w:color w:val="385623" w:themeColor="accent6" w:themeShade="80"/>
          </w:rPr>
          <w:fldChar w:fldCharType="separate"/>
        </w:r>
        <w:r w:rsidRPr="000D067E">
          <w:rPr>
            <w:noProof/>
            <w:webHidden/>
            <w:color w:val="385623" w:themeColor="accent6" w:themeShade="80"/>
          </w:rPr>
          <w:t>9</w:t>
        </w:r>
        <w:r w:rsidRPr="000D067E">
          <w:rPr>
            <w:noProof/>
            <w:webHidden/>
            <w:color w:val="385623" w:themeColor="accent6" w:themeShade="80"/>
          </w:rPr>
          <w:fldChar w:fldCharType="end"/>
        </w:r>
      </w:hyperlink>
    </w:p>
    <w:p w14:paraId="4F13F966" w14:textId="319D422E" w:rsidR="001F7594" w:rsidRPr="000D067E" w:rsidRDefault="001F7594">
      <w:pPr>
        <w:pStyle w:val="TableofFigures"/>
        <w:tabs>
          <w:tab w:val="right" w:leader="dot" w:pos="8630"/>
        </w:tabs>
        <w:rPr>
          <w:rFonts w:asciiTheme="minorHAnsi" w:eastAsiaTheme="minorEastAsia" w:hAnsiTheme="minorHAnsi"/>
          <w:noProof/>
          <w:color w:val="385623" w:themeColor="accent6" w:themeShade="80"/>
          <w:kern w:val="2"/>
          <w14:ligatures w14:val="standardContextual"/>
        </w:rPr>
      </w:pPr>
      <w:hyperlink w:anchor="_Toc213798452" w:history="1">
        <w:r w:rsidRPr="000D067E">
          <w:rPr>
            <w:rStyle w:val="Hyperlink"/>
            <w:rFonts w:eastAsia="Calibri" w:cs="Times New Roman"/>
            <w:b/>
            <w:bCs/>
            <w:iCs/>
            <w:noProof/>
            <w:color w:val="385623" w:themeColor="accent6" w:themeShade="80"/>
          </w:rPr>
          <w:t>Figure 2.4.</w:t>
        </w:r>
        <w:r w:rsidRPr="000D067E">
          <w:rPr>
            <w:rStyle w:val="Hyperlink"/>
            <w:rFonts w:eastAsia="Calibri" w:cs="Times New Roman"/>
            <w:iCs/>
            <w:noProof/>
            <w:color w:val="385623" w:themeColor="accent6" w:themeShade="80"/>
          </w:rPr>
          <w:t xml:space="preserve"> Community-weighted mean (CWM) traits of ground beetles collected in windthrow, salvaged, and undisturbed forest plots in 2015 and 2022. Circular points are observations from 2015, while triangles are observations from 2022. (A) CWM body length, measured as the sum of head length, pronotum length, and elytron length. (B) CWM flight capability, as indicated in the literature (Larochelle and Larivière 2003). Values closer to 1 indicate that a higher proportion of individuals collected were identified as flight-capable species. (C) CWM eye length (posterior to anterior edge of eye) standardized to body length. (D) CWM meta-trochanter length standardized to body length. (E) CWM antenna length standardized to body length. (F) CWM water affinity, as indicated in the literature. Values closer to 1 indicate that a higher proportion of individuals collected belonged to species which prefer wet soil or live near water. A significant effect of forest management treatment was found for A-D, while no significant effects were found for E-F.</w:t>
        </w:r>
        <w:r w:rsidRPr="000D067E">
          <w:rPr>
            <w:noProof/>
            <w:webHidden/>
            <w:color w:val="385623" w:themeColor="accent6" w:themeShade="80"/>
          </w:rPr>
          <w:tab/>
        </w:r>
        <w:r w:rsidRPr="000D067E">
          <w:rPr>
            <w:noProof/>
            <w:webHidden/>
            <w:color w:val="385623" w:themeColor="accent6" w:themeShade="80"/>
          </w:rPr>
          <w:fldChar w:fldCharType="begin"/>
        </w:r>
        <w:r w:rsidRPr="000D067E">
          <w:rPr>
            <w:noProof/>
            <w:webHidden/>
            <w:color w:val="385623" w:themeColor="accent6" w:themeShade="80"/>
          </w:rPr>
          <w:instrText xml:space="preserve"> PAGEREF _Toc213798452 \h </w:instrText>
        </w:r>
        <w:r w:rsidRPr="000D067E">
          <w:rPr>
            <w:noProof/>
            <w:webHidden/>
            <w:color w:val="385623" w:themeColor="accent6" w:themeShade="80"/>
          </w:rPr>
        </w:r>
        <w:r w:rsidRPr="000D067E">
          <w:rPr>
            <w:noProof/>
            <w:webHidden/>
            <w:color w:val="385623" w:themeColor="accent6" w:themeShade="80"/>
          </w:rPr>
          <w:fldChar w:fldCharType="separate"/>
        </w:r>
        <w:r w:rsidRPr="000D067E">
          <w:rPr>
            <w:noProof/>
            <w:webHidden/>
            <w:color w:val="385623" w:themeColor="accent6" w:themeShade="80"/>
          </w:rPr>
          <w:t>14</w:t>
        </w:r>
        <w:r w:rsidRPr="000D067E">
          <w:rPr>
            <w:noProof/>
            <w:webHidden/>
            <w:color w:val="385623" w:themeColor="accent6" w:themeShade="80"/>
          </w:rPr>
          <w:fldChar w:fldCharType="end"/>
        </w:r>
      </w:hyperlink>
    </w:p>
    <w:p w14:paraId="4C53A84D" w14:textId="2A02BE6D" w:rsidR="001F7594" w:rsidRPr="000D067E" w:rsidRDefault="001F7594">
      <w:pPr>
        <w:pStyle w:val="TableofFigures"/>
        <w:tabs>
          <w:tab w:val="right" w:leader="dot" w:pos="8630"/>
        </w:tabs>
        <w:rPr>
          <w:rFonts w:asciiTheme="minorHAnsi" w:eastAsiaTheme="minorEastAsia" w:hAnsiTheme="minorHAnsi"/>
          <w:noProof/>
          <w:color w:val="385623" w:themeColor="accent6" w:themeShade="80"/>
          <w:kern w:val="2"/>
          <w14:ligatures w14:val="standardContextual"/>
        </w:rPr>
      </w:pPr>
      <w:hyperlink w:anchor="_Toc213798453" w:history="1">
        <w:r w:rsidRPr="000D067E">
          <w:rPr>
            <w:rStyle w:val="Hyperlink"/>
            <w:rFonts w:eastAsia="Calibri" w:cs="Times New Roman"/>
            <w:b/>
            <w:bCs/>
            <w:iCs/>
            <w:noProof/>
            <w:color w:val="385623" w:themeColor="accent6" w:themeShade="80"/>
          </w:rPr>
          <w:t>Figure 2.5.</w:t>
        </w:r>
        <w:r w:rsidRPr="000D067E">
          <w:rPr>
            <w:rStyle w:val="Hyperlink"/>
            <w:rFonts w:eastAsia="Calibri" w:cs="Times New Roman"/>
            <w:iCs/>
            <w:noProof/>
            <w:color w:val="385623" w:themeColor="accent6" w:themeShade="80"/>
          </w:rPr>
          <w:t xml:space="preserve"> Nonmetric multidimensional scaling (NMDS) ordinations of ground beetle communities in taxonomic space (A) and functional trait space (B). Each point is a plot in a given year; shape of the point indicates the year the community was sampled, while color indicates the forest management treatment. The NMDS ordinations resulted in stress values of 0.224 for taxonomic beta-diversity and 0.181 for functional beta-diversity.</w:t>
        </w:r>
        <w:r w:rsidRPr="000D067E">
          <w:rPr>
            <w:noProof/>
            <w:webHidden/>
            <w:color w:val="385623" w:themeColor="accent6" w:themeShade="80"/>
          </w:rPr>
          <w:tab/>
        </w:r>
        <w:r w:rsidRPr="000D067E">
          <w:rPr>
            <w:noProof/>
            <w:webHidden/>
            <w:color w:val="385623" w:themeColor="accent6" w:themeShade="80"/>
          </w:rPr>
          <w:fldChar w:fldCharType="begin"/>
        </w:r>
        <w:r w:rsidRPr="000D067E">
          <w:rPr>
            <w:noProof/>
            <w:webHidden/>
            <w:color w:val="385623" w:themeColor="accent6" w:themeShade="80"/>
          </w:rPr>
          <w:instrText xml:space="preserve"> PAGEREF _Toc213798453 \h </w:instrText>
        </w:r>
        <w:r w:rsidRPr="000D067E">
          <w:rPr>
            <w:noProof/>
            <w:webHidden/>
            <w:color w:val="385623" w:themeColor="accent6" w:themeShade="80"/>
          </w:rPr>
        </w:r>
        <w:r w:rsidRPr="000D067E">
          <w:rPr>
            <w:noProof/>
            <w:webHidden/>
            <w:color w:val="385623" w:themeColor="accent6" w:themeShade="80"/>
          </w:rPr>
          <w:fldChar w:fldCharType="separate"/>
        </w:r>
        <w:r w:rsidRPr="000D067E">
          <w:rPr>
            <w:noProof/>
            <w:webHidden/>
            <w:color w:val="385623" w:themeColor="accent6" w:themeShade="80"/>
          </w:rPr>
          <w:t>24</w:t>
        </w:r>
        <w:r w:rsidRPr="000D067E">
          <w:rPr>
            <w:noProof/>
            <w:webHidden/>
            <w:color w:val="385623" w:themeColor="accent6" w:themeShade="80"/>
          </w:rPr>
          <w:fldChar w:fldCharType="end"/>
        </w:r>
      </w:hyperlink>
    </w:p>
    <w:p w14:paraId="406C818B" w14:textId="09958F9C" w:rsidR="001F7594" w:rsidRPr="000D067E" w:rsidRDefault="001F7594">
      <w:pPr>
        <w:pStyle w:val="TableofFigures"/>
        <w:tabs>
          <w:tab w:val="right" w:leader="dot" w:pos="8630"/>
        </w:tabs>
        <w:rPr>
          <w:rFonts w:asciiTheme="minorHAnsi" w:eastAsiaTheme="minorEastAsia" w:hAnsiTheme="minorHAnsi"/>
          <w:noProof/>
          <w:color w:val="385623" w:themeColor="accent6" w:themeShade="80"/>
          <w:kern w:val="2"/>
          <w14:ligatures w14:val="standardContextual"/>
        </w:rPr>
      </w:pPr>
      <w:hyperlink w:anchor="_Toc213798454" w:history="1">
        <w:r w:rsidRPr="000D067E">
          <w:rPr>
            <w:rStyle w:val="Hyperlink"/>
            <w:b/>
            <w:bCs/>
            <w:noProof/>
            <w:color w:val="385623" w:themeColor="accent6" w:themeShade="80"/>
          </w:rPr>
          <w:t>Figure A.1.</w:t>
        </w:r>
        <w:r w:rsidRPr="000D067E">
          <w:rPr>
            <w:rStyle w:val="Hyperlink"/>
            <w:noProof/>
            <w:color w:val="385623" w:themeColor="accent6" w:themeShade="80"/>
          </w:rPr>
          <w:t xml:space="preserve"> The total number of small ash trees (2.5 – 10 cm DBH) found in 37 transects in the Upper Huron River Watershed. Small ash of all canopy conditions are counted. Bars are shaded based on the proportion of each ash species that was found in a transect. Green represents green, white, and/or pumpkin ash; black represents black ash; light blue represents unknown ash species.</w:t>
        </w:r>
        <w:r w:rsidRPr="000D067E">
          <w:rPr>
            <w:noProof/>
            <w:webHidden/>
            <w:color w:val="385623" w:themeColor="accent6" w:themeShade="80"/>
          </w:rPr>
          <w:tab/>
        </w:r>
        <w:r w:rsidRPr="000D067E">
          <w:rPr>
            <w:noProof/>
            <w:webHidden/>
            <w:color w:val="385623" w:themeColor="accent6" w:themeShade="80"/>
          </w:rPr>
          <w:fldChar w:fldCharType="begin"/>
        </w:r>
        <w:r w:rsidRPr="000D067E">
          <w:rPr>
            <w:noProof/>
            <w:webHidden/>
            <w:color w:val="385623" w:themeColor="accent6" w:themeShade="80"/>
          </w:rPr>
          <w:instrText xml:space="preserve"> PAGEREF _Toc213798454 \h </w:instrText>
        </w:r>
        <w:r w:rsidRPr="000D067E">
          <w:rPr>
            <w:noProof/>
            <w:webHidden/>
            <w:color w:val="385623" w:themeColor="accent6" w:themeShade="80"/>
          </w:rPr>
        </w:r>
        <w:r w:rsidRPr="000D067E">
          <w:rPr>
            <w:noProof/>
            <w:webHidden/>
            <w:color w:val="385623" w:themeColor="accent6" w:themeShade="80"/>
          </w:rPr>
          <w:fldChar w:fldCharType="separate"/>
        </w:r>
        <w:r w:rsidRPr="000D067E">
          <w:rPr>
            <w:noProof/>
            <w:webHidden/>
            <w:color w:val="385623" w:themeColor="accent6" w:themeShade="80"/>
          </w:rPr>
          <w:t>41</w:t>
        </w:r>
        <w:r w:rsidRPr="000D067E">
          <w:rPr>
            <w:noProof/>
            <w:webHidden/>
            <w:color w:val="385623" w:themeColor="accent6" w:themeShade="80"/>
          </w:rPr>
          <w:fldChar w:fldCharType="end"/>
        </w:r>
      </w:hyperlink>
    </w:p>
    <w:p w14:paraId="1DB276BB" w14:textId="765F34DE" w:rsidR="001F7594" w:rsidRPr="000D067E" w:rsidRDefault="001F7594">
      <w:pPr>
        <w:pStyle w:val="TableofFigures"/>
        <w:tabs>
          <w:tab w:val="right" w:leader="dot" w:pos="8630"/>
        </w:tabs>
        <w:rPr>
          <w:rFonts w:asciiTheme="minorHAnsi" w:eastAsiaTheme="minorEastAsia" w:hAnsiTheme="minorHAnsi"/>
          <w:noProof/>
          <w:color w:val="385623" w:themeColor="accent6" w:themeShade="80"/>
          <w:kern w:val="2"/>
          <w14:ligatures w14:val="standardContextual"/>
        </w:rPr>
      </w:pPr>
      <w:hyperlink w:anchor="_Toc213798455" w:history="1">
        <w:r w:rsidRPr="000D067E">
          <w:rPr>
            <w:rStyle w:val="Hyperlink"/>
            <w:b/>
            <w:bCs/>
            <w:noProof/>
            <w:color w:val="385623" w:themeColor="accent6" w:themeShade="80"/>
          </w:rPr>
          <w:t>Figure A.2.</w:t>
        </w:r>
        <w:r w:rsidRPr="000D067E">
          <w:rPr>
            <w:rStyle w:val="Hyperlink"/>
            <w:noProof/>
            <w:color w:val="385623" w:themeColor="accent6" w:themeShade="80"/>
          </w:rPr>
          <w:t xml:space="preserve"> Yellow pan trap design using nested yellow bowls attached to a wooden stand and strapped to an ash tree.</w:t>
        </w:r>
        <w:r w:rsidRPr="000D067E">
          <w:rPr>
            <w:noProof/>
            <w:webHidden/>
            <w:color w:val="385623" w:themeColor="accent6" w:themeShade="80"/>
          </w:rPr>
          <w:tab/>
        </w:r>
        <w:r w:rsidRPr="000D067E">
          <w:rPr>
            <w:noProof/>
            <w:webHidden/>
            <w:color w:val="385623" w:themeColor="accent6" w:themeShade="80"/>
          </w:rPr>
          <w:fldChar w:fldCharType="begin"/>
        </w:r>
        <w:r w:rsidRPr="000D067E">
          <w:rPr>
            <w:noProof/>
            <w:webHidden/>
            <w:color w:val="385623" w:themeColor="accent6" w:themeShade="80"/>
          </w:rPr>
          <w:instrText xml:space="preserve"> PAGEREF _Toc213798455 \h </w:instrText>
        </w:r>
        <w:r w:rsidRPr="000D067E">
          <w:rPr>
            <w:noProof/>
            <w:webHidden/>
            <w:color w:val="385623" w:themeColor="accent6" w:themeShade="80"/>
          </w:rPr>
        </w:r>
        <w:r w:rsidRPr="000D067E">
          <w:rPr>
            <w:noProof/>
            <w:webHidden/>
            <w:color w:val="385623" w:themeColor="accent6" w:themeShade="80"/>
          </w:rPr>
          <w:fldChar w:fldCharType="separate"/>
        </w:r>
        <w:r w:rsidRPr="000D067E">
          <w:rPr>
            <w:noProof/>
            <w:webHidden/>
            <w:color w:val="385623" w:themeColor="accent6" w:themeShade="80"/>
          </w:rPr>
          <w:t>42</w:t>
        </w:r>
        <w:r w:rsidRPr="000D067E">
          <w:rPr>
            <w:noProof/>
            <w:webHidden/>
            <w:color w:val="385623" w:themeColor="accent6" w:themeShade="80"/>
          </w:rPr>
          <w:fldChar w:fldCharType="end"/>
        </w:r>
      </w:hyperlink>
    </w:p>
    <w:p w14:paraId="6281B77A" w14:textId="5D9A1790" w:rsidR="001F7594" w:rsidRPr="000D067E" w:rsidRDefault="001F7594">
      <w:pPr>
        <w:pStyle w:val="TableofFigures"/>
        <w:tabs>
          <w:tab w:val="right" w:leader="dot" w:pos="8630"/>
        </w:tabs>
        <w:rPr>
          <w:rFonts w:asciiTheme="minorHAnsi" w:eastAsiaTheme="minorEastAsia" w:hAnsiTheme="minorHAnsi"/>
          <w:noProof/>
          <w:color w:val="385623" w:themeColor="accent6" w:themeShade="80"/>
          <w:kern w:val="2"/>
          <w14:ligatures w14:val="standardContextual"/>
        </w:rPr>
      </w:pPr>
      <w:hyperlink w:anchor="_Toc213798456" w:history="1">
        <w:r w:rsidRPr="000D067E">
          <w:rPr>
            <w:rStyle w:val="Hyperlink"/>
            <w:b/>
            <w:bCs/>
            <w:noProof/>
            <w:color w:val="385623" w:themeColor="accent6" w:themeShade="80"/>
          </w:rPr>
          <w:t>Figure A.3.</w:t>
        </w:r>
        <w:r w:rsidRPr="000D067E">
          <w:rPr>
            <w:rStyle w:val="Hyperlink"/>
            <w:noProof/>
            <w:color w:val="385623" w:themeColor="accent6" w:themeShade="80"/>
          </w:rPr>
          <w:t xml:space="preserve"> Captures of EAB adults from Prism traps in 2024. Collection interval 1 corresponds to June, while collection interval 2 corresponds to July.</w:t>
        </w:r>
        <w:r w:rsidRPr="000D067E">
          <w:rPr>
            <w:noProof/>
            <w:webHidden/>
            <w:color w:val="385623" w:themeColor="accent6" w:themeShade="80"/>
          </w:rPr>
          <w:tab/>
        </w:r>
        <w:r w:rsidRPr="000D067E">
          <w:rPr>
            <w:noProof/>
            <w:webHidden/>
            <w:color w:val="385623" w:themeColor="accent6" w:themeShade="80"/>
          </w:rPr>
          <w:fldChar w:fldCharType="begin"/>
        </w:r>
        <w:r w:rsidRPr="000D067E">
          <w:rPr>
            <w:noProof/>
            <w:webHidden/>
            <w:color w:val="385623" w:themeColor="accent6" w:themeShade="80"/>
          </w:rPr>
          <w:instrText xml:space="preserve"> PAGEREF _Toc213798456 \h </w:instrText>
        </w:r>
        <w:r w:rsidRPr="000D067E">
          <w:rPr>
            <w:noProof/>
            <w:webHidden/>
            <w:color w:val="385623" w:themeColor="accent6" w:themeShade="80"/>
          </w:rPr>
        </w:r>
        <w:r w:rsidRPr="000D067E">
          <w:rPr>
            <w:noProof/>
            <w:webHidden/>
            <w:color w:val="385623" w:themeColor="accent6" w:themeShade="80"/>
          </w:rPr>
          <w:fldChar w:fldCharType="separate"/>
        </w:r>
        <w:r w:rsidRPr="000D067E">
          <w:rPr>
            <w:noProof/>
            <w:webHidden/>
            <w:color w:val="385623" w:themeColor="accent6" w:themeShade="80"/>
          </w:rPr>
          <w:t>42</w:t>
        </w:r>
        <w:r w:rsidRPr="000D067E">
          <w:rPr>
            <w:noProof/>
            <w:webHidden/>
            <w:color w:val="385623" w:themeColor="accent6" w:themeShade="80"/>
          </w:rPr>
          <w:fldChar w:fldCharType="end"/>
        </w:r>
      </w:hyperlink>
    </w:p>
    <w:p w14:paraId="2568B178" w14:textId="008BA48E" w:rsidR="001F7594" w:rsidRPr="000D067E" w:rsidRDefault="001F7594">
      <w:pPr>
        <w:pStyle w:val="TableofFigures"/>
        <w:tabs>
          <w:tab w:val="right" w:leader="dot" w:pos="8630"/>
        </w:tabs>
        <w:rPr>
          <w:rFonts w:asciiTheme="minorHAnsi" w:eastAsiaTheme="minorEastAsia" w:hAnsiTheme="minorHAnsi"/>
          <w:noProof/>
          <w:color w:val="385623" w:themeColor="accent6" w:themeShade="80"/>
          <w:kern w:val="2"/>
          <w14:ligatures w14:val="standardContextual"/>
        </w:rPr>
      </w:pPr>
      <w:hyperlink w:anchor="_Toc213798457" w:history="1">
        <w:r w:rsidRPr="000D067E">
          <w:rPr>
            <w:rStyle w:val="Hyperlink"/>
            <w:b/>
            <w:bCs/>
            <w:noProof/>
            <w:color w:val="385623" w:themeColor="accent6" w:themeShade="80"/>
          </w:rPr>
          <w:t>Figure A.4.</w:t>
        </w:r>
        <w:r w:rsidRPr="000D067E">
          <w:rPr>
            <w:rStyle w:val="Hyperlink"/>
            <w:noProof/>
            <w:color w:val="385623" w:themeColor="accent6" w:themeShade="80"/>
          </w:rPr>
          <w:t xml:space="preserve"> The presence or absence of symptoms of EAB plotted against tree diameter at breast height (DBH) for 283 trees in the 10 forest plots containing at least 10 trees. Colored points are individual trees, which are plotted as y=1 for presence or y=0 for absence (points were vertically jittered slightly). Points are colored based on the plot they belong to. Colored lines show the models for each estimated random intercept corresponding to each plot.</w:t>
        </w:r>
        <w:r w:rsidRPr="000D067E">
          <w:rPr>
            <w:noProof/>
            <w:webHidden/>
            <w:color w:val="385623" w:themeColor="accent6" w:themeShade="80"/>
          </w:rPr>
          <w:tab/>
        </w:r>
        <w:r w:rsidRPr="000D067E">
          <w:rPr>
            <w:noProof/>
            <w:webHidden/>
            <w:color w:val="385623" w:themeColor="accent6" w:themeShade="80"/>
          </w:rPr>
          <w:fldChar w:fldCharType="begin"/>
        </w:r>
        <w:r w:rsidRPr="000D067E">
          <w:rPr>
            <w:noProof/>
            <w:webHidden/>
            <w:color w:val="385623" w:themeColor="accent6" w:themeShade="80"/>
          </w:rPr>
          <w:instrText xml:space="preserve"> PAGEREF _Toc213798457 \h </w:instrText>
        </w:r>
        <w:r w:rsidRPr="000D067E">
          <w:rPr>
            <w:noProof/>
            <w:webHidden/>
            <w:color w:val="385623" w:themeColor="accent6" w:themeShade="80"/>
          </w:rPr>
        </w:r>
        <w:r w:rsidRPr="000D067E">
          <w:rPr>
            <w:noProof/>
            <w:webHidden/>
            <w:color w:val="385623" w:themeColor="accent6" w:themeShade="80"/>
          </w:rPr>
          <w:fldChar w:fldCharType="separate"/>
        </w:r>
        <w:r w:rsidRPr="000D067E">
          <w:rPr>
            <w:noProof/>
            <w:webHidden/>
            <w:color w:val="385623" w:themeColor="accent6" w:themeShade="80"/>
          </w:rPr>
          <w:t>43</w:t>
        </w:r>
        <w:r w:rsidRPr="000D067E">
          <w:rPr>
            <w:noProof/>
            <w:webHidden/>
            <w:color w:val="385623" w:themeColor="accent6" w:themeShade="80"/>
          </w:rPr>
          <w:fldChar w:fldCharType="end"/>
        </w:r>
      </w:hyperlink>
    </w:p>
    <w:p w14:paraId="3C6CFC85" w14:textId="6297F389" w:rsidR="001F7594" w:rsidRPr="000D067E" w:rsidRDefault="001F7594">
      <w:pPr>
        <w:pStyle w:val="TableofFigures"/>
        <w:tabs>
          <w:tab w:val="right" w:leader="dot" w:pos="8630"/>
        </w:tabs>
        <w:rPr>
          <w:rFonts w:asciiTheme="minorHAnsi" w:eastAsiaTheme="minorEastAsia" w:hAnsiTheme="minorHAnsi"/>
          <w:noProof/>
          <w:color w:val="385623" w:themeColor="accent6" w:themeShade="80"/>
          <w:kern w:val="2"/>
          <w14:ligatures w14:val="standardContextual"/>
        </w:rPr>
      </w:pPr>
      <w:hyperlink w:anchor="_Toc213798458" w:history="1">
        <w:r w:rsidRPr="000D067E">
          <w:rPr>
            <w:rStyle w:val="Hyperlink"/>
            <w:b/>
            <w:bCs/>
            <w:noProof/>
            <w:color w:val="385623" w:themeColor="accent6" w:themeShade="80"/>
          </w:rPr>
          <w:t>Figure B.1.</w:t>
        </w:r>
        <w:r w:rsidRPr="000D067E">
          <w:rPr>
            <w:rStyle w:val="Hyperlink"/>
            <w:noProof/>
            <w:color w:val="385623" w:themeColor="accent6" w:themeShade="80"/>
          </w:rPr>
          <w:t xml:space="preserve"> Species accumulation curves for ground beetle communities sampled in A) 2015 and B) 2022. The x-axis shows the number of sampled plots, while the y-axis shows the species richness.</w:t>
        </w:r>
        <w:r w:rsidRPr="000D067E">
          <w:rPr>
            <w:noProof/>
            <w:webHidden/>
            <w:color w:val="385623" w:themeColor="accent6" w:themeShade="80"/>
          </w:rPr>
          <w:tab/>
        </w:r>
        <w:r w:rsidRPr="000D067E">
          <w:rPr>
            <w:noProof/>
            <w:webHidden/>
            <w:color w:val="385623" w:themeColor="accent6" w:themeShade="80"/>
          </w:rPr>
          <w:fldChar w:fldCharType="begin"/>
        </w:r>
        <w:r w:rsidRPr="000D067E">
          <w:rPr>
            <w:noProof/>
            <w:webHidden/>
            <w:color w:val="385623" w:themeColor="accent6" w:themeShade="80"/>
          </w:rPr>
          <w:instrText xml:space="preserve"> PAGEREF _Toc213798458 \h </w:instrText>
        </w:r>
        <w:r w:rsidRPr="000D067E">
          <w:rPr>
            <w:noProof/>
            <w:webHidden/>
            <w:color w:val="385623" w:themeColor="accent6" w:themeShade="80"/>
          </w:rPr>
        </w:r>
        <w:r w:rsidRPr="000D067E">
          <w:rPr>
            <w:noProof/>
            <w:webHidden/>
            <w:color w:val="385623" w:themeColor="accent6" w:themeShade="80"/>
          </w:rPr>
          <w:fldChar w:fldCharType="separate"/>
        </w:r>
        <w:r w:rsidRPr="000D067E">
          <w:rPr>
            <w:noProof/>
            <w:webHidden/>
            <w:color w:val="385623" w:themeColor="accent6" w:themeShade="80"/>
          </w:rPr>
          <w:t>52</w:t>
        </w:r>
        <w:r w:rsidRPr="000D067E">
          <w:rPr>
            <w:noProof/>
            <w:webHidden/>
            <w:color w:val="385623" w:themeColor="accent6" w:themeShade="80"/>
          </w:rPr>
          <w:fldChar w:fldCharType="end"/>
        </w:r>
      </w:hyperlink>
    </w:p>
    <w:p w14:paraId="3C204F6F" w14:textId="5403D4E7" w:rsidR="001F7594" w:rsidRPr="000D067E" w:rsidRDefault="001F7594">
      <w:pPr>
        <w:pStyle w:val="TableofFigures"/>
        <w:tabs>
          <w:tab w:val="right" w:leader="dot" w:pos="8630"/>
        </w:tabs>
        <w:rPr>
          <w:rFonts w:asciiTheme="minorHAnsi" w:eastAsiaTheme="minorEastAsia" w:hAnsiTheme="minorHAnsi"/>
          <w:noProof/>
          <w:color w:val="385623" w:themeColor="accent6" w:themeShade="80"/>
          <w:kern w:val="2"/>
          <w14:ligatures w14:val="standardContextual"/>
        </w:rPr>
      </w:pPr>
      <w:hyperlink w:anchor="_Toc213798459" w:history="1">
        <w:r w:rsidRPr="000D067E">
          <w:rPr>
            <w:rStyle w:val="Hyperlink"/>
            <w:b/>
            <w:bCs/>
            <w:noProof/>
            <w:color w:val="385623" w:themeColor="accent6" w:themeShade="80"/>
          </w:rPr>
          <w:t>Figure B.2.</w:t>
        </w:r>
        <w:r w:rsidRPr="000D067E">
          <w:rPr>
            <w:rStyle w:val="Hyperlink"/>
            <w:noProof/>
            <w:color w:val="385623" w:themeColor="accent6" w:themeShade="80"/>
          </w:rPr>
          <w:t xml:space="preserve"> Biplot of the first two principal component axes of the principal components analysis (PCA) of the eight numerical traits measured for 47 ground beetle species. Blue arrows with labels are the eight trait variables, which are explained in Table 1. Black text in the graph indicates the locations of each species in trait space, following the abbreviations in Table 2. The word “standard” after a variable name indicates that it has previously been divided by body length to address high correlations with body length. The species </w:t>
        </w:r>
        <w:r w:rsidRPr="000D067E">
          <w:rPr>
            <w:rStyle w:val="Hyperlink"/>
            <w:i/>
            <w:noProof/>
            <w:color w:val="385623" w:themeColor="accent6" w:themeShade="80"/>
          </w:rPr>
          <w:t>Notiophilus aeneus</w:t>
        </w:r>
        <w:r w:rsidRPr="000D067E">
          <w:rPr>
            <w:rStyle w:val="Hyperlink"/>
            <w:noProof/>
            <w:color w:val="385623" w:themeColor="accent6" w:themeShade="80"/>
          </w:rPr>
          <w:t xml:space="preserve"> was omitted from the PCA.</w:t>
        </w:r>
        <w:r w:rsidRPr="000D067E">
          <w:rPr>
            <w:noProof/>
            <w:webHidden/>
            <w:color w:val="385623" w:themeColor="accent6" w:themeShade="80"/>
          </w:rPr>
          <w:tab/>
        </w:r>
        <w:r w:rsidRPr="000D067E">
          <w:rPr>
            <w:noProof/>
            <w:webHidden/>
            <w:color w:val="385623" w:themeColor="accent6" w:themeShade="80"/>
          </w:rPr>
          <w:fldChar w:fldCharType="begin"/>
        </w:r>
        <w:r w:rsidRPr="000D067E">
          <w:rPr>
            <w:noProof/>
            <w:webHidden/>
            <w:color w:val="385623" w:themeColor="accent6" w:themeShade="80"/>
          </w:rPr>
          <w:instrText xml:space="preserve"> PAGEREF _Toc213798459 \h </w:instrText>
        </w:r>
        <w:r w:rsidRPr="000D067E">
          <w:rPr>
            <w:noProof/>
            <w:webHidden/>
            <w:color w:val="385623" w:themeColor="accent6" w:themeShade="80"/>
          </w:rPr>
        </w:r>
        <w:r w:rsidRPr="000D067E">
          <w:rPr>
            <w:noProof/>
            <w:webHidden/>
            <w:color w:val="385623" w:themeColor="accent6" w:themeShade="80"/>
          </w:rPr>
          <w:fldChar w:fldCharType="separate"/>
        </w:r>
        <w:r w:rsidRPr="000D067E">
          <w:rPr>
            <w:noProof/>
            <w:webHidden/>
            <w:color w:val="385623" w:themeColor="accent6" w:themeShade="80"/>
          </w:rPr>
          <w:t>53</w:t>
        </w:r>
        <w:r w:rsidRPr="000D067E">
          <w:rPr>
            <w:noProof/>
            <w:webHidden/>
            <w:color w:val="385623" w:themeColor="accent6" w:themeShade="80"/>
          </w:rPr>
          <w:fldChar w:fldCharType="end"/>
        </w:r>
      </w:hyperlink>
    </w:p>
    <w:p w14:paraId="3E943C5A" w14:textId="0168E72F" w:rsidR="001F7594" w:rsidRPr="000D067E" w:rsidRDefault="001F7594">
      <w:pPr>
        <w:pStyle w:val="TableofFigures"/>
        <w:tabs>
          <w:tab w:val="right" w:leader="dot" w:pos="8630"/>
        </w:tabs>
        <w:rPr>
          <w:rFonts w:asciiTheme="minorHAnsi" w:eastAsiaTheme="minorEastAsia" w:hAnsiTheme="minorHAnsi"/>
          <w:noProof/>
          <w:color w:val="385623" w:themeColor="accent6" w:themeShade="80"/>
          <w:kern w:val="2"/>
          <w14:ligatures w14:val="standardContextual"/>
        </w:rPr>
      </w:pPr>
      <w:hyperlink w:anchor="_Toc213798460" w:history="1">
        <w:r w:rsidRPr="000D067E">
          <w:rPr>
            <w:rStyle w:val="Hyperlink"/>
            <w:b/>
            <w:bCs/>
            <w:noProof/>
            <w:color w:val="385623" w:themeColor="accent6" w:themeShade="80"/>
          </w:rPr>
          <w:t>Figure B.3.</w:t>
        </w:r>
        <w:r w:rsidRPr="000D067E">
          <w:rPr>
            <w:rStyle w:val="Hyperlink"/>
            <w:noProof/>
            <w:color w:val="385623" w:themeColor="accent6" w:themeShade="80"/>
          </w:rPr>
          <w:t xml:space="preserve"> Biplot of the third principal component axis (y-axis) against the first principal component axis (x-axis) of the principal components analysis (PCA) of the eight numerical traits measured for  47 ground beetle species. Blue arrows with labels are the eight trait variables, which are explained in Table 1. Black text in the graph indicates the locations of each species in trait space, following the abbreviations in Table 2. The word “standard” after a variable name indicates that it has previously been divided by body length to address high correlations with body length. The species </w:t>
        </w:r>
        <w:r w:rsidRPr="000D067E">
          <w:rPr>
            <w:rStyle w:val="Hyperlink"/>
            <w:i/>
            <w:noProof/>
            <w:color w:val="385623" w:themeColor="accent6" w:themeShade="80"/>
          </w:rPr>
          <w:t>Notiophilus aeneus</w:t>
        </w:r>
        <w:r w:rsidRPr="000D067E">
          <w:rPr>
            <w:rStyle w:val="Hyperlink"/>
            <w:noProof/>
            <w:color w:val="385623" w:themeColor="accent6" w:themeShade="80"/>
          </w:rPr>
          <w:t xml:space="preserve"> was omitted from the PCA.</w:t>
        </w:r>
        <w:r w:rsidRPr="000D067E">
          <w:rPr>
            <w:noProof/>
            <w:webHidden/>
            <w:color w:val="385623" w:themeColor="accent6" w:themeShade="80"/>
          </w:rPr>
          <w:tab/>
        </w:r>
        <w:r w:rsidRPr="000D067E">
          <w:rPr>
            <w:noProof/>
            <w:webHidden/>
            <w:color w:val="385623" w:themeColor="accent6" w:themeShade="80"/>
          </w:rPr>
          <w:fldChar w:fldCharType="begin"/>
        </w:r>
        <w:r w:rsidRPr="000D067E">
          <w:rPr>
            <w:noProof/>
            <w:webHidden/>
            <w:color w:val="385623" w:themeColor="accent6" w:themeShade="80"/>
          </w:rPr>
          <w:instrText xml:space="preserve"> PAGEREF _Toc213798460 \h </w:instrText>
        </w:r>
        <w:r w:rsidRPr="000D067E">
          <w:rPr>
            <w:noProof/>
            <w:webHidden/>
            <w:color w:val="385623" w:themeColor="accent6" w:themeShade="80"/>
          </w:rPr>
        </w:r>
        <w:r w:rsidRPr="000D067E">
          <w:rPr>
            <w:noProof/>
            <w:webHidden/>
            <w:color w:val="385623" w:themeColor="accent6" w:themeShade="80"/>
          </w:rPr>
          <w:fldChar w:fldCharType="separate"/>
        </w:r>
        <w:r w:rsidRPr="000D067E">
          <w:rPr>
            <w:noProof/>
            <w:webHidden/>
            <w:color w:val="385623" w:themeColor="accent6" w:themeShade="80"/>
          </w:rPr>
          <w:t>54</w:t>
        </w:r>
        <w:r w:rsidRPr="000D067E">
          <w:rPr>
            <w:noProof/>
            <w:webHidden/>
            <w:color w:val="385623" w:themeColor="accent6" w:themeShade="80"/>
          </w:rPr>
          <w:fldChar w:fldCharType="end"/>
        </w:r>
      </w:hyperlink>
    </w:p>
    <w:p w14:paraId="043513D1" w14:textId="57DC192B" w:rsidR="000B1ED6" w:rsidRPr="000D067E" w:rsidRDefault="0077693B" w:rsidP="00B832EB">
      <w:pPr>
        <w:spacing w:line="480" w:lineRule="auto"/>
        <w:rPr>
          <w:color w:val="385623" w:themeColor="accent6" w:themeShade="80"/>
        </w:rPr>
      </w:pPr>
      <w:r w:rsidRPr="000D067E">
        <w:rPr>
          <w:color w:val="385623" w:themeColor="accent6" w:themeShade="80"/>
        </w:rPr>
        <w:fldChar w:fldCharType="end"/>
      </w:r>
    </w:p>
    <w:p w14:paraId="0345FCAA" w14:textId="11EE0E67" w:rsidR="00B832EB" w:rsidRPr="000D067E" w:rsidRDefault="00B832EB" w:rsidP="00C02BAC">
      <w:pPr>
        <w:spacing w:line="480" w:lineRule="auto"/>
        <w:rPr>
          <w:color w:val="385623" w:themeColor="accent6" w:themeShade="80"/>
        </w:rPr>
      </w:pPr>
    </w:p>
    <w:p w14:paraId="2EFAC107" w14:textId="699A4CA4" w:rsidR="00B832EB" w:rsidRPr="000D067E" w:rsidRDefault="00B832EB" w:rsidP="00C02BAC">
      <w:pPr>
        <w:spacing w:line="480" w:lineRule="auto"/>
        <w:rPr>
          <w:color w:val="385623" w:themeColor="accent6" w:themeShade="80"/>
        </w:rPr>
      </w:pPr>
    </w:p>
    <w:p w14:paraId="64CBF705" w14:textId="77777777" w:rsidR="00C02BAC" w:rsidRPr="000D067E" w:rsidRDefault="00C02BAC" w:rsidP="00A55EBF">
      <w:pPr>
        <w:spacing w:line="480" w:lineRule="auto"/>
        <w:rPr>
          <w:color w:val="385623" w:themeColor="accent6" w:themeShade="80"/>
        </w:rPr>
      </w:pPr>
    </w:p>
    <w:p w14:paraId="7FD0649D" w14:textId="77777777" w:rsidR="000B1ED6" w:rsidRPr="000D067E" w:rsidRDefault="000B1ED6" w:rsidP="00527A65">
      <w:pPr>
        <w:spacing w:line="480" w:lineRule="auto"/>
        <w:rPr>
          <w:color w:val="385623" w:themeColor="accent6" w:themeShade="80"/>
        </w:rPr>
      </w:pPr>
    </w:p>
    <w:p w14:paraId="78B0C727" w14:textId="77777777" w:rsidR="000B1ED6" w:rsidRPr="000D067E" w:rsidRDefault="000B1ED6" w:rsidP="00527A65">
      <w:pPr>
        <w:spacing w:line="480" w:lineRule="auto"/>
        <w:rPr>
          <w:color w:val="385623" w:themeColor="accent6" w:themeShade="80"/>
        </w:rPr>
      </w:pPr>
    </w:p>
    <w:p w14:paraId="30D52791" w14:textId="77777777" w:rsidR="000B1ED6" w:rsidRPr="000D067E" w:rsidRDefault="000B1ED6" w:rsidP="00527A65">
      <w:pPr>
        <w:spacing w:line="480" w:lineRule="auto"/>
        <w:rPr>
          <w:color w:val="385623" w:themeColor="accent6" w:themeShade="80"/>
        </w:rPr>
      </w:pPr>
    </w:p>
    <w:p w14:paraId="7C5BBE03" w14:textId="77777777" w:rsidR="000B1ED6" w:rsidRPr="000D067E" w:rsidRDefault="000B1ED6" w:rsidP="00527A65">
      <w:pPr>
        <w:spacing w:line="480" w:lineRule="auto"/>
        <w:rPr>
          <w:color w:val="385623" w:themeColor="accent6" w:themeShade="80"/>
        </w:rPr>
      </w:pPr>
    </w:p>
    <w:p w14:paraId="2D2402BD" w14:textId="77777777" w:rsidR="000B1ED6" w:rsidRPr="000D067E" w:rsidRDefault="000B1ED6" w:rsidP="00527A65">
      <w:pPr>
        <w:spacing w:line="480" w:lineRule="auto"/>
        <w:rPr>
          <w:color w:val="385623" w:themeColor="accent6" w:themeShade="80"/>
        </w:rPr>
        <w:sectPr w:rsidR="000B1ED6" w:rsidRPr="000D067E" w:rsidSect="00C23E93">
          <w:pgSz w:w="12240" w:h="15840"/>
          <w:pgMar w:top="1440" w:right="1440" w:bottom="1440" w:left="2160" w:header="720" w:footer="1584" w:gutter="0"/>
          <w:pgNumType w:fmt="lowerRoman"/>
          <w:cols w:space="720"/>
          <w:docGrid w:linePitch="360"/>
        </w:sectPr>
      </w:pPr>
    </w:p>
    <w:p w14:paraId="4CC79F69" w14:textId="77777777" w:rsidR="00872B9C" w:rsidRPr="000D067E" w:rsidRDefault="003D4A67" w:rsidP="00872B9C">
      <w:pPr>
        <w:keepNext/>
        <w:keepLines/>
        <w:pageBreakBefore/>
        <w:numPr>
          <w:ilvl w:val="0"/>
          <w:numId w:val="14"/>
        </w:numPr>
        <w:spacing w:before="1440" w:after="480"/>
        <w:jc w:val="center"/>
        <w:outlineLvl w:val="0"/>
        <w:rPr>
          <w:rFonts w:eastAsia="Calibri" w:cs="Times New Roman"/>
          <w:b/>
          <w:bCs/>
          <w:color w:val="385623" w:themeColor="accent6" w:themeShade="80"/>
        </w:rPr>
      </w:pPr>
      <w:bookmarkStart w:id="14" w:name="_Toc213799237"/>
      <w:r w:rsidRPr="000D067E">
        <w:rPr>
          <w:color w:val="385623" w:themeColor="accent6" w:themeShade="80"/>
        </w:rPr>
        <w:lastRenderedPageBreak/>
        <w:t>.</w:t>
      </w:r>
      <w:r w:rsidR="00887401" w:rsidRPr="000D067E">
        <w:rPr>
          <w:color w:val="385623" w:themeColor="accent6" w:themeShade="80"/>
        </w:rPr>
        <w:t xml:space="preserve"> </w:t>
      </w:r>
      <w:r w:rsidR="00872B9C" w:rsidRPr="000D067E">
        <w:rPr>
          <w:rFonts w:eastAsia="Calibri" w:cs="Times New Roman"/>
          <w:b/>
          <w:bCs/>
          <w:color w:val="385623" w:themeColor="accent6" w:themeShade="80"/>
        </w:rPr>
        <w:t>The long-term impacts of emerald ash borer on ash populations in forests near the epicenter of invasion</w:t>
      </w:r>
      <w:bookmarkEnd w:id="14"/>
    </w:p>
    <w:p w14:paraId="213B52EB" w14:textId="77777777" w:rsidR="00872B9C" w:rsidRPr="000D067E" w:rsidRDefault="00872B9C" w:rsidP="00872B9C">
      <w:pPr>
        <w:spacing w:line="480" w:lineRule="auto"/>
        <w:rPr>
          <w:rFonts w:eastAsia="Calibri" w:cs="Times New Roman"/>
          <w:b/>
          <w:bCs/>
          <w:color w:val="385623" w:themeColor="accent6" w:themeShade="80"/>
        </w:rPr>
      </w:pPr>
      <w:r w:rsidRPr="000D067E">
        <w:rPr>
          <w:rFonts w:eastAsia="Calibri" w:cs="Times New Roman"/>
          <w:b/>
          <w:bCs/>
          <w:color w:val="385623" w:themeColor="accent6" w:themeShade="80"/>
        </w:rPr>
        <w:t>Abstract</w:t>
      </w:r>
    </w:p>
    <w:p w14:paraId="7BE8B7B1" w14:textId="638FB164" w:rsidR="00872B9C" w:rsidRPr="000D067E" w:rsidRDefault="00872B9C" w:rsidP="00872B9C">
      <w:pPr>
        <w:spacing w:line="480" w:lineRule="auto"/>
        <w:rPr>
          <w:rFonts w:eastAsia="Calibri" w:cs="Times New Roman"/>
          <w:color w:val="385623" w:themeColor="accent6" w:themeShade="80"/>
        </w:rPr>
      </w:pPr>
      <w:r w:rsidRPr="000D067E">
        <w:rPr>
          <w:rFonts w:eastAsia="Calibri" w:cs="Times New Roman"/>
          <w:color w:val="385623" w:themeColor="accent6" w:themeShade="80"/>
        </w:rPr>
        <w:tab/>
      </w:r>
      <w:del w:id="15" w:author="Klooster, Wendy" w:date="2025-11-19T08:45:00Z" w16du:dateUtc="2025-11-19T13:45:00Z">
        <w:r w:rsidRPr="000D067E" w:rsidDel="00B91985">
          <w:rPr>
            <w:rFonts w:eastAsia="Calibri" w:cs="Times New Roman"/>
            <w:color w:val="385623" w:themeColor="accent6" w:themeShade="80"/>
          </w:rPr>
          <w:delText xml:space="preserve">The </w:delText>
        </w:r>
      </w:del>
      <w:ins w:id="16" w:author="Klooster, Wendy" w:date="2025-11-19T08:45:00Z" w16du:dateUtc="2025-11-19T13:45:00Z">
        <w:r w:rsidR="00B91985" w:rsidRPr="000D067E">
          <w:rPr>
            <w:rFonts w:eastAsia="Calibri" w:cs="Times New Roman"/>
            <w:color w:val="385623" w:themeColor="accent6" w:themeShade="80"/>
          </w:rPr>
          <w:t>E</w:t>
        </w:r>
      </w:ins>
      <w:del w:id="17" w:author="Klooster, Wendy" w:date="2025-11-19T08:45:00Z" w16du:dateUtc="2025-11-19T13:45:00Z">
        <w:r w:rsidRPr="000D067E" w:rsidDel="00B91985">
          <w:rPr>
            <w:rFonts w:eastAsia="Calibri" w:cs="Times New Roman"/>
            <w:color w:val="385623" w:themeColor="accent6" w:themeShade="80"/>
          </w:rPr>
          <w:delText>e</w:delText>
        </w:r>
      </w:del>
      <w:r w:rsidRPr="000D067E">
        <w:rPr>
          <w:rFonts w:eastAsia="Calibri" w:cs="Times New Roman"/>
          <w:color w:val="385623" w:themeColor="accent6" w:themeShade="80"/>
        </w:rPr>
        <w:t>merald ash borer (EAB) has been present in forests of southeast Michigan for more than 20 years, creating economic and ecological consequences. Ash (</w:t>
      </w:r>
      <w:r w:rsidRPr="000D067E">
        <w:rPr>
          <w:rFonts w:eastAsia="Calibri" w:cs="Times New Roman"/>
          <w:i/>
          <w:iCs/>
          <w:color w:val="385623" w:themeColor="accent6" w:themeShade="80"/>
        </w:rPr>
        <w:t>Fraxinus</w:t>
      </w:r>
      <w:r w:rsidRPr="000D067E">
        <w:rPr>
          <w:rFonts w:eastAsia="Calibri" w:cs="Times New Roman"/>
          <w:color w:val="385623" w:themeColor="accent6" w:themeShade="80"/>
        </w:rPr>
        <w:t>) regeneration in the understory survived the initial EAB outbreak and may be growing to larger sizes which are now susceptible to EAB attack. Introduced natural enemies have been widely released</w:t>
      </w:r>
      <w:ins w:id="18" w:author="Klooster, Wendy" w:date="2025-11-19T08:45:00Z" w16du:dateUtc="2025-11-19T13:45:00Z">
        <w:r w:rsidR="00B91985" w:rsidRPr="000D067E">
          <w:rPr>
            <w:rFonts w:eastAsia="Calibri" w:cs="Times New Roman"/>
            <w:color w:val="385623" w:themeColor="accent6" w:themeShade="80"/>
          </w:rPr>
          <w:t xml:space="preserve"> since YEAR</w:t>
        </w:r>
      </w:ins>
      <w:r w:rsidRPr="000D067E">
        <w:rPr>
          <w:rFonts w:eastAsia="Calibri" w:cs="Times New Roman"/>
          <w:color w:val="385623" w:themeColor="accent6" w:themeShade="80"/>
        </w:rPr>
        <w:t xml:space="preserve">, which could help protect ash saplings as they continue to grow. The persistence or extirpation of ash trees will depend on interactions between regeneration and populations of EAB, natural enemies of EAB, competition with other plants, and site conditions. We surveyed for the occurrence and health of ash regeneration in 37 forested transects in the outskirts of Detroit, MI. These transects varied in soil hydrology, a site factor with connections to ash species, canopy openness, and plant competition. We found that as of 2024-2025, ash remains present in 36 of the transects, but the size distribution and abundance of regeneration vary. Specifically, ash regeneration in mesic riparian and xeric upland forest remains in the seedling and sapling sizes (mostly under 137 cm tall). Conversely, regeneration in hydric swamp forest has reached the size of ash trees (2.5-10 cm diameter at breast height, DBH) which are susceptible to EAB attack. Symptoms of EAB are common on these growing trees, but many remain healthy, with 57% of ash larger than 5 cm DBH having healthy canopies. </w:t>
      </w:r>
      <w:r w:rsidRPr="000D067E">
        <w:rPr>
          <w:rFonts w:eastAsia="Calibri" w:cs="Times New Roman"/>
          <w:color w:val="385623" w:themeColor="accent6" w:themeShade="80"/>
        </w:rPr>
        <w:lastRenderedPageBreak/>
        <w:t>Furthermore, we recovered three species of introduced natural enemies, indicating that parasitoids may be allowing ash to remain healthy at sizes that were previously killed by EAB. We also completed a survey of all tree species in hydric forests, which indicated that black ash regeneration is tending to occur in stands which also contain tamarack (</w:t>
      </w:r>
      <w:r w:rsidRPr="000D067E">
        <w:rPr>
          <w:rFonts w:eastAsia="Calibri" w:cs="Times New Roman"/>
          <w:i/>
          <w:iCs/>
          <w:color w:val="385623" w:themeColor="accent6" w:themeShade="80"/>
        </w:rPr>
        <w:t>Larix laricina</w:t>
      </w:r>
      <w:r w:rsidRPr="000D067E">
        <w:rPr>
          <w:rFonts w:eastAsia="Calibri" w:cs="Times New Roman"/>
          <w:color w:val="385623" w:themeColor="accent6" w:themeShade="80"/>
        </w:rPr>
        <w:t xml:space="preserve"> (Du Roi) K. Koch) rather than silver maple (</w:t>
      </w:r>
      <w:r w:rsidRPr="000D067E">
        <w:rPr>
          <w:rFonts w:eastAsia="Calibri" w:cs="Times New Roman"/>
          <w:i/>
          <w:iCs/>
          <w:color w:val="385623" w:themeColor="accent6" w:themeShade="80"/>
        </w:rPr>
        <w:t>Acer saccharinum</w:t>
      </w:r>
      <w:r w:rsidRPr="000D067E">
        <w:rPr>
          <w:rFonts w:eastAsia="Calibri" w:cs="Times New Roman"/>
          <w:color w:val="385623" w:themeColor="accent6" w:themeShade="80"/>
        </w:rPr>
        <w:t xml:space="preserve"> L.). Our results suggest that in our study sites, ash in hydric swamps is closer to reaching sizes which can produce seeds and prevent the elimination of ash. However, this depends on interactions between tree resistance to EAB, population fluctuations of EAB, and parasitoid natural enemies.</w:t>
      </w:r>
    </w:p>
    <w:p w14:paraId="29DBF597" w14:textId="77777777" w:rsidR="00872B9C" w:rsidRPr="000D067E" w:rsidRDefault="00872B9C" w:rsidP="00872B9C">
      <w:pPr>
        <w:spacing w:line="480" w:lineRule="auto"/>
        <w:rPr>
          <w:rFonts w:eastAsia="Calibri" w:cs="Times New Roman"/>
          <w:color w:val="385623" w:themeColor="accent6" w:themeShade="80"/>
        </w:rPr>
      </w:pPr>
    </w:p>
    <w:p w14:paraId="76697818" w14:textId="77777777" w:rsidR="00872B9C" w:rsidRPr="000D067E" w:rsidRDefault="00872B9C" w:rsidP="00872B9C">
      <w:pPr>
        <w:spacing w:line="480" w:lineRule="auto"/>
        <w:rPr>
          <w:rFonts w:eastAsia="Calibri" w:cs="Times New Roman"/>
          <w:b/>
          <w:bCs/>
          <w:color w:val="385623" w:themeColor="accent6" w:themeShade="80"/>
        </w:rPr>
      </w:pPr>
      <w:r w:rsidRPr="000D067E">
        <w:rPr>
          <w:rFonts w:eastAsia="Calibri" w:cs="Times New Roman"/>
          <w:b/>
          <w:bCs/>
          <w:color w:val="385623" w:themeColor="accent6" w:themeShade="80"/>
        </w:rPr>
        <w:t>Introduction</w:t>
      </w:r>
    </w:p>
    <w:p w14:paraId="4731338B" w14:textId="77777777" w:rsidR="00872B9C" w:rsidRPr="000D067E" w:rsidRDefault="00872B9C" w:rsidP="00872B9C">
      <w:pPr>
        <w:spacing w:line="480" w:lineRule="auto"/>
        <w:ind w:firstLine="720"/>
        <w:rPr>
          <w:rFonts w:eastAsia="Calibri" w:cs="Times New Roman"/>
          <w:color w:val="385623" w:themeColor="accent6" w:themeShade="80"/>
        </w:rPr>
      </w:pPr>
      <w:r w:rsidRPr="000D067E">
        <w:rPr>
          <w:rFonts w:eastAsia="Calibri" w:cs="Times New Roman"/>
          <w:color w:val="385623" w:themeColor="accent6" w:themeShade="80"/>
        </w:rPr>
        <w:t xml:space="preserve">Forests are increasingly impacted by anthropogenic stressors, including the establishment and spread of nonnative species </w:t>
      </w:r>
      <w:r w:rsidRPr="000D067E">
        <w:rPr>
          <w:rFonts w:eastAsia="Calibri" w:cs="Times New Roman"/>
          <w:color w:val="385623" w:themeColor="accent6" w:themeShade="80"/>
        </w:rPr>
        <w:fldChar w:fldCharType="begin"/>
      </w:r>
      <w:r w:rsidRPr="000D067E">
        <w:rPr>
          <w:rFonts w:eastAsia="Calibri" w:cs="Times New Roman"/>
          <w:color w:val="385623" w:themeColor="accent6" w:themeShade="80"/>
        </w:rPr>
        <w:instrText xml:space="preserve"> ADDIN ZOTERO_ITEM CSL_CITATION {"citationID":"ifhjELx4","properties":{"formattedCitation":"(Lovett et al. 2006)","plainCitation":"(Lovett et al. 2006)","noteIndex":0},"citationItems":[{"id":723,"uris":["http://zotero.org/groups/5154252/items/RZE67N9F"],"itemData":{"id":723,"type":"article-journal","abstract":"The forests of eastern North America have been subjected to repeated introductions of exotic insect pests and pathogens over the last century, and several new pests are currently invading, or threatening to invade, the region. These pests and pathogens can have major short- and long-term impacts on forest ecosystem processes such as productivity, nutrient cycling, and support of consumer food webs. We identify six key features of the biology of exotic animal pests and the ecology of their hosts that are critical to predicting the general nature and severity of those impacts. Using three examples of introduced pests and pathogens in eastern forest ecosystems, we provide a conceptual framework for assessing potential ecosystem-scale effects.","container-title":"BioScience","DOI":"10.1641/0006-3568(2006)056[0395:FERTEP]2.0.CO;2","ISSN":"0006-3568","issue":"5","journalAbbreviation":"BioScience","language":"en","page":"395","source":"DOI.org (Crossref)","title":"Forest Ecosystem Responses to Exotic Pests and Pathogens in Eastern North America","volume":"56","author":[{"family":"Lovett","given":"Gary M."},{"family":"Canham","given":"Charles D."},{"family":"Arthur","given":"Mary A."},{"family":"Weathers","given":"Kathleen C."},{"family":"Fitzhugh","given":"Ross D."}],"issued":{"date-parts":[["2006"]]}}}],"schema":"https://github.com/citation-style-language/schema/raw/master/csl-citation.json"} </w:instrText>
      </w:r>
      <w:r w:rsidRPr="000D067E">
        <w:rPr>
          <w:rFonts w:eastAsia="Calibri" w:cs="Times New Roman"/>
          <w:color w:val="385623" w:themeColor="accent6" w:themeShade="80"/>
        </w:rPr>
        <w:fldChar w:fldCharType="separate"/>
      </w:r>
      <w:r w:rsidRPr="000D067E">
        <w:rPr>
          <w:rFonts w:eastAsia="Calibri" w:cs="Times New Roman"/>
          <w:color w:val="385623" w:themeColor="accent6" w:themeShade="80"/>
        </w:rPr>
        <w:t>(Lovett et al. 2006)</w:t>
      </w:r>
      <w:r w:rsidRPr="000D067E">
        <w:rPr>
          <w:rFonts w:eastAsia="Calibri" w:cs="Times New Roman"/>
          <w:color w:val="385623" w:themeColor="accent6" w:themeShade="80"/>
        </w:rPr>
        <w:fldChar w:fldCharType="end"/>
      </w:r>
      <w:r w:rsidRPr="000D067E">
        <w:rPr>
          <w:rFonts w:eastAsia="Calibri" w:cs="Times New Roman"/>
          <w:color w:val="385623" w:themeColor="accent6" w:themeShade="80"/>
        </w:rPr>
        <w:t xml:space="preserve">. Nonnative tree-feeding insects have been especially significant, causing economic and ecological impacts </w:t>
      </w:r>
      <w:r w:rsidRPr="000D067E">
        <w:rPr>
          <w:rFonts w:eastAsia="Calibri" w:cs="Times New Roman"/>
          <w:color w:val="385623" w:themeColor="accent6" w:themeShade="80"/>
        </w:rPr>
        <w:fldChar w:fldCharType="begin"/>
      </w:r>
      <w:r w:rsidRPr="000D067E">
        <w:rPr>
          <w:rFonts w:eastAsia="Calibri" w:cs="Times New Roman"/>
          <w:color w:val="385623" w:themeColor="accent6" w:themeShade="80"/>
        </w:rPr>
        <w:instrText xml:space="preserve"> ADDIN ZOTERO_ITEM CSL_CITATION {"citationID":"HDdCKURX","properties":{"formattedCitation":"(Gandhi and Herms 2010, Van Driesche and Reardon 2016)","plainCitation":"(Gandhi and Herms 2010, Van Driesche and Reardon 2016)","noteIndex":0},"citationItems":[{"id":1247,"uris":["http://zotero.org/groups/5270502/items/P64DHDI9"],"itemData":{"id":1247,"type":"article-journal","container-title":"Biological Invasions","DOI":"10.1007/s10530-009-9627-9","ISSN":"1387-3547, 1573-1464","issue":"2","journalAbbreviation":"Biol Invasions","language":"en","license":"http://www.springer.com/tdm","page":"389-405","source":"DOI.org (Crossref)","title":"Direct and indirect effects of alien insect herbivores on ecological processes and interactions in forests of eastern North America","volume":"12","author":[{"family":"Gandhi","given":"Kamal J. K."},{"family":"Herms","given":"Daniel A."}],"issued":{"date-parts":[["2010",2]]}}},{"id":951,"uris":["http://zotero.org/users/6631577/items/3HRQF4NS"],"itemData":{"id":951,"type":"report","event-place":"Morgantown, WV","language":"en","number":"FHTET–2013–2","publisher":"USDA Forest Service","publisher-place":"Morgantown, WV","source":"Zotero","title":"The Use of Classical Biological Control to Preserve Forests in North America","author":[{"family":"Van Driesche","given":"Roy"},{"family":"Reardon","given":"Richard"}],"issued":{"date-parts":[["2016"]]}}}],"schema":"https://github.com/citation-style-language/schema/raw/master/csl-citation.json"} </w:instrText>
      </w:r>
      <w:r w:rsidRPr="000D067E">
        <w:rPr>
          <w:rFonts w:eastAsia="Calibri" w:cs="Times New Roman"/>
          <w:color w:val="385623" w:themeColor="accent6" w:themeShade="80"/>
        </w:rPr>
        <w:fldChar w:fldCharType="separate"/>
      </w:r>
      <w:r w:rsidRPr="000D067E">
        <w:rPr>
          <w:rFonts w:eastAsia="Calibri" w:cs="Times New Roman"/>
          <w:color w:val="385623" w:themeColor="accent6" w:themeShade="80"/>
        </w:rPr>
        <w:t>(Gandhi and Herms 2010, Van Driesche and Reardon 2016)</w:t>
      </w:r>
      <w:r w:rsidRPr="000D067E">
        <w:rPr>
          <w:rFonts w:eastAsia="Calibri" w:cs="Times New Roman"/>
          <w:color w:val="385623" w:themeColor="accent6" w:themeShade="80"/>
        </w:rPr>
        <w:fldChar w:fldCharType="end"/>
      </w:r>
      <w:r w:rsidRPr="000D067E">
        <w:rPr>
          <w:rFonts w:eastAsia="Calibri" w:cs="Times New Roman"/>
          <w:color w:val="385623" w:themeColor="accent6" w:themeShade="80"/>
        </w:rPr>
        <w:t xml:space="preserve">. These pests can undergo exponential population growth because top-down and bottom-up processes are reduced in the invaded range. Insects introduced to a new region can escape their specialist natural enemies which might otherwise control their populations </w:t>
      </w:r>
      <w:r w:rsidRPr="000D067E">
        <w:rPr>
          <w:rFonts w:eastAsia="Calibri" w:cs="Times New Roman"/>
          <w:color w:val="385623" w:themeColor="accent6" w:themeShade="80"/>
        </w:rPr>
        <w:fldChar w:fldCharType="begin"/>
      </w:r>
      <w:r w:rsidRPr="000D067E">
        <w:rPr>
          <w:rFonts w:eastAsia="Calibri" w:cs="Times New Roman"/>
          <w:color w:val="385623" w:themeColor="accent6" w:themeShade="80"/>
        </w:rPr>
        <w:instrText xml:space="preserve"> ADDIN ZOTERO_ITEM CSL_CITATION {"citationID":"ZEqgQcM6","properties":{"formattedCitation":"(Roy et al. 2011, Duan et al. 2023)","plainCitation":"(Roy et al. 2011, Duan et al. 2023)","noteIndex":0},"citationItems":[{"id":1241,"uris":["http://zotero.org/groups/5270502/items/GSDZFATW"],"itemData":{"id":1241,"type":"article-journal","container-title":"BioControl","DOI":"10.1007/s10526-011-9349-7","ISSN":"1386-6141, 1573-8248","issue":"4","journalAbbreviation":"BioControl","language":"en","license":"http://www.springer.com/tdm","page":"451-468","source":"DOI.org (Crossref)","title":"Can the enemy release hypothesis explain the success of invasive alien predators and parasitoids?","volume":"56","author":[{"family":"Roy","given":"H. E."},{"family":"Lawson Handley","given":"L.-J."},{"family":"Schönrogge","given":"K."},{"family":"Poland","given":"R. L."},{"family":"Purse","given":"B. V."}],"issued":{"date-parts":[["2011",8]]}}},{"id":599,"uris":["http://zotero.org/groups/5270502/items/T5VVC9XD"],"itemData":{"id":599,"type":"article-journal","container-title":"BioControl","DOI":"10.1007/s10526-023-10182-w","ISSN":"1386-6141, 1573-8248","issue":"2","journalAbbreviation":"BioControl","language":"en","page":"87-100","source":"DOI.org (Crossref)","title":"Protection of North American ash against emerald ash borer with biological control: ecological premises and progress toward success","title-short":"Protection of North American ash against emerald ash borer with biological control","volume":"68","author":[{"family":"Duan","given":"Jian J."},{"family":"Gould","given":"Juli R."},{"family":"Quinn","given":"Nicole F."},{"family":"Petrice","given":"Toby R."},{"family":"Slager","given":"Benjamin H."},{"family":"Poland","given":"Therese M."},{"family":"Bauer","given":"Leah S."},{"family":"Rutledge","given":"Claire E."},{"family":"Elkinton","given":"Joseph S."},{"family":"Van Driesche","given":"Roy G."}],"issued":{"date-parts":[["2023",4]]}}}],"schema":"https://github.com/citation-style-language/schema/raw/master/csl-citation.json"} </w:instrText>
      </w:r>
      <w:r w:rsidRPr="000D067E">
        <w:rPr>
          <w:rFonts w:eastAsia="Calibri" w:cs="Times New Roman"/>
          <w:color w:val="385623" w:themeColor="accent6" w:themeShade="80"/>
        </w:rPr>
        <w:fldChar w:fldCharType="separate"/>
      </w:r>
      <w:r w:rsidRPr="000D067E">
        <w:rPr>
          <w:rFonts w:eastAsia="Calibri" w:cs="Times New Roman"/>
          <w:color w:val="385623" w:themeColor="accent6" w:themeShade="80"/>
        </w:rPr>
        <w:t>(Roy et al. 2011, Duan et al. 2023)</w:t>
      </w:r>
      <w:r w:rsidRPr="000D067E">
        <w:rPr>
          <w:rFonts w:eastAsia="Calibri" w:cs="Times New Roman"/>
          <w:color w:val="385623" w:themeColor="accent6" w:themeShade="80"/>
        </w:rPr>
        <w:fldChar w:fldCharType="end"/>
      </w:r>
      <w:r w:rsidRPr="000D067E">
        <w:rPr>
          <w:rFonts w:eastAsia="Calibri" w:cs="Times New Roman"/>
          <w:color w:val="385623" w:themeColor="accent6" w:themeShade="80"/>
        </w:rPr>
        <w:t xml:space="preserve">. Furthermore, native tree species do not share a coevolutionary history with nonnative insects and may lack the necessary physical or chemical defenses </w:t>
      </w:r>
      <w:r w:rsidRPr="000D067E">
        <w:rPr>
          <w:rFonts w:eastAsia="Calibri" w:cs="Times New Roman"/>
          <w:color w:val="385623" w:themeColor="accent6" w:themeShade="80"/>
        </w:rPr>
        <w:fldChar w:fldCharType="begin"/>
      </w:r>
      <w:r w:rsidRPr="000D067E">
        <w:rPr>
          <w:rFonts w:eastAsia="Calibri" w:cs="Times New Roman"/>
          <w:color w:val="385623" w:themeColor="accent6" w:themeShade="80"/>
        </w:rPr>
        <w:instrText xml:space="preserve"> ADDIN ZOTERO_ITEM CSL_CITATION {"citationID":"cCEU7Nkr","properties":{"formattedCitation":"(Villari et al. 2016, Mech et al. 2019)","plainCitation":"(Villari et al. 2016, Mech et al. 2019)","noteIndex":0},"citationItems":[{"id":728,"uris":["http://zotero.org/groups/5270502/items/H28XYNMH"],"itemData":{"id":728,"type":"article-journal","abstract":"Summary\n            \n              We review the literature on host resistance of ash to emerald ash borer (EAB,\n              Agrilus planipennis\n              ), an invasive species that causes widespread mortality of ash. Manchurian ash (\n              Fraxinus mandshurica\n              ), which coevolved with EAB, is more resistant than evolutionarily naïve North American and European congeners. Manchurian ash was less preferred for adult feeding and oviposition than susceptible hosts, more resistant to larval feeding, had higher constitutive concentrations of bark lignans, coumarins, proline, tyramine and defensive proteins, and was characterized by faster oxidation of phenolics. Consistent with EAB being a secondary colonizer of coevolved hosts, drought stress decreased the resistance of Manchurian ash, but had no effect on constitutive bark phenolics, suggesting that they do not contribute to increased susceptibility in response to drought stress. The induced resistance of North American species to EAB in response to the exogenous application of methyl jasmonate was associated with increased bark concentrations of verbascoside, lignin and/or trypsin inhibitors, which decreased larval survival and/or growth in bioassays. This finding suggests that these inherently susceptible species possess latent defenses that are not induced naturally by larval colonization, perhaps because they fail to recognize larval cues or respond quickly enough. Finally, we propose future research directions that would address some critical knowledge gaps.\n            \n            \n              \n                \n                  \n                  \n                  \n                  \n                    \n                      \n                      Contents\n                      \n                    \n                  \n                  \n                    \n                      \n                      Summary\n                      63\n                    \n                    \n                      I.\n                      \n                        Introduction\n                      \n                      64\n                    \n                    \n                      II.\n                      \n                        Emerald ash borer life cycle and host range\n                      \n                      64\n                    \n                    \n                      III.\n                      \n                        Mechanisms of ash resistance to emerald ash borer\n                      \n                      65\n                    \n                    \n                      IV.\n                      \n                        Nutritional quality and primary metabolites\n                      \n                      71\n                    \n                    \n                      V.\n                      \n                        Conclusions and future directions\n                      \n                      72\n                    \n                    \n                      \n                      \n                        Acknowledgements\n                      \n                      75\n                    \n                    \n                      \n                      \n                        References\n                      \n                      75","container-title":"New Phytologist","DOI":"10.1111/nph.13604","ISSN":"0028-646X, 1469-8137","issue":"1","journalAbbreviation":"New Phytologist","language":"en","page":"63-79","source":"DOI.org (Crossref)","title":"Progress and gaps in understanding mechanisms of ash tree resistance to emerald ash borer, a model for wood‐boring insects that kill angiosperms","volume":"209","author":[{"family":"Villari","given":"Caterina"},{"family":"Herms","given":"Daniel A."},{"family":"Whitehill","given":"Justin G. A."},{"family":"Cipollini","given":"Don"},{"family":"Bonello","given":"Pierluigi"}],"issued":{"date-parts":[["2016",1]]}},"label":"page"},{"id":1235,"uris":["http://zotero.org/groups/5270502/items/KI3LSJBX"],"itemData":{"id":1235,"type":"article-journal","abstract":"Abstract\n            \n              \n                \n                  A long‐standing goal of invasion biology is to identify factors driving highly variable impacts of non‐native species. Although hypotheses exist that emphasize the role of evolutionary history (e.g., enemy release hypothesis &amp; defense‐free space hypothesis), predicting the impact of non‐native herbivorous insects has eluded scientists for over a century.\n                \n                \n                  Using a census of all 58 non‐native conifer‐specialist insects in North America, we quantified the contribution of over 25 factors that could affect the impact they have on their novel hosts, including insect traits (fecundity, voltinism, native range, etc.), host traits (shade tolerance, growth rate, wood density, etc.), and evolutionary relationships (between native and novel hosts and insects).\n                \n                \n                  We discovered that divergence times between native and novel hosts, the shade and drought tolerance of the novel host, and the presence of a coevolved congener on a shared host, were more predictive of impact than the traits of the invading insect. These factors built upon each other to strengthen our ability to predict the risk of a non‐native insect becoming invasive. This research is the first to empirically support historically assumed hypotheses about the importance of evolutionary history as a major driver of impact of non‐native herbivorous insects.\n                \n                \n                  \n                    Our novel, integrated model predicts whether a non‐native insect not yet present in North America will have a one in 6.5 to a one in 2,858 chance of causing widespread mortality of a conifer species if established (\n                    R\n                    2\n                     = 0.91)\n                  \n                \n                \n                  \n                    Synthesis and applications\n                    . With this advancement, the risk to other conifer host species and regions can be assessed, and regulatory and pest management efforts can be more efficiently prioritized.","container-title":"Ecology and Evolution","DOI":"10.1002/ece3.5709","ISSN":"2045-7758, 2045-7758","issue":"21","journalAbbreviation":"Ecology and Evolution","language":"en","page":"12216-12230","source":"DOI.org (Crossref)","title":"Evolutionary history predicts high‐impact invasions by herbivorous insects","volume":"9","author":[{"family":"Mech","given":"Angela M."},{"family":"Thomas","given":"Kathryn A."},{"family":"Marsico","given":"Travis D."},{"family":"Herms","given":"Daniel A."},{"family":"Allen","given":"Craig R."},{"family":"Ayres","given":"Matthew P."},{"family":"Gandhi","given":"Kamal J. K."},{"family":"Gurevitch","given":"Jessica"},{"family":"Havill","given":"Nathan P."},{"family":"Hufbauer","given":"Ruth A."},{"family":"Liebhold","given":"Andrew M."},{"family":"Raffa","given":"Kenneth F."},{"family":"Schulz","given":"Ashley N."},{"family":"Uden","given":"Daniel R."},{"family":"Tobin","given":"Patrick C."}],"issued":{"date-parts":[["2019",11]]}}}],"schema":"https://github.com/citation-style-language/schema/raw/master/csl-citation.json"} </w:instrText>
      </w:r>
      <w:r w:rsidRPr="000D067E">
        <w:rPr>
          <w:rFonts w:eastAsia="Calibri" w:cs="Times New Roman"/>
          <w:color w:val="385623" w:themeColor="accent6" w:themeShade="80"/>
        </w:rPr>
        <w:fldChar w:fldCharType="separate"/>
      </w:r>
      <w:r w:rsidRPr="000D067E">
        <w:rPr>
          <w:rFonts w:eastAsia="Calibri" w:cs="Times New Roman"/>
          <w:color w:val="385623" w:themeColor="accent6" w:themeShade="80"/>
        </w:rPr>
        <w:t>(Villari et al. 2016, Mech et al. 2019)</w:t>
      </w:r>
      <w:r w:rsidRPr="000D067E">
        <w:rPr>
          <w:rFonts w:eastAsia="Calibri" w:cs="Times New Roman"/>
          <w:color w:val="385623" w:themeColor="accent6" w:themeShade="80"/>
        </w:rPr>
        <w:fldChar w:fldCharType="end"/>
      </w:r>
      <w:r w:rsidRPr="000D067E">
        <w:rPr>
          <w:rFonts w:eastAsia="Calibri" w:cs="Times New Roman"/>
          <w:color w:val="385623" w:themeColor="accent6" w:themeShade="80"/>
        </w:rPr>
        <w:t xml:space="preserve">. Release from these top-down and bottom-up controls can lead to rapid and widespread mortality of host trees, which has short- and </w:t>
      </w:r>
      <w:r w:rsidRPr="000D067E">
        <w:rPr>
          <w:rFonts w:eastAsia="Calibri" w:cs="Times New Roman"/>
          <w:color w:val="385623" w:themeColor="accent6" w:themeShade="80"/>
        </w:rPr>
        <w:lastRenderedPageBreak/>
        <w:t xml:space="preserve">long-term impacts on forest structure and function. In the short term, tree mortality forms canopy gaps that increase light availability and temperature and alter soil moisture on the forest floor </w:t>
      </w:r>
      <w:r w:rsidRPr="000D067E">
        <w:rPr>
          <w:rFonts w:eastAsia="Calibri" w:cs="Times New Roman"/>
          <w:color w:val="385623" w:themeColor="accent6" w:themeShade="80"/>
        </w:rPr>
        <w:fldChar w:fldCharType="begin"/>
      </w:r>
      <w:r w:rsidRPr="000D067E">
        <w:rPr>
          <w:rFonts w:eastAsia="Calibri" w:cs="Times New Roman"/>
          <w:color w:val="385623" w:themeColor="accent6" w:themeShade="80"/>
        </w:rPr>
        <w:instrText xml:space="preserve"> ADDIN ZOTERO_ITEM CSL_CITATION {"citationID":"UAGe2aQ7","properties":{"formattedCitation":"(Perry and Herms 2019)","plainCitation":"(Perry and Herms 2019)","noteIndex":0},"citationItems":[{"id":318,"uris":["http://zotero.org/groups/5154252/items/LCZNXJLT"],"itemData":{"id":318,"type":"article-journal","abstract":"In forest ecosystems, natural and anthropogenic disturbances alter canopy structure, understory vegetation, amount of woody debris, and the properties of litter and soil layers. The magnitude of these environmental changes is context-dependent and determined by the properties of the disturbance, such as the frequency, intensity, duration, and extent. Therefore, disturbances can dynamically impact forest communities over time, including populations of ground-dwelling invertebrates that regulate key ecosystem processes. We propose conceptual models that describe the dynamic temporal effects of canopy gap formation and coarse woody debris accumulation following disturbances caused by invasive insects, wind, and salvage logging, and their impacts on ground-dwelling invertebrate communities. Within this framework, predictions are generated, literature on ground-dwelling invertebrate communities is synthesized, and pertinent knowledge gaps identified.","container-title":"Insects","DOI":"10.3390/insects10030061","ISSN":"2075-4450","issue":"3","journalAbbreviation":"Insects","language":"en","page":"61","source":"DOI.org (Crossref)","title":"Dynamic Responses of Ground-Dwelling Invertebrate Communities to Disturbance in Forest Ecosystems","volume":"10","author":[{"family":"Perry","given":"Kayla"},{"family":"Herms","given":"Daniel"}],"issued":{"date-parts":[["2019",2,26]]}}}],"schema":"https://github.com/citation-style-language/schema/raw/master/csl-citation.json"} </w:instrText>
      </w:r>
      <w:r w:rsidRPr="000D067E">
        <w:rPr>
          <w:rFonts w:eastAsia="Calibri" w:cs="Times New Roman"/>
          <w:color w:val="385623" w:themeColor="accent6" w:themeShade="80"/>
        </w:rPr>
        <w:fldChar w:fldCharType="separate"/>
      </w:r>
      <w:r w:rsidRPr="000D067E">
        <w:rPr>
          <w:rFonts w:eastAsia="Calibri" w:cs="Times New Roman"/>
          <w:color w:val="385623" w:themeColor="accent6" w:themeShade="80"/>
        </w:rPr>
        <w:t>(Perry and Herms 2019)</w:t>
      </w:r>
      <w:r w:rsidRPr="000D067E">
        <w:rPr>
          <w:rFonts w:eastAsia="Calibri" w:cs="Times New Roman"/>
          <w:color w:val="385623" w:themeColor="accent6" w:themeShade="80"/>
        </w:rPr>
        <w:fldChar w:fldCharType="end"/>
      </w:r>
      <w:r w:rsidRPr="000D067E">
        <w:rPr>
          <w:rFonts w:eastAsia="Calibri" w:cs="Times New Roman"/>
          <w:color w:val="385623" w:themeColor="accent6" w:themeShade="80"/>
        </w:rPr>
        <w:t xml:space="preserve">. </w:t>
      </w:r>
      <w:commentRangeStart w:id="19"/>
      <w:r w:rsidRPr="000D067E">
        <w:rPr>
          <w:rFonts w:eastAsia="Calibri" w:cs="Times New Roman"/>
          <w:color w:val="385623" w:themeColor="accent6" w:themeShade="80"/>
        </w:rPr>
        <w:t>Depending on the size, surrounding canopy and understory trees or advanced regeneration will respond to the available resources and grow to fill the gaps.</w:t>
      </w:r>
      <w:commentRangeEnd w:id="19"/>
      <w:r w:rsidR="00B91985" w:rsidRPr="000D067E">
        <w:rPr>
          <w:rStyle w:val="CommentReference"/>
          <w:rFonts w:cs="Times New Roman"/>
          <w:color w:val="385623" w:themeColor="accent6" w:themeShade="80"/>
          <w:kern w:val="2"/>
          <w14:ligatures w14:val="standardContextual"/>
        </w:rPr>
        <w:commentReference w:id="19"/>
      </w:r>
      <w:r w:rsidRPr="000D067E">
        <w:rPr>
          <w:rFonts w:eastAsia="Calibri" w:cs="Times New Roman"/>
          <w:color w:val="385623" w:themeColor="accent6" w:themeShade="80"/>
        </w:rPr>
        <w:t xml:space="preserve"> If the host tree species has surviving seedlings, saplings, or root sprouts, this regeneration may compete to reclaim the space. However, regeneration of the host tree species can be hindered by the continual presence of the nonnative insect. Eventually, host tree species may be functionally eliminated from forests, or they may persist </w:t>
      </w:r>
      <w:r w:rsidRPr="000D067E">
        <w:rPr>
          <w:rFonts w:eastAsia="Calibri" w:cs="Times New Roman"/>
          <w:color w:val="385623" w:themeColor="accent6" w:themeShade="80"/>
        </w:rPr>
        <w:fldChar w:fldCharType="begin"/>
      </w:r>
      <w:r w:rsidRPr="000D067E">
        <w:rPr>
          <w:rFonts w:eastAsia="Calibri" w:cs="Times New Roman"/>
          <w:color w:val="385623" w:themeColor="accent6" w:themeShade="80"/>
        </w:rPr>
        <w:instrText xml:space="preserve"> ADDIN ZOTERO_ITEM CSL_CITATION {"citationID":"s6guoeQR","properties":{"formattedCitation":"(McCormick and Platt 1980)","plainCitation":"(McCormick and Platt 1980)","noteIndex":0},"citationItems":[{"id":1136,"uris":["http://zotero.org/groups/5270502/items/C7IE777T"],"itemData":{"id":1136,"type":"article-journal","container-title":"American Midland Naturalist","DOI":"10.2307/2424865","ISSN":"00030031","issue":"2","journalAbbreviation":"American Midland Naturalist","page":"264","source":"DOI.org (Crossref)","title":"Recovery of an Appalachian Forest Following the Chestnut Blight or Catherine Keever-You Were Right!","volume":"104","author":[{"family":"McCormick","given":"J. Frank"},{"family":"Platt","given":"Robert B."}],"issued":{"date-parts":[["1980",10]]}}}],"schema":"https://github.com/citation-style-language/schema/raw/master/csl-citation.json"} </w:instrText>
      </w:r>
      <w:r w:rsidRPr="000D067E">
        <w:rPr>
          <w:rFonts w:eastAsia="Calibri" w:cs="Times New Roman"/>
          <w:color w:val="385623" w:themeColor="accent6" w:themeShade="80"/>
        </w:rPr>
        <w:fldChar w:fldCharType="separate"/>
      </w:r>
      <w:r w:rsidRPr="000D067E">
        <w:rPr>
          <w:rFonts w:eastAsia="Calibri" w:cs="Times New Roman"/>
          <w:color w:val="385623" w:themeColor="accent6" w:themeShade="80"/>
        </w:rPr>
        <w:t>(McCormick and Platt 1980)</w:t>
      </w:r>
      <w:r w:rsidRPr="000D067E">
        <w:rPr>
          <w:rFonts w:eastAsia="Calibri" w:cs="Times New Roman"/>
          <w:color w:val="385623" w:themeColor="accent6" w:themeShade="80"/>
        </w:rPr>
        <w:fldChar w:fldCharType="end"/>
      </w:r>
      <w:r w:rsidRPr="000D067E">
        <w:rPr>
          <w:rFonts w:eastAsia="Calibri" w:cs="Times New Roman"/>
          <w:color w:val="385623" w:themeColor="accent6" w:themeShade="80"/>
        </w:rPr>
        <w:t xml:space="preserve">. If they do persist, they may do so in a different size range, or only within certain forest types </w:t>
      </w:r>
      <w:r w:rsidRPr="000D067E">
        <w:rPr>
          <w:rFonts w:eastAsia="Calibri" w:cs="Times New Roman"/>
          <w:color w:val="385623" w:themeColor="accent6" w:themeShade="80"/>
        </w:rPr>
        <w:fldChar w:fldCharType="begin"/>
      </w:r>
      <w:r w:rsidRPr="000D067E">
        <w:rPr>
          <w:rFonts w:eastAsia="Calibri" w:cs="Times New Roman"/>
          <w:color w:val="385623" w:themeColor="accent6" w:themeShade="80"/>
        </w:rPr>
        <w:instrText xml:space="preserve"> ADDIN ZOTERO_ITEM CSL_CITATION {"citationID":"hWIL2Iok","properties":{"formattedCitation":"(Barnes 1976)","plainCitation":"(Barnes 1976)","noteIndex":0},"citationItems":[{"id":932,"uris":["http://zotero.org/groups/5270502/items/K5ZX4GMT"],"itemData":{"id":932,"type":"article-journal","abstract":"Fifty-six permanent sample plots were established in deciduous swamp communities of south-eastern Michigan where Ulmus americana was dominant before introduction of the Dutch elm disease. Plots were also established in old fields where elm seedlings were present. The purpose of the study was to determine the composition of the overstory, understory, and seedling layers in deciduous swamp forests and to provide a base line for determining the fate of young seedling and sapling elms, and the rate and nature of succession in the deciduous swamp communities. The major overstory species in the three swamps studied were Fraxinus nigra, Acer rubrum, and Betula alleghaniensis. These species were also dominant in the understory along with smaller numbers of Carpinus caroliniana, Ulmus americana, Tilia americana, and Fraxinus pennsylvanica. In the next generation the communities will be much as they are today. The overstory dominants are also strongly represented in the seedling layer. Ulmus americana was more abundant in this layer than in the understory. Therefore, Ulmus has not been eliminated from the deciduous swamps but makes up about 10 to 15% of the understory and seedling layers. Old fields and other open upland areas are much more important habitats for regeneration of Ulmus than swamp communities. Indications are that unlike Castanea dentata, Ulmus americana will be perpetuated for generations by seeds from young elm trees; however, the average life span of the species will be drastically reduced.","container-title":"Canadian Journal of Botany","DOI":"10.1139/b76-004","ISSN":"0008-4026","issue":"1-2","journalAbbreviation":"Can. J. Bot.","language":"en","license":"http://www.nrcresearchpress.com/page/about/CorporateTextAndDataMining","page":"19-24","source":"DOI.org (Crossref)","title":"Succession in deciduous swamp communities of southeastern Michigan formerly dominated by American elm","volume":"54","author":[{"family":"Barnes","given":"Burton V."}],"issued":{"date-parts":[["1976",1,1]]}}}],"schema":"https://github.com/citation-style-language/schema/raw/master/csl-citation.json"} </w:instrText>
      </w:r>
      <w:r w:rsidRPr="000D067E">
        <w:rPr>
          <w:rFonts w:eastAsia="Calibri" w:cs="Times New Roman"/>
          <w:color w:val="385623" w:themeColor="accent6" w:themeShade="80"/>
        </w:rPr>
        <w:fldChar w:fldCharType="separate"/>
      </w:r>
      <w:r w:rsidRPr="000D067E">
        <w:rPr>
          <w:rFonts w:eastAsia="Calibri" w:cs="Times New Roman"/>
          <w:color w:val="385623" w:themeColor="accent6" w:themeShade="80"/>
        </w:rPr>
        <w:t>(Barnes 1976)</w:t>
      </w:r>
      <w:r w:rsidRPr="000D067E">
        <w:rPr>
          <w:rFonts w:eastAsia="Calibri" w:cs="Times New Roman"/>
          <w:color w:val="385623" w:themeColor="accent6" w:themeShade="80"/>
        </w:rPr>
        <w:fldChar w:fldCharType="end"/>
      </w:r>
      <w:r w:rsidRPr="000D067E">
        <w:rPr>
          <w:rFonts w:eastAsia="Calibri" w:cs="Times New Roman"/>
          <w:color w:val="385623" w:themeColor="accent6" w:themeShade="80"/>
        </w:rPr>
        <w:t>.</w:t>
      </w:r>
    </w:p>
    <w:p w14:paraId="45933B08" w14:textId="77777777" w:rsidR="00872B9C" w:rsidRPr="000D067E" w:rsidRDefault="00872B9C" w:rsidP="00872B9C">
      <w:pPr>
        <w:spacing w:line="480" w:lineRule="auto"/>
        <w:ind w:firstLine="720"/>
        <w:rPr>
          <w:rFonts w:eastAsia="Calibri" w:cs="Times New Roman"/>
          <w:color w:val="385623" w:themeColor="accent6" w:themeShade="80"/>
        </w:rPr>
      </w:pPr>
      <w:r w:rsidRPr="000D067E">
        <w:rPr>
          <w:rFonts w:eastAsia="Calibri" w:cs="Times New Roman"/>
          <w:color w:val="385623" w:themeColor="accent6" w:themeShade="80"/>
        </w:rPr>
        <w:t xml:space="preserve">Emerald ash borer (EAB, </w:t>
      </w:r>
      <w:r w:rsidRPr="000D067E">
        <w:rPr>
          <w:rFonts w:eastAsia="Calibri" w:cs="Times New Roman"/>
          <w:i/>
          <w:iCs/>
          <w:color w:val="385623" w:themeColor="accent6" w:themeShade="80"/>
        </w:rPr>
        <w:t>Agrilus planipennis</w:t>
      </w:r>
      <w:r w:rsidRPr="000D067E">
        <w:rPr>
          <w:rFonts w:eastAsia="Calibri" w:cs="Times New Roman"/>
          <w:color w:val="385623" w:themeColor="accent6" w:themeShade="80"/>
        </w:rPr>
        <w:t xml:space="preserve"> Fairmaire) is an introduced woodboring beetle (Coleoptera: Buprestidae) that has had substantial direct and indirect ecological impacts in forests </w:t>
      </w:r>
      <w:r w:rsidRPr="000D067E">
        <w:rPr>
          <w:rFonts w:eastAsia="Calibri" w:cs="Times New Roman"/>
          <w:color w:val="385623" w:themeColor="accent6" w:themeShade="80"/>
        </w:rPr>
        <w:fldChar w:fldCharType="begin"/>
      </w:r>
      <w:r w:rsidRPr="000D067E">
        <w:rPr>
          <w:rFonts w:eastAsia="Calibri" w:cs="Times New Roman"/>
          <w:color w:val="385623" w:themeColor="accent6" w:themeShade="80"/>
        </w:rPr>
        <w:instrText xml:space="preserve"> ADDIN ZOTERO_ITEM CSL_CITATION {"citationID":"d8zXpzlk","properties":{"formattedCitation":"(Klooster et al. 2018)","plainCitation":"(Klooster et al. 2018)","noteIndex":0},"citationItems":[{"id":611,"uris":["http://zotero.org/groups/5270502/items/RYSAL47Z"],"itemData":{"id":611,"type":"article-journal","container-title":"Forests","DOI":"10.3390/f9050250","ISSN":"1999-4907","issue":"5","journalAbbreviation":"Forests","language":"en","page":"250","source":"DOI.org (Crossref)","title":"Ecological Impacts of Emerald Ash Borer in Forests at the Epicenter of the Invasion in North America","volume":"9","author":[{"family":"Klooster","given":"Wendy"},{"family":"Gandhi","given":"Kamal"},{"family":"Long","given":"Lawrence"},{"family":"Perry","given":"Kayla"},{"family":"Rice","given":"Kevin"},{"family":"Herms","given":"Daniel"}],"issued":{"date-parts":[["2018",5,5]]}}}],"schema":"https://github.com/citation-style-language/schema/raw/master/csl-citation.json"} </w:instrText>
      </w:r>
      <w:r w:rsidRPr="000D067E">
        <w:rPr>
          <w:rFonts w:eastAsia="Calibri" w:cs="Times New Roman"/>
          <w:color w:val="385623" w:themeColor="accent6" w:themeShade="80"/>
        </w:rPr>
        <w:fldChar w:fldCharType="separate"/>
      </w:r>
      <w:r w:rsidRPr="000D067E">
        <w:rPr>
          <w:rFonts w:eastAsia="Calibri" w:cs="Times New Roman"/>
          <w:color w:val="385623" w:themeColor="accent6" w:themeShade="80"/>
        </w:rPr>
        <w:t>(Klooster et al. 2018)</w:t>
      </w:r>
      <w:r w:rsidRPr="000D067E">
        <w:rPr>
          <w:rFonts w:eastAsia="Calibri" w:cs="Times New Roman"/>
          <w:color w:val="385623" w:themeColor="accent6" w:themeShade="80"/>
        </w:rPr>
        <w:fldChar w:fldCharType="end"/>
      </w:r>
      <w:r w:rsidRPr="000D067E">
        <w:rPr>
          <w:rFonts w:eastAsia="Calibri" w:cs="Times New Roman"/>
          <w:color w:val="385623" w:themeColor="accent6" w:themeShade="80"/>
        </w:rPr>
        <w:t>. First identified near Detroit, Michigan in 2002, EAB has since spread throughout the eastern United States and Canada. Extensive mortality of North American ash (</w:t>
      </w:r>
      <w:r w:rsidRPr="000D067E">
        <w:rPr>
          <w:rFonts w:eastAsia="Calibri" w:cs="Times New Roman"/>
          <w:i/>
          <w:iCs/>
          <w:color w:val="385623" w:themeColor="accent6" w:themeShade="80"/>
        </w:rPr>
        <w:t>Fraxinus</w:t>
      </w:r>
      <w:r w:rsidRPr="000D067E">
        <w:rPr>
          <w:rFonts w:eastAsia="Calibri" w:cs="Times New Roman"/>
          <w:color w:val="385623" w:themeColor="accent6" w:themeShade="80"/>
        </w:rPr>
        <w:t xml:space="preserve"> spp.) has occurred in regions where EAB has become established. For example, mixed deciduous forests near the epicenter of the EAB invasion experienced more than 99% mortality of canopy ash by 2009 </w:t>
      </w:r>
      <w:r w:rsidRPr="000D067E">
        <w:rPr>
          <w:rFonts w:eastAsia="Calibri" w:cs="Times New Roman"/>
          <w:color w:val="385623" w:themeColor="accent6" w:themeShade="80"/>
        </w:rPr>
        <w:fldChar w:fldCharType="begin"/>
      </w:r>
      <w:r w:rsidRPr="000D067E">
        <w:rPr>
          <w:rFonts w:eastAsia="Calibri" w:cs="Times New Roman"/>
          <w:color w:val="385623" w:themeColor="accent6" w:themeShade="80"/>
        </w:rPr>
        <w:instrText xml:space="preserve"> ADDIN ZOTERO_ITEM CSL_CITATION {"citationID":"3T9NAaP1","properties":{"formattedCitation":"(Klooster et al. 2013)","plainCitation":"(Klooster et al. 2013)","noteIndex":0},"citationItems":[{"id":618,"uris":["http://zotero.org/groups/5270502/items/J2YNFJUZ"],"itemData":{"id":618,"type":"article-journal","container-title":"Biological Invasions","DOI":"10.1007/s10530-013-0543-7","ISSN":"1387-3547, 1573-1464","issue":"4","journalAbbreviation":"Biol Invasions","language":"en","page":"859-873","source":"DOI.org (Crossref)","title":"Ash (Fraxinus spp.) mortality, regeneration, and seed bank dynamics in mixed hardwood forests following invasion by emerald ash borer (Agrilus planipennis)","volume":"16","author":[{"family":"Klooster","given":"Wendy S."},{"family":"Herms","given":"Daniel A."},{"family":"Knight","given":"Kathleen S."},{"family":"Herms","given":"Catherine P."},{"family":"McCullough","given":"Deborah G."},{"family":"Smith","given":"Annemarie"},{"family":"Gandhi","given":"Kamal J. K."},{"family":"Cardina","given":"John"}],"issued":{"date-parts":[["2013"]]}}}],"schema":"https://github.com/citation-style-language/schema/raw/master/csl-citation.json"} </w:instrText>
      </w:r>
      <w:r w:rsidRPr="000D067E">
        <w:rPr>
          <w:rFonts w:eastAsia="Calibri" w:cs="Times New Roman"/>
          <w:color w:val="385623" w:themeColor="accent6" w:themeShade="80"/>
        </w:rPr>
        <w:fldChar w:fldCharType="separate"/>
      </w:r>
      <w:r w:rsidRPr="000D067E">
        <w:rPr>
          <w:rFonts w:eastAsia="Calibri" w:cs="Times New Roman"/>
          <w:color w:val="385623" w:themeColor="accent6" w:themeShade="80"/>
        </w:rPr>
        <w:t>(Klooster et al. 2013)</w:t>
      </w:r>
      <w:r w:rsidRPr="000D067E">
        <w:rPr>
          <w:rFonts w:eastAsia="Calibri" w:cs="Times New Roman"/>
          <w:color w:val="385623" w:themeColor="accent6" w:themeShade="80"/>
        </w:rPr>
        <w:fldChar w:fldCharType="end"/>
      </w:r>
      <w:r w:rsidRPr="000D067E">
        <w:rPr>
          <w:rFonts w:eastAsia="Calibri" w:cs="Times New Roman"/>
          <w:color w:val="385623" w:themeColor="accent6" w:themeShade="80"/>
        </w:rPr>
        <w:t xml:space="preserve">. Ash trees with EAB larvae tunneling in their vascular system exhibit symptoms like bark splitting, epicormic sprouting, canopy foliage dieback, and death </w:t>
      </w:r>
      <w:r w:rsidRPr="000D067E">
        <w:rPr>
          <w:rFonts w:eastAsia="Calibri" w:cs="Times New Roman"/>
          <w:color w:val="385623" w:themeColor="accent6" w:themeShade="80"/>
        </w:rPr>
        <w:fldChar w:fldCharType="begin"/>
      </w:r>
      <w:r w:rsidRPr="000D067E">
        <w:rPr>
          <w:rFonts w:eastAsia="Calibri" w:cs="Times New Roman"/>
          <w:color w:val="385623" w:themeColor="accent6" w:themeShade="80"/>
        </w:rPr>
        <w:instrText xml:space="preserve"> ADDIN ZOTERO_ITEM CSL_CITATION {"citationID":"qYc8JNgy","properties":{"formattedCitation":"(Knight et al. 2014)","plainCitation":"(Knight et al. 2014)","noteIndex":0},"citationItems":[{"id":783,"uris":["http://zotero.org/groups/5270502/items/CVEHQ29L"],"itemData":{"id":783,"type":"report","genre":"General Technical Report","number":"NRS-139","publisher":"U.S. Department of Agriculture, Forest Service, Northern Research Station","title":"Monitoring Ash (Fraxinus spp.) Decline and Emerald Ash Borer (Agrilus planipennis) Symptoms in Infested Areas","URL":"https://www.fs.usda.gov/research/treesearch/46655","author":[{"family":"Knight","given":"Kathleen S."},{"family":"Flash","given":"Britton P."},{"family":"Kappler","given":"Rachel H."},{"family":"Throckmorton","given":"Joel A."},{"family":"Grafton","given":"Bernadette"},{"family":"Flower","given":"Charles E."}],"issued":{"date-parts":[["2014",9]]}}}],"schema":"https://github.com/citation-style-language/schema/raw/master/csl-citation.json"} </w:instrText>
      </w:r>
      <w:r w:rsidRPr="000D067E">
        <w:rPr>
          <w:rFonts w:eastAsia="Calibri" w:cs="Times New Roman"/>
          <w:color w:val="385623" w:themeColor="accent6" w:themeShade="80"/>
        </w:rPr>
        <w:fldChar w:fldCharType="separate"/>
      </w:r>
      <w:r w:rsidRPr="000D067E">
        <w:rPr>
          <w:rFonts w:eastAsia="Calibri" w:cs="Times New Roman"/>
          <w:color w:val="385623" w:themeColor="accent6" w:themeShade="80"/>
        </w:rPr>
        <w:t>(Knight et al. 2014)</w:t>
      </w:r>
      <w:r w:rsidRPr="000D067E">
        <w:rPr>
          <w:rFonts w:eastAsia="Calibri" w:cs="Times New Roman"/>
          <w:color w:val="385623" w:themeColor="accent6" w:themeShade="80"/>
        </w:rPr>
        <w:fldChar w:fldCharType="end"/>
      </w:r>
      <w:r w:rsidRPr="000D067E">
        <w:rPr>
          <w:rFonts w:eastAsia="Calibri" w:cs="Times New Roman"/>
          <w:color w:val="385623" w:themeColor="accent6" w:themeShade="80"/>
        </w:rPr>
        <w:t xml:space="preserve">. Concurrent with the death of mature ash, viable seed production declined precipitously, which threatens to eliminate the ash from forests </w:t>
      </w:r>
      <w:r w:rsidRPr="000D067E">
        <w:rPr>
          <w:rFonts w:eastAsia="Calibri" w:cs="Times New Roman"/>
          <w:color w:val="385623" w:themeColor="accent6" w:themeShade="80"/>
        </w:rPr>
        <w:fldChar w:fldCharType="begin"/>
      </w:r>
      <w:r w:rsidRPr="000D067E">
        <w:rPr>
          <w:rFonts w:eastAsia="Calibri" w:cs="Times New Roman"/>
          <w:color w:val="385623" w:themeColor="accent6" w:themeShade="80"/>
        </w:rPr>
        <w:instrText xml:space="preserve"> ADDIN ZOTERO_ITEM CSL_CITATION {"citationID":"Cz7EgVvA","properties":{"formattedCitation":"(Klooster et al. 2013)","plainCitation":"(Klooster et al. 2013)","noteIndex":0},"citationItems":[{"id":618,"uris":["http://zotero.org/groups/5270502/items/J2YNFJUZ"],"itemData":{"id":618,"type":"article-journal","container-title":"Biological Invasions","DOI":"10.1007/s10530-013-0543-7","ISSN":"1387-3547, 1573-1464","issue":"4","journalAbbreviation":"Biol Invasions","language":"en","page":"859-873","source":"DOI.org (Crossref)","title":"Ash (Fraxinus spp.) mortality, regeneration, and seed bank dynamics in mixed hardwood forests following invasion by emerald ash borer (Agrilus planipennis)","volume":"16","author":[{"family":"Klooster","given":"Wendy S."},{"family":"Herms","given":"Daniel A."},{"family":"Knight","given":"Kathleen S."},{"family":"Herms","given":"Catherine P."},{"family":"McCullough","given":"Deborah G."},{"family":"Smith","given":"Annemarie"},{"family":"Gandhi","given":"Kamal J. K."},{"family":"Cardina","given":"John"}],"issued":{"date-parts":[["2013"]]}}}],"schema":"https://github.com/citation-style-language/schema/raw/master/csl-citation.json"} </w:instrText>
      </w:r>
      <w:r w:rsidRPr="000D067E">
        <w:rPr>
          <w:rFonts w:eastAsia="Calibri" w:cs="Times New Roman"/>
          <w:color w:val="385623" w:themeColor="accent6" w:themeShade="80"/>
        </w:rPr>
        <w:fldChar w:fldCharType="separate"/>
      </w:r>
      <w:r w:rsidRPr="000D067E">
        <w:rPr>
          <w:rFonts w:eastAsia="Calibri" w:cs="Times New Roman"/>
          <w:color w:val="385623" w:themeColor="accent6" w:themeShade="80"/>
        </w:rPr>
        <w:t>(Klooster et al. 2013)</w:t>
      </w:r>
      <w:r w:rsidRPr="000D067E">
        <w:rPr>
          <w:rFonts w:eastAsia="Calibri" w:cs="Times New Roman"/>
          <w:color w:val="385623" w:themeColor="accent6" w:themeShade="80"/>
        </w:rPr>
        <w:fldChar w:fldCharType="end"/>
      </w:r>
      <w:r w:rsidRPr="000D067E">
        <w:rPr>
          <w:rFonts w:eastAsia="Calibri" w:cs="Times New Roman"/>
          <w:color w:val="385623" w:themeColor="accent6" w:themeShade="80"/>
        </w:rPr>
        <w:t xml:space="preserve">. To attempt control of EAB populations, several biological control </w:t>
      </w:r>
      <w:r w:rsidRPr="000D067E">
        <w:rPr>
          <w:rFonts w:eastAsia="Calibri" w:cs="Times New Roman"/>
          <w:color w:val="385623" w:themeColor="accent6" w:themeShade="80"/>
        </w:rPr>
        <w:lastRenderedPageBreak/>
        <w:t xml:space="preserve">agents native to east Asia have been widely released in eastern North America. Three parasitoid wasp species have established and are impacting EAB populations </w:t>
      </w:r>
      <w:r w:rsidRPr="000D067E">
        <w:rPr>
          <w:rFonts w:eastAsia="Calibri" w:cs="Times New Roman"/>
          <w:color w:val="385623" w:themeColor="accent6" w:themeShade="80"/>
        </w:rPr>
        <w:fldChar w:fldCharType="begin"/>
      </w:r>
      <w:r w:rsidRPr="000D067E">
        <w:rPr>
          <w:rFonts w:eastAsia="Calibri" w:cs="Times New Roman"/>
          <w:color w:val="385623" w:themeColor="accent6" w:themeShade="80"/>
        </w:rPr>
        <w:instrText xml:space="preserve"> ADDIN ZOTERO_ITEM CSL_CITATION {"citationID":"OVecr4ZJ","properties":{"formattedCitation":"(Duan et al. 2015, 2023, Aker et al. 2022, Quinn et al. 2023)","plainCitation":"(Duan et al. 2015, 2023, Aker et al. 2022, Quinn et al. 2023)","noteIndex":0},"citationItems":[{"id":772,"uris":["http://zotero.org/groups/5270502/items/45L5ZIW5"],"itemData":{"id":772,"type":"article-journal","abstract":"Summary\n            \n              \n                \n                  \n                    Understanding the population dynamics of exotic pests and associated natural enemies is important in developing sound management strategies in invaded forest ecosystems. The emerald ash borer (\n                    EAB\n                    )\n                    Agrilus planipennis\n                    Fairmaire is an invasive phloem‐feeding beetle that has killed tens of millions of ash\n                    Fraxinus\n                    trees in North America since first detected in 2002.\n                  \n                \n                \n                  \n                    We evaluated populations of immature\n                    EAB\n                    life stages and associated natural enemies over a 7‐year period (2008–2014) in six stands of eastern deciduous forest in southern Michigan, where\n                    Tetrastichus planipennisi\n                    Yang and two other Asian‐origin\n                    EAB\n                    parasitoids were released for biological control between 2007 and 2010.\n                  \n                \n                \n                  \n                    We observed ≈90% decline in densities of live\n                    EAB\n                    larvae in infested ash trees at both parasitoid‐release and control plots from 2009 to 2014 and found no significant differences in\n                    EAB\n                    density or mortality rates by parasitoids, avian predators or other undetermined factors between parasitoid‐release and control plots. The decline in\n                    EAB\n                    larval density in our study sites was correlated with significant increases in\n                    EAB\n                    larval parasitism, first by native parasitoids, then by\n                    T. planipennisi\n                    .\n                  \n                \n                \n                  \n                    Life table analyses further indicated that parasitism by the introduced biocontrol agent and the North American native parasitoids contributed significantly to the reduction of net\n                    EAB\n                    population growth rates in our study sites from 2010 to 2014.\n                  \n                \n                \n                  \n                    Synthesis and applications\n                    . Our findings indicate that successful biocontrol of emerald ash borer (\n                    EAB\n                    ) may involve suppression of\n                    EAB\n                    abundance both by local, generalist natural enemies (such as\n                    Atanycolus\n                    spp.) and by introduced specialist parasitoids (such as\n                    T. planipennisi\n                    ). Biological control programmes against\n                    EAB\n                    in the aftermath of invasion should focus on establishing stable populations of\n                    T. planipennisi\n                    and other introduced specialist parasitoids for sustained suppression of low‐density\n                    EAB\n                    populations. Moreover, we recommend releasing the introduced specialist biocontrol agents as soon as possible to prevent the outbreak of\n                    EAB\n                    populations in both newly infested and aftermath forests when\n                    EAB\n                    densities are still low.\n                  \n                \n              \n            \n          , \n            \n              Our findings indicate that successful biocontrol of emerald ash borer (\n              EAB\n              ) may involve suppression of\n              EAB\n              abundance both by local, generalist natural enemies (such as\n              Atanycolus\n              spp.) and by introduced specialist parasitoids (such as\n              T. planipennisi\n              ). Biological control programmes against\n              EAB\n              in the aftermath of invasion should focus on establishing stable populations of\n              T. planipennisi\n              and other introduced specialist parasitoids for sustained suppression of low‐density\n              EAB\n              populations. Moreover, we recommend releasing the introduced specialist biocontrol agents as soon as possible to prevent the outbreak of\n              EAB\n              populations in both newly infested and aftermath forests when\n              EAB\n              densities are still low.","container-title":"Journal of Applied Ecology","DOI":"10.1111/1365-2664.12485","ISSN":"0021-8901, 1365-2664","issue":"5","journalAbbreviation":"Journal of Applied Ecology","language":"en","page":"1246-1254","source":"DOI.org (Crossref)","title":"Population dynamics of an invasive forest insect and associated natural enemies in the aftermath of invasion: implications for biological control","title-short":"Population dynamics of an invasive forest insect and associated natural enemies in the aftermath of invasion","volume":"52","author":[{"family":"Duan","given":"Jian J."},{"family":"Bauer","given":"Leah S."},{"family":"Abell","given":"Kristopher J."},{"family":"Ulyshen","given":"Michael D."},{"family":"Van Driesche","given":"Roy G."}],"editor":[{"family":"Sheppard","given":"Andy"}],"issued":{"date-parts":[["2015",10]]}}},{"id":599,"uris":["http://zotero.org/groups/5270502/items/T5VVC9XD"],"itemData":{"id":599,"type":"article-journal","container-title":"BioControl","DOI":"10.1007/s10526-023-10182-w","ISSN":"1386-6141, 1573-8248","issue":"2","journalAbbreviation":"BioControl","language":"en","page":"87-100","source":"DOI.org (Crossref)","title":"Protection of North American ash against emerald ash borer with biological control: ecological premises and progress toward success","title-short":"Protection of North American ash against emerald ash borer with biological control","volume":"68","author":[{"family":"Duan","given":"Jian J."},{"family":"Gould","given":"Juli R."},{"family":"Quinn","given":"Nicole F."},{"family":"Petrice","given":"Toby R."},{"family":"Slager","given":"Benjamin H."},{"family":"Poland","given":"Therese M."},{"family":"Bauer","given":"Leah S."},{"family":"Rutledge","given":"Claire E."},{"family":"Elkinton","given":"Joseph S."},{"family":"Van Driesche","given":"Roy G."}],"issued":{"date-parts":[["2023",4]]}}},{"id":621,"uris":["http://zotero.org/groups/5270502/items/GQEH839A"],"itemData":{"id":621,"type":"article-journal","abstract":"Emerald ash borer (Agrilus planipennis Fairmaire (Coleoptera: Buprestidae)), an invasive phloem-feeding beetle native to Asia, has devastated North American ash forests since its detection in Michigan, United States in 2002. As the emerald ash borer has continued to spread, the potential for successful long-term management hinges upon the release, establishment, and spread of introduced larval and egg parasitoids for biological control. Here, we focus on the establishment and evidence for spatial spread of introduced larval parasitoid, Spathius agrili Yang and Spathius galinae Belokobylskij &amp; Strazanac (Hymenoptera: Braconidae) in the state of Maryland. To assess each species, we analyzed historical release and recovery data and resampled previous release sites and nonrelease sites for establishment. We found little evidence of establishment or spread for S. agrili, despite a comparatively large number of release locations, events, and individuals. By contrast, despite much lower propagule pressure and shorter history of releases, we detected multiple established populations of S. galinae at release sites and at sites up to 90 km from the nearest release point approximately 3 yr after its most current release. Our findings show that S. galinae has established and spread rapidly following field releases whereas its congener, S. agrili has not. Although it may still be too early to evaluate the level of population control and ash protection afforded by S. galinae, these findings indicate the need for continued investment in S. galinae for emerald ash borer classical biological control efforts.","container-title":"Journal of Economic Entomology","DOI":"10.1093/jee/toab248","ISSN":"0022-0493, 1938-291X","issue":"1","language":"en","page":"381-386","source":"DOI.org (Crossref)","title":"Rapid Spread of an Introduced Parasitoid for Biological Control of Emerald Ash Borer (Coleoptera: Buprestidae) in Maryland","title-short":"Rapid Spread of an Introduced Parasitoid for Biological Control of Emerald Ash Borer (Coleoptera","volume":"115","author":[{"family":"Aker","given":"Stokes A"},{"family":"De Andrade","given":"Rafael B"},{"family":"Duan","given":"Jian J"},{"family":"Gruner","given":"Daniel S"}],"editor":[{"family":"Gandhi","given":"Kamal"}],"issued":{"date-parts":[["2022",2,9]]}}},{"id":857,"uris":["http://zotero.org/groups/5270502/items/RKPWQX7N"],"itemData":{"id":857,"type":"article-journal","abstract":"The emerald ash borer (EAB), Agrilus planipennis Fairmaire (Coleoptera: Buprestidae), is an invasive woodboring pest of ash trees (Fraxinus sp.) in North America. Among the Asiatic parasitoids being released for the management of EAB in North America, Oobius agrili Zhang and Huang (Hymenoptera: Encyrtidae) is the only EAB egg parasitoid. To date, more than 2.5 million O. agrili have been released in North America; however, few studies have examined its success as a biological control agent of EAB. We conducted studies to assess O. agrili establishment, persistence, spread, and EAB egg parasitism rates in Michigan at the earliest release sites (2007–2010), as well as at more recent release sites (2015–2016) in 3 Northeastern United States (Connecticut, Massachusetts, New York). In both regions, we documented successful O. agrili establishment at all but one release site. In Michigan, O. agrili has persisted at release sites for over a decade and spread to all control sites located 0.6–3.8 km from release sites. Overall, EAB egg parasitism ranged from 1.5% to 51.2% (mean of 21.4%) during 2016–2020 in Michigan and from 2.6% to 29.2% (mean of 16.1%) during 2018–2020 in the Northeastern states. Future research efforts should focus on factors affecting the spatiotemporal variation in EAB egg parasitism rates by O. agrili, as well as its potential range in North America.","container-title":"Journal of Economic Entomology","DOI":"10.1093/jee/toad120","ISSN":"0022-0493, 1938-291X","issue":"4","language":"en","license":"https://academic.oup.com/pages/standard-publication-reuse-rights","page":"1165-1170","source":"DOI.org (Crossref)","title":"Postrelease assessment of &lt;i&gt;Oobius agrili&lt;/i&gt; (Hymenoptera: Encyrtidae) establishment and persistence in Michigan and the Northeastern United States","title-short":"Postrelease assessment of &lt;i&gt;Oobius agrili&lt;/i&gt; (Hymenoptera","volume":"116","author":[{"family":"Quinn","given":"Nicole F"},{"family":"Petrice","given":"Toby R"},{"family":"Schmude","given":"Jonathan M"},{"family":"Poland","given":"Therese M"},{"family":"Bauer","given":"Leah S"},{"family":"Rutlege","given":"Claire E"},{"family":"Van Driesche","given":"Roy G"},{"family":"Elkinton","given":"Joseph S"},{"family":"Duan","given":"Jian J"}],"editor":[{"family":"Martel","given":"Veronique"}],"issued":{"date-parts":[["2023",8,10]]}}}],"schema":"https://github.com/citation-style-language/schema/raw/master/csl-citation.json"} </w:instrText>
      </w:r>
      <w:r w:rsidRPr="000D067E">
        <w:rPr>
          <w:rFonts w:eastAsia="Calibri" w:cs="Times New Roman"/>
          <w:color w:val="385623" w:themeColor="accent6" w:themeShade="80"/>
        </w:rPr>
        <w:fldChar w:fldCharType="separate"/>
      </w:r>
      <w:r w:rsidRPr="000D067E">
        <w:rPr>
          <w:rFonts w:eastAsia="Calibri" w:cs="Times New Roman"/>
          <w:color w:val="385623" w:themeColor="accent6" w:themeShade="80"/>
        </w:rPr>
        <w:t>(Duan et al. 2015, 2023, Aker et al. 2022, Quinn et al. 2023)</w:t>
      </w:r>
      <w:r w:rsidRPr="000D067E">
        <w:rPr>
          <w:rFonts w:eastAsia="Calibri" w:cs="Times New Roman"/>
          <w:color w:val="385623" w:themeColor="accent6" w:themeShade="80"/>
        </w:rPr>
        <w:fldChar w:fldCharType="end"/>
      </w:r>
      <w:r w:rsidRPr="000D067E">
        <w:rPr>
          <w:rFonts w:eastAsia="Calibri" w:cs="Times New Roman"/>
          <w:color w:val="385623" w:themeColor="accent6" w:themeShade="80"/>
        </w:rPr>
        <w:t>.</w:t>
      </w:r>
    </w:p>
    <w:p w14:paraId="3C4C6C16" w14:textId="77777777" w:rsidR="00872B9C" w:rsidRPr="000D067E" w:rsidRDefault="00872B9C" w:rsidP="00872B9C">
      <w:pPr>
        <w:spacing w:line="480" w:lineRule="auto"/>
        <w:ind w:firstLine="720"/>
        <w:rPr>
          <w:rFonts w:eastAsia="Calibri" w:cs="Times New Roman"/>
          <w:color w:val="385623" w:themeColor="accent6" w:themeShade="80"/>
        </w:rPr>
      </w:pPr>
      <w:r w:rsidRPr="000D067E">
        <w:rPr>
          <w:rFonts w:eastAsia="Calibri" w:cs="Times New Roman"/>
          <w:color w:val="385623" w:themeColor="accent6" w:themeShade="80"/>
        </w:rPr>
        <w:t xml:space="preserve">Although the majority of mature ash have died, ash seedlings and saplings that were too small to be colonized by EAB during the initial wave of mortality are abundant in many forest understories </w:t>
      </w:r>
      <w:r w:rsidRPr="000D067E">
        <w:rPr>
          <w:rFonts w:eastAsia="Calibri" w:cs="Times New Roman"/>
          <w:color w:val="385623" w:themeColor="accent6" w:themeShade="80"/>
        </w:rPr>
        <w:fldChar w:fldCharType="begin"/>
      </w:r>
      <w:r w:rsidRPr="000D067E">
        <w:rPr>
          <w:rFonts w:eastAsia="Calibri" w:cs="Times New Roman"/>
          <w:color w:val="385623" w:themeColor="accent6" w:themeShade="80"/>
        </w:rPr>
        <w:instrText xml:space="preserve"> ADDIN ZOTERO_ITEM CSL_CITATION {"citationID":"HZ43wM6E","properties":{"formattedCitation":"(Aubin et al. 2015, Ward et al. 2021)","plainCitation":"(Aubin et al. 2015, Ward et al. 2021)","noteIndex":0},"citationItems":[{"id":484,"uris":["http://zotero.org/groups/5270502/items/EDH3KXG3"],"itemData":{"id":484,"type":"article-journal","abstract":"Non-native insects and pathogens can alter the composition and successional trajectories of forests and, in ex­ ceptional cases, drive their host trees functionally extinct. Emerald ash borer has killed millions of ash trees in its invaded range across eastern North America. Predicting the future ecological role of ash requires information on the extent of ash regeneration and recruitment in the wake of invasion. Variable levels of ash regeneration have been observed in stands invaded by emerald ash borer, although recruitment rates of young ash trees into the overstory remain unclear. Here, we used forest inventory data to quantify ash recruitment and regeneration across the eastern United States, and we linked these observed patterns to emerald ash borer invasion history. Inventory data from 2013-2018 indicate there has been extensive ash regeneration in invaded regions, to­ taling &gt; 1,200 seedlings per ha in counties invaded in 2002–2006. Plots in counties with the longest invasion histories contained the highest densities of ash seedlings and saplings, likely due to the high densities of overstory ash in these areas prior to invasion by emerald ash borer. Seedling densities also remained generally unchanged between inventory periods ending in 2007 and 2018 irrespective of invasion history. Despite this widespread regeneration, ash trees in the smallest overstory class died at faster rates than they were recruited from seedlings or saplings, resulting in negative population trajectories on plots that have been invaded for more than ~ 10 years. This trend suggests that ash will continue to decline in abundance and may become functionally extinct across the invaded range of emerald ash borer. However, the future ecological role of ash will ultimately be determined by the iterative production and survival of ash seeds to reproductive ages in the presence of emerald ash borer populations, along with effective management practices.","container-title":"Forest Ecology and Management","DOI":"10.1016/j.foreco.2020.118574","ISSN":"03781127","journalAbbreviation":"Forest Ecology and Management","language":"en","page":"1-8","source":"DOI.org (Crossref)","title":"Population dynamics of ash across the eastern USA following invasion by emerald ash borer","volume":"479","author":[{"family":"Ward","given":"Samuel F."},{"family":"Liebhold","given":"Andrew M."},{"family":"Morin","given":"Randall S."},{"family":"Fei","given":"Songlin"}],"issued":{"date-parts":[["2021",1]]}}},{"id":766,"uris":["http://zotero.org/groups/5270502/items/9BFJ6H2E"],"itemData":{"id":766,"type":"article-journal","container-title":"The Forestry Chronicle","DOI":"10.5558/tfc2015-050","ISSN":"0015-7546, 1499-9315","issue":"03","journalAbbreviation":"The Forestry Chronicle","language":"en","page":"291-298","source":"DOI.org (Crossref)","title":"Ash regeneration capacity after emerald ash borer (EAB) outbreaks: Some early results","title-short":"Ash regeneration capacity after emerald ash borer (EAB) outbreaks","volume":"91","author":[{"family":"Aubin","given":"I."},{"family":"Cardou","given":"F."},{"family":"Ryall","given":"K."},{"family":"Kreutzweiser","given":"D."},{"family":"Scarr","given":"T."}],"issued":{"date-parts":[["2015",6]]}}}],"schema":"https://github.com/citation-style-language/schema/raw/master/csl-citation.json"} </w:instrText>
      </w:r>
      <w:r w:rsidRPr="000D067E">
        <w:rPr>
          <w:rFonts w:eastAsia="Calibri" w:cs="Times New Roman"/>
          <w:color w:val="385623" w:themeColor="accent6" w:themeShade="80"/>
        </w:rPr>
        <w:fldChar w:fldCharType="separate"/>
      </w:r>
      <w:r w:rsidRPr="000D067E">
        <w:rPr>
          <w:rFonts w:eastAsia="Calibri" w:cs="Times New Roman"/>
          <w:color w:val="385623" w:themeColor="accent6" w:themeShade="80"/>
        </w:rPr>
        <w:t>(Aubin et al. 2015, Ward et al. 2021)</w:t>
      </w:r>
      <w:r w:rsidRPr="000D067E">
        <w:rPr>
          <w:rFonts w:eastAsia="Calibri" w:cs="Times New Roman"/>
          <w:color w:val="385623" w:themeColor="accent6" w:themeShade="80"/>
        </w:rPr>
        <w:fldChar w:fldCharType="end"/>
      </w:r>
      <w:r w:rsidRPr="000D067E">
        <w:rPr>
          <w:rFonts w:eastAsia="Calibri" w:cs="Times New Roman"/>
          <w:color w:val="385623" w:themeColor="accent6" w:themeShade="80"/>
        </w:rPr>
        <w:t xml:space="preserve">. If this regeneration grows large enough to reproduce and generate viable seeds, then ash could remain a long-term component of eastern North American forests. However, EAB populations persist in post-outbreak forests, albeit at low densities </w:t>
      </w:r>
      <w:r w:rsidRPr="000D067E">
        <w:rPr>
          <w:rFonts w:eastAsia="Calibri" w:cs="Times New Roman"/>
          <w:color w:val="385623" w:themeColor="accent6" w:themeShade="80"/>
        </w:rPr>
        <w:fldChar w:fldCharType="begin"/>
      </w:r>
      <w:r w:rsidRPr="000D067E">
        <w:rPr>
          <w:rFonts w:eastAsia="Calibri" w:cs="Times New Roman"/>
          <w:color w:val="385623" w:themeColor="accent6" w:themeShade="80"/>
        </w:rPr>
        <w:instrText xml:space="preserve"> ADDIN ZOTERO_ITEM CSL_CITATION {"citationID":"GfGUxZpc","properties":{"formattedCitation":"(Duan et al. 2015)","plainCitation":"(Duan et al. 2015)","noteIndex":0},"citationItems":[{"id":772,"uris":["http://zotero.org/groups/5270502/items/45L5ZIW5"],"itemData":{"id":772,"type":"article-journal","abstract":"Summary\n            \n              \n                \n                  \n                    Understanding the population dynamics of exotic pests and associated natural enemies is important in developing sound management strategies in invaded forest ecosystems. The emerald ash borer (\n                    EAB\n                    )\n                    Agrilus planipennis\n                    Fairmaire is an invasive phloem‐feeding beetle that has killed tens of millions of ash\n                    Fraxinus\n                    trees in North America since first detected in 2002.\n                  \n                \n                \n                  \n                    We evaluated populations of immature\n                    EAB\n                    life stages and associated natural enemies over a 7‐year period (2008–2014) in six stands of eastern deciduous forest in southern Michigan, where\n                    Tetrastichus planipennisi\n                    Yang and two other Asian‐origin\n                    EAB\n                    parasitoids were released for biological control between 2007 and 2010.\n                  \n                \n                \n                  \n                    We observed ≈90% decline in densities of live\n                    EAB\n                    larvae in infested ash trees at both parasitoid‐release and control plots from 2009 to 2014 and found no significant differences in\n                    EAB\n                    density or mortality rates by parasitoids, avian predators or other undetermined factors between parasitoid‐release and control plots. The decline in\n                    EAB\n                    larval density in our study sites was correlated with significant increases in\n                    EAB\n                    larval parasitism, first by native parasitoids, then by\n                    T. planipennisi\n                    .\n                  \n                \n                \n                  \n                    Life table analyses further indicated that parasitism by the introduced biocontrol agent and the North American native parasitoids contributed significantly to the reduction of net\n                    EAB\n                    population growth rates in our study sites from 2010 to 2014.\n                  \n                \n                \n                  \n                    Synthesis and applications\n                    . Our findings indicate that successful biocontrol of emerald ash borer (\n                    EAB\n                    ) may involve suppression of\n                    EAB\n                    abundance both by local, generalist natural enemies (such as\n                    Atanycolus\n                    spp.) and by introduced specialist parasitoids (such as\n                    T. planipennisi\n                    ). Biological control programmes against\n                    EAB\n                    in the aftermath of invasion should focus on establishing stable populations of\n                    T. planipennisi\n                    and other introduced specialist parasitoids for sustained suppression of low‐density\n                    EAB\n                    populations. Moreover, we recommend releasing the introduced specialist biocontrol agents as soon as possible to prevent the outbreak of\n                    EAB\n                    populations in both newly infested and aftermath forests when\n                    EAB\n                    densities are still low.\n                  \n                \n              \n            \n          , \n            \n              Our findings indicate that successful biocontrol of emerald ash borer (\n              EAB\n              ) may involve suppression of\n              EAB\n              abundance both by local, generalist natural enemies (such as\n              Atanycolus\n              spp.) and by introduced specialist parasitoids (such as\n              T. planipennisi\n              ). Biological control programmes against\n              EAB\n              in the aftermath of invasion should focus on establishing stable populations of\n              T. planipennisi\n              and other introduced specialist parasitoids for sustained suppression of low‐density\n              EAB\n              populations. Moreover, we recommend releasing the introduced specialist biocontrol agents as soon as possible to prevent the outbreak of\n              EAB\n              populations in both newly infested and aftermath forests when\n              EAB\n              densities are still low.","container-title":"Journal of Applied Ecology","DOI":"10.1111/1365-2664.12485","ISSN":"0021-8901, 1365-2664","issue":"5","journalAbbreviation":"Journal of Applied Ecology","language":"en","page":"1246-1254","source":"DOI.org (Crossref)","title":"Population dynamics of an invasive forest insect and associated natural enemies in the aftermath of invasion: implications for biological control","title-short":"Population dynamics of an invasive forest insect and associated natural enemies in the aftermath of invasion","volume":"52","author":[{"family":"Duan","given":"Jian J."},{"family":"Bauer","given":"Leah S."},{"family":"Abell","given":"Kristopher J."},{"family":"Ulyshen","given":"Michael D."},{"family":"Van Driesche","given":"Roy G."}],"editor":[{"family":"Sheppard","given":"Andy"}],"issued":{"date-parts":[["2015",10]]}}}],"schema":"https://github.com/citation-style-language/schema/raw/master/csl-citation.json"} </w:instrText>
      </w:r>
      <w:r w:rsidRPr="000D067E">
        <w:rPr>
          <w:rFonts w:eastAsia="Calibri" w:cs="Times New Roman"/>
          <w:color w:val="385623" w:themeColor="accent6" w:themeShade="80"/>
        </w:rPr>
        <w:fldChar w:fldCharType="separate"/>
      </w:r>
      <w:r w:rsidRPr="000D067E">
        <w:rPr>
          <w:rFonts w:eastAsia="Calibri" w:cs="Times New Roman"/>
          <w:color w:val="385623" w:themeColor="accent6" w:themeShade="80"/>
        </w:rPr>
        <w:t>(Duan et al. 2015)</w:t>
      </w:r>
      <w:r w:rsidRPr="000D067E">
        <w:rPr>
          <w:rFonts w:eastAsia="Calibri" w:cs="Times New Roman"/>
          <w:color w:val="385623" w:themeColor="accent6" w:themeShade="80"/>
        </w:rPr>
        <w:fldChar w:fldCharType="end"/>
      </w:r>
      <w:r w:rsidRPr="000D067E">
        <w:rPr>
          <w:rFonts w:eastAsia="Calibri" w:cs="Times New Roman"/>
          <w:color w:val="385623" w:themeColor="accent6" w:themeShade="80"/>
        </w:rPr>
        <w:t xml:space="preserve">. As ash saplings grow to larger sizes, they become susceptible, increasing the likelihood that persisting populations of EAB will kill them </w:t>
      </w:r>
      <w:r w:rsidRPr="000D067E">
        <w:rPr>
          <w:rFonts w:eastAsia="Calibri" w:cs="Times New Roman"/>
          <w:color w:val="385623" w:themeColor="accent6" w:themeShade="80"/>
        </w:rPr>
        <w:fldChar w:fldCharType="begin"/>
      </w:r>
      <w:r w:rsidRPr="000D067E">
        <w:rPr>
          <w:rFonts w:eastAsia="Calibri" w:cs="Times New Roman"/>
          <w:color w:val="385623" w:themeColor="accent6" w:themeShade="80"/>
        </w:rPr>
        <w:instrText xml:space="preserve"> ADDIN ZOTERO_ITEM CSL_CITATION {"citationID":"bYmY9LVw","properties":{"formattedCitation":"(Duan et al. 2017)","plainCitation":"(Duan et al. 2017)","noteIndex":0},"citationItems":[{"id":762,"uris":["http://zotero.org/groups/5270502/items/88M5QDC9"],"itemData":{"id":762,"type":"article-journal","container-title":"Forest Ecology and Management","DOI":"10.1016/j.foreco.2017.03.024","ISSN":"03781127","journalAbbreviation":"Forest Ecology and Management","language":"en","page":"64-72","source":"DOI.org (Crossref)","title":"Emerald ash borer biocontrol in ash saplings: The potential for early stage recovery of North American ash trees","title-short":"Emerald ash borer biocontrol in ash saplings","volume":"394","author":[{"family":"Duan","given":"Jian J."},{"family":"Bauer","given":"Leah S."},{"family":"Van Driesche","given":"Roy G."}],"issued":{"date-parts":[["2017",6]]}}}],"schema":"https://github.com/citation-style-language/schema/raw/master/csl-citation.json"} </w:instrText>
      </w:r>
      <w:r w:rsidRPr="000D067E">
        <w:rPr>
          <w:rFonts w:eastAsia="Calibri" w:cs="Times New Roman"/>
          <w:color w:val="385623" w:themeColor="accent6" w:themeShade="80"/>
        </w:rPr>
        <w:fldChar w:fldCharType="separate"/>
      </w:r>
      <w:r w:rsidRPr="000D067E">
        <w:rPr>
          <w:rFonts w:eastAsia="Calibri" w:cs="Times New Roman"/>
          <w:color w:val="385623" w:themeColor="accent6" w:themeShade="80"/>
        </w:rPr>
        <w:t>(Duan et al. 2017)</w:t>
      </w:r>
      <w:r w:rsidRPr="000D067E">
        <w:rPr>
          <w:rFonts w:eastAsia="Calibri" w:cs="Times New Roman"/>
          <w:color w:val="385623" w:themeColor="accent6" w:themeShade="80"/>
        </w:rPr>
        <w:fldChar w:fldCharType="end"/>
      </w:r>
      <w:r w:rsidRPr="000D067E">
        <w:rPr>
          <w:rFonts w:eastAsia="Calibri" w:cs="Times New Roman"/>
          <w:color w:val="385623" w:themeColor="accent6" w:themeShade="80"/>
        </w:rPr>
        <w:t xml:space="preserve">. Recent evidence suggests that the introduced parasitoids could provide enough EAB-population control to protect regenerating ash in post-outbreak forests </w:t>
      </w:r>
      <w:r w:rsidRPr="000D067E">
        <w:rPr>
          <w:rFonts w:eastAsia="Calibri" w:cs="Times New Roman"/>
          <w:color w:val="385623" w:themeColor="accent6" w:themeShade="80"/>
        </w:rPr>
        <w:fldChar w:fldCharType="begin"/>
      </w:r>
      <w:r w:rsidRPr="000D067E">
        <w:rPr>
          <w:rFonts w:eastAsia="Calibri" w:cs="Times New Roman"/>
          <w:color w:val="385623" w:themeColor="accent6" w:themeShade="80"/>
        </w:rPr>
        <w:instrText xml:space="preserve"> ADDIN ZOTERO_ITEM CSL_CITATION {"citationID":"Supmw59A","properties":{"formattedCitation":"(Duan et al. 2015, McCullough 2019)","plainCitation":"(Duan et al. 2015, McCullough 2019)","noteIndex":0},"citationItems":[{"id":772,"uris":["http://zotero.org/groups/5270502/items/45L5ZIW5"],"itemData":{"id":772,"type":"article-journal","abstract":"Summary\n            \n              \n                \n                  \n                    Understanding the population dynamics of exotic pests and associated natural enemies is important in developing sound management strategies in invaded forest ecosystems. The emerald ash borer (\n                    EAB\n                    )\n                    Agrilus planipennis\n                    Fairmaire is an invasive phloem‐feeding beetle that has killed tens of millions of ash\n                    Fraxinus\n                    trees in North America since first detected in 2002.\n                  \n                \n                \n                  \n                    We evaluated populations of immature\n                    EAB\n                    life stages and associated natural enemies over a 7‐year period (2008–2014) in six stands of eastern deciduous forest in southern Michigan, where\n                    Tetrastichus planipennisi\n                    Yang and two other Asian‐origin\n                    EAB\n                    parasitoids were released for biological control between 2007 and 2010.\n                  \n                \n                \n                  \n                    We observed ≈90% decline in densities of live\n                    EAB\n                    larvae in infested ash trees at both parasitoid‐release and control plots from 2009 to 2014 and found no significant differences in\n                    EAB\n                    density or mortality rates by parasitoids, avian predators or other undetermined factors between parasitoid‐release and control plots. The decline in\n                    EAB\n                    larval density in our study sites was correlated with significant increases in\n                    EAB\n                    larval parasitism, first by native parasitoids, then by\n                    T. planipennisi\n                    .\n                  \n                \n                \n                  \n                    Life table analyses further indicated that parasitism by the introduced biocontrol agent and the North American native parasitoids contributed significantly to the reduction of net\n                    EAB\n                    population growth rates in our study sites from 2010 to 2014.\n                  \n                \n                \n                  \n                    Synthesis and applications\n                    . Our findings indicate that successful biocontrol of emerald ash borer (\n                    EAB\n                    ) may involve suppression of\n                    EAB\n                    abundance both by local, generalist natural enemies (such as\n                    Atanycolus\n                    spp.) and by introduced specialist parasitoids (such as\n                    T. planipennisi\n                    ). Biological control programmes against\n                    EAB\n                    in the aftermath of invasion should focus on establishing stable populations of\n                    T. planipennisi\n                    and other introduced specialist parasitoids for sustained suppression of low‐density\n                    EAB\n                    populations. Moreover, we recommend releasing the introduced specialist biocontrol agents as soon as possible to prevent the outbreak of\n                    EAB\n                    populations in both newly infested and aftermath forests when\n                    EAB\n                    densities are still low.\n                  \n                \n              \n            \n          , \n            \n              Our findings indicate that successful biocontrol of emerald ash borer (\n              EAB\n              ) may involve suppression of\n              EAB\n              abundance both by local, generalist natural enemies (such as\n              Atanycolus\n              spp.) and by introduced specialist parasitoids (such as\n              T. planipennisi\n              ). Biological control programmes against\n              EAB\n              in the aftermath of invasion should focus on establishing stable populations of\n              T. planipennisi\n              and other introduced specialist parasitoids for sustained suppression of low‐density\n              EAB\n              populations. Moreover, we recommend releasing the introduced specialist biocontrol agents as soon as possible to prevent the outbreak of\n              EAB\n              populations in both newly infested and aftermath forests when\n              EAB\n              densities are still low.","container-title":"Journal of Applied Ecology","DOI":"10.1111/1365-2664.12485","ISSN":"0021-8901, 1365-2664","issue":"5","journalAbbreviation":"Journal of Applied Ecology","language":"en","page":"1246-1254","source":"DOI.org (Crossref)","title":"Population dynamics of an invasive forest insect and associated natural enemies in the aftermath of invasion: implications for biological control","title-short":"Population dynamics of an invasive forest insect and associated natural enemies in the aftermath of invasion","volume":"52","author":[{"family":"Duan","given":"Jian J."},{"family":"Bauer","given":"Leah S."},{"family":"Abell","given":"Kristopher J."},{"family":"Ulyshen","given":"Michael D."},{"family":"Van Driesche","given":"Roy G."}],"editor":[{"family":"Sheppard","given":"Andy"}],"issued":{"date-parts":[["2015",10]]}}},{"id":593,"uris":["http://zotero.org/groups/5270502/items/C32MGLVP"],"itemData":{"id":593,"type":"article-journal","abstract":"Abstract\n            Emerald ash borer (EAB) (Agrilus planipennis Fairmaire), discovered in southeastern Michigan, USA in 2002, has become the most destructive and costly invasive forest insect in North America. This phloem-boring beetle has also invaded Moscow, Russia and continued spread of EAB potentially threatens European ash (Fraxinus spp.) species. This review summarizes EAB life history, including interspecific variation in host preference, invasion impacts and challenges of detecting new infestations and provides an overview of available management tactics. Advances in systemic insecticides, particularly emamectin benzoate products applied via trunk injection, have yielded effective and practical options both to protect individual trees and to slow EAB population growth and ash decline on an area-wide basis without disrupting natural enemies. Economic costs of treating ash are substantially lower than removal costs, retain ecosystem services provided by the trees, reduce sociocultural impacts and conserve genetic diversity in areas invaded by EAB. Girdled ash trees are highly attractive to EAB adults in low-density populations and debarking small girdled trees to locate larval galleries is the most effective EAB detection method. An array of woodpeckers, native larval parasitoids and introduced parasitoids attack EAB life stages but mortality is highly variable. Area-wide management strategies that integrate insecticide-treated trees, girdled ash trap trees and biological control can be adapted for local conditions to slow and reduce EAB impacts.","container-title":"Forestry: An International Journal of Forest Research","DOI":"10.1093/forestry/cpz049","ISSN":"0015-752X, 1464-3626","language":"en","page":"197–211","source":"DOI.org (Crossref)","title":"Challenges, tactics and integrated management of emerald ash borer in North America","volume":"93","author":[{"family":"McCullough","given":"Deborah G"}],"issued":{"date-parts":[["2019",8,14]]}}}],"schema":"https://github.com/citation-style-language/schema/raw/master/csl-citation.json"} </w:instrText>
      </w:r>
      <w:r w:rsidRPr="000D067E">
        <w:rPr>
          <w:rFonts w:eastAsia="Calibri" w:cs="Times New Roman"/>
          <w:color w:val="385623" w:themeColor="accent6" w:themeShade="80"/>
        </w:rPr>
        <w:fldChar w:fldCharType="separate"/>
      </w:r>
      <w:r w:rsidRPr="000D067E">
        <w:rPr>
          <w:rFonts w:eastAsia="Calibri" w:cs="Times New Roman"/>
          <w:color w:val="385623" w:themeColor="accent6" w:themeShade="80"/>
        </w:rPr>
        <w:t>(Duan et al. 2015, McCullough 2019)</w:t>
      </w:r>
      <w:r w:rsidRPr="000D067E">
        <w:rPr>
          <w:rFonts w:eastAsia="Calibri" w:cs="Times New Roman"/>
          <w:color w:val="385623" w:themeColor="accent6" w:themeShade="80"/>
        </w:rPr>
        <w:fldChar w:fldCharType="end"/>
      </w:r>
      <w:r w:rsidRPr="000D067E">
        <w:rPr>
          <w:rFonts w:eastAsia="Calibri" w:cs="Times New Roman"/>
          <w:color w:val="385623" w:themeColor="accent6" w:themeShade="80"/>
        </w:rPr>
        <w:t xml:space="preserve">. </w:t>
      </w:r>
      <w:r w:rsidRPr="000D067E">
        <w:rPr>
          <w:rFonts w:eastAsia="Calibri" w:cs="Times New Roman"/>
          <w:i/>
          <w:iCs/>
          <w:color w:val="385623" w:themeColor="accent6" w:themeShade="80"/>
        </w:rPr>
        <w:t>Tetrastichus planipennisi</w:t>
      </w:r>
      <w:r w:rsidRPr="000D067E">
        <w:rPr>
          <w:rFonts w:eastAsia="Calibri" w:cs="Times New Roman"/>
          <w:color w:val="385623" w:themeColor="accent6" w:themeShade="80"/>
        </w:rPr>
        <w:t xml:space="preserve"> Yang (Hymenoptera: Eulophidae) parasitizes EAB larvae through the thinner bark of young ash trees (&lt;12 cm in diameter) </w:t>
      </w:r>
      <w:r w:rsidRPr="000D067E">
        <w:rPr>
          <w:rFonts w:eastAsia="Calibri" w:cs="Times New Roman"/>
          <w:color w:val="385623" w:themeColor="accent6" w:themeShade="80"/>
        </w:rPr>
        <w:fldChar w:fldCharType="begin"/>
      </w:r>
      <w:r w:rsidRPr="000D067E">
        <w:rPr>
          <w:rFonts w:eastAsia="Calibri" w:cs="Times New Roman"/>
          <w:color w:val="385623" w:themeColor="accent6" w:themeShade="80"/>
        </w:rPr>
        <w:instrText xml:space="preserve"> ADDIN ZOTERO_ITEM CSL_CITATION {"citationID":"bPWm1KZx","properties":{"formattedCitation":"(Abell et al. 2012, Duan et al. 2023)","plainCitation":"(Abell et al. 2012, Duan et al. 2023)","noteIndex":0},"citationItems":[{"id":770,"uris":["http://zotero.org/groups/5270502/items/52JZWR8T"],"itemData":{"id":770,"type":"article-journal","container-title":"Biological Control","DOI":"10.1016/j.biocontrol.2012.08.009","ISSN":"10499644","issue":"3","journalAbbreviation":"Biological Control","language":"en","page":"320-325","source":"DOI.org (Crossref)","title":"The effect of bark thickness on host partitioning between Tetrastichus planipennisi (Hymen: Eulophidae) and Atanycolus spp. (Hymen: Braconidae), two parasitoids of emerald ash borer (Coleop: Buprestidae)","title-short":"The effect of bark thickness on host partitioning between Tetrastichus planipennisi (Hymen","volume":"63","author":[{"family":"Abell","given":"Kristopher J."},{"family":"Duan","given":"Jian J."},{"family":"Bauer","given":"Leah"},{"family":"Lelito","given":"Jonathan P."},{"family":"Van Driesche","given":"Roy G."}],"issued":{"date-parts":[["2012",12]]}}},{"id":599,"uris":["http://zotero.org/groups/5270502/items/T5VVC9XD"],"itemData":{"id":599,"type":"article-journal","container-title":"BioControl","DOI":"10.1007/s10526-023-10182-w","ISSN":"1386-6141, 1573-8248","issue":"2","journalAbbreviation":"BioControl","language":"en","page":"87-100","source":"DOI.org (Crossref)","title":"Protection of North American ash against emerald ash borer with biological control: ecological premises and progress toward success","title-short":"Protection of North American ash against emerald ash borer with biological control","volume":"68","author":[{"family":"Duan","given":"Jian J."},{"family":"Gould","given":"Juli R."},{"family":"Quinn","given":"Nicole F."},{"family":"Petrice","given":"Toby R."},{"family":"Slager","given":"Benjamin H."},{"family":"Poland","given":"Therese M."},{"family":"Bauer","given":"Leah S."},{"family":"Rutledge","given":"Claire E."},{"family":"Elkinton","given":"Joseph S."},{"family":"Van Driesche","given":"Roy G."}],"issued":{"date-parts":[["2023",4]]}}}],"schema":"https://github.com/citation-style-language/schema/raw/master/csl-citation.json"} </w:instrText>
      </w:r>
      <w:r w:rsidRPr="000D067E">
        <w:rPr>
          <w:rFonts w:eastAsia="Calibri" w:cs="Times New Roman"/>
          <w:color w:val="385623" w:themeColor="accent6" w:themeShade="80"/>
        </w:rPr>
        <w:fldChar w:fldCharType="separate"/>
      </w:r>
      <w:r w:rsidRPr="000D067E">
        <w:rPr>
          <w:rFonts w:eastAsia="Calibri" w:cs="Times New Roman"/>
          <w:color w:val="385623" w:themeColor="accent6" w:themeShade="80"/>
        </w:rPr>
        <w:t>(Abell et al. 2012, Duan et al. 2023)</w:t>
      </w:r>
      <w:r w:rsidRPr="000D067E">
        <w:rPr>
          <w:rFonts w:eastAsia="Calibri" w:cs="Times New Roman"/>
          <w:color w:val="385623" w:themeColor="accent6" w:themeShade="80"/>
        </w:rPr>
        <w:fldChar w:fldCharType="end"/>
      </w:r>
      <w:r w:rsidRPr="000D067E">
        <w:rPr>
          <w:rFonts w:eastAsia="Calibri" w:cs="Times New Roman"/>
          <w:color w:val="385623" w:themeColor="accent6" w:themeShade="80"/>
        </w:rPr>
        <w:t xml:space="preserve">, while the longer ovipositor of </w:t>
      </w:r>
      <w:r w:rsidRPr="000D067E">
        <w:rPr>
          <w:rFonts w:eastAsia="Calibri" w:cs="Times New Roman"/>
          <w:i/>
          <w:iCs/>
          <w:color w:val="385623" w:themeColor="accent6" w:themeShade="80"/>
        </w:rPr>
        <w:t>Spathius galinae</w:t>
      </w:r>
      <w:r w:rsidRPr="000D067E">
        <w:rPr>
          <w:rFonts w:eastAsia="Calibri" w:cs="Times New Roman"/>
          <w:color w:val="385623" w:themeColor="accent6" w:themeShade="80"/>
        </w:rPr>
        <w:t xml:space="preserve"> Belokobylskij (Hymenoptera: Braconidae) may allow it to parasitize EAB larvae within ash trees up to about 39 cm in diameter </w:t>
      </w:r>
      <w:r w:rsidRPr="000D067E">
        <w:rPr>
          <w:rFonts w:eastAsia="Calibri" w:cs="Times New Roman"/>
          <w:color w:val="385623" w:themeColor="accent6" w:themeShade="80"/>
        </w:rPr>
        <w:fldChar w:fldCharType="begin"/>
      </w:r>
      <w:r w:rsidRPr="000D067E">
        <w:rPr>
          <w:rFonts w:eastAsia="Calibri" w:cs="Times New Roman"/>
          <w:color w:val="385623" w:themeColor="accent6" w:themeShade="80"/>
        </w:rPr>
        <w:instrText xml:space="preserve"> ADDIN ZOTERO_ITEM CSL_CITATION {"citationID":"xGkYdQ6G","properties":{"formattedCitation":"(Murphy et al. 2017)","plainCitation":"(Murphy et al. 2017)","noteIndex":0},"citationItems":[{"id":746,"uris":["http://zotero.org/groups/5270502/items/38MLNSG3"],"itemData":{"id":746,"type":"article-journal","container-title":"Biological Control","DOI":"10.1016/j.biocontrol.2017.07.004","ISSN":"10499644","journalAbbreviation":"Biological Control","language":"en","page":"8-13","source":"DOI.org (Crossref)","title":"Can Spathius galinae attack emerald ash borer larvae feeding in large ash trees?","volume":"114","author":[{"family":"Murphy","given":"Theresa C."},{"family":"Van Driesche","given":"Roy G."},{"family":"Gould","given":"Juli R."},{"family":"Elkinton","given":"Joseph S."}],"issued":{"date-parts":[["2017",11]]}}}],"schema":"https://github.com/citation-style-language/schema/raw/master/csl-citation.json"} </w:instrText>
      </w:r>
      <w:r w:rsidRPr="000D067E">
        <w:rPr>
          <w:rFonts w:eastAsia="Calibri" w:cs="Times New Roman"/>
          <w:color w:val="385623" w:themeColor="accent6" w:themeShade="80"/>
        </w:rPr>
        <w:fldChar w:fldCharType="separate"/>
      </w:r>
      <w:r w:rsidRPr="000D067E">
        <w:rPr>
          <w:rFonts w:eastAsia="Calibri" w:cs="Times New Roman"/>
          <w:color w:val="385623" w:themeColor="accent6" w:themeShade="80"/>
        </w:rPr>
        <w:t>(Murphy et al. 2017)</w:t>
      </w:r>
      <w:r w:rsidRPr="000D067E">
        <w:rPr>
          <w:rFonts w:eastAsia="Calibri" w:cs="Times New Roman"/>
          <w:color w:val="385623" w:themeColor="accent6" w:themeShade="80"/>
        </w:rPr>
        <w:fldChar w:fldCharType="end"/>
      </w:r>
      <w:r w:rsidRPr="000D067E">
        <w:rPr>
          <w:rFonts w:eastAsia="Calibri" w:cs="Times New Roman"/>
          <w:color w:val="385623" w:themeColor="accent6" w:themeShade="80"/>
        </w:rPr>
        <w:t xml:space="preserve">. Meanwhile, the tiny </w:t>
      </w:r>
      <w:r w:rsidRPr="000D067E">
        <w:rPr>
          <w:rFonts w:eastAsia="Calibri" w:cs="Times New Roman"/>
          <w:i/>
          <w:iCs/>
          <w:color w:val="385623" w:themeColor="accent6" w:themeShade="80"/>
        </w:rPr>
        <w:t>Oobius agrili</w:t>
      </w:r>
      <w:r w:rsidRPr="000D067E">
        <w:rPr>
          <w:rFonts w:eastAsia="Calibri" w:cs="Times New Roman"/>
          <w:color w:val="385623" w:themeColor="accent6" w:themeShade="80"/>
        </w:rPr>
        <w:t xml:space="preserve"> Zhang &amp; Huang (Hymenoptera: Encyrtidae) parasitizes EAB eggs in bark crevices </w:t>
      </w:r>
      <w:r w:rsidRPr="000D067E">
        <w:rPr>
          <w:rFonts w:eastAsia="Calibri" w:cs="Times New Roman"/>
          <w:color w:val="385623" w:themeColor="accent6" w:themeShade="80"/>
        </w:rPr>
        <w:fldChar w:fldCharType="begin"/>
      </w:r>
      <w:r w:rsidRPr="000D067E">
        <w:rPr>
          <w:rFonts w:eastAsia="Calibri" w:cs="Times New Roman"/>
          <w:color w:val="385623" w:themeColor="accent6" w:themeShade="80"/>
        </w:rPr>
        <w:instrText xml:space="preserve"> ADDIN ZOTERO_ITEM CSL_CITATION {"citationID":"okjINaWa","properties":{"formattedCitation":"(Quinn et al. 2023)","plainCitation":"(Quinn et al. 2023)","noteIndex":0},"citationItems":[{"id":857,"uris":["http://zotero.org/groups/5270502/items/RKPWQX7N"],"itemData":{"id":857,"type":"article-journal","abstract":"The emerald ash borer (EAB), Agrilus planipennis Fairmaire (Coleoptera: Buprestidae), is an invasive woodboring pest of ash trees (Fraxinus sp.) in North America. Among the Asiatic parasitoids being released for the management of EAB in North America, Oobius agrili Zhang and Huang (Hymenoptera: Encyrtidae) is the only EAB egg parasitoid. To date, more than 2.5 million O. agrili have been released in North America; however, few studies have examined its success as a biological control agent of EAB. We conducted studies to assess O. agrili establishment, persistence, spread, and EAB egg parasitism rates in Michigan at the earliest release sites (2007–2010), as well as at more recent release sites (2015–2016) in 3 Northeastern United States (Connecticut, Massachusetts, New York). In both regions, we documented successful O. agrili establishment at all but one release site. In Michigan, O. agrili has persisted at release sites for over a decade and spread to all control sites located 0.6–3.8 km from release sites. Overall, EAB egg parasitism ranged from 1.5% to 51.2% (mean of 21.4%) during 2016–2020 in Michigan and from 2.6% to 29.2% (mean of 16.1%) during 2018–2020 in the Northeastern states. Future research efforts should focus on factors affecting the spatiotemporal variation in EAB egg parasitism rates by O. agrili, as well as its potential range in North America.","container-title":"Journal of Economic Entomology","DOI":"10.1093/jee/toad120","ISSN":"0022-0493, 1938-291X","issue":"4","language":"en","license":"https://academic.oup.com/pages/standard-publication-reuse-rights","page":"1165-1170","source":"DOI.org (Crossref)","title":"Postrelease assessment of &lt;i&gt;Oobius agrili&lt;/i&gt; (Hymenoptera: Encyrtidae) establishment and persistence in Michigan and the Northeastern United States","title-short":"Postrelease assessment of &lt;i&gt;Oobius agrili&lt;/i&gt; (Hymenoptera","volume":"116","author":[{"family":"Quinn","given":"Nicole F"},{"family":"Petrice","given":"Toby R"},{"family":"Schmude","given":"Jonathan M"},{"family":"Poland","given":"Therese M"},{"family":"Bauer","given":"Leah S"},{"family":"Rutlege","given":"Claire E"},{"family":"Van Driesche","given":"Roy G"},{"family":"Elkinton","given":"Joseph S"},{"family":"Duan","given":"Jian J"}],"editor":[{"family":"Martel","given":"Veronique"}],"issued":{"date-parts":[["2023",8,10]]}}}],"schema":"https://github.com/citation-style-language/schema/raw/master/csl-citation.json"} </w:instrText>
      </w:r>
      <w:r w:rsidRPr="000D067E">
        <w:rPr>
          <w:rFonts w:eastAsia="Calibri" w:cs="Times New Roman"/>
          <w:color w:val="385623" w:themeColor="accent6" w:themeShade="80"/>
        </w:rPr>
        <w:fldChar w:fldCharType="separate"/>
      </w:r>
      <w:r w:rsidRPr="000D067E">
        <w:rPr>
          <w:rFonts w:eastAsia="Calibri" w:cs="Times New Roman"/>
          <w:color w:val="385623" w:themeColor="accent6" w:themeShade="80"/>
        </w:rPr>
        <w:t>(Quinn et al. 2023)</w:t>
      </w:r>
      <w:r w:rsidRPr="000D067E">
        <w:rPr>
          <w:rFonts w:eastAsia="Calibri" w:cs="Times New Roman"/>
          <w:color w:val="385623" w:themeColor="accent6" w:themeShade="80"/>
        </w:rPr>
        <w:fldChar w:fldCharType="end"/>
      </w:r>
      <w:r w:rsidRPr="000D067E">
        <w:rPr>
          <w:rFonts w:eastAsia="Calibri" w:cs="Times New Roman"/>
          <w:color w:val="385623" w:themeColor="accent6" w:themeShade="80"/>
        </w:rPr>
        <w:t>. The long-term persistence of ash populations in natural forests of North America will depend on the dynamic interactions among the cohort of immature ash in the forest understory, competing plants, low-density EAB populations, and introduced parasitoids.</w:t>
      </w:r>
    </w:p>
    <w:p w14:paraId="5ADB5B16" w14:textId="77777777" w:rsidR="00872B9C" w:rsidRPr="000D067E" w:rsidRDefault="00872B9C" w:rsidP="00872B9C">
      <w:pPr>
        <w:spacing w:line="480" w:lineRule="auto"/>
        <w:ind w:firstLine="720"/>
        <w:rPr>
          <w:rFonts w:eastAsia="Calibri" w:cs="Times New Roman"/>
          <w:color w:val="385623" w:themeColor="accent6" w:themeShade="80"/>
        </w:rPr>
      </w:pPr>
      <w:r w:rsidRPr="000D067E">
        <w:rPr>
          <w:rFonts w:eastAsia="Calibri" w:cs="Times New Roman"/>
          <w:color w:val="385623" w:themeColor="accent6" w:themeShade="80"/>
        </w:rPr>
        <w:lastRenderedPageBreak/>
        <w:t xml:space="preserve">Species of ash currently grow in many ecological situations and forest types across North America. However, long-term patterns of ash regeneration and persistence may vary among forest types due to local abiotic and biotic conditions. Ash is found in a variety of situations, including early-successional old-fields </w:t>
      </w:r>
      <w:r w:rsidRPr="000D067E">
        <w:rPr>
          <w:rFonts w:eastAsia="Calibri" w:cs="Times New Roman"/>
          <w:color w:val="385623" w:themeColor="accent6" w:themeShade="80"/>
        </w:rPr>
        <w:fldChar w:fldCharType="begin"/>
      </w:r>
      <w:r w:rsidRPr="000D067E">
        <w:rPr>
          <w:rFonts w:eastAsia="Calibri" w:cs="Times New Roman"/>
          <w:color w:val="385623" w:themeColor="accent6" w:themeShade="80"/>
        </w:rPr>
        <w:instrText xml:space="preserve"> ADDIN ZOTERO_ITEM CSL_CITATION {"citationID":"6uOhhik9","properties":{"formattedCitation":"(Morris et al. 2023)","plainCitation":"(Morris et al. 2023)","noteIndex":0},"citationItems":[{"id":1082,"uris":["http://zotero.org/groups/5270502/items/WU56TLYI"],"itemData":{"id":1082,"type":"article-journal","abstract":"In many forest stands, persistence of mature ash (Fraxinus spp.) and the ability of regenerating ash to reach maturity is likely to influence future forest composition and ecosystem structure. Seedlings and saplings are often too small to be infested by the initial wave of invasive emerald ash borer (EAB), Agrilus planipennis Fairmaire, and low release numbers and a lagged response of introduced biological control agents in outbreak EAB populations make quick protection of mature trees unpredictable but may provide protection for the next generation of ash. This study reports current composition and status of historically ash-dominated forest stands in eastern and western New York a decade after first EAB detection and nine years after release of parasitoid wasps for bio­ logical control. Monitored trees exhibited an increasingly binary status over the study period with the death of almost all trees that initially showed signs of decline, leaving only healthy individuals with full canopies alive. Near complete mortality of mature trees was observed in eastern New York, whereas a substantial number of mature trees persisted in western New York. There was little change in numbers of ash seedlings (&lt;2.5 cm DBH) or saplings (≥2.5 cm DBH and &lt; 10 cm DBH) between 2014 and 2021 in either region; however, density of the tallest seedlings (&gt;1 m in height) increased significantly in eastern New York. Changes in overstory forest composition were mostly explained by loss of mature ash. These results provide hope for regenerating ash to grow into existing canopy gaps with the protection provided by continued presence of biological control agents.","container-title":"Forest Ecology and Management","DOI":"10.1016/j.foreco.2023.121464","ISSN":"03781127","journalAbbreviation":"Forest Ecology and Management","language":"en","page":"121464","source":"DOI.org (Crossref)","title":"Status of ash forests and regeneration a decade after first detection of emerald ash borer infestation in New York state","volume":"549","author":[{"family":"Morris","given":"T.D."},{"family":"Gould","given":"J.R."},{"family":"Drake","given":"J."},{"family":"Fierke","given":"M.K."}],"issued":{"date-parts":[["2023",12]]}}}],"schema":"https://github.com/citation-style-language/schema/raw/master/csl-citation.json"} </w:instrText>
      </w:r>
      <w:r w:rsidRPr="000D067E">
        <w:rPr>
          <w:rFonts w:eastAsia="Calibri" w:cs="Times New Roman"/>
          <w:color w:val="385623" w:themeColor="accent6" w:themeShade="80"/>
        </w:rPr>
        <w:fldChar w:fldCharType="separate"/>
      </w:r>
      <w:r w:rsidRPr="000D067E">
        <w:rPr>
          <w:rFonts w:eastAsia="Calibri" w:cs="Times New Roman"/>
          <w:color w:val="385623" w:themeColor="accent6" w:themeShade="80"/>
        </w:rPr>
        <w:t>(Morris et al. 2023)</w:t>
      </w:r>
      <w:r w:rsidRPr="000D067E">
        <w:rPr>
          <w:rFonts w:eastAsia="Calibri" w:cs="Times New Roman"/>
          <w:color w:val="385623" w:themeColor="accent6" w:themeShade="80"/>
        </w:rPr>
        <w:fldChar w:fldCharType="end"/>
      </w:r>
      <w:r w:rsidRPr="000D067E">
        <w:rPr>
          <w:rFonts w:eastAsia="Calibri" w:cs="Times New Roman"/>
          <w:color w:val="385623" w:themeColor="accent6" w:themeShade="80"/>
        </w:rPr>
        <w:t xml:space="preserve">, mixed hardwood forests on slopes </w:t>
      </w:r>
      <w:r w:rsidRPr="000D067E">
        <w:rPr>
          <w:rFonts w:eastAsia="Calibri" w:cs="Times New Roman"/>
          <w:color w:val="385623" w:themeColor="accent6" w:themeShade="80"/>
        </w:rPr>
        <w:fldChar w:fldCharType="begin"/>
      </w:r>
      <w:r w:rsidRPr="000D067E">
        <w:rPr>
          <w:rFonts w:eastAsia="Calibri" w:cs="Times New Roman"/>
          <w:color w:val="385623" w:themeColor="accent6" w:themeShade="80"/>
        </w:rPr>
        <w:instrText xml:space="preserve"> ADDIN ZOTERO_ITEM CSL_CITATION {"citationID":"wa5q2HJq","properties":{"formattedCitation":"(Royo and Knight 2012)","plainCitation":"(Royo and Knight 2012)","noteIndex":0},"citationItems":[{"id":1245,"uris":["http://zotero.org/groups/5270502/items/6BHDN2M5"],"itemData":{"id":1245,"type":"article-journal","abstract":"Over the past century, white ash (Fraxinus americana) populations throughout its range have deteriorated as a result of declining tree health and increased mortality rates. Although co-occurring factors including site nutritional deﬁciencies and punctuated stress events (e.g., defoliations, drought) are hypothesized to trigger white ash decline, there are no empirical assessments of these factors at regional scales. In this study, we evaluated ash crown dieback, crown health condition, and mortality on 190 plots paired along a topographic gradient known to differ in site nutrition across a 3000 km2 area of northwestern Pennsylvania, USA. Additionally, we assessed white ash foliar nutrient content and additional factors including defoliation history as potential explanatory variables at all sites. White ash populations on upper slopes consistently had signiﬁcantly greater dieback, poorer crown condition, and greater mortality than populations in paired plots on lower slopes. Despite nearly two decades since the last major elm spanworm defoliation, this stressor further ampliﬁed the differences in health and mortality seen between slope positions. On the relatively cation deﬁcient upper slope positions, crown dieback and crown condition improved with increasing foliar cation (Ca2+, Mg2+) concentration. Our results indicate that white ash health is strongly inﬂuenced by site nutrition, and defoliation can trigger declines in cation-deﬁcient sites. Knowledge of how landscape position and nutrition inﬂuence white ash health may alter management responses to insect outbreak events.","container-title":"Forest Ecology and Management","DOI":"10.1016/j.foreco.2012.08.049","ISSN":"03781127","journalAbbreviation":"Forest Ecology and Management","language":"en","license":"https://www.elsevier.com/tdm/userlicense/1.0/","page":"8-15","source":"DOI.org (Crossref)","title":"White ash (Fraxinus americana) decline and mortality: The role of site nutrition and stress history","title-short":"White ash (Fraxinus americana) decline and mortality","volume":"286","author":[{"family":"Royo","given":"Alejandro A."},{"family":"Knight","given":"Kathleen S."}],"issued":{"date-parts":[["2012",12]]}}}],"schema":"https://github.com/citation-style-language/schema/raw/master/csl-citation.json"} </w:instrText>
      </w:r>
      <w:r w:rsidRPr="000D067E">
        <w:rPr>
          <w:rFonts w:eastAsia="Calibri" w:cs="Times New Roman"/>
          <w:color w:val="385623" w:themeColor="accent6" w:themeShade="80"/>
        </w:rPr>
        <w:fldChar w:fldCharType="separate"/>
      </w:r>
      <w:r w:rsidRPr="000D067E">
        <w:rPr>
          <w:rFonts w:eastAsia="Calibri" w:cs="Times New Roman"/>
          <w:color w:val="385623" w:themeColor="accent6" w:themeShade="80"/>
        </w:rPr>
        <w:t>(Royo and Knight 2012)</w:t>
      </w:r>
      <w:r w:rsidRPr="000D067E">
        <w:rPr>
          <w:rFonts w:eastAsia="Calibri" w:cs="Times New Roman"/>
          <w:color w:val="385623" w:themeColor="accent6" w:themeShade="80"/>
        </w:rPr>
        <w:fldChar w:fldCharType="end"/>
      </w:r>
      <w:r w:rsidRPr="000D067E">
        <w:rPr>
          <w:rFonts w:eastAsia="Calibri" w:cs="Times New Roman"/>
          <w:color w:val="385623" w:themeColor="accent6" w:themeShade="80"/>
        </w:rPr>
        <w:t xml:space="preserve">, riparian areas along streams </w:t>
      </w:r>
      <w:r w:rsidRPr="000D067E">
        <w:rPr>
          <w:rFonts w:eastAsia="Calibri" w:cs="Times New Roman"/>
          <w:color w:val="385623" w:themeColor="accent6" w:themeShade="80"/>
        </w:rPr>
        <w:fldChar w:fldCharType="begin"/>
      </w:r>
      <w:r w:rsidRPr="000D067E">
        <w:rPr>
          <w:rFonts w:eastAsia="Calibri" w:cs="Times New Roman"/>
          <w:color w:val="385623" w:themeColor="accent6" w:themeShade="80"/>
        </w:rPr>
        <w:instrText xml:space="preserve"> ADDIN ZOTERO_ITEM CSL_CITATION {"citationID":"HA6ike1w","properties":{"formattedCitation":"(Engelken et al. 2020)","plainCitation":"(Engelken et al. 2020)","noteIndex":0},"citationItems":[{"id":739,"uris":["http://zotero.org/groups/5270502/items/3L7PIM45"],"itemData":{"id":739,"type":"article-journal","container-title":"Forest Ecology and Management","DOI":"10.1016/j.foreco.2019.117684","ISSN":"03781127","journalAbbreviation":"Forest Ecology and Management","language":"en","page":"117684","source":"DOI.org (Crossref)","title":"Legacy effects of emerald ash borer on riparian forest vegetation and structure","volume":"457","author":[{"family":"Engelken","given":"Patrick J."},{"family":"Benbow","given":"M. Eric"},{"family":"McCullough","given":"Deborah G."}],"issued":{"date-parts":[["2020",2]]}}}],"schema":"https://github.com/citation-style-language/schema/raw/master/csl-citation.json"} </w:instrText>
      </w:r>
      <w:r w:rsidRPr="000D067E">
        <w:rPr>
          <w:rFonts w:eastAsia="Calibri" w:cs="Times New Roman"/>
          <w:color w:val="385623" w:themeColor="accent6" w:themeShade="80"/>
        </w:rPr>
        <w:fldChar w:fldCharType="separate"/>
      </w:r>
      <w:r w:rsidRPr="000D067E">
        <w:rPr>
          <w:rFonts w:eastAsia="Calibri" w:cs="Times New Roman"/>
          <w:color w:val="385623" w:themeColor="accent6" w:themeShade="80"/>
        </w:rPr>
        <w:t>(Engelken et al. 2020)</w:t>
      </w:r>
      <w:r w:rsidRPr="000D067E">
        <w:rPr>
          <w:rFonts w:eastAsia="Calibri" w:cs="Times New Roman"/>
          <w:color w:val="385623" w:themeColor="accent6" w:themeShade="80"/>
        </w:rPr>
        <w:fldChar w:fldCharType="end"/>
      </w:r>
      <w:r w:rsidRPr="000D067E">
        <w:rPr>
          <w:rFonts w:eastAsia="Calibri" w:cs="Times New Roman"/>
          <w:color w:val="385623" w:themeColor="accent6" w:themeShade="80"/>
        </w:rPr>
        <w:t xml:space="preserve">, river floodplains </w:t>
      </w:r>
      <w:r w:rsidRPr="000D067E">
        <w:rPr>
          <w:rFonts w:eastAsia="Calibri" w:cs="Times New Roman"/>
          <w:color w:val="385623" w:themeColor="accent6" w:themeShade="80"/>
        </w:rPr>
        <w:fldChar w:fldCharType="begin"/>
      </w:r>
      <w:r w:rsidRPr="000D067E">
        <w:rPr>
          <w:rFonts w:eastAsia="Calibri" w:cs="Times New Roman"/>
          <w:color w:val="385623" w:themeColor="accent6" w:themeShade="80"/>
        </w:rPr>
        <w:instrText xml:space="preserve"> ADDIN ZOTERO_ITEM CSL_CITATION {"citationID":"r7Wp61B0","properties":{"formattedCitation":"(Siegert et al. 2021)","plainCitation":"(Siegert et al. 2021)","noteIndex":0},"citationItems":[{"id":1080,"uris":["http://zotero.org/groups/5270502/items/NNJC268G"],"itemData":{"id":1080,"type":"article-journal","abstract":"Quantifying changes in ash (Fraxinus spp.) demography and emerald ash borer (EAB; Agrilus planipennis) carrying capacity in forested ecosystems is essential for understanding impacts of this invader and projecting future species composition in aftermath forests in North America. We inventoried green ash (F. pennsylvanica) and black ash (F. nigra) trees in two ash-dominated Michigan forests invaded by EAB, estimated phloem area, and potential EAB adult production before tree mortality occurred in 2007 and 2008. We re-inventoried both areas approxi­ mately a decade later to assess post-invasion ash demographics and EAB carrying capacity. Ash distribution by size class initially followed a negative exponential function. In the Pre-EAB inventories, small trees (2.5–13 cm dbh) accounted for more than 70% of the stems but comprised less than 20% of the ash phloem. Mid-sized trees (26–42 cm dbh) represented &lt;10% of stems but accounted for at least 40% of the phloem. In Post-EAB in­ ventories, nearly all ash &gt;13 cm dbh were dead and EAB carrying capacity was reduced by 94% and 99% in the two areas. Live stump sprouts were present on 25–30% of EAB-killed green ash trees but were absent on dead black ash trees. Ash sapling and recruit density varied within and between forests, but newly germinated ash seedlings were absent. Whether green or black ash will function as overstory species in post-invasion forests in North America may be jeopardized by the near extirpation of seed sources and endemic EAB populations likely to limit recruitment of ash saplings and seedlings.","container-title":"Forest Ecology and Management","DOI":"10.1016/j.foreco.2021.119335","ISSN":"03781127","journalAbbreviation":"Forest Ecology and Management","language":"en","page":"119335","source":"DOI.org (Crossref)","title":"Changes in demography and carrying capacity of green ash and black ash ten years after emerald ash borer invasion of two ash-dominant forests","volume":"494","author":[{"family":"Siegert","given":"Nathan W."},{"family":"Engelken","given":"Patrick J."},{"family":"McCullough","given":"Deborah G."}],"issued":{"date-parts":[["2021",8]]}}}],"schema":"https://github.com/citation-style-language/schema/raw/master/csl-citation.json"} </w:instrText>
      </w:r>
      <w:r w:rsidRPr="000D067E">
        <w:rPr>
          <w:rFonts w:eastAsia="Calibri" w:cs="Times New Roman"/>
          <w:color w:val="385623" w:themeColor="accent6" w:themeShade="80"/>
        </w:rPr>
        <w:fldChar w:fldCharType="separate"/>
      </w:r>
      <w:r w:rsidRPr="000D067E">
        <w:rPr>
          <w:rFonts w:eastAsia="Calibri" w:cs="Times New Roman"/>
          <w:color w:val="385623" w:themeColor="accent6" w:themeShade="80"/>
        </w:rPr>
        <w:t>(Siegert et al. 2021)</w:t>
      </w:r>
      <w:r w:rsidRPr="000D067E">
        <w:rPr>
          <w:rFonts w:eastAsia="Calibri" w:cs="Times New Roman"/>
          <w:color w:val="385623" w:themeColor="accent6" w:themeShade="80"/>
        </w:rPr>
        <w:fldChar w:fldCharType="end"/>
      </w:r>
      <w:r w:rsidRPr="000D067E">
        <w:rPr>
          <w:rFonts w:eastAsia="Calibri" w:cs="Times New Roman"/>
          <w:color w:val="385623" w:themeColor="accent6" w:themeShade="80"/>
        </w:rPr>
        <w:t xml:space="preserve">, swamps formed from glacial lake plains </w:t>
      </w:r>
      <w:r w:rsidRPr="000D067E">
        <w:rPr>
          <w:rFonts w:eastAsia="Calibri" w:cs="Times New Roman"/>
          <w:color w:val="385623" w:themeColor="accent6" w:themeShade="80"/>
        </w:rPr>
        <w:fldChar w:fldCharType="begin"/>
      </w:r>
      <w:r w:rsidRPr="000D067E">
        <w:rPr>
          <w:rFonts w:eastAsia="Calibri" w:cs="Times New Roman"/>
          <w:color w:val="385623" w:themeColor="accent6" w:themeShade="80"/>
        </w:rPr>
        <w:instrText xml:space="preserve"> ADDIN ZOTERO_ITEM CSL_CITATION {"citationID":"4Nxf0bGG","properties":{"formattedCitation":"(Abella et al. 2019)","plainCitation":"(Abella et al. 2019)","noteIndex":0},"citationItems":[{"id":1207,"uris":["http://zotero.org/groups/5270502/items/F4ZKLJC8"],"itemData":{"id":1207,"type":"article-journal","container-title":"Biological Invasions","DOI":"10.1007/s10530-019-02080-z","ISSN":"1387-3547, 1573-1464","issue":"12","journalAbbreviation":"Biol Invasions","language":"en","page":"3685-3696","source":"DOI.org (Crossref)","title":"Fourteen years of swamp forest change from the onset, during, and after invasion of emerald ash borer","volume":"21","author":[{"family":"Abella","given":"Scott R."},{"family":"Hausman","given":"Constance E."},{"family":"Jaeger","given":"John F."},{"family":"Menard","given":"Karen S."},{"family":"Schetter","given":"Timothy A."},{"family":"Rocha","given":"Oscar J."}],"issued":{"date-parts":[["2019",12]]}}}],"schema":"https://github.com/citation-style-language/schema/raw/master/csl-citation.json"} </w:instrText>
      </w:r>
      <w:r w:rsidRPr="000D067E">
        <w:rPr>
          <w:rFonts w:eastAsia="Calibri" w:cs="Times New Roman"/>
          <w:color w:val="385623" w:themeColor="accent6" w:themeShade="80"/>
        </w:rPr>
        <w:fldChar w:fldCharType="separate"/>
      </w:r>
      <w:r w:rsidRPr="000D067E">
        <w:rPr>
          <w:rFonts w:eastAsia="Calibri" w:cs="Times New Roman"/>
          <w:color w:val="385623" w:themeColor="accent6" w:themeShade="80"/>
        </w:rPr>
        <w:t>(Abella et al. 2019)</w:t>
      </w:r>
      <w:r w:rsidRPr="000D067E">
        <w:rPr>
          <w:rFonts w:eastAsia="Calibri" w:cs="Times New Roman"/>
          <w:color w:val="385623" w:themeColor="accent6" w:themeShade="80"/>
        </w:rPr>
        <w:fldChar w:fldCharType="end"/>
      </w:r>
      <w:r w:rsidRPr="000D067E">
        <w:rPr>
          <w:rFonts w:eastAsia="Calibri" w:cs="Times New Roman"/>
          <w:color w:val="385623" w:themeColor="accent6" w:themeShade="80"/>
        </w:rPr>
        <w:t xml:space="preserve">, and depressional areas fed by ground or surface water </w:t>
      </w:r>
      <w:r w:rsidRPr="000D067E">
        <w:rPr>
          <w:rFonts w:eastAsia="Calibri" w:cs="Times New Roman"/>
          <w:color w:val="385623" w:themeColor="accent6" w:themeShade="80"/>
        </w:rPr>
        <w:fldChar w:fldCharType="begin"/>
      </w:r>
      <w:r w:rsidRPr="000D067E">
        <w:rPr>
          <w:rFonts w:eastAsia="Calibri" w:cs="Times New Roman"/>
          <w:color w:val="385623" w:themeColor="accent6" w:themeShade="80"/>
        </w:rPr>
        <w:instrText xml:space="preserve"> ADDIN ZOTERO_ITEM CSL_CITATION {"citationID":"B0NcnMOi","properties":{"formattedCitation":"(Golet et al. 1993)","plainCitation":"(Golet et al. 1993)","noteIndex":0},"citationItems":[{"id":1253,"uris":["http://zotero.org/groups/5270502/items/WM6SYLA5"],"itemData":{"id":1253,"type":"book","collection-title":"Biological report","note":"LCCN: 94168251","publisher":"U.S. Department of the Interior, Fish and Wildlife Service","title":"Ecology of Red Maple Swamps in the Glaciated Northeast: A Community Profile","URL":"https://books.google.com/books?id=1aQsAQAAMAAJ","author":[{"family":"Golet","given":"F.C."},{"family":"Allen","given":"J.A."},{"family":"Fish","given":"U. S."},{"family":"Service","given":"Wildlife"}],"issued":{"date-parts":[["1993"]]}}}],"schema":"https://github.com/citation-style-language/schema/raw/master/csl-citation.json"} </w:instrText>
      </w:r>
      <w:r w:rsidRPr="000D067E">
        <w:rPr>
          <w:rFonts w:eastAsia="Calibri" w:cs="Times New Roman"/>
          <w:color w:val="385623" w:themeColor="accent6" w:themeShade="80"/>
        </w:rPr>
        <w:fldChar w:fldCharType="separate"/>
      </w:r>
      <w:r w:rsidRPr="000D067E">
        <w:rPr>
          <w:rFonts w:eastAsia="Calibri" w:cs="Times New Roman"/>
          <w:color w:val="385623" w:themeColor="accent6" w:themeShade="80"/>
        </w:rPr>
        <w:t>(Golet et al. 1993)</w:t>
      </w:r>
      <w:r w:rsidRPr="000D067E">
        <w:rPr>
          <w:rFonts w:eastAsia="Calibri" w:cs="Times New Roman"/>
          <w:color w:val="385623" w:themeColor="accent6" w:themeShade="80"/>
        </w:rPr>
        <w:fldChar w:fldCharType="end"/>
      </w:r>
      <w:r w:rsidRPr="000D067E">
        <w:rPr>
          <w:rFonts w:eastAsia="Calibri" w:cs="Times New Roman"/>
          <w:color w:val="385623" w:themeColor="accent6" w:themeShade="80"/>
        </w:rPr>
        <w:t xml:space="preserve">. These forests can be classified using a variety of abiotic characteristics, but hydrology is one of the most impactful because of its effect on tree survival and species composition </w:t>
      </w:r>
      <w:r w:rsidRPr="000D067E">
        <w:rPr>
          <w:rFonts w:eastAsia="Calibri" w:cs="Times New Roman"/>
          <w:color w:val="385623" w:themeColor="accent6" w:themeShade="80"/>
        </w:rPr>
        <w:fldChar w:fldCharType="begin"/>
      </w:r>
      <w:r w:rsidRPr="000D067E">
        <w:rPr>
          <w:rFonts w:eastAsia="Calibri" w:cs="Times New Roman"/>
          <w:color w:val="385623" w:themeColor="accent6" w:themeShade="80"/>
        </w:rPr>
        <w:instrText xml:space="preserve"> ADDIN ZOTERO_ITEM CSL_CITATION {"citationID":"bFdBbdfY","properties":{"formattedCitation":"(Megonigal et al. 1997, Niinemets and Valladares 2006)","plainCitation":"(Megonigal et al. 1997, Niinemets and Valladares 2006)","noteIndex":0},"citationItems":[{"id":1216,"uris":["http://zotero.org/groups/5270502/items/M7IQ34WB"],"itemData":{"id":1216,"type":"article-journal","abstract":"It has been hypothesized that periodically ﬂooded forests have higher rates of aboveground net primary production than upland forests and near-continuously ﬂooded forests, but a competing hypothesis holds that the beneﬁts of periodic inputs of nutrients and water may be diminished by stresses associated with anaerobic soils or drought. To test these hypotheses, we measured groundwater table depths and aboveground productivity in ﬂoodplain forests of South Carolina and Louisiana. We established paired plots on locally dry, intermediate, and wet topographic positions across three hydrologic transects in each state. These plots encompassed upland hardwood, bottomland hardwood, and cypress swamp forests. Measurements of leaf litterfall, wood production, and groundwater table depth were made in 1987 and 1988. We then used mean growing-season water depth (MWD) to group the plots into three classes: wet (Ͼ0 cm), intermediate (0 to Ϫ60 cm), and dry (ϽϪ60 cm). Aboveground net primary production (NPP) on wet plots (2-yr mean Ϯ 1 SD ϭ 675 Ϯ 271 g·mϪ2·yrϪ1) was signiﬁcantly lower than on intermediate and dry plots (P Յ 0.02). There was no signiﬁcant difference between intermediate and dry plots (107 Ϯ 189 and 1038 Ϯ 91) g·mϪ2·yrϪ1, respectively). In addition, aboveground NPP on intermediate plots was not signiﬁcantly different from 22 temperate upland forests in the literature.","container-title":"Ecology","DOI":"10.1890/0012-9658(1997)078[0370:APISFF]2.0.CO;2","ISSN":"0012-9658","issue":"2","journalAbbreviation":"Ecology","language":"en","license":"http://doi.wiley.com/10.1002/tdm_license_1.1","page":"370-384","source":"DOI.org (Crossref)","title":"Aboveground Production in Southeastern Floodplain Forests: A Test of the Subsidy-Stress Hypothesis","title-short":"ABOVEGROUND PRODUCTION IN SOUTHEASTERN FLOODPLAIN FORESTS","volume":"78","author":[{"family":"Megonigal","given":"J. Patrick"},{"family":"Conner","given":"William H."},{"family":"Kroeger","given":"Steven"},{"family":"Sharitz","given":"Rebecca R."}],"issued":{"date-parts":[["1997",3]]}}},{"id":1211,"uris":["http://zotero.org/groups/5270502/items/IMCDUL5A"],"itemData":{"id":1211,"type":"article-journal","abstract":"Lack of information on ecological characteristics of species across different continents hinders development of general world-scale quantitative vegetation dynamic models. We constructed common scales of shade, drought, and waterlogging tolerance for 806 North American, European/West Asian, and East Asian temperate shrubs and trees representing about 40% of the extant natural Northern Hemisphere species pool. These scales were used to test the hypotheses that shade tolerance is negatively related to drought and waterlogging tolerances, and that these correlations vary among continents and plant functional types. We observed signiﬁcant negative correlations among shade and drought tolerance rankings for all data pooled, and separately for every continent and plant functional type, except for evergreen angiosperms. Another signiﬁcant trade-off was found for drought and waterlogging tolerance for all continents, and for evergreen and deciduous angiosperms, but not for gymnosperms. For all data pooled, for Europe and East Asia, and for evergreen and deciduous angiosperms, shade tolerance was also negatively associated with waterlogging tolerance. Quantile regressions revealed that the negative relationship between shade and drought tolerance was signiﬁcant for species growing in deep to moderate shade and that the negative relationship between shade and waterlogging tolerance was signiﬁcant for species growing in moderate shade to high light, explaining why all relationships between different tolerances were negative according to general regression analyses. Phylogenetic signal in the tolerance to any one of the three environmental factors studied was signiﬁcant but low, with only 21–24% of cladogram nodes exhibiting signiﬁcant conservatism. The inverse relationships between different tolerances were signiﬁcant in phylogenetically independent analyses both for the overall pool of species and for two multispecies genera (Pinus and Quercus) for which reliable molecular phylogenies were available. Only 2.6–10.3% of the species were relatively tolerant to two environmental stresses simultaneously (tolerance value !3), and only three species were tolerant to all three stresses, supporting the existence of functional trade-offs in adjusting to multiple environmental limitations. These trade-offs represent a constraint for niche differentiation, reducing the diversity of plant responses to the many combinations of irradiance and water supply that are found in natural ecosystems.","container-title":"Ecological Monographs","DOI":"10.1890/0012-9615(2006)076[0521:TTSDAW]2.0.CO;2","ISSN":"0012-9615","issue":"4","journalAbbreviation":"Ecological Monographs","language":"en","license":"http://doi.wiley.com/10.1002/tdm_license_1.1","page":"521-547","source":"DOI.org (Crossref)","title":"Tolerance to Shade, Drought, and Waterlogging of Temperate Northern Hemisphere Trees and Shrubs","volume":"76","author":[{"family":"Niinemets","given":"Ülo"},{"family":"Valladares","given":"Fernando"}],"issued":{"date-parts":[["2006",11]]}}}],"schema":"https://github.com/citation-style-language/schema/raw/master/csl-citation.json"} </w:instrText>
      </w:r>
      <w:r w:rsidRPr="000D067E">
        <w:rPr>
          <w:rFonts w:eastAsia="Calibri" w:cs="Times New Roman"/>
          <w:color w:val="385623" w:themeColor="accent6" w:themeShade="80"/>
        </w:rPr>
        <w:fldChar w:fldCharType="separate"/>
      </w:r>
      <w:r w:rsidRPr="000D067E">
        <w:rPr>
          <w:rFonts w:eastAsia="Calibri" w:cs="Times New Roman"/>
          <w:color w:val="385623" w:themeColor="accent6" w:themeShade="80"/>
        </w:rPr>
        <w:t>(Megonigal et al. 1997, Niinemets and Valladares 2006)</w:t>
      </w:r>
      <w:r w:rsidRPr="000D067E">
        <w:rPr>
          <w:rFonts w:eastAsia="Calibri" w:cs="Times New Roman"/>
          <w:color w:val="385623" w:themeColor="accent6" w:themeShade="80"/>
        </w:rPr>
        <w:fldChar w:fldCharType="end"/>
      </w:r>
      <w:r w:rsidRPr="000D067E">
        <w:rPr>
          <w:rFonts w:eastAsia="Calibri" w:cs="Times New Roman"/>
          <w:color w:val="385623" w:themeColor="accent6" w:themeShade="80"/>
        </w:rPr>
        <w:t>. Forest stands may be classified as xeric upland, mesic riparian, or hydric swamp. Ash species vary in their hydrological niches, with white ash (</w:t>
      </w:r>
      <w:r w:rsidRPr="000D067E">
        <w:rPr>
          <w:rFonts w:eastAsia="Calibri" w:cs="Times New Roman"/>
          <w:i/>
          <w:iCs/>
          <w:color w:val="385623" w:themeColor="accent6" w:themeShade="80"/>
        </w:rPr>
        <w:t>Fraxinus americana</w:t>
      </w:r>
      <w:r w:rsidRPr="000D067E">
        <w:rPr>
          <w:rFonts w:eastAsia="Calibri" w:cs="Times New Roman"/>
          <w:color w:val="385623" w:themeColor="accent6" w:themeShade="80"/>
        </w:rPr>
        <w:t xml:space="preserve"> L.) preferring xeric or mesic sites, green ash (</w:t>
      </w:r>
      <w:r w:rsidRPr="000D067E">
        <w:rPr>
          <w:rFonts w:eastAsia="Calibri" w:cs="Times New Roman"/>
          <w:i/>
          <w:iCs/>
          <w:color w:val="385623" w:themeColor="accent6" w:themeShade="80"/>
        </w:rPr>
        <w:t>Fraxinus pennsylvanica</w:t>
      </w:r>
      <w:r w:rsidRPr="000D067E">
        <w:rPr>
          <w:rFonts w:eastAsia="Calibri" w:cs="Times New Roman"/>
          <w:color w:val="385623" w:themeColor="accent6" w:themeShade="80"/>
        </w:rPr>
        <w:t xml:space="preserve"> Marsh) preferring mesic or hydric sites, and black ash (</w:t>
      </w:r>
      <w:r w:rsidRPr="000D067E">
        <w:rPr>
          <w:rFonts w:eastAsia="Calibri" w:cs="Times New Roman"/>
          <w:i/>
          <w:iCs/>
          <w:color w:val="385623" w:themeColor="accent6" w:themeShade="80"/>
        </w:rPr>
        <w:t>Fraxinus nigra</w:t>
      </w:r>
      <w:r w:rsidRPr="000D067E">
        <w:rPr>
          <w:rFonts w:eastAsia="Calibri" w:cs="Times New Roman"/>
          <w:color w:val="385623" w:themeColor="accent6" w:themeShade="80"/>
        </w:rPr>
        <w:t xml:space="preserve"> Marsh) preferring hydric sites </w:t>
      </w:r>
      <w:r w:rsidRPr="000D067E">
        <w:rPr>
          <w:rFonts w:eastAsia="Calibri" w:cs="Times New Roman"/>
          <w:color w:val="385623" w:themeColor="accent6" w:themeShade="80"/>
        </w:rPr>
        <w:fldChar w:fldCharType="begin"/>
      </w:r>
      <w:r w:rsidRPr="000D067E">
        <w:rPr>
          <w:rFonts w:eastAsia="Calibri" w:cs="Times New Roman"/>
          <w:color w:val="385623" w:themeColor="accent6" w:themeShade="80"/>
        </w:rPr>
        <w:instrText xml:space="preserve"> ADDIN ZOTERO_ITEM CSL_CITATION {"citationID":"dIR91q3k","properties":{"formattedCitation":"(Burns and Honkala 1990, Wagner and Todd 2015)","plainCitation":"(Burns and Honkala 1990, Wagner and Todd 2015)","noteIndex":0},"citationItems":[{"id":638,"uris":["http://zotero.org/groups/5270502/items/6HMUZ2KC"],"itemData":{"id":638,"type":"book","title":"Silvics of North America: Volume 2, Hardwoods","volume":"2","author":[{"family":"Burns","given":"Russell"},{"family":"Honkala","given":"Barbara"}],"issued":{"date-parts":[["1990"]]}}},{"id":735,"uris":["http://zotero.org/groups/5270502/items/KHV6TDSL"],"itemData":{"id":735,"type":"chapter","container-title":"Biology and Control of Emerald Ash Borer","publisher":"USDA Forest Service","title":"Chapter 2: Ecological Impacts of Emerald Ash Borer","author":[{"family":"Wagner","given":"David L."},{"family":"Todd","given":"Katherine J."}],"issued":{"date-parts":[["2015"]]}}}],"schema":"https://github.com/citation-style-language/schema/raw/master/csl-citation.json"} </w:instrText>
      </w:r>
      <w:r w:rsidRPr="000D067E">
        <w:rPr>
          <w:rFonts w:eastAsia="Calibri" w:cs="Times New Roman"/>
          <w:color w:val="385623" w:themeColor="accent6" w:themeShade="80"/>
        </w:rPr>
        <w:fldChar w:fldCharType="separate"/>
      </w:r>
      <w:r w:rsidRPr="000D067E">
        <w:rPr>
          <w:rFonts w:eastAsia="Calibri" w:cs="Times New Roman"/>
          <w:color w:val="385623" w:themeColor="accent6" w:themeShade="80"/>
        </w:rPr>
        <w:t>(Burns and Honkala 1990, Wagner and Todd 2015)</w:t>
      </w:r>
      <w:r w:rsidRPr="000D067E">
        <w:rPr>
          <w:rFonts w:eastAsia="Calibri" w:cs="Times New Roman"/>
          <w:color w:val="385623" w:themeColor="accent6" w:themeShade="80"/>
        </w:rPr>
        <w:fldChar w:fldCharType="end"/>
      </w:r>
      <w:r w:rsidRPr="000D067E">
        <w:rPr>
          <w:rFonts w:eastAsia="Calibri" w:cs="Times New Roman"/>
          <w:color w:val="385623" w:themeColor="accent6" w:themeShade="80"/>
        </w:rPr>
        <w:t xml:space="preserve">. Black ash is notable because it is often dominant in hydric forests and has adaptations to continue transpiration even when the ground is flooded, which helps draw down the water table </w:t>
      </w:r>
      <w:r w:rsidRPr="000D067E">
        <w:rPr>
          <w:rFonts w:eastAsia="Calibri" w:cs="Times New Roman"/>
          <w:color w:val="385623" w:themeColor="accent6" w:themeShade="80"/>
        </w:rPr>
        <w:fldChar w:fldCharType="begin"/>
      </w:r>
      <w:r w:rsidRPr="000D067E">
        <w:rPr>
          <w:rFonts w:eastAsia="Calibri" w:cs="Times New Roman"/>
          <w:color w:val="385623" w:themeColor="accent6" w:themeShade="80"/>
        </w:rPr>
        <w:instrText xml:space="preserve"> ADDIN ZOTERO_ITEM CSL_CITATION {"citationID":"7ZM2uVGn","properties":{"formattedCitation":"(Telander et al. 2015, Kolka et al. 2018)","plainCitation":"(Telander et al. 2015, Kolka et al. 2018)","noteIndex":0},"citationItems":[{"id":991,"uris":["http://zotero.org/groups/5270502/items/J77LCV74"],"itemData":{"id":991,"type":"article-journal","abstract":"Black ash (Fraxinus nigra) mortality caused by the invasive emerald ash borer (EAB) is of concern to land managers in the upper Great Lakes region, given the large areas of ash-dominated forest and potential alteration of wetland hydrology following loss of this foundation tree species. The importance of changes in evapotranspiration (ET) following black ash mortality is currently unknown and is the focus of this study. Sap ﬂux density rates were evaluated at three black ash stands with differing moisture regimes within the Chippewa National Forest, Minnesota, USA using the Granier thermal dissipation method. Sapwood area and sap ﬂux density were combined to determine sap ﬂow. Tree level sap ﬂux density estimates were comparable to other reported values and averaged 4.59, 2.31, and 1.62 m3 m−2 day−1, respectively, for the very wet, wet, and moderately wet ﬁeld sites. However, black ash exhibited small sapwood area in general, resulting in lower overall sap ﬂow values. Scaled stand-level transpiration followed a similar trend as the tree-level estimates; mean daily transpiration over 10 weeks was 1.62 (80% of PET), 1.15 (53% of PET), and 0.90 (42% of PET) mm for the very wet, wet, and moderately wet site, respectively. Sap ﬂux density was positively related to vapor pressure deﬁcit when soil moisture was at or near saturation and negatively related when soil moisture content was lower. There was also a signiﬁcant positive relationship between sap ﬂux density and relative soil moisture saturation at the stand scale. Our results indicate that hydrologic regime has substantial inﬂuence on sap ﬂow with highest transpiration when soil moisture is at saturation, underscoring the unique ecological role that black ash plays in these wetland forest types. The effects of EAB-induced black ash mortality on overall ET and related hydrologic processes will likely be greatest in the wettest hydrologic regimes.","container-title":"Agricultural and Forest Meteorology","DOI":"10.1016/j.agrformet.2015.02.019","ISSN":"01681923","journalAbbreviation":"Agricultural and Forest Meteorology","language":"en","page":"4-11","source":"DOI.org (Crossref)","title":"Sap flow of black ash in wetland forests of northern Minnesota, USA: Hydrologic implications of tree mortality due to emerald ash borer","title-short":"Sap flow of black ash in wetland forests of northern Minnesota, USA","volume":"206","author":[{"family":"Telander","given":"Andrew C."},{"family":"Slesak","given":"Robert A."},{"family":"D’Amato","given":"Anthony W."},{"family":"Palik","given":"Brian J."},{"family":"Brooks","given":"Kenneth N."},{"family":"Lenhart","given":"Christian F."}],"issued":{"date-parts":[["2015",6]]}}},{"id":976,"uris":["http://zotero.org/groups/5270502/items/DJ6MMWY8"],"itemData":{"id":976,"type":"article-journal","abstract":"The emerald ash borer (EAB) is rapidly spreading throughout eastern North America and devastating ecosystems where ash is a component tree. This rapid and sustained loss of ash trees has already resulted in ecological impacts on both terrestrial and aquatic ecosystems and is projected to be even more severe as EAB invades black ash-dominated wetlands of the western Great Lakes region. Using two companion studies that are simulating short- and long-term EAB infestations and what is known from the literature, we synthesize our current limited understanding and predict anticipated future impacts of EAB on black ash wetlands. A key response to the die-back of mature black ash will be higher water tables and the potential for ﬂooding and resulting changes to both the vegetation and animal communities. Although seedling planting studies have shown some possible replacement species, little is known about how the removal of black ash from the canopy will affect non-ash species growth and regeneration. Because black ash litter is relatively high in nitrogen, it is expected that there will be important changes in nutrient and carbon cycling and subsequent rates of productivity and decomposition. Changes in hydrology and nutrient and carbon cycling will have cascading effects on the biological community which have been scarcely studied. Research to address these important gaps is currently underway and should lead to alternatives to mitigate the effects of EAB on black ash wetland forests and develop management options pre- and post-EAB invasion.","container-title":"Forests","DOI":"10.3390/f9040179","ISSN":"1999-4907","issue":"4","journalAbbreviation":"Forests","language":"en","license":"https://creativecommons.org/licenses/by/4.0/","page":"179","source":"DOI.org (Crossref)","title":"Review of Ecosystem Level Impacts of Emerald Ash Borer on Black Ash Wetlands: What Does the Future Hold?","title-short":"Review of Ecosystem Level Impacts of Emerald Ash Borer on Black Ash Wetlands","volume":"9","author":[{"family":"Kolka","given":"Randall"},{"family":"D’Amato","given":"Anthony"},{"family":"Wagenbrenner","given":"Joseph"},{"family":"Slesak","given":"Robert"},{"family":"Pypker","given":"Thomas"},{"family":"Youngquist","given":"Melissa"},{"family":"Grinde","given":"Alexis"},{"family":"Palik","given":"Brian"}],"issued":{"date-parts":[["2018",4,2]]}}}],"schema":"https://github.com/citation-style-language/schema/raw/master/csl-citation.json"} </w:instrText>
      </w:r>
      <w:r w:rsidRPr="000D067E">
        <w:rPr>
          <w:rFonts w:eastAsia="Calibri" w:cs="Times New Roman"/>
          <w:color w:val="385623" w:themeColor="accent6" w:themeShade="80"/>
        </w:rPr>
        <w:fldChar w:fldCharType="separate"/>
      </w:r>
      <w:r w:rsidRPr="000D067E">
        <w:rPr>
          <w:rFonts w:eastAsia="Calibri" w:cs="Times New Roman"/>
          <w:color w:val="385623" w:themeColor="accent6" w:themeShade="80"/>
        </w:rPr>
        <w:t>(Telander et al. 2015, Kolka et al. 2018)</w:t>
      </w:r>
      <w:r w:rsidRPr="000D067E">
        <w:rPr>
          <w:rFonts w:eastAsia="Calibri" w:cs="Times New Roman"/>
          <w:color w:val="385623" w:themeColor="accent6" w:themeShade="80"/>
        </w:rPr>
        <w:fldChar w:fldCharType="end"/>
      </w:r>
      <w:r w:rsidRPr="000D067E">
        <w:rPr>
          <w:rFonts w:eastAsia="Calibri" w:cs="Times New Roman"/>
          <w:color w:val="385623" w:themeColor="accent6" w:themeShade="80"/>
        </w:rPr>
        <w:t>. The importance of black ash in regulating abiotic conditions, coupled with black ash’s high susceptibility to EAB, make these ecosystems particularly important to study in the aftermath of EAB.</w:t>
      </w:r>
    </w:p>
    <w:p w14:paraId="2C4245B1" w14:textId="6F0CCF27" w:rsidR="00872B9C" w:rsidRPr="000D067E" w:rsidRDefault="00872B9C" w:rsidP="00872B9C">
      <w:pPr>
        <w:spacing w:line="480" w:lineRule="auto"/>
        <w:ind w:firstLine="720"/>
        <w:rPr>
          <w:rFonts w:eastAsia="Calibri" w:cs="Times New Roman"/>
          <w:color w:val="385623" w:themeColor="accent6" w:themeShade="80"/>
        </w:rPr>
      </w:pPr>
      <w:r w:rsidRPr="000D067E">
        <w:rPr>
          <w:rFonts w:eastAsia="Calibri" w:cs="Times New Roman"/>
          <w:color w:val="385623" w:themeColor="accent6" w:themeShade="80"/>
        </w:rPr>
        <w:t xml:space="preserve">Given the uncertain future of ash in eastern North American forests, it is important to understand the potential for ash survival and regeneration in invaded forests </w:t>
      </w:r>
      <w:r w:rsidRPr="000D067E">
        <w:rPr>
          <w:rFonts w:eastAsia="Calibri" w:cs="Times New Roman"/>
          <w:color w:val="385623" w:themeColor="accent6" w:themeShade="80"/>
        </w:rPr>
        <w:lastRenderedPageBreak/>
        <w:t xml:space="preserve">with low-density EAB populations and a history of biological control releases. We resurveyed long-term forest research sites established during the early stages of ash mortality near the epicenter of invasion to investigate the occurrence and health of ash populations more than two decades after the detection of EAB. Our first objective was to quantify the abundance and health of ash regeneration in hydric, mesic, and xeric forests. We predicted that newly germinated seedlings would be absent due to a lack of seed-producing ash trees, and that the incidence of signs and symptoms of EAB would increase with increasing ash tree diameter </w:t>
      </w:r>
      <w:r w:rsidRPr="000D067E">
        <w:rPr>
          <w:rFonts w:eastAsia="Calibri" w:cs="Times New Roman"/>
          <w:color w:val="385623" w:themeColor="accent6" w:themeShade="80"/>
        </w:rPr>
        <w:fldChar w:fldCharType="begin"/>
      </w:r>
      <w:r w:rsidRPr="000D067E">
        <w:rPr>
          <w:rFonts w:eastAsia="Calibri" w:cs="Times New Roman"/>
          <w:color w:val="385623" w:themeColor="accent6" w:themeShade="80"/>
        </w:rPr>
        <w:instrText xml:space="preserve"> ADDIN ZOTERO_ITEM CSL_CITATION {"citationID":"PbnrWNzg","properties":{"formattedCitation":"(Klooster et al. 2013, Duan et al. 2017, Ward et al. 2021)","plainCitation":"(Klooster et al. 2013, Duan et al. 2017, Ward et al. 2021)","noteIndex":0},"citationItems":[{"id":618,"uris":["http://zotero.org/groups/5270502/items/J2YNFJUZ"],"itemData":{"id":618,"type":"article-journal","container-title":"Biological Invasions","DOI":"10.1007/s10530-013-0543-7","ISSN":"1387-3547, 1573-1464","issue":"4","journalAbbreviation":"Biol Invasions","language":"en","page":"859-873","source":"DOI.org (Crossref)","title":"Ash (Fraxinus spp.) mortality, regeneration, and seed bank dynamics in mixed hardwood forests following invasion by emerald ash borer (Agrilus planipennis)","volume":"16","author":[{"family":"Klooster","given":"Wendy S."},{"family":"Herms","given":"Daniel A."},{"family":"Knight","given":"Kathleen S."},{"family":"Herms","given":"Catherine P."},{"family":"McCullough","given":"Deborah G."},{"family":"Smith","given":"Annemarie"},{"family":"Gandhi","given":"Kamal J. K."},{"family":"Cardina","given":"John"}],"issued":{"date-parts":[["2013"]]}}},{"id":762,"uris":["http://zotero.org/groups/5270502/items/88M5QDC9"],"itemData":{"id":762,"type":"article-journal","container-title":"Forest Ecology and Management","DOI":"10.1016/j.foreco.2017.03.024","ISSN":"03781127","journalAbbreviation":"Forest Ecology and Management","language":"en","page":"64-72","source":"DOI.org (Crossref)","title":"Emerald ash borer biocontrol in ash saplings: The potential for early stage recovery of North American ash trees","title-short":"Emerald ash borer biocontrol in ash saplings","volume":"394","author":[{"family":"Duan","given":"Jian J."},{"family":"Bauer","given":"Leah S."},{"family":"Van Driesche","given":"Roy G."}],"issued":{"date-parts":[["2017",6]]}}},{"id":484,"uris":["http://zotero.org/groups/5270502/items/EDH3KXG3"],"itemData":{"id":484,"type":"article-journal","abstract":"Non-native insects and pathogens can alter the composition and successional trajectories of forests and, in ex­ ceptional cases, drive their host trees functionally extinct. Emerald ash borer has killed millions of ash trees in its invaded range across eastern North America. Predicting the future ecological role of ash requires information on the extent of ash regeneration and recruitment in the wake of invasion. Variable levels of ash regeneration have been observed in stands invaded by emerald ash borer, although recruitment rates of young ash trees into the overstory remain unclear. Here, we used forest inventory data to quantify ash recruitment and regeneration across the eastern United States, and we linked these observed patterns to emerald ash borer invasion history. Inventory data from 2013-2018 indicate there has been extensive ash regeneration in invaded regions, to­ taling &gt; 1,200 seedlings per ha in counties invaded in 2002–2006. Plots in counties with the longest invasion histories contained the highest densities of ash seedlings and saplings, likely due to the high densities of overstory ash in these areas prior to invasion by emerald ash borer. Seedling densities also remained generally unchanged between inventory periods ending in 2007 and 2018 irrespective of invasion history. Despite this widespread regeneration, ash trees in the smallest overstory class died at faster rates than they were recruited from seedlings or saplings, resulting in negative population trajectories on plots that have been invaded for more than ~ 10 years. This trend suggests that ash will continue to decline in abundance and may become functionally extinct across the invaded range of emerald ash borer. However, the future ecological role of ash will ultimately be determined by the iterative production and survival of ash seeds to reproductive ages in the presence of emerald ash borer populations, along with effective management practices.","container-title":"Forest Ecology and Management","DOI":"10.1016/j.foreco.2020.118574","ISSN":"03781127","journalAbbreviation":"Forest Ecology and Management","language":"en","page":"1-8","source":"DOI.org (Crossref)","title":"Population dynamics of ash across the eastern USA following invasion by emerald ash borer","volume":"479","author":[{"family":"Ward","given":"Samuel F."},{"family":"Liebhold","given":"Andrew M."},{"family":"Morin","given":"Randall S."},{"family":"Fei","given":"Songlin"}],"issued":{"date-parts":[["2021",1]]}}}],"schema":"https://github.com/citation-style-language/schema/raw/master/csl-citation.json"} </w:instrText>
      </w:r>
      <w:r w:rsidRPr="000D067E">
        <w:rPr>
          <w:rFonts w:eastAsia="Calibri" w:cs="Times New Roman"/>
          <w:color w:val="385623" w:themeColor="accent6" w:themeShade="80"/>
        </w:rPr>
        <w:fldChar w:fldCharType="separate"/>
      </w:r>
      <w:r w:rsidRPr="000D067E">
        <w:rPr>
          <w:rFonts w:eastAsia="Calibri" w:cs="Times New Roman"/>
          <w:color w:val="385623" w:themeColor="accent6" w:themeShade="80"/>
        </w:rPr>
        <w:t>(Klooster et al. 2013, Duan et al. 2017, Ward et al. 2021)</w:t>
      </w:r>
      <w:r w:rsidRPr="000D067E">
        <w:rPr>
          <w:rFonts w:eastAsia="Calibri" w:cs="Times New Roman"/>
          <w:color w:val="385623" w:themeColor="accent6" w:themeShade="80"/>
        </w:rPr>
        <w:fldChar w:fldCharType="end"/>
      </w:r>
      <w:r w:rsidRPr="000D067E">
        <w:rPr>
          <w:rFonts w:eastAsia="Calibri" w:cs="Times New Roman"/>
          <w:color w:val="385623" w:themeColor="accent6" w:themeShade="80"/>
        </w:rPr>
        <w:t xml:space="preserve"> due to the </w:t>
      </w:r>
      <w:commentRangeStart w:id="20"/>
      <w:r w:rsidRPr="000D067E">
        <w:rPr>
          <w:rFonts w:eastAsia="Calibri" w:cs="Times New Roman"/>
          <w:color w:val="385623" w:themeColor="accent6" w:themeShade="80"/>
        </w:rPr>
        <w:t>continued presence of EAB in these forests</w:t>
      </w:r>
      <w:commentRangeEnd w:id="20"/>
      <w:r w:rsidR="00B91985" w:rsidRPr="000D067E">
        <w:rPr>
          <w:rStyle w:val="CommentReference"/>
          <w:rFonts w:cs="Times New Roman"/>
          <w:color w:val="385623" w:themeColor="accent6" w:themeShade="80"/>
          <w:kern w:val="2"/>
          <w14:ligatures w14:val="standardContextual"/>
        </w:rPr>
        <w:commentReference w:id="20"/>
      </w:r>
      <w:r w:rsidR="0018768E" w:rsidRPr="000D067E">
        <w:rPr>
          <w:rFonts w:eastAsia="Calibri" w:cs="Times New Roman"/>
          <w:color w:val="385623" w:themeColor="accent6" w:themeShade="80"/>
        </w:rPr>
        <w:t xml:space="preserve"> </w:t>
      </w:r>
      <w:r w:rsidR="0018768E" w:rsidRPr="000D067E">
        <w:rPr>
          <w:rFonts w:eastAsia="Calibri" w:cs="Times New Roman"/>
          <w:color w:val="385623" w:themeColor="accent6" w:themeShade="80"/>
        </w:rPr>
        <w:fldChar w:fldCharType="begin"/>
      </w:r>
      <w:r w:rsidR="0018768E" w:rsidRPr="000D067E">
        <w:rPr>
          <w:rFonts w:eastAsia="Calibri" w:cs="Times New Roman"/>
          <w:color w:val="385623" w:themeColor="accent6" w:themeShade="80"/>
        </w:rPr>
        <w:instrText xml:space="preserve"> ADDIN ZOTERO_ITEM CSL_CITATION {"citationID":"I4CE1Zt8","properties":{"formattedCitation":"(Duan et al. 2015)","plainCitation":"(Duan et al. 2015)","noteIndex":0},"citationItems":[{"id":772,"uris":["http://zotero.org/groups/5270502/items/45L5ZIW5"],"itemData":{"id":772,"type":"article-journal","abstract":"Summary\n            \n              \n                \n                  \n                    Understanding the population dynamics of exotic pests and associated natural enemies is important in developing sound management strategies in invaded forest ecosystems. The emerald ash borer (\n                    EAB\n                    )\n                    Agrilus planipennis\n                    Fairmaire is an invasive phloem‐feeding beetle that has killed tens of millions of ash\n                    Fraxinus\n                    trees in North America since first detected in 2002.\n                  \n                \n                \n                  \n                    We evaluated populations of immature\n                    EAB\n                    life stages and associated natural enemies over a 7‐year period (2008–2014) in six stands of eastern deciduous forest in southern Michigan, where\n                    Tetrastichus planipennisi\n                    Yang and two other Asian‐origin\n                    EAB\n                    parasitoids were released for biological control between 2007 and 2010.\n                  \n                \n                \n                  \n                    We observed ≈90% decline in densities of live\n                    EAB\n                    larvae in infested ash trees at both parasitoid‐release and control plots from 2009 to 2014 and found no significant differences in\n                    EAB\n                    density or mortality rates by parasitoids, avian predators or other undetermined factors between parasitoid‐release and control plots. The decline in\n                    EAB\n                    larval density in our study sites was correlated with significant increases in\n                    EAB\n                    larval parasitism, first by native parasitoids, then by\n                    T. planipennisi\n                    .\n                  \n                \n                \n                  \n                    Life table analyses further indicated that parasitism by the introduced biocontrol agent and the North American native parasitoids contributed significantly to the reduction of net\n                    EAB\n                    population growth rates in our study sites from 2010 to 2014.\n                  \n                \n                \n                  \n                    Synthesis and applications\n                    . Our findings indicate that successful biocontrol of emerald ash borer (\n                    EAB\n                    ) may involve suppression of\n                    EAB\n                    abundance both by local, generalist natural enemies (such as\n                    Atanycolus\n                    spp.) and by introduced specialist parasitoids (such as\n                    T. planipennisi\n                    ). Biological control programmes against\n                    EAB\n                    in the aftermath of invasion should focus on establishing stable populations of\n                    T. planipennisi\n                    and other introduced specialist parasitoids for sustained suppression of low‐density\n                    EAB\n                    populations. Moreover, we recommend releasing the introduced specialist biocontrol agents as soon as possible to prevent the outbreak of\n                    EAB\n                    populations in both newly infested and aftermath forests when\n                    EAB\n                    densities are still low.\n                  \n                \n              \n            \n          , \n            \n              Our findings indicate that successful biocontrol of emerald ash borer (\n              EAB\n              ) may involve suppression of\n              EAB\n              abundance both by local, generalist natural enemies (such as\n              Atanycolus\n              spp.) and by introduced specialist parasitoids (such as\n              T. planipennisi\n              ). Biological control programmes against\n              EAB\n              in the aftermath of invasion should focus on establishing stable populations of\n              T. planipennisi\n              and other introduced specialist parasitoids for sustained suppression of low‐density\n              EAB\n              populations. Moreover, we recommend releasing the introduced specialist biocontrol agents as soon as possible to prevent the outbreak of\n              EAB\n              populations in both newly infested and aftermath forests when\n              EAB\n              densities are still low.","container-title":"Journal of Applied Ecology","DOI":"10.1111/1365-2664.12485","ISSN":"0021-8901, 1365-2664","issue":"5","journalAbbreviation":"Journal of Applied Ecology","language":"en","page":"1246-1254","source":"DOI.org (Crossref)","title":"Population dynamics of an invasive forest insect and associated natural enemies in the aftermath of invasion: implications for biological control","title-short":"Population dynamics of an invasive forest insect and associated natural enemies in the aftermath of invasion","volume":"52","author":[{"family":"Duan","given":"Jian J."},{"family":"Bauer","given":"Leah S."},{"family":"Abell","given":"Kristopher J."},{"family":"Ulyshen","given":"Michael D."},{"family":"Van Driesche","given":"Roy G."}],"editor":[{"family":"Sheppard","given":"Andy"}],"issued":{"date-parts":[["2015",10]]}}}],"schema":"https://github.com/citation-style-language/schema/raw/master/csl-citation.json"} </w:instrText>
      </w:r>
      <w:r w:rsidR="0018768E" w:rsidRPr="000D067E">
        <w:rPr>
          <w:rFonts w:eastAsia="Calibri" w:cs="Times New Roman"/>
          <w:color w:val="385623" w:themeColor="accent6" w:themeShade="80"/>
        </w:rPr>
        <w:fldChar w:fldCharType="separate"/>
      </w:r>
      <w:r w:rsidR="0018768E" w:rsidRPr="000D067E">
        <w:rPr>
          <w:rFonts w:cs="Times New Roman"/>
          <w:color w:val="385623" w:themeColor="accent6" w:themeShade="80"/>
        </w:rPr>
        <w:t>(Duan et al. 2015)</w:t>
      </w:r>
      <w:r w:rsidR="0018768E" w:rsidRPr="000D067E">
        <w:rPr>
          <w:rFonts w:eastAsia="Calibri" w:cs="Times New Roman"/>
          <w:color w:val="385623" w:themeColor="accent6" w:themeShade="80"/>
        </w:rPr>
        <w:fldChar w:fldCharType="end"/>
      </w:r>
      <w:r w:rsidRPr="000D067E">
        <w:rPr>
          <w:rFonts w:eastAsia="Calibri" w:cs="Times New Roman"/>
          <w:color w:val="385623" w:themeColor="accent6" w:themeShade="80"/>
        </w:rPr>
        <w:t xml:space="preserve">. Furthermore, we predicted that occurrence of ash regeneration would depend on soil hydrology of the forest, due to the associations between hydrology and ash species, canopy gap size, abiotic stressors, and understory vegetation dynamics. Our second objective was to evaluate whether introduced parasitoid natural enemies of EAB could be recovered at our sites following a history of releases in the region. To further explore the responses in hydric forests, our third objective was to characterize changes in plant communities over time following the loss of ash. </w:t>
      </w:r>
    </w:p>
    <w:p w14:paraId="057863F5" w14:textId="77777777" w:rsidR="00872B9C" w:rsidRPr="000D067E" w:rsidRDefault="00872B9C" w:rsidP="00872B9C">
      <w:pPr>
        <w:spacing w:line="480" w:lineRule="auto"/>
        <w:rPr>
          <w:rFonts w:eastAsia="Calibri" w:cs="Times New Roman"/>
          <w:color w:val="385623" w:themeColor="accent6" w:themeShade="80"/>
        </w:rPr>
      </w:pPr>
    </w:p>
    <w:p w14:paraId="769F5A82" w14:textId="77777777" w:rsidR="00872B9C" w:rsidRPr="000D067E" w:rsidRDefault="00872B9C" w:rsidP="00872B9C">
      <w:pPr>
        <w:spacing w:line="480" w:lineRule="auto"/>
        <w:rPr>
          <w:rFonts w:eastAsia="Calibri" w:cs="Times New Roman"/>
          <w:b/>
          <w:bCs/>
          <w:color w:val="385623" w:themeColor="accent6" w:themeShade="80"/>
        </w:rPr>
      </w:pPr>
      <w:r w:rsidRPr="000D067E">
        <w:rPr>
          <w:rFonts w:eastAsia="Calibri" w:cs="Times New Roman"/>
          <w:b/>
          <w:bCs/>
          <w:color w:val="385623" w:themeColor="accent6" w:themeShade="80"/>
        </w:rPr>
        <w:t>Methods</w:t>
      </w:r>
    </w:p>
    <w:p w14:paraId="5A602962" w14:textId="77777777" w:rsidR="00872B9C" w:rsidRPr="000D067E" w:rsidRDefault="00872B9C" w:rsidP="00872B9C">
      <w:pPr>
        <w:spacing w:line="480" w:lineRule="auto"/>
        <w:rPr>
          <w:rFonts w:eastAsia="Calibri" w:cs="Times New Roman"/>
          <w:color w:val="385623" w:themeColor="accent6" w:themeShade="80"/>
          <w:u w:val="single"/>
        </w:rPr>
      </w:pPr>
      <w:r w:rsidRPr="000D067E">
        <w:rPr>
          <w:rFonts w:eastAsia="Calibri" w:cs="Times New Roman"/>
          <w:color w:val="385623" w:themeColor="accent6" w:themeShade="80"/>
          <w:u w:val="single"/>
        </w:rPr>
        <w:t xml:space="preserve">Study area </w:t>
      </w:r>
    </w:p>
    <w:p w14:paraId="36206DB1" w14:textId="77777777" w:rsidR="00872B9C" w:rsidRPr="000D067E" w:rsidRDefault="00872B9C" w:rsidP="00872B9C">
      <w:pPr>
        <w:spacing w:line="480" w:lineRule="auto"/>
        <w:ind w:firstLine="720"/>
        <w:rPr>
          <w:rFonts w:eastAsia="Calibri" w:cs="Times New Roman"/>
          <w:color w:val="385623" w:themeColor="accent6" w:themeShade="80"/>
        </w:rPr>
      </w:pPr>
      <w:r w:rsidRPr="000D067E">
        <w:rPr>
          <w:rFonts w:eastAsia="Calibri" w:cs="Times New Roman"/>
          <w:color w:val="385623" w:themeColor="accent6" w:themeShade="80"/>
        </w:rPr>
        <w:t xml:space="preserve">This study was conducted in 37 transects previously established in 2004-2008 in mixed hardwood stands on public land within the Upper Huron River Watershed in southeast Michigan (Table A.1) (Smith 2006; Klooster et al. 2014; Smith et al. 2015). </w:t>
      </w:r>
      <w:r w:rsidRPr="000D067E">
        <w:rPr>
          <w:rFonts w:eastAsia="Calibri" w:cs="Times New Roman"/>
          <w:color w:val="385623" w:themeColor="accent6" w:themeShade="80"/>
        </w:rPr>
        <w:lastRenderedPageBreak/>
        <w:t>Forest transects were established in the Huron-Clinton Metroparks (Indian Springs, Kensington, and Hudson Mills) and Michigan State Recreation Areas (Pontiac, Highland, Proud Lake, and Island Lake) (Fig. 1.1A). Transects were initially characterized by the dominant ash species present (</w:t>
      </w:r>
      <w:r w:rsidRPr="000D067E">
        <w:rPr>
          <w:rFonts w:eastAsia="Calibri" w:cs="Times New Roman"/>
          <w:i/>
          <w:iCs/>
          <w:color w:val="385623" w:themeColor="accent6" w:themeShade="80"/>
        </w:rPr>
        <w:t>F. americana</w:t>
      </w:r>
      <w:r w:rsidRPr="000D067E">
        <w:rPr>
          <w:rFonts w:eastAsia="Calibri" w:cs="Times New Roman"/>
          <w:color w:val="385623" w:themeColor="accent6" w:themeShade="80"/>
        </w:rPr>
        <w:t xml:space="preserve">, </w:t>
      </w:r>
      <w:r w:rsidRPr="000D067E">
        <w:rPr>
          <w:rFonts w:eastAsia="Calibri" w:cs="Times New Roman"/>
          <w:i/>
          <w:iCs/>
          <w:color w:val="385623" w:themeColor="accent6" w:themeShade="80"/>
        </w:rPr>
        <w:t>F. pennsylvanica</w:t>
      </w:r>
      <w:r w:rsidRPr="000D067E">
        <w:rPr>
          <w:rFonts w:eastAsia="Calibri" w:cs="Times New Roman"/>
          <w:color w:val="385623" w:themeColor="accent6" w:themeShade="80"/>
        </w:rPr>
        <w:t xml:space="preserve">, or </w:t>
      </w:r>
      <w:r w:rsidRPr="000D067E">
        <w:rPr>
          <w:rFonts w:eastAsia="Calibri" w:cs="Times New Roman"/>
          <w:i/>
          <w:iCs/>
          <w:color w:val="385623" w:themeColor="accent6" w:themeShade="80"/>
        </w:rPr>
        <w:t>F. nigra</w:t>
      </w:r>
      <w:r w:rsidRPr="000D067E">
        <w:rPr>
          <w:rFonts w:eastAsia="Calibri" w:cs="Times New Roman"/>
          <w:color w:val="385623" w:themeColor="accent6" w:themeShade="80"/>
        </w:rPr>
        <w:t xml:space="preserve">) and hydrologic conditions (xeric, mesic, or hydric soils) </w:t>
      </w:r>
      <w:r w:rsidRPr="000D067E">
        <w:rPr>
          <w:rFonts w:eastAsia="Calibri" w:cs="Times New Roman"/>
          <w:color w:val="385623" w:themeColor="accent6" w:themeShade="80"/>
        </w:rPr>
        <w:fldChar w:fldCharType="begin"/>
      </w:r>
      <w:r w:rsidRPr="000D067E">
        <w:rPr>
          <w:rFonts w:eastAsia="Calibri" w:cs="Times New Roman"/>
          <w:color w:val="385623" w:themeColor="accent6" w:themeShade="80"/>
        </w:rPr>
        <w:instrText xml:space="preserve"> ADDIN ZOTERO_ITEM CSL_CITATION {"citationID":"6OcbrJRy","properties":{"formattedCitation":"(Smith 2006)","plainCitation":"(Smith 2006)","noteIndex":0},"citationItems":[{"id":478,"uris":["http://zotero.org/groups/5270502/items/MKCWT8XS"],"itemData":{"id":478,"type":"thesis","abstract":"Emerald ash borer (EAB) (Agrilus planipennis Fairmare) is an exotic, wood- boring beetle that has killed millions of ash trees (Fraxinus species) in southeastern Michigan. If not contained and eradicated this invasive insect has the potential to devastate ash throughout North America causing substantial economic and ecological consequences. The objectives of this research were to (1) determine if community composition, diversity, and stand structure influence susceptibility of forests to EAB invasion, and (2) determine how EAB-induced ash mortality may influence forest community composition. Plots were established during the summers of 2004 and 2005 in 31 forest stands within the Huron River watershed in southeast Michigan that were categorized as xeric (N = 11), mesic (N = 11) or hydric (N = 9). Overstory, understory and seedling tree species composition were quantified in three replicated plots along a transect within each stand. Each ash tree was closely inspected for signs of EAB colonization and degree of dieback. Stem density, basal area, Shannon diversity (H’), relative dominance of ash, relative density of ash, ash importance value, and percent canopy cover were quantified for each stand. EAB has caused significant mortality in all stands across the study area. Dieback of black ash (F. nigra) was more advanced than that of white (F. americana) and green ash (F. pennsylvanica). Percent mortality, percentage of infested stems, and EAB attack frequency were also higher in black ash than the other two species. This difference could be the result of the insect’s preference, differences in the physiology of phloem tissue, or an edge effect inherent in riparian and marshy sites to which black ash is adapted. There were no relationships between EAB-induced dieback or mortality and species diversity, stand density, stand basal area, ash basal area, ash density, relative dominance of ash or relative density of ash. Distance from the putative epicenter of the invasion was the only variable that was negatively correlated with all measures of EAB impact. This suggests that it is only a matter of time until all stands suffer complete mortality of Fraxinus species. Widespread loss of ash due to the EAB invasion will initiate changes in community composition and structure in all three forest types. Maple (Acer spp.) and elm (Ulmus spp.) were common on xeric and mesic stands and will likely experience an increase in importance as numerous saplings fill canopy gaps. However, as elms saplings grow they will become susceptible to Dutch elm disease (Chryphonectria parasitica), which is common in the study area. Maple and cherry were over represented in the understory of hydric stands where they should increase in importance. Oaks were poorly represented in the understory layers of all stands and will likely decrease in dominance over the long term. Ash species were common in the sapling layer and were the most abundant species in the seedling layer in all stand types. The high density of juvenile ash may prolong the EAB invasion by providing host material after mature trees are killed. This project documents the initial stages of the invasion of North American forests by EAB. The high susceptibility of all ash species and stands provides clear evidence that EAB has the potential to extirpate ash in North America with ecological impacts similar to those inflicted by Dutch elm disease and chestnut blight. This study also provides baseline data of the community composition of the Huron River watershed at the time of initial EAB colonization, which will facilitate long-term studies of ecological impacts and successional trajectories resulting from of wide-spread gap formation caused by EAB-induced ash mortality.","genre":"Master's Thesis","publisher":"The Ohio State University","title":"Effects of Community Structure on Forest susceptibility and Response to the Emerald Ash Borer Invasion of the Huron River Watershed in Southeast Michigan","URL":"http://rave.ohiolink.edu/etdc/view?acc_num=osu1394801603","author":[{"family":"Smith","given":"Annemarie"}],"issued":{"date-parts":[["2006"]]}}}],"schema":"https://github.com/citation-style-language/schema/raw/master/csl-citation.json"} </w:instrText>
      </w:r>
      <w:r w:rsidRPr="000D067E">
        <w:rPr>
          <w:rFonts w:eastAsia="Calibri" w:cs="Times New Roman"/>
          <w:color w:val="385623" w:themeColor="accent6" w:themeShade="80"/>
        </w:rPr>
        <w:fldChar w:fldCharType="separate"/>
      </w:r>
      <w:r w:rsidRPr="000D067E">
        <w:rPr>
          <w:rFonts w:eastAsia="Aptos" w:cs="Times New Roman"/>
          <w:color w:val="385623" w:themeColor="accent6" w:themeShade="80"/>
          <w:kern w:val="2"/>
          <w:szCs w:val="20"/>
          <w14:ligatures w14:val="standardContextual"/>
        </w:rPr>
        <w:t>(Smith 2006)</w:t>
      </w:r>
      <w:r w:rsidRPr="000D067E">
        <w:rPr>
          <w:rFonts w:eastAsia="Calibri" w:cs="Times New Roman"/>
          <w:color w:val="385623" w:themeColor="accent6" w:themeShade="80"/>
        </w:rPr>
        <w:fldChar w:fldCharType="end"/>
      </w:r>
      <w:r w:rsidRPr="000D067E">
        <w:rPr>
          <w:rFonts w:eastAsia="Calibri" w:cs="Times New Roman"/>
          <w:color w:val="385623" w:themeColor="accent6" w:themeShade="80"/>
        </w:rPr>
        <w:t>. Transects in well-drained upland forests with white ash were classified as xeric (</w:t>
      </w:r>
      <w:r w:rsidRPr="000D067E">
        <w:rPr>
          <w:rFonts w:eastAsia="Calibri" w:cs="Times New Roman"/>
          <w:i/>
          <w:iCs/>
          <w:color w:val="385623" w:themeColor="accent6" w:themeShade="80"/>
        </w:rPr>
        <w:t>n</w:t>
      </w:r>
      <w:r w:rsidRPr="000D067E">
        <w:rPr>
          <w:rFonts w:eastAsia="Calibri" w:cs="Times New Roman"/>
          <w:color w:val="385623" w:themeColor="accent6" w:themeShade="80"/>
        </w:rPr>
        <w:t>=19). Transects with moderately well-drained soils with mostly green ash were classified as mesic (</w:t>
      </w:r>
      <w:r w:rsidRPr="000D067E">
        <w:rPr>
          <w:rFonts w:eastAsia="Calibri" w:cs="Times New Roman"/>
          <w:i/>
          <w:iCs/>
          <w:color w:val="385623" w:themeColor="accent6" w:themeShade="80"/>
        </w:rPr>
        <w:t>n</w:t>
      </w:r>
      <w:r w:rsidRPr="000D067E">
        <w:rPr>
          <w:rFonts w:eastAsia="Calibri" w:cs="Times New Roman"/>
          <w:color w:val="385623" w:themeColor="accent6" w:themeShade="80"/>
        </w:rPr>
        <w:t>=8). Transects in floodplains with water-saturated soils, standing water for part of the year, and black ash and/or green ash were classified as hydric (</w:t>
      </w:r>
      <w:r w:rsidRPr="000D067E">
        <w:rPr>
          <w:rFonts w:eastAsia="Calibri" w:cs="Times New Roman"/>
          <w:i/>
          <w:iCs/>
          <w:color w:val="385623" w:themeColor="accent6" w:themeShade="80"/>
        </w:rPr>
        <w:t>n=</w:t>
      </w:r>
      <w:r w:rsidRPr="000D067E">
        <w:rPr>
          <w:rFonts w:eastAsia="Calibri" w:cs="Times New Roman"/>
          <w:color w:val="385623" w:themeColor="accent6" w:themeShade="80"/>
        </w:rPr>
        <w:t xml:space="preserve">10). Transects were located 24-45 km from the epicenter of EAB invasion in Canton, Michigan (Siegert et al. 2014) and have a long history of EAB. EAB was present in most transects in 2004-2005, and 99% of ash above 2.5 cm diameter were killed by 2009 </w:t>
      </w:r>
      <w:r w:rsidRPr="000D067E">
        <w:rPr>
          <w:rFonts w:eastAsia="Calibri" w:cs="Times New Roman"/>
          <w:color w:val="385623" w:themeColor="accent6" w:themeShade="80"/>
        </w:rPr>
        <w:fldChar w:fldCharType="begin"/>
      </w:r>
      <w:r w:rsidRPr="000D067E">
        <w:rPr>
          <w:rFonts w:eastAsia="Calibri" w:cs="Times New Roman"/>
          <w:color w:val="385623" w:themeColor="accent6" w:themeShade="80"/>
        </w:rPr>
        <w:instrText xml:space="preserve"> ADDIN ZOTERO_ITEM CSL_CITATION {"citationID":"2pRJL2B9","properties":{"formattedCitation":"(Klooster et al. 2013)","plainCitation":"(Klooster et al. 2013)","noteIndex":0},"citationItems":[{"id":618,"uris":["http://zotero.org/groups/5270502/items/J2YNFJUZ"],"itemData":{"id":618,"type":"article-journal","container-title":"Biological Invasions","DOI":"10.1007/s10530-013-0543-7","ISSN":"1387-3547, 1573-1464","issue":"4","journalAbbreviation":"Biol Invasions","language":"en","page":"859-873","source":"DOI.org (Crossref)","title":"Ash (Fraxinus spp.) mortality, regeneration, and seed bank dynamics in mixed hardwood forests following invasion by emerald ash borer (Agrilus planipennis)","volume":"16","author":[{"family":"Klooster","given":"Wendy S."},{"family":"Herms","given":"Daniel A."},{"family":"Knight","given":"Kathleen S."},{"family":"Herms","given":"Catherine P."},{"family":"McCullough","given":"Deborah G."},{"family":"Smith","given":"Annemarie"},{"family":"Gandhi","given":"Kamal J. K."},{"family":"Cardina","given":"John"}],"issued":{"date-parts":[["2013"]]}}}],"schema":"https://github.com/citation-style-language/schema/raw/master/csl-citation.json"} </w:instrText>
      </w:r>
      <w:r w:rsidRPr="000D067E">
        <w:rPr>
          <w:rFonts w:eastAsia="Calibri" w:cs="Times New Roman"/>
          <w:color w:val="385623" w:themeColor="accent6" w:themeShade="80"/>
        </w:rPr>
        <w:fldChar w:fldCharType="separate"/>
      </w:r>
      <w:r w:rsidRPr="000D067E">
        <w:rPr>
          <w:rFonts w:eastAsia="Calibri" w:cs="Times New Roman"/>
          <w:color w:val="385623" w:themeColor="accent6" w:themeShade="80"/>
        </w:rPr>
        <w:t>(Klooster et al. 2013)</w:t>
      </w:r>
      <w:r w:rsidRPr="000D067E">
        <w:rPr>
          <w:rFonts w:eastAsia="Calibri" w:cs="Times New Roman"/>
          <w:color w:val="385623" w:themeColor="accent6" w:themeShade="80"/>
        </w:rPr>
        <w:fldChar w:fldCharType="end"/>
      </w:r>
      <w:r w:rsidRPr="000D067E">
        <w:rPr>
          <w:rFonts w:eastAsia="Calibri" w:cs="Times New Roman"/>
          <w:color w:val="385623" w:themeColor="accent6" w:themeShade="80"/>
        </w:rPr>
        <w:t>. Aside from hydrology, transects also varied in total tree basal area and density, tree species diversity, and ash basal area and density (Smith et al. 2015). Other than ash, common tree genera included maple (</w:t>
      </w:r>
      <w:r w:rsidRPr="000D067E">
        <w:rPr>
          <w:rFonts w:eastAsia="Calibri" w:cs="Times New Roman"/>
          <w:i/>
          <w:iCs/>
          <w:color w:val="385623" w:themeColor="accent6" w:themeShade="80"/>
        </w:rPr>
        <w:t>Acer</w:t>
      </w:r>
      <w:r w:rsidRPr="000D067E">
        <w:rPr>
          <w:rFonts w:eastAsia="Calibri" w:cs="Times New Roman"/>
          <w:color w:val="385623" w:themeColor="accent6" w:themeShade="80"/>
        </w:rPr>
        <w:t>), oak (</w:t>
      </w:r>
      <w:r w:rsidRPr="000D067E">
        <w:rPr>
          <w:rFonts w:eastAsia="Calibri" w:cs="Times New Roman"/>
          <w:i/>
          <w:iCs/>
          <w:color w:val="385623" w:themeColor="accent6" w:themeShade="80"/>
        </w:rPr>
        <w:t>Quercus</w:t>
      </w:r>
      <w:r w:rsidRPr="000D067E">
        <w:rPr>
          <w:rFonts w:eastAsia="Calibri" w:cs="Times New Roman"/>
          <w:color w:val="385623" w:themeColor="accent6" w:themeShade="80"/>
        </w:rPr>
        <w:t>), cherry (</w:t>
      </w:r>
      <w:r w:rsidRPr="000D067E">
        <w:rPr>
          <w:rFonts w:eastAsia="Calibri" w:cs="Times New Roman"/>
          <w:i/>
          <w:iCs/>
          <w:color w:val="385623" w:themeColor="accent6" w:themeShade="80"/>
        </w:rPr>
        <w:t>Prunus</w:t>
      </w:r>
      <w:r w:rsidRPr="000D067E">
        <w:rPr>
          <w:rFonts w:eastAsia="Calibri" w:cs="Times New Roman"/>
          <w:color w:val="385623" w:themeColor="accent6" w:themeShade="80"/>
        </w:rPr>
        <w:t>), hickory (</w:t>
      </w:r>
      <w:r w:rsidRPr="000D067E">
        <w:rPr>
          <w:rFonts w:eastAsia="Calibri" w:cs="Times New Roman"/>
          <w:i/>
          <w:iCs/>
          <w:color w:val="385623" w:themeColor="accent6" w:themeShade="80"/>
        </w:rPr>
        <w:t>Carya</w:t>
      </w:r>
      <w:r w:rsidRPr="000D067E">
        <w:rPr>
          <w:rFonts w:eastAsia="Calibri" w:cs="Times New Roman"/>
          <w:color w:val="385623" w:themeColor="accent6" w:themeShade="80"/>
        </w:rPr>
        <w:t>), tuliptree (</w:t>
      </w:r>
      <w:r w:rsidRPr="000D067E">
        <w:rPr>
          <w:rFonts w:eastAsia="Calibri" w:cs="Times New Roman"/>
          <w:i/>
          <w:iCs/>
          <w:color w:val="385623" w:themeColor="accent6" w:themeShade="80"/>
        </w:rPr>
        <w:t>Liriodendron</w:t>
      </w:r>
      <w:r w:rsidRPr="000D067E">
        <w:rPr>
          <w:rFonts w:eastAsia="Calibri" w:cs="Times New Roman"/>
          <w:color w:val="385623" w:themeColor="accent6" w:themeShade="80"/>
        </w:rPr>
        <w:t>), aspen and cottonwood (</w:t>
      </w:r>
      <w:r w:rsidRPr="000D067E">
        <w:rPr>
          <w:rFonts w:eastAsia="Calibri" w:cs="Times New Roman"/>
          <w:i/>
          <w:iCs/>
          <w:color w:val="385623" w:themeColor="accent6" w:themeShade="80"/>
        </w:rPr>
        <w:t>Populus</w:t>
      </w:r>
      <w:r w:rsidRPr="000D067E">
        <w:rPr>
          <w:rFonts w:eastAsia="Calibri" w:cs="Times New Roman"/>
          <w:color w:val="385623" w:themeColor="accent6" w:themeShade="80"/>
        </w:rPr>
        <w:t>), elm (</w:t>
      </w:r>
      <w:r w:rsidRPr="000D067E">
        <w:rPr>
          <w:rFonts w:eastAsia="Calibri" w:cs="Times New Roman"/>
          <w:i/>
          <w:iCs/>
          <w:color w:val="385623" w:themeColor="accent6" w:themeShade="80"/>
        </w:rPr>
        <w:t>Ulmus</w:t>
      </w:r>
      <w:r w:rsidRPr="000D067E">
        <w:rPr>
          <w:rFonts w:eastAsia="Calibri" w:cs="Times New Roman"/>
          <w:color w:val="385623" w:themeColor="accent6" w:themeShade="80"/>
        </w:rPr>
        <w:t>), basswood (</w:t>
      </w:r>
      <w:r w:rsidRPr="000D067E">
        <w:rPr>
          <w:rFonts w:eastAsia="Calibri" w:cs="Times New Roman"/>
          <w:i/>
          <w:iCs/>
          <w:color w:val="385623" w:themeColor="accent6" w:themeShade="80"/>
        </w:rPr>
        <w:t>Tilia</w:t>
      </w:r>
      <w:r w:rsidRPr="000D067E">
        <w:rPr>
          <w:rFonts w:eastAsia="Calibri" w:cs="Times New Roman"/>
          <w:color w:val="385623" w:themeColor="accent6" w:themeShade="80"/>
        </w:rPr>
        <w:t>), hophornbeam (</w:t>
      </w:r>
      <w:r w:rsidRPr="000D067E">
        <w:rPr>
          <w:rFonts w:eastAsia="Calibri" w:cs="Times New Roman"/>
          <w:i/>
          <w:iCs/>
          <w:color w:val="385623" w:themeColor="accent6" w:themeShade="80"/>
        </w:rPr>
        <w:t>Ostrya</w:t>
      </w:r>
      <w:r w:rsidRPr="000D067E">
        <w:rPr>
          <w:rFonts w:eastAsia="Calibri" w:cs="Times New Roman"/>
          <w:color w:val="385623" w:themeColor="accent6" w:themeShade="80"/>
        </w:rPr>
        <w:t>), and musclewood (</w:t>
      </w:r>
      <w:r w:rsidRPr="000D067E">
        <w:rPr>
          <w:rFonts w:eastAsia="Calibri" w:cs="Times New Roman"/>
          <w:i/>
          <w:iCs/>
          <w:color w:val="385623" w:themeColor="accent6" w:themeShade="80"/>
        </w:rPr>
        <w:t>Carpinus</w:t>
      </w:r>
      <w:r w:rsidRPr="000D067E">
        <w:rPr>
          <w:rFonts w:eastAsia="Calibri" w:cs="Times New Roman"/>
          <w:color w:val="385623" w:themeColor="accent6" w:themeShade="80"/>
        </w:rPr>
        <w:t>) (Smith et al. 2015). The region is a post-glaciated landscape, with moraines forming the upland areas. In some cases, precipitation seeps through the moraines and fills lowland areas with mineral rich water (Kost and O’Connor 2003).</w:t>
      </w:r>
    </w:p>
    <w:p w14:paraId="151CF805" w14:textId="77777777" w:rsidR="00872B9C" w:rsidRPr="000D067E" w:rsidRDefault="00872B9C" w:rsidP="00872B9C">
      <w:pPr>
        <w:spacing w:line="480" w:lineRule="auto"/>
        <w:ind w:firstLine="720"/>
        <w:rPr>
          <w:rFonts w:eastAsia="Calibri" w:cs="Times New Roman"/>
          <w:color w:val="385623" w:themeColor="accent6" w:themeShade="80"/>
        </w:rPr>
      </w:pPr>
      <w:r w:rsidRPr="000D067E">
        <w:rPr>
          <w:rFonts w:eastAsia="Calibri" w:cs="Times New Roman"/>
          <w:color w:val="385623" w:themeColor="accent6" w:themeShade="80"/>
        </w:rPr>
        <w:t xml:space="preserve">Within each transect, three replicate 18 m radius circular plots (0.1 ha) were previously established with a multiscale sampling design to facilitate vegetation surveys </w:t>
      </w:r>
      <w:r w:rsidRPr="000D067E">
        <w:rPr>
          <w:rFonts w:eastAsia="Calibri" w:cs="Times New Roman"/>
          <w:color w:val="385623" w:themeColor="accent6" w:themeShade="80"/>
        </w:rPr>
        <w:lastRenderedPageBreak/>
        <w:t xml:space="preserve">(Fig. 1.1B). Each plot was composed of an 18 m radius main </w:t>
      </w:r>
      <w:r w:rsidRPr="000D067E" w:rsidDel="00445389">
        <w:rPr>
          <w:rFonts w:eastAsia="Calibri" w:cs="Times New Roman"/>
          <w:color w:val="385623" w:themeColor="accent6" w:themeShade="80"/>
        </w:rPr>
        <w:t>plot</w:t>
      </w:r>
      <w:r w:rsidRPr="000D067E">
        <w:rPr>
          <w:rFonts w:eastAsia="Calibri" w:cs="Times New Roman"/>
          <w:color w:val="385623" w:themeColor="accent6" w:themeShade="80"/>
        </w:rPr>
        <w:t>, a nested 8 m radius subplot, and four 4.06 m</w:t>
      </w:r>
      <w:r w:rsidRPr="000D067E">
        <w:rPr>
          <w:rFonts w:eastAsia="Calibri" w:cs="Times New Roman"/>
          <w:color w:val="385623" w:themeColor="accent6" w:themeShade="80"/>
          <w:vertAlign w:val="superscript"/>
        </w:rPr>
        <w:t>2</w:t>
      </w:r>
      <w:r w:rsidRPr="000D067E">
        <w:rPr>
          <w:rFonts w:eastAsia="Calibri" w:cs="Times New Roman"/>
          <w:color w:val="385623" w:themeColor="accent6" w:themeShade="80"/>
        </w:rPr>
        <w:t xml:space="preserve"> microplots, one in each cardinal direction. When established in 2004-2008, all plots contained at least two mature ash trees. Additional details on plot establishment and characterization are provided in Smith (2006). In the main plot, subplot, and microplots, we resurveyed ash trees, saplings, and seedlings during the growing seasons in 2024 and 2025.</w:t>
      </w:r>
    </w:p>
    <w:p w14:paraId="13638DB1" w14:textId="77777777" w:rsidR="00872B9C" w:rsidRPr="000D067E" w:rsidRDefault="00872B9C" w:rsidP="00872B9C">
      <w:pPr>
        <w:spacing w:line="480" w:lineRule="auto"/>
        <w:rPr>
          <w:rFonts w:eastAsia="Calibri" w:cs="Times New Roman"/>
          <w:color w:val="385623" w:themeColor="accent6" w:themeShade="80"/>
        </w:rPr>
      </w:pPr>
    </w:p>
    <w:p w14:paraId="6D3F89C7" w14:textId="77777777" w:rsidR="00872B9C" w:rsidRPr="000D067E" w:rsidRDefault="00872B9C" w:rsidP="00872B9C">
      <w:pPr>
        <w:spacing w:line="480" w:lineRule="auto"/>
        <w:rPr>
          <w:rFonts w:eastAsia="Calibri" w:cs="Times New Roman"/>
          <w:color w:val="385623" w:themeColor="accent6" w:themeShade="80"/>
        </w:rPr>
      </w:pPr>
    </w:p>
    <w:p w14:paraId="39958643" w14:textId="77777777" w:rsidR="00872B9C" w:rsidRPr="000D067E" w:rsidRDefault="00872B9C" w:rsidP="00872B9C">
      <w:pPr>
        <w:spacing w:line="480" w:lineRule="auto"/>
        <w:rPr>
          <w:rFonts w:eastAsia="Calibri" w:cs="Times New Roman"/>
          <w:color w:val="385623" w:themeColor="accent6" w:themeShade="80"/>
        </w:rPr>
      </w:pPr>
      <w:r w:rsidRPr="000D067E">
        <w:rPr>
          <w:rFonts w:eastAsia="Calibri" w:cs="Times New Roman"/>
          <w:noProof/>
          <w:color w:val="385623" w:themeColor="accent6" w:themeShade="80"/>
        </w:rPr>
        <w:drawing>
          <wp:inline distT="0" distB="0" distL="0" distR="0" wp14:anchorId="2A4756E3" wp14:editId="0DDD15B7">
            <wp:extent cx="5937250" cy="2178050"/>
            <wp:effectExtent l="0" t="0" r="6350" b="0"/>
            <wp:docPr id="984075921" name="Picture 1" descr="A map and a cloc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075921" name="Picture 1" descr="A map and a clock&#10;&#10;AI-generated content may be incorrec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7250" cy="2178050"/>
                    </a:xfrm>
                    <a:prstGeom prst="rect">
                      <a:avLst/>
                    </a:prstGeom>
                    <a:noFill/>
                    <a:ln>
                      <a:noFill/>
                    </a:ln>
                  </pic:spPr>
                </pic:pic>
              </a:graphicData>
            </a:graphic>
          </wp:inline>
        </w:drawing>
      </w:r>
    </w:p>
    <w:p w14:paraId="384C92A1" w14:textId="77777777" w:rsidR="00872B9C" w:rsidRPr="000D067E" w:rsidRDefault="00872B9C" w:rsidP="00872B9C">
      <w:pPr>
        <w:spacing w:after="200"/>
        <w:rPr>
          <w:rFonts w:eastAsia="Calibri" w:cs="Times New Roman"/>
          <w:iCs/>
          <w:color w:val="385623" w:themeColor="accent6" w:themeShade="80"/>
          <w:szCs w:val="18"/>
        </w:rPr>
      </w:pPr>
      <w:bookmarkStart w:id="21" w:name="_Toc213798444"/>
      <w:r w:rsidRPr="000D067E">
        <w:rPr>
          <w:rFonts w:eastAsia="Calibri" w:cs="Times New Roman"/>
          <w:b/>
          <w:bCs/>
          <w:iCs/>
          <w:color w:val="385623" w:themeColor="accent6" w:themeShade="80"/>
          <w:szCs w:val="18"/>
        </w:rPr>
        <w:t xml:space="preserve">Figure </w:t>
      </w:r>
      <w:r w:rsidRPr="000D067E">
        <w:rPr>
          <w:rFonts w:eastAsia="Calibri" w:cs="Times New Roman"/>
          <w:b/>
          <w:bCs/>
          <w:iCs/>
          <w:color w:val="385623" w:themeColor="accent6" w:themeShade="80"/>
          <w:szCs w:val="18"/>
        </w:rPr>
        <w:fldChar w:fldCharType="begin"/>
      </w:r>
      <w:r w:rsidRPr="000D067E">
        <w:rPr>
          <w:rFonts w:eastAsia="Calibri" w:cs="Times New Roman"/>
          <w:b/>
          <w:bCs/>
          <w:iCs/>
          <w:color w:val="385623" w:themeColor="accent6" w:themeShade="80"/>
          <w:szCs w:val="18"/>
        </w:rPr>
        <w:instrText xml:space="preserve"> STYLEREF 1 \s </w:instrText>
      </w:r>
      <w:r w:rsidRPr="000D067E">
        <w:rPr>
          <w:rFonts w:eastAsia="Calibri" w:cs="Times New Roman"/>
          <w:b/>
          <w:bCs/>
          <w:iCs/>
          <w:color w:val="385623" w:themeColor="accent6" w:themeShade="80"/>
          <w:szCs w:val="18"/>
        </w:rPr>
        <w:fldChar w:fldCharType="separate"/>
      </w:r>
      <w:r w:rsidRPr="000D067E">
        <w:rPr>
          <w:rFonts w:eastAsia="Calibri" w:cs="Times New Roman"/>
          <w:b/>
          <w:bCs/>
          <w:iCs/>
          <w:noProof/>
          <w:color w:val="385623" w:themeColor="accent6" w:themeShade="80"/>
          <w:szCs w:val="18"/>
        </w:rPr>
        <w:t>1</w:t>
      </w:r>
      <w:r w:rsidRPr="000D067E">
        <w:rPr>
          <w:rFonts w:eastAsia="Calibri" w:cs="Times New Roman"/>
          <w:b/>
          <w:bCs/>
          <w:iCs/>
          <w:color w:val="385623" w:themeColor="accent6" w:themeShade="80"/>
          <w:szCs w:val="18"/>
        </w:rPr>
        <w:fldChar w:fldCharType="end"/>
      </w:r>
      <w:r w:rsidRPr="000D067E">
        <w:rPr>
          <w:rFonts w:eastAsia="Calibri" w:cs="Times New Roman"/>
          <w:b/>
          <w:bCs/>
          <w:iCs/>
          <w:color w:val="385623" w:themeColor="accent6" w:themeShade="80"/>
          <w:szCs w:val="18"/>
        </w:rPr>
        <w:t>.</w:t>
      </w:r>
      <w:r w:rsidRPr="000D067E">
        <w:rPr>
          <w:rFonts w:eastAsia="Calibri" w:cs="Times New Roman"/>
          <w:b/>
          <w:bCs/>
          <w:iCs/>
          <w:color w:val="385623" w:themeColor="accent6" w:themeShade="80"/>
          <w:szCs w:val="18"/>
        </w:rPr>
        <w:fldChar w:fldCharType="begin"/>
      </w:r>
      <w:r w:rsidRPr="000D067E">
        <w:rPr>
          <w:rFonts w:eastAsia="Calibri" w:cs="Times New Roman"/>
          <w:b/>
          <w:bCs/>
          <w:iCs/>
          <w:color w:val="385623" w:themeColor="accent6" w:themeShade="80"/>
          <w:szCs w:val="18"/>
        </w:rPr>
        <w:instrText xml:space="preserve"> SEQ Figure \* ARABIC \s 1 </w:instrText>
      </w:r>
      <w:r w:rsidRPr="000D067E">
        <w:rPr>
          <w:rFonts w:eastAsia="Calibri" w:cs="Times New Roman"/>
          <w:b/>
          <w:bCs/>
          <w:iCs/>
          <w:color w:val="385623" w:themeColor="accent6" w:themeShade="80"/>
          <w:szCs w:val="18"/>
        </w:rPr>
        <w:fldChar w:fldCharType="separate"/>
      </w:r>
      <w:r w:rsidRPr="000D067E">
        <w:rPr>
          <w:rFonts w:eastAsia="Calibri" w:cs="Times New Roman"/>
          <w:b/>
          <w:bCs/>
          <w:iCs/>
          <w:noProof/>
          <w:color w:val="385623" w:themeColor="accent6" w:themeShade="80"/>
          <w:szCs w:val="18"/>
        </w:rPr>
        <w:t>1</w:t>
      </w:r>
      <w:r w:rsidRPr="000D067E">
        <w:rPr>
          <w:rFonts w:eastAsia="Calibri" w:cs="Times New Roman"/>
          <w:b/>
          <w:bCs/>
          <w:iCs/>
          <w:color w:val="385623" w:themeColor="accent6" w:themeShade="80"/>
          <w:szCs w:val="18"/>
        </w:rPr>
        <w:fldChar w:fldCharType="end"/>
      </w:r>
      <w:r w:rsidRPr="000D067E">
        <w:rPr>
          <w:rFonts w:eastAsia="Calibri" w:cs="Times New Roman"/>
          <w:b/>
          <w:bCs/>
          <w:iCs/>
          <w:color w:val="385623" w:themeColor="accent6" w:themeShade="80"/>
          <w:szCs w:val="18"/>
        </w:rPr>
        <w:t>.</w:t>
      </w:r>
      <w:r w:rsidRPr="000D067E">
        <w:rPr>
          <w:rFonts w:eastAsia="Calibri" w:cs="Times New Roman"/>
          <w:iCs/>
          <w:color w:val="385623" w:themeColor="accent6" w:themeShade="80"/>
          <w:szCs w:val="18"/>
        </w:rPr>
        <w:t xml:space="preserve"> Map of southeastern Michigan showing the locations of the seven Huron-Clinton Metroparks (Indian Springs, Kensington, and Hudson Mills) and Michigan State Recreation Areas (Pontiac, Highland, Proud Lake, and Island Lake) where forest stands were surveyed (A). Plot design, showing the 18 m radius main plot, the 8 m radius nested subplot, and the four 4 m</w:t>
      </w:r>
      <w:r w:rsidRPr="000D067E">
        <w:rPr>
          <w:rFonts w:eastAsia="Calibri" w:cs="Times New Roman"/>
          <w:iCs/>
          <w:color w:val="385623" w:themeColor="accent6" w:themeShade="80"/>
          <w:szCs w:val="18"/>
          <w:vertAlign w:val="superscript"/>
        </w:rPr>
        <w:t>2</w:t>
      </w:r>
      <w:r w:rsidRPr="000D067E">
        <w:rPr>
          <w:rFonts w:eastAsia="Calibri" w:cs="Times New Roman"/>
          <w:iCs/>
          <w:color w:val="385623" w:themeColor="accent6" w:themeShade="80"/>
          <w:szCs w:val="18"/>
        </w:rPr>
        <w:t xml:space="preserve"> area microplots located in cardinal directions (B). Forest transects were comprised of three replicate plots.</w:t>
      </w:r>
      <w:bookmarkEnd w:id="21"/>
    </w:p>
    <w:p w14:paraId="6CA1FF9B" w14:textId="77777777" w:rsidR="00872B9C" w:rsidRPr="000D067E" w:rsidRDefault="00872B9C" w:rsidP="00872B9C">
      <w:pPr>
        <w:spacing w:line="480" w:lineRule="auto"/>
        <w:rPr>
          <w:rFonts w:eastAsia="Calibri" w:cs="Times New Roman"/>
          <w:color w:val="385623" w:themeColor="accent6" w:themeShade="80"/>
          <w:u w:val="single"/>
        </w:rPr>
      </w:pPr>
    </w:p>
    <w:p w14:paraId="1DD7C456" w14:textId="77777777" w:rsidR="00872B9C" w:rsidRPr="000D067E" w:rsidRDefault="00872B9C" w:rsidP="00872B9C">
      <w:pPr>
        <w:spacing w:line="480" w:lineRule="auto"/>
        <w:rPr>
          <w:rFonts w:eastAsia="Calibri" w:cs="Times New Roman"/>
          <w:color w:val="385623" w:themeColor="accent6" w:themeShade="80"/>
          <w:u w:val="single"/>
        </w:rPr>
      </w:pPr>
      <w:r w:rsidRPr="000D067E">
        <w:rPr>
          <w:rFonts w:eastAsia="Calibri" w:cs="Times New Roman"/>
          <w:color w:val="385623" w:themeColor="accent6" w:themeShade="80"/>
          <w:u w:val="single"/>
        </w:rPr>
        <w:t>Ash abundance and health</w:t>
      </w:r>
    </w:p>
    <w:p w14:paraId="7993E7C9" w14:textId="77777777" w:rsidR="00872B9C" w:rsidRPr="000D067E" w:rsidRDefault="00872B9C" w:rsidP="00872B9C">
      <w:pPr>
        <w:spacing w:line="480" w:lineRule="auto"/>
        <w:ind w:firstLine="720"/>
        <w:rPr>
          <w:rFonts w:eastAsia="Calibri" w:cs="Times New Roman"/>
          <w:color w:val="385623" w:themeColor="accent6" w:themeShade="80"/>
        </w:rPr>
      </w:pPr>
      <w:r w:rsidRPr="000D067E">
        <w:rPr>
          <w:rFonts w:eastAsia="Calibri" w:cs="Times New Roman"/>
          <w:color w:val="385623" w:themeColor="accent6" w:themeShade="80"/>
        </w:rPr>
        <w:t xml:space="preserve">To assess the abundance and health of ash, canopy ash trees (≥10 cm diameter at breast height, DBH) were surveyed within the entire 18 m radius main plots, understory </w:t>
      </w:r>
      <w:r w:rsidRPr="000D067E">
        <w:rPr>
          <w:rFonts w:eastAsia="Calibri" w:cs="Times New Roman"/>
          <w:color w:val="385623" w:themeColor="accent6" w:themeShade="80"/>
        </w:rPr>
        <w:lastRenderedPageBreak/>
        <w:t>ash trees (2.5-10 cm DBH) and living ash saplings (≥137 cm in height but &lt;2.5 cm DBH) were surveyed within the central 8 m radius subplots, and living ash seedlings (&lt;137 cm in height) were surveyed within the 4 m</w:t>
      </w:r>
      <w:r w:rsidRPr="000D067E">
        <w:rPr>
          <w:rFonts w:eastAsia="Calibri" w:cs="Times New Roman"/>
          <w:color w:val="385623" w:themeColor="accent6" w:themeShade="80"/>
          <w:vertAlign w:val="superscript"/>
        </w:rPr>
        <w:t>2</w:t>
      </w:r>
      <w:r w:rsidRPr="000D067E">
        <w:rPr>
          <w:rFonts w:eastAsia="Calibri" w:cs="Times New Roman"/>
          <w:color w:val="385623" w:themeColor="accent6" w:themeShade="80"/>
        </w:rPr>
        <w:t xml:space="preserve"> microplots. All seedlings were checked for the presence of cotyledons which would indicate they were newly germinated </w:t>
      </w:r>
      <w:r w:rsidRPr="000D067E">
        <w:rPr>
          <w:rFonts w:eastAsia="Calibri" w:cs="Times New Roman"/>
          <w:color w:val="385623" w:themeColor="accent6" w:themeShade="80"/>
        </w:rPr>
        <w:fldChar w:fldCharType="begin"/>
      </w:r>
      <w:r w:rsidRPr="000D067E">
        <w:rPr>
          <w:rFonts w:eastAsia="Calibri" w:cs="Times New Roman"/>
          <w:color w:val="385623" w:themeColor="accent6" w:themeShade="80"/>
        </w:rPr>
        <w:instrText xml:space="preserve"> ADDIN ZOTERO_ITEM CSL_CITATION {"citationID":"ldfuJ1DD","properties":{"formattedCitation":"(Klooster et al. 2013)","plainCitation":"(Klooster et al. 2013)","noteIndex":0},"citationItems":[{"id":618,"uris":["http://zotero.org/groups/5270502/items/J2YNFJUZ"],"itemData":{"id":618,"type":"article-journal","container-title":"Biological Invasions","DOI":"10.1007/s10530-013-0543-7","ISSN":"1387-3547, 1573-1464","issue":"4","journalAbbreviation":"Biol Invasions","language":"en","page":"859-873","source":"DOI.org (Crossref)","title":"Ash (Fraxinus spp.) mortality, regeneration, and seed bank dynamics in mixed hardwood forests following invasion by emerald ash borer (Agrilus planipennis)","volume":"16","author":[{"family":"Klooster","given":"Wendy S."},{"family":"Herms","given":"Daniel A."},{"family":"Knight","given":"Kathleen S."},{"family":"Herms","given":"Catherine P."},{"family":"McCullough","given":"Deborah G."},{"family":"Smith","given":"Annemarie"},{"family":"Gandhi","given":"Kamal J. K."},{"family":"Cardina","given":"John"}],"issued":{"date-parts":[["2013"]]}}}],"schema":"https://github.com/citation-style-language/schema/raw/master/csl-citation.json"} </w:instrText>
      </w:r>
      <w:r w:rsidRPr="000D067E">
        <w:rPr>
          <w:rFonts w:eastAsia="Calibri" w:cs="Times New Roman"/>
          <w:color w:val="385623" w:themeColor="accent6" w:themeShade="80"/>
        </w:rPr>
        <w:fldChar w:fldCharType="separate"/>
      </w:r>
      <w:r w:rsidRPr="000D067E">
        <w:rPr>
          <w:rFonts w:eastAsia="Calibri" w:cs="Times New Roman"/>
          <w:color w:val="385623" w:themeColor="accent6" w:themeShade="80"/>
        </w:rPr>
        <w:t>(Klooster et al. 2013)</w:t>
      </w:r>
      <w:r w:rsidRPr="000D067E">
        <w:rPr>
          <w:rFonts w:eastAsia="Calibri" w:cs="Times New Roman"/>
          <w:color w:val="385623" w:themeColor="accent6" w:themeShade="80"/>
        </w:rPr>
        <w:fldChar w:fldCharType="end"/>
      </w:r>
      <w:r w:rsidRPr="000D067E">
        <w:rPr>
          <w:rFonts w:eastAsia="Calibri" w:cs="Times New Roman"/>
          <w:color w:val="385623" w:themeColor="accent6" w:themeShade="80"/>
        </w:rPr>
        <w:t xml:space="preserve">. Ash seedlings were counted in two height categories, &lt;25 cm and &gt;25 cm, and the percentage cover of ash seedlings in microplots was estimated </w:t>
      </w:r>
      <w:r w:rsidRPr="000D067E">
        <w:rPr>
          <w:rFonts w:eastAsia="Calibri" w:cs="Times New Roman"/>
          <w:color w:val="385623" w:themeColor="accent6" w:themeShade="80"/>
        </w:rPr>
        <w:fldChar w:fldCharType="begin"/>
      </w:r>
      <w:r w:rsidRPr="000D067E">
        <w:rPr>
          <w:rFonts w:eastAsia="Calibri" w:cs="Times New Roman"/>
          <w:color w:val="385623" w:themeColor="accent6" w:themeShade="80"/>
        </w:rPr>
        <w:instrText xml:space="preserve"> ADDIN ZOTERO_ITEM CSL_CITATION {"citationID":"31HfnuET","properties":{"formattedCitation":"(Klooster et al. 2013)","plainCitation":"(Klooster et al. 2013)","noteIndex":0},"citationItems":[{"id":618,"uris":["http://zotero.org/groups/5270502/items/J2YNFJUZ"],"itemData":{"id":618,"type":"article-journal","container-title":"Biological Invasions","DOI":"10.1007/s10530-013-0543-7","ISSN":"1387-3547, 1573-1464","issue":"4","journalAbbreviation":"Biol Invasions","language":"en","page":"859-873","source":"DOI.org (Crossref)","title":"Ash (Fraxinus spp.) mortality, regeneration, and seed bank dynamics in mixed hardwood forests following invasion by emerald ash borer (Agrilus planipennis)","volume":"16","author":[{"family":"Klooster","given":"Wendy S."},{"family":"Herms","given":"Daniel A."},{"family":"Knight","given":"Kathleen S."},{"family":"Herms","given":"Catherine P."},{"family":"McCullough","given":"Deborah G."},{"family":"Smith","given":"Annemarie"},{"family":"Gandhi","given":"Kamal J. K."},{"family":"Cardina","given":"John"}],"issued":{"date-parts":[["2013"]]}}}],"schema":"https://github.com/citation-style-language/schema/raw/master/csl-citation.json"} </w:instrText>
      </w:r>
      <w:r w:rsidRPr="000D067E">
        <w:rPr>
          <w:rFonts w:eastAsia="Calibri" w:cs="Times New Roman"/>
          <w:color w:val="385623" w:themeColor="accent6" w:themeShade="80"/>
        </w:rPr>
        <w:fldChar w:fldCharType="separate"/>
      </w:r>
      <w:r w:rsidRPr="000D067E">
        <w:rPr>
          <w:rFonts w:eastAsia="Calibri" w:cs="Times New Roman"/>
          <w:color w:val="385623" w:themeColor="accent6" w:themeShade="80"/>
        </w:rPr>
        <w:t>(Klooster et al. 2013)</w:t>
      </w:r>
      <w:r w:rsidRPr="000D067E">
        <w:rPr>
          <w:rFonts w:eastAsia="Calibri" w:cs="Times New Roman"/>
          <w:color w:val="385623" w:themeColor="accent6" w:themeShade="80"/>
        </w:rPr>
        <w:fldChar w:fldCharType="end"/>
      </w:r>
      <w:r w:rsidRPr="000D067E">
        <w:rPr>
          <w:rFonts w:eastAsia="Calibri" w:cs="Times New Roman"/>
          <w:color w:val="385623" w:themeColor="accent6" w:themeShade="80"/>
        </w:rPr>
        <w:t xml:space="preserve">. </w:t>
      </w:r>
    </w:p>
    <w:p w14:paraId="3A301456" w14:textId="77777777" w:rsidR="00872B9C" w:rsidRPr="000D067E" w:rsidRDefault="00872B9C" w:rsidP="00872B9C">
      <w:pPr>
        <w:spacing w:line="480" w:lineRule="auto"/>
        <w:ind w:firstLine="720"/>
        <w:rPr>
          <w:rFonts w:eastAsia="Calibri" w:cs="Times New Roman"/>
          <w:color w:val="385623" w:themeColor="accent6" w:themeShade="80"/>
        </w:rPr>
      </w:pPr>
      <w:r w:rsidRPr="000D067E">
        <w:rPr>
          <w:rFonts w:eastAsia="Calibri" w:cs="Times New Roman"/>
          <w:color w:val="385623" w:themeColor="accent6" w:themeShade="80"/>
        </w:rPr>
        <w:t xml:space="preserve">When present, canopy and understory ash (&gt;2.5 cm DBH) were assessed individually for DBH, species, and health. All DBH measurements were taken at a height of 137 cm </w:t>
      </w:r>
      <w:r w:rsidRPr="000D067E">
        <w:rPr>
          <w:rFonts w:eastAsia="Calibri" w:cs="Times New Roman"/>
          <w:color w:val="385623" w:themeColor="accent6" w:themeShade="80"/>
        </w:rPr>
        <w:fldChar w:fldCharType="begin"/>
      </w:r>
      <w:r w:rsidRPr="000D067E">
        <w:rPr>
          <w:rFonts w:eastAsia="Calibri" w:cs="Times New Roman"/>
          <w:color w:val="385623" w:themeColor="accent6" w:themeShade="80"/>
        </w:rPr>
        <w:instrText xml:space="preserve"> ADDIN ZOTERO_ITEM CSL_CITATION {"citationID":"CjKAlHhD","properties":{"formattedCitation":"(Ward et al. 2021)","plainCitation":"(Ward et al. 2021)","noteIndex":0},"citationItems":[{"id":484,"uris":["http://zotero.org/groups/5270502/items/EDH3KXG3"],"itemData":{"id":484,"type":"article-journal","abstract":"Non-native insects and pathogens can alter the composition and successional trajectories of forests and, in ex­ ceptional cases, drive their host trees functionally extinct. Emerald ash borer has killed millions of ash trees in its invaded range across eastern North America. Predicting the future ecological role of ash requires information on the extent of ash regeneration and recruitment in the wake of invasion. Variable levels of ash regeneration have been observed in stands invaded by emerald ash borer, although recruitment rates of young ash trees into the overstory remain unclear. Here, we used forest inventory data to quantify ash recruitment and regeneration across the eastern United States, and we linked these observed patterns to emerald ash borer invasion history. Inventory data from 2013-2018 indicate there has been extensive ash regeneration in invaded regions, to­ taling &gt; 1,200 seedlings per ha in counties invaded in 2002–2006. Plots in counties with the longest invasion histories contained the highest densities of ash seedlings and saplings, likely due to the high densities of overstory ash in these areas prior to invasion by emerald ash borer. Seedling densities also remained generally unchanged between inventory periods ending in 2007 and 2018 irrespective of invasion history. Despite this widespread regeneration, ash trees in the smallest overstory class died at faster rates than they were recruited from seedlings or saplings, resulting in negative population trajectories on plots that have been invaded for more than ~ 10 years. This trend suggests that ash will continue to decline in abundance and may become functionally extinct across the invaded range of emerald ash borer. However, the future ecological role of ash will ultimately be determined by the iterative production and survival of ash seeds to reproductive ages in the presence of emerald ash borer populations, along with effective management practices.","container-title":"Forest Ecology and Management","DOI":"10.1016/j.foreco.2020.118574","ISSN":"03781127","journalAbbreviation":"Forest Ecology and Management","language":"en","page":"1-8","source":"DOI.org (Crossref)","title":"Population dynamics of ash across the eastern USA following invasion by emerald ash borer","volume":"479","author":[{"family":"Ward","given":"Samuel F."},{"family":"Liebhold","given":"Andrew M."},{"family":"Morin","given":"Randall S."},{"family":"Fei","given":"Songlin"}],"issued":{"date-parts":[["2021",1]]}}}],"schema":"https://github.com/citation-style-language/schema/raw/master/csl-citation.json"} </w:instrText>
      </w:r>
      <w:r w:rsidRPr="000D067E">
        <w:rPr>
          <w:rFonts w:eastAsia="Calibri" w:cs="Times New Roman"/>
          <w:color w:val="385623" w:themeColor="accent6" w:themeShade="80"/>
        </w:rPr>
        <w:fldChar w:fldCharType="separate"/>
      </w:r>
      <w:r w:rsidRPr="000D067E">
        <w:rPr>
          <w:rFonts w:eastAsia="Calibri" w:cs="Times New Roman"/>
          <w:color w:val="385623" w:themeColor="accent6" w:themeShade="80"/>
        </w:rPr>
        <w:t>(Ward et al. 2021)</w:t>
      </w:r>
      <w:r w:rsidRPr="000D067E">
        <w:rPr>
          <w:rFonts w:eastAsia="Calibri" w:cs="Times New Roman"/>
          <w:color w:val="385623" w:themeColor="accent6" w:themeShade="80"/>
        </w:rPr>
        <w:fldChar w:fldCharType="end"/>
      </w:r>
      <w:r w:rsidRPr="000D067E">
        <w:rPr>
          <w:rFonts w:eastAsia="Calibri" w:cs="Times New Roman"/>
          <w:color w:val="385623" w:themeColor="accent6" w:themeShade="80"/>
        </w:rPr>
        <w:t>. Due to difficulties in distinguishing green and white ash, species designations were grouped into three categories: 1) black ash; 2) all other species of ash, including white ash, green ash, and potentially pumpkin ash (</w:t>
      </w:r>
      <w:r w:rsidRPr="000D067E">
        <w:rPr>
          <w:rFonts w:eastAsia="Calibri" w:cs="Times New Roman"/>
          <w:i/>
          <w:iCs/>
          <w:color w:val="385623" w:themeColor="accent6" w:themeShade="80"/>
        </w:rPr>
        <w:t xml:space="preserve">Fraxinus profunda </w:t>
      </w:r>
      <w:r w:rsidRPr="000D067E">
        <w:rPr>
          <w:rFonts w:eastAsia="Calibri" w:cs="Times New Roman"/>
          <w:color w:val="385623" w:themeColor="accent6" w:themeShade="80"/>
        </w:rPr>
        <w:t xml:space="preserve">Bush); and 3) unknown ash species because the tree was dead. After recording ash species, the tree was checked for signs and symptoms of EAB, including the presence of D-shaped emergence holes, woodpecker predation marks, bark splitting, epicormic sprouts, and basal sprouts. Furthermore, the canopy condition was rated using a 1 to 5 scale, where 1 represented a healthy canopy, 5 represented complete defoliation of the canopy (possibly still with living epicormic sprouts), and 2-4 represented increasing stages of decline </w:t>
      </w:r>
      <w:r w:rsidRPr="000D067E">
        <w:rPr>
          <w:rFonts w:eastAsia="Calibri" w:cs="Times New Roman"/>
          <w:color w:val="385623" w:themeColor="accent6" w:themeShade="80"/>
        </w:rPr>
        <w:fldChar w:fldCharType="begin"/>
      </w:r>
      <w:r w:rsidRPr="000D067E">
        <w:rPr>
          <w:rFonts w:eastAsia="Calibri" w:cs="Times New Roman"/>
          <w:color w:val="385623" w:themeColor="accent6" w:themeShade="80"/>
        </w:rPr>
        <w:instrText xml:space="preserve"> ADDIN ZOTERO_ITEM CSL_CITATION {"citationID":"EbhKvcSH","properties":{"formattedCitation":"(Smith 2006, Klooster et al. 2013, Knight et al. 2014)","plainCitation":"(Smith 2006, Klooster et al. 2013, Knight et al. 2014)","noteIndex":0},"citationItems":[{"id":478,"uris":["http://zotero.org/groups/5270502/items/MKCWT8XS"],"itemData":{"id":478,"type":"thesis","abstract":"Emerald ash borer (EAB) (Agrilus planipennis Fairmare) is an exotic, wood- boring beetle that has killed millions of ash trees (Fraxinus species) in southeastern Michigan. If not contained and eradicated this invasive insect has the potential to devastate ash throughout North America causing substantial economic and ecological consequences. The objectives of this research were to (1) determine if community composition, diversity, and stand structure influence susceptibility of forests to EAB invasion, and (2) determine how EAB-induced ash mortality may influence forest community composition. Plots were established during the summers of 2004 and 2005 in 31 forest stands within the Huron River watershed in southeast Michigan that were categorized as xeric (N = 11), mesic (N = 11) or hydric (N = 9). Overstory, understory and seedling tree species composition were quantified in three replicated plots along a transect within each stand. Each ash tree was closely inspected for signs of EAB colonization and degree of dieback. Stem density, basal area, Shannon diversity (H’), relative dominance of ash, relative density of ash, ash importance value, and percent canopy cover were quantified for each stand. EAB has caused significant mortality in all stands across the study area. Dieback of black ash (F. nigra) was more advanced than that of white (F. americana) and green ash (F. pennsylvanica). Percent mortality, percentage of infested stems, and EAB attack frequency were also higher in black ash than the other two species. This difference could be the result of the insect’s preference, differences in the physiology of phloem tissue, or an edge effect inherent in riparian and marshy sites to which black ash is adapted. There were no relationships between EAB-induced dieback or mortality and species diversity, stand density, stand basal area, ash basal area, ash density, relative dominance of ash or relative density of ash. Distance from the putative epicenter of the invasion was the only variable that was negatively correlated with all measures of EAB impact. This suggests that it is only a matter of time until all stands suffer complete mortality of Fraxinus species. Widespread loss of ash due to the EAB invasion will initiate changes in community composition and structure in all three forest types. Maple (Acer spp.) and elm (Ulmus spp.) were common on xeric and mesic stands and will likely experience an increase in importance as numerous saplings fill canopy gaps. However, as elms saplings grow they will become susceptible to Dutch elm disease (Chryphonectria parasitica), which is common in the study area. Maple and cherry were over represented in the understory of hydric stands where they should increase in importance. Oaks were poorly represented in the understory layers of all stands and will likely decrease in dominance over the long term. Ash species were common in the sapling layer and were the most abundant species in the seedling layer in all stand types. The high density of juvenile ash may prolong the EAB invasion by providing host material after mature trees are killed. This project documents the initial stages of the invasion of North American forests by EAB. The high susceptibility of all ash species and stands provides clear evidence that EAB has the potential to extirpate ash in North America with ecological impacts similar to those inflicted by Dutch elm disease and chestnut blight. This study also provides baseline data of the community composition of the Huron River watershed at the time of initial EAB colonization, which will facilitate long-term studies of ecological impacts and successional trajectories resulting from of wide-spread gap formation caused by EAB-induced ash mortality.","genre":"Master's Thesis","publisher":"The Ohio State University","title":"Effects of Community Structure on Forest susceptibility and Response to the Emerald Ash Borer Invasion of the Huron River Watershed in Southeast Michigan","URL":"http://rave.ohiolink.edu/etdc/view?acc_num=osu1394801603","author":[{"family":"Smith","given":"Annemarie"}],"issued":{"date-parts":[["2006"]]}}},{"id":618,"uris":["http://zotero.org/groups/5270502/items/J2YNFJUZ"],"itemData":{"id":618,"type":"article-journal","container-title":"Biological Invasions","DOI":"10.1007/s10530-013-0543-7","ISSN":"1387-3547, 1573-1464","issue":"4","journalAbbreviation":"Biol Invasions","language":"en","page":"859-873","source":"DOI.org (Crossref)","title":"Ash (Fraxinus spp.) mortality, regeneration, and seed bank dynamics in mixed hardwood forests following invasion by emerald ash borer (Agrilus planipennis)","volume":"16","author":[{"family":"Klooster","given":"Wendy S."},{"family":"Herms","given":"Daniel A."},{"family":"Knight","given":"Kathleen S."},{"family":"Herms","given":"Catherine P."},{"family":"McCullough","given":"Deborah G."},{"family":"Smith","given":"Annemarie"},{"family":"Gandhi","given":"Kamal J. K."},{"family":"Cardina","given":"John"}],"issued":{"date-parts":[["2013"]]}}},{"id":783,"uris":["http://zotero.org/groups/5270502/items/CVEHQ29L"],"itemData":{"id":783,"type":"report","genre":"General Technical Report","number":"NRS-139","publisher":"U.S. Department of Agriculture, Forest Service, Northern Research Station","title":"Monitoring Ash (Fraxinus spp.) Decline and Emerald Ash Borer (Agrilus planipennis) Symptoms in Infested Areas","URL":"https://www.fs.usda.gov/research/treesearch/46655","author":[{"family":"Knight","given":"Kathleen S."},{"family":"Flash","given":"Britton P."},{"family":"Kappler","given":"Rachel H."},{"family":"Throckmorton","given":"Joel A."},{"family":"Grafton","given":"Bernadette"},{"family":"Flower","given":"Charles E."}],"issued":{"date-parts":[["2014",9]]}}}],"schema":"https://github.com/citation-style-language/schema/raw/master/csl-citation.json"} </w:instrText>
      </w:r>
      <w:r w:rsidRPr="000D067E">
        <w:rPr>
          <w:rFonts w:eastAsia="Calibri" w:cs="Times New Roman"/>
          <w:color w:val="385623" w:themeColor="accent6" w:themeShade="80"/>
        </w:rPr>
        <w:fldChar w:fldCharType="separate"/>
      </w:r>
      <w:r w:rsidRPr="000D067E">
        <w:rPr>
          <w:rFonts w:eastAsia="Calibri" w:cs="Times New Roman"/>
          <w:color w:val="385623" w:themeColor="accent6" w:themeShade="80"/>
        </w:rPr>
        <w:t>(Smith 2006, Klooster et al. 2013, Knight et al. 2014)</w:t>
      </w:r>
      <w:r w:rsidRPr="000D067E">
        <w:rPr>
          <w:rFonts w:eastAsia="Calibri" w:cs="Times New Roman"/>
          <w:color w:val="385623" w:themeColor="accent6" w:themeShade="80"/>
        </w:rPr>
        <w:fldChar w:fldCharType="end"/>
      </w:r>
      <w:r w:rsidRPr="000D067E">
        <w:rPr>
          <w:rFonts w:eastAsia="Calibri" w:cs="Times New Roman"/>
          <w:color w:val="385623" w:themeColor="accent6" w:themeShade="80"/>
        </w:rPr>
        <w:t xml:space="preserve">. For statistical analyses, we simplified the canopy condition variable into two binary variables, </w:t>
      </w:r>
      <w:r w:rsidRPr="000D067E">
        <w:rPr>
          <w:rFonts w:eastAsia="Calibri" w:cs="Times New Roman"/>
          <w:i/>
          <w:iCs/>
          <w:color w:val="385623" w:themeColor="accent6" w:themeShade="80"/>
        </w:rPr>
        <w:t>ash tree decline</w:t>
      </w:r>
      <w:r w:rsidRPr="000D067E">
        <w:rPr>
          <w:rFonts w:eastAsia="Calibri" w:cs="Times New Roman"/>
          <w:color w:val="385623" w:themeColor="accent6" w:themeShade="80"/>
        </w:rPr>
        <w:t xml:space="preserve"> and </w:t>
      </w:r>
      <w:r w:rsidRPr="000D067E">
        <w:rPr>
          <w:rFonts w:eastAsia="Calibri" w:cs="Times New Roman"/>
          <w:i/>
          <w:iCs/>
          <w:color w:val="385623" w:themeColor="accent6" w:themeShade="80"/>
        </w:rPr>
        <w:t>ash tree death</w:t>
      </w:r>
      <w:r w:rsidRPr="000D067E">
        <w:rPr>
          <w:rFonts w:eastAsia="Calibri" w:cs="Times New Roman"/>
          <w:color w:val="385623" w:themeColor="accent6" w:themeShade="80"/>
        </w:rPr>
        <w:t xml:space="preserve">. </w:t>
      </w:r>
      <w:r w:rsidRPr="000D067E">
        <w:rPr>
          <w:rFonts w:eastAsia="Calibri" w:cs="Times New Roman"/>
          <w:i/>
          <w:iCs/>
          <w:color w:val="385623" w:themeColor="accent6" w:themeShade="80"/>
        </w:rPr>
        <w:t>Ash tree decline</w:t>
      </w:r>
      <w:r w:rsidRPr="000D067E">
        <w:rPr>
          <w:rFonts w:eastAsia="Calibri" w:cs="Times New Roman"/>
          <w:color w:val="385623" w:themeColor="accent6" w:themeShade="80"/>
        </w:rPr>
        <w:t xml:space="preserve"> was coded as 1 if the canopy condition showed any signs of decline (i.e. if canopy condition ≥ 2) and 0 if the canopy condition = </w:t>
      </w:r>
      <w:r w:rsidRPr="000D067E">
        <w:rPr>
          <w:rFonts w:eastAsia="Calibri" w:cs="Times New Roman"/>
          <w:color w:val="385623" w:themeColor="accent6" w:themeShade="80"/>
        </w:rPr>
        <w:lastRenderedPageBreak/>
        <w:t xml:space="preserve">1. </w:t>
      </w:r>
      <w:r w:rsidRPr="000D067E">
        <w:rPr>
          <w:rFonts w:eastAsia="Calibri" w:cs="Times New Roman"/>
          <w:i/>
          <w:iCs/>
          <w:color w:val="385623" w:themeColor="accent6" w:themeShade="80"/>
        </w:rPr>
        <w:t>Ash tree death</w:t>
      </w:r>
      <w:r w:rsidRPr="000D067E">
        <w:rPr>
          <w:rFonts w:eastAsia="Calibri" w:cs="Times New Roman"/>
          <w:color w:val="385623" w:themeColor="accent6" w:themeShade="80"/>
        </w:rPr>
        <w:t xml:space="preserve"> was coded as 1 if canopy condition = 5, and 0 otherwise </w:t>
      </w:r>
      <w:r w:rsidRPr="000D067E">
        <w:rPr>
          <w:rFonts w:eastAsia="Calibri" w:cs="Times New Roman"/>
          <w:color w:val="385623" w:themeColor="accent6" w:themeShade="80"/>
        </w:rPr>
        <w:fldChar w:fldCharType="begin"/>
      </w:r>
      <w:r w:rsidRPr="000D067E">
        <w:rPr>
          <w:rFonts w:eastAsia="Calibri" w:cs="Times New Roman"/>
          <w:color w:val="385623" w:themeColor="accent6" w:themeShade="80"/>
        </w:rPr>
        <w:instrText xml:space="preserve"> ADDIN ZOTERO_ITEM CSL_CITATION {"citationID":"LysLGAHc","properties":{"formattedCitation":"(Hoven et al. 2020)","plainCitation":"(Hoven et al. 2020)","dontUpdate":true,"noteIndex":0},"citationItems":[{"id":709,"uris":["http://zotero.org/groups/5270502/items/7E4CKTXS"],"itemData":{"id":709,"type":"article-journal","container-title":"Annals of Forest Science","DOI":"10.1007/s13595-019-0895-y","ISSN":"1286-4560, 1297-966X","issue":"1","journalAbbreviation":"Annals of Forest Science","language":"en","page":"10","source":"DOI.org (Crossref)","title":"Release and suppression: forest layer responses to emerald ash borer (Agrilus planipennis)-caused ash death","title-short":"Release and suppression","volume":"77","author":[{"family":"Hoven","given":"Brian M."},{"family":"Knight","given":"Kathleen S."},{"family":"Peters","given":"Valerie E."},{"family":"Gorchov","given":"David L."}],"issued":{"date-parts":[["2020",3]]}}}],"schema":"https://github.com/citation-style-language/schema/raw/master/csl-citation.json"} </w:instrText>
      </w:r>
      <w:r w:rsidRPr="000D067E">
        <w:rPr>
          <w:rFonts w:eastAsia="Calibri" w:cs="Times New Roman"/>
          <w:color w:val="385623" w:themeColor="accent6" w:themeShade="80"/>
        </w:rPr>
        <w:fldChar w:fldCharType="separate"/>
      </w:r>
      <w:r w:rsidRPr="000D067E">
        <w:rPr>
          <w:rFonts w:eastAsia="Calibri" w:cs="Times New Roman"/>
          <w:color w:val="385623" w:themeColor="accent6" w:themeShade="80"/>
        </w:rPr>
        <w:t>(adapted from Hoven et al. 2020)</w:t>
      </w:r>
      <w:r w:rsidRPr="000D067E">
        <w:rPr>
          <w:rFonts w:eastAsia="Calibri" w:cs="Times New Roman"/>
          <w:color w:val="385623" w:themeColor="accent6" w:themeShade="80"/>
        </w:rPr>
        <w:fldChar w:fldCharType="end"/>
      </w:r>
      <w:r w:rsidRPr="000D067E">
        <w:rPr>
          <w:rFonts w:eastAsia="Calibri" w:cs="Times New Roman"/>
          <w:color w:val="385623" w:themeColor="accent6" w:themeShade="80"/>
        </w:rPr>
        <w:t>.</w:t>
      </w:r>
    </w:p>
    <w:p w14:paraId="61890D11" w14:textId="77777777" w:rsidR="00872B9C" w:rsidRPr="000D067E" w:rsidRDefault="00872B9C" w:rsidP="00872B9C">
      <w:pPr>
        <w:spacing w:line="480" w:lineRule="auto"/>
        <w:rPr>
          <w:rFonts w:eastAsia="Calibri" w:cs="Times New Roman"/>
          <w:color w:val="385623" w:themeColor="accent6" w:themeShade="80"/>
        </w:rPr>
      </w:pPr>
    </w:p>
    <w:p w14:paraId="61C73F9B" w14:textId="77777777" w:rsidR="00872B9C" w:rsidRPr="000D067E" w:rsidRDefault="00872B9C" w:rsidP="00872B9C">
      <w:pPr>
        <w:spacing w:line="480" w:lineRule="auto"/>
        <w:rPr>
          <w:rFonts w:eastAsia="Calibri" w:cs="Times New Roman"/>
          <w:color w:val="385623" w:themeColor="accent6" w:themeShade="80"/>
          <w:u w:val="single"/>
        </w:rPr>
      </w:pPr>
      <w:r w:rsidRPr="000D067E">
        <w:rPr>
          <w:rFonts w:eastAsia="Calibri" w:cs="Times New Roman"/>
          <w:color w:val="385623" w:themeColor="accent6" w:themeShade="80"/>
          <w:u w:val="single"/>
        </w:rPr>
        <w:t>EAB trapping</w:t>
      </w:r>
    </w:p>
    <w:p w14:paraId="33E015DF" w14:textId="77777777" w:rsidR="00872B9C" w:rsidRPr="000D067E" w:rsidRDefault="00872B9C" w:rsidP="00872B9C">
      <w:pPr>
        <w:spacing w:line="480" w:lineRule="auto"/>
        <w:ind w:firstLine="720"/>
        <w:rPr>
          <w:rFonts w:eastAsia="Calibri" w:cs="Times New Roman"/>
          <w:color w:val="385623" w:themeColor="accent6" w:themeShade="80"/>
        </w:rPr>
      </w:pPr>
      <w:r w:rsidRPr="000D067E">
        <w:rPr>
          <w:rFonts w:eastAsia="Calibri" w:cs="Times New Roman"/>
          <w:color w:val="385623" w:themeColor="accent6" w:themeShade="80"/>
        </w:rPr>
        <w:t xml:space="preserve">In 2024, we used purple-prism traps and multi-funnel traps to assess EAB presence at six of the seven study parks (all except Hudson Mills Metropark, Table A.2). Two purple-prism traps were installed at each park, for a total of 12 prism traps. Additionally, three multi-funnel (Lindgren) traps were installed at one park, Pontiac Lake Recreation Area. Traps were hung on or near the biggest ash trees that could be found in preliminary site visits. Traps were installed between May 29 and June 5, 2024 (627-734 GDD, base 50 °F, single sine method), and removed between July 23 and July 25, 2024 (1733-1770 GDD) </w:t>
      </w:r>
      <w:r w:rsidRPr="000D067E">
        <w:rPr>
          <w:rFonts w:eastAsia="Calibri" w:cs="Times New Roman"/>
          <w:color w:val="385623" w:themeColor="accent6" w:themeShade="80"/>
        </w:rPr>
        <w:fldChar w:fldCharType="begin"/>
      </w:r>
      <w:r w:rsidRPr="000D067E">
        <w:rPr>
          <w:rFonts w:eastAsia="Calibri" w:cs="Times New Roman"/>
          <w:color w:val="385623" w:themeColor="accent6" w:themeShade="80"/>
        </w:rPr>
        <w:instrText xml:space="preserve"> ADDIN ZOTERO_ITEM CSL_CITATION {"citationID":"jmwT4vSq","properties":{"formattedCitation":"(\\uc0\\u8220{}Online Phenology and Degree-day Models\\uc0\\u8221{} 2022)","plainCitation":"(“Online Phenology and Degree-day Models” 2022)","noteIndex":0},"citationItems":[{"id":1248,"uris":["http://zotero.org/users/6631577/items/WER5G576"],"itemData":{"id":1248,"type":"webpage","title":"Online Phenology and Degree-day Models","URL":"https://uspest.org/dd/model_app","issued":{"date-parts":[["2022"]]}}}],"schema":"https://github.com/citation-style-language/schema/raw/master/csl-citation.json"} </w:instrText>
      </w:r>
      <w:r w:rsidRPr="000D067E">
        <w:rPr>
          <w:rFonts w:eastAsia="Calibri" w:cs="Times New Roman"/>
          <w:color w:val="385623" w:themeColor="accent6" w:themeShade="80"/>
        </w:rPr>
        <w:fldChar w:fldCharType="separate"/>
      </w:r>
      <w:r w:rsidRPr="000D067E">
        <w:rPr>
          <w:rFonts w:eastAsia="Calibri" w:cs="Times New Roman"/>
          <w:color w:val="385623" w:themeColor="accent6" w:themeShade="80"/>
        </w:rPr>
        <w:t>(“Online Phenology and Degree-day Models” 2022)</w:t>
      </w:r>
      <w:r w:rsidRPr="000D067E">
        <w:rPr>
          <w:rFonts w:eastAsia="Calibri" w:cs="Times New Roman"/>
          <w:color w:val="385623" w:themeColor="accent6" w:themeShade="80"/>
        </w:rPr>
        <w:fldChar w:fldCharType="end"/>
      </w:r>
      <w:r w:rsidRPr="000D067E">
        <w:rPr>
          <w:rFonts w:eastAsia="Calibri" w:cs="Times New Roman"/>
          <w:color w:val="385623" w:themeColor="accent6" w:themeShade="80"/>
        </w:rPr>
        <w:t xml:space="preserve">. Purple prism traps used standard purple (“Coroplast purple”) colored board coated with glue (TAD Insect Trap Coating, Great Lakes IPM). Traps were hung at varying heights and near ash of varying size classes, depending on what was found at a park (Table A.2). All traps were baited with Manuka oil and a fresh lure was installed halfway through the summer, between June 25 and July 3 (1146-1283 GDD). All buprestid beetles were removed from purple prism traps monthly, and from multi-funnel traps weekly, and EAB were counted and sexed </w:t>
      </w:r>
      <w:r w:rsidRPr="000D067E">
        <w:rPr>
          <w:rFonts w:eastAsia="Calibri" w:cs="Times New Roman"/>
          <w:color w:val="385623" w:themeColor="accent6" w:themeShade="80"/>
        </w:rPr>
        <w:fldChar w:fldCharType="begin"/>
      </w:r>
      <w:r w:rsidRPr="000D067E">
        <w:rPr>
          <w:rFonts w:eastAsia="Calibri" w:cs="Times New Roman"/>
          <w:color w:val="385623" w:themeColor="accent6" w:themeShade="80"/>
        </w:rPr>
        <w:instrText xml:space="preserve"> ADDIN ZOTERO_ITEM CSL_CITATION {"citationID":"Ex6npBrJ","properties":{"formattedCitation":"(Parsons 2008)","plainCitation":"(Parsons 2008)","noteIndex":0},"citationItems":[{"id":1088,"uris":["http://zotero.org/users/6631577/items/BDAL48R2"],"itemData":{"id":1088,"type":"document","publisher":"Michigan State University Department of Entomology","title":"Emerald Ash Borer: A guide to identification and comparison to similar species","URL":"https://www.emeraldashborer.info/files/1cbcbbc2-f580-4619-b678-df5516fde40c-5ydqa7.pdf","author":[{"family":"Parsons","given":"Gary"}],"issued":{"date-parts":[["2008"]]}}}],"schema":"https://github.com/citation-style-language/schema/raw/master/csl-citation.json"} </w:instrText>
      </w:r>
      <w:r w:rsidRPr="000D067E">
        <w:rPr>
          <w:rFonts w:eastAsia="Calibri" w:cs="Times New Roman"/>
          <w:color w:val="385623" w:themeColor="accent6" w:themeShade="80"/>
        </w:rPr>
        <w:fldChar w:fldCharType="separate"/>
      </w:r>
      <w:r w:rsidRPr="000D067E">
        <w:rPr>
          <w:rFonts w:eastAsia="Calibri" w:cs="Times New Roman"/>
          <w:color w:val="385623" w:themeColor="accent6" w:themeShade="80"/>
        </w:rPr>
        <w:t>(Parsons 2008)</w:t>
      </w:r>
      <w:r w:rsidRPr="000D067E">
        <w:rPr>
          <w:rFonts w:eastAsia="Calibri" w:cs="Times New Roman"/>
          <w:color w:val="385623" w:themeColor="accent6" w:themeShade="80"/>
        </w:rPr>
        <w:fldChar w:fldCharType="end"/>
      </w:r>
      <w:r w:rsidRPr="000D067E">
        <w:rPr>
          <w:rFonts w:eastAsia="Calibri" w:cs="Times New Roman"/>
          <w:color w:val="385623" w:themeColor="accent6" w:themeShade="80"/>
        </w:rPr>
        <w:t xml:space="preserve">. </w:t>
      </w:r>
    </w:p>
    <w:p w14:paraId="36B3C974" w14:textId="77777777" w:rsidR="00872B9C" w:rsidRPr="000D067E" w:rsidRDefault="00872B9C" w:rsidP="00872B9C">
      <w:pPr>
        <w:spacing w:line="480" w:lineRule="auto"/>
        <w:rPr>
          <w:rFonts w:eastAsia="Calibri" w:cs="Times New Roman"/>
          <w:color w:val="385623" w:themeColor="accent6" w:themeShade="80"/>
          <w:u w:val="single"/>
        </w:rPr>
      </w:pPr>
    </w:p>
    <w:p w14:paraId="2A443EE2" w14:textId="77777777" w:rsidR="00872B9C" w:rsidRPr="000D067E" w:rsidRDefault="00872B9C" w:rsidP="00872B9C">
      <w:pPr>
        <w:spacing w:line="480" w:lineRule="auto"/>
        <w:rPr>
          <w:rFonts w:eastAsia="Calibri" w:cs="Times New Roman"/>
          <w:color w:val="385623" w:themeColor="accent6" w:themeShade="80"/>
          <w:u w:val="single"/>
        </w:rPr>
      </w:pPr>
      <w:r w:rsidRPr="000D067E">
        <w:rPr>
          <w:rFonts w:eastAsia="Calibri" w:cs="Times New Roman"/>
          <w:color w:val="385623" w:themeColor="accent6" w:themeShade="80"/>
          <w:u w:val="single"/>
        </w:rPr>
        <w:t>Parasitoid sampling</w:t>
      </w:r>
    </w:p>
    <w:p w14:paraId="172D327B" w14:textId="77777777" w:rsidR="00872B9C" w:rsidRPr="000D067E" w:rsidRDefault="00872B9C" w:rsidP="00872B9C">
      <w:pPr>
        <w:spacing w:line="480" w:lineRule="auto"/>
        <w:ind w:firstLine="720"/>
        <w:rPr>
          <w:rFonts w:eastAsia="Calibri" w:cs="Times New Roman"/>
          <w:color w:val="385623" w:themeColor="accent6" w:themeShade="80"/>
        </w:rPr>
      </w:pPr>
      <w:r w:rsidRPr="000D067E">
        <w:rPr>
          <w:rFonts w:eastAsia="Calibri" w:cs="Times New Roman"/>
          <w:color w:val="385623" w:themeColor="accent6" w:themeShade="80"/>
        </w:rPr>
        <w:lastRenderedPageBreak/>
        <w:t xml:space="preserve">In 2024, yellow pan traps were used to determine whether the introduced biological control agents had established in the area. Traps were installed at Pontiac Lake Recreation Area at plot 53 due to a high abundance of ash saplings and seedlings in the understory. Yellow pan traps were composed of two nested yellow plastic bowls attached to the trunk of an ash tree and filled with 20% propylene glycol solution and a drop of unscented dish soap </w:t>
      </w:r>
      <w:r w:rsidRPr="000D067E">
        <w:rPr>
          <w:rFonts w:eastAsia="Calibri" w:cs="Times New Roman"/>
          <w:color w:val="385623" w:themeColor="accent6" w:themeShade="80"/>
        </w:rPr>
        <w:fldChar w:fldCharType="begin"/>
      </w:r>
      <w:r w:rsidRPr="000D067E">
        <w:rPr>
          <w:rFonts w:eastAsia="Calibri" w:cs="Times New Roman"/>
          <w:color w:val="385623" w:themeColor="accent6" w:themeShade="80"/>
        </w:rPr>
        <w:instrText xml:space="preserve"> ADDIN ZOTERO_ITEM CSL_CITATION {"citationID":"SlvTLftS","properties":{"formattedCitation":"(USDA\\uc0\\u8211{}APHIS/ARS/FS 2021)","plainCitation":"(USDA–APHIS/ARS/FS 2021)","noteIndex":0},"citationItems":[{"id":834,"uris":["http://zotero.org/groups/5270502/items/WASW5BW3"],"itemData":{"id":834,"type":"report","event-place":"Riverdale, Maryland","publisher":"USDA–APHIS–ARS–FS","publisher-place":"Riverdale, Maryland","title":"Emerald Ash Borer Biological Control Release and Recovery Guidelines","author":[{"family":"USDA–APHIS/ARS/FS","given":""}],"issued":{"date-parts":[["2021"]]}}}],"schema":"https://github.com/citation-style-language/schema/raw/master/csl-citation.json"} </w:instrText>
      </w:r>
      <w:r w:rsidRPr="000D067E">
        <w:rPr>
          <w:rFonts w:eastAsia="Calibri" w:cs="Times New Roman"/>
          <w:color w:val="385623" w:themeColor="accent6" w:themeShade="80"/>
        </w:rPr>
        <w:fldChar w:fldCharType="separate"/>
      </w:r>
      <w:r w:rsidRPr="000D067E">
        <w:rPr>
          <w:rFonts w:eastAsia="Calibri" w:cs="Times New Roman"/>
          <w:color w:val="385623" w:themeColor="accent6" w:themeShade="80"/>
        </w:rPr>
        <w:t>(USDA–APHIS/ARS/FS 2021)</w:t>
      </w:r>
      <w:r w:rsidRPr="000D067E">
        <w:rPr>
          <w:rFonts w:eastAsia="Calibri" w:cs="Times New Roman"/>
          <w:color w:val="385623" w:themeColor="accent6" w:themeShade="80"/>
        </w:rPr>
        <w:fldChar w:fldCharType="end"/>
      </w:r>
      <w:r w:rsidRPr="000D067E">
        <w:rPr>
          <w:rFonts w:eastAsia="Calibri" w:cs="Times New Roman"/>
          <w:color w:val="385623" w:themeColor="accent6" w:themeShade="80"/>
        </w:rPr>
        <w:t xml:space="preserve">. The USDA design was modified by using polypropylene webbing straps instead of nails to attach to the tree (Figure A.2). On June 4, 2024, 15 traps were attached at a height of 5-6 feet to green or white ash trees (3.2-9.6 cm DBH) (Table A.3). Traps were collected weekly until August 8, 2024, by pouring the collection liquid through a fine mesh paint filter (listed as 190 micron, actually ~300 micron = 0.3 mm) and rinsing with distilled water. Since the smallest introduced parasitoid, </w:t>
      </w:r>
      <w:r w:rsidRPr="000D067E">
        <w:rPr>
          <w:rFonts w:eastAsia="Calibri" w:cs="Times New Roman"/>
          <w:i/>
          <w:iCs/>
          <w:color w:val="385623" w:themeColor="accent6" w:themeShade="80"/>
        </w:rPr>
        <w:t>Oobius agrili</w:t>
      </w:r>
      <w:r w:rsidRPr="000D067E">
        <w:rPr>
          <w:rFonts w:eastAsia="Calibri" w:cs="Times New Roman"/>
          <w:color w:val="385623" w:themeColor="accent6" w:themeShade="80"/>
        </w:rPr>
        <w:t xml:space="preserve">, averages 0.95 mm long </w:t>
      </w:r>
      <w:r w:rsidRPr="000D067E">
        <w:rPr>
          <w:rFonts w:eastAsia="Calibri" w:cs="Times New Roman"/>
          <w:color w:val="385623" w:themeColor="accent6" w:themeShade="80"/>
        </w:rPr>
        <w:fldChar w:fldCharType="begin"/>
      </w:r>
      <w:r w:rsidRPr="000D067E">
        <w:rPr>
          <w:rFonts w:eastAsia="Calibri" w:cs="Times New Roman"/>
          <w:color w:val="385623" w:themeColor="accent6" w:themeShade="80"/>
        </w:rPr>
        <w:instrText xml:space="preserve"> ADDIN ZOTERO_ITEM CSL_CITATION {"citationID":"1l3GKMeS","properties":{"formattedCitation":"(Zhang et al. 2005)","plainCitation":"(Zhang et al. 2005)","noteIndex":0},"citationItems":[{"id":1074,"uris":["http://zotero.org/groups/5270502/items/EV7R8GTY"],"itemData":{"id":1074,"type":"article-journal","container-title":"Phytoparasitica","DOI":"10.1007/BF02979863","ISSN":"0334-2123, 1876-7184","issue":"3","journalAbbreviation":"Phytoparasitica","language":"en","license":"http://www.springer.com/tdm","page":"253-260","source":"DOI.org (Crossref)","title":"Two new species of egg parasitoids (Hymenoptera: Encyrtidae) of wood-boring beetle pests from China","title-short":"Two new species of egg parasitoids (hymenoptera","volume":"33","author":[{"family":"Zhang","given":"Yan-Zhou"},{"family":"Huang","given":"Da-Wei"},{"family":"Zho","given":"Tong-Hai"},{"family":"Liu","given":"Hou-Ping"},{"family":"Bauer","given":"Leah S."}],"issued":{"date-parts":[["2005",6]]}}}],"schema":"https://github.com/citation-style-language/schema/raw/master/csl-citation.json"} </w:instrText>
      </w:r>
      <w:r w:rsidRPr="000D067E">
        <w:rPr>
          <w:rFonts w:eastAsia="Calibri" w:cs="Times New Roman"/>
          <w:color w:val="385623" w:themeColor="accent6" w:themeShade="80"/>
        </w:rPr>
        <w:fldChar w:fldCharType="separate"/>
      </w:r>
      <w:r w:rsidRPr="000D067E">
        <w:rPr>
          <w:rFonts w:eastAsia="Calibri" w:cs="Times New Roman"/>
          <w:color w:val="385623" w:themeColor="accent6" w:themeShade="80"/>
        </w:rPr>
        <w:t>(Zhang et al. 2005)</w:t>
      </w:r>
      <w:r w:rsidRPr="000D067E">
        <w:rPr>
          <w:rFonts w:eastAsia="Calibri" w:cs="Times New Roman"/>
          <w:color w:val="385623" w:themeColor="accent6" w:themeShade="80"/>
        </w:rPr>
        <w:fldChar w:fldCharType="end"/>
      </w:r>
      <w:r w:rsidRPr="000D067E">
        <w:rPr>
          <w:rFonts w:eastAsia="Calibri" w:cs="Times New Roman"/>
          <w:color w:val="385623" w:themeColor="accent6" w:themeShade="80"/>
        </w:rPr>
        <w:t xml:space="preserve">, a 0.3 mm mesh size was sufficient to collect all three parasitoid species. Paint filters were cooled on ice within 30 minutes and frozen within 24 hours </w:t>
      </w:r>
      <w:r w:rsidRPr="000D067E">
        <w:rPr>
          <w:rFonts w:eastAsia="Calibri" w:cs="Times New Roman"/>
          <w:color w:val="385623" w:themeColor="accent6" w:themeShade="80"/>
        </w:rPr>
        <w:fldChar w:fldCharType="begin"/>
      </w:r>
      <w:r w:rsidRPr="000D067E">
        <w:rPr>
          <w:rFonts w:eastAsia="Calibri" w:cs="Times New Roman"/>
          <w:color w:val="385623" w:themeColor="accent6" w:themeShade="80"/>
        </w:rPr>
        <w:instrText xml:space="preserve"> ADDIN ZOTERO_ITEM CSL_CITATION {"citationID":"e4VrFEed","properties":{"formattedCitation":"(USDA\\uc0\\u8211{}APHIS/ARS/FS 2021)","plainCitation":"(USDA–APHIS/ARS/FS 2021)","noteIndex":0},"citationItems":[{"id":834,"uris":["http://zotero.org/groups/5270502/items/WASW5BW3"],"itemData":{"id":834,"type":"report","event-place":"Riverdale, Maryland","publisher":"USDA–APHIS–ARS–FS","publisher-place":"Riverdale, Maryland","title":"Emerald Ash Borer Biological Control Release and Recovery Guidelines","author":[{"family":"USDA–APHIS/ARS/FS","given":""}],"issued":{"date-parts":[["2021"]]}}}],"schema":"https://github.com/citation-style-language/schema/raw/master/csl-citation.json"} </w:instrText>
      </w:r>
      <w:r w:rsidRPr="000D067E">
        <w:rPr>
          <w:rFonts w:eastAsia="Calibri" w:cs="Times New Roman"/>
          <w:color w:val="385623" w:themeColor="accent6" w:themeShade="80"/>
        </w:rPr>
        <w:fldChar w:fldCharType="separate"/>
      </w:r>
      <w:r w:rsidRPr="000D067E">
        <w:rPr>
          <w:rFonts w:eastAsia="Calibri" w:cs="Times New Roman"/>
          <w:color w:val="385623" w:themeColor="accent6" w:themeShade="80"/>
        </w:rPr>
        <w:t>(USDA–APHIS/ARS/FS 2021)</w:t>
      </w:r>
      <w:r w:rsidRPr="000D067E">
        <w:rPr>
          <w:rFonts w:eastAsia="Calibri" w:cs="Times New Roman"/>
          <w:color w:val="385623" w:themeColor="accent6" w:themeShade="80"/>
        </w:rPr>
        <w:fldChar w:fldCharType="end"/>
      </w:r>
      <w:r w:rsidRPr="000D067E">
        <w:rPr>
          <w:rFonts w:eastAsia="Calibri" w:cs="Times New Roman"/>
          <w:color w:val="385623" w:themeColor="accent6" w:themeShade="80"/>
        </w:rPr>
        <w:t xml:space="preserve">.  To sort trap contents, a paint filter was placed into a petri dish and 70% isopropanol in distilled water was added. The introduced biological control agents of EAB were identified using USDA guidelines </w:t>
      </w:r>
      <w:r w:rsidRPr="000D067E">
        <w:rPr>
          <w:rFonts w:eastAsia="Calibri" w:cs="Times New Roman"/>
          <w:color w:val="385623" w:themeColor="accent6" w:themeShade="80"/>
        </w:rPr>
        <w:fldChar w:fldCharType="begin"/>
      </w:r>
      <w:r w:rsidRPr="000D067E">
        <w:rPr>
          <w:rFonts w:eastAsia="Calibri" w:cs="Times New Roman"/>
          <w:color w:val="385623" w:themeColor="accent6" w:themeShade="80"/>
        </w:rPr>
        <w:instrText xml:space="preserve"> ADDIN ZOTERO_ITEM CSL_CITATION {"citationID":"l68p2kuG","properties":{"formattedCitation":"(USDA\\uc0\\u8211{}APHIS/ARS/FS 2021)","plainCitation":"(USDA–APHIS/ARS/FS 2021)","noteIndex":0},"citationItems":[{"id":834,"uris":["http://zotero.org/groups/5270502/items/WASW5BW3"],"itemData":{"id":834,"type":"report","event-place":"Riverdale, Maryland","publisher":"USDA–APHIS–ARS–FS","publisher-place":"Riverdale, Maryland","title":"Emerald Ash Borer Biological Control Release and Recovery Guidelines","author":[{"family":"USDA–APHIS/ARS/FS","given":""}],"issued":{"date-parts":[["2021"]]}}}],"schema":"https://github.com/citation-style-language/schema/raw/master/csl-citation.json"} </w:instrText>
      </w:r>
      <w:r w:rsidRPr="000D067E">
        <w:rPr>
          <w:rFonts w:eastAsia="Calibri" w:cs="Times New Roman"/>
          <w:color w:val="385623" w:themeColor="accent6" w:themeShade="80"/>
        </w:rPr>
        <w:fldChar w:fldCharType="separate"/>
      </w:r>
      <w:r w:rsidRPr="000D067E">
        <w:rPr>
          <w:rFonts w:eastAsia="Calibri" w:cs="Times New Roman"/>
          <w:color w:val="385623" w:themeColor="accent6" w:themeShade="80"/>
        </w:rPr>
        <w:t>(USDA–APHIS/ARS/FS 2021)</w:t>
      </w:r>
      <w:r w:rsidRPr="000D067E">
        <w:rPr>
          <w:rFonts w:eastAsia="Calibri" w:cs="Times New Roman"/>
          <w:color w:val="385623" w:themeColor="accent6" w:themeShade="80"/>
        </w:rPr>
        <w:fldChar w:fldCharType="end"/>
      </w:r>
      <w:r w:rsidRPr="000D067E">
        <w:rPr>
          <w:rFonts w:eastAsia="Calibri" w:cs="Times New Roman"/>
          <w:color w:val="385623" w:themeColor="accent6" w:themeShade="80"/>
        </w:rPr>
        <w:t xml:space="preserve"> and determinations were verified (Toby Petrice, personal communication). </w:t>
      </w:r>
    </w:p>
    <w:p w14:paraId="3BF64C03" w14:textId="77777777" w:rsidR="00872B9C" w:rsidRPr="000D067E" w:rsidRDefault="00872B9C" w:rsidP="00872B9C">
      <w:pPr>
        <w:spacing w:line="480" w:lineRule="auto"/>
        <w:rPr>
          <w:rFonts w:eastAsia="Calibri" w:cs="Times New Roman"/>
          <w:color w:val="385623" w:themeColor="accent6" w:themeShade="80"/>
          <w:u w:val="single"/>
        </w:rPr>
      </w:pPr>
    </w:p>
    <w:p w14:paraId="72CED2D2" w14:textId="77777777" w:rsidR="00872B9C" w:rsidRPr="000D067E" w:rsidRDefault="00872B9C" w:rsidP="00872B9C">
      <w:pPr>
        <w:spacing w:line="480" w:lineRule="auto"/>
        <w:rPr>
          <w:rFonts w:eastAsia="Calibri" w:cs="Times New Roman"/>
          <w:color w:val="385623" w:themeColor="accent6" w:themeShade="80"/>
          <w:u w:val="single"/>
        </w:rPr>
      </w:pPr>
      <w:r w:rsidRPr="000D067E">
        <w:rPr>
          <w:rFonts w:eastAsia="Calibri" w:cs="Times New Roman"/>
          <w:color w:val="385623" w:themeColor="accent6" w:themeShade="80"/>
          <w:u w:val="single"/>
        </w:rPr>
        <w:t>Vegetation survey in hydric transects</w:t>
      </w:r>
    </w:p>
    <w:p w14:paraId="037ACA4A" w14:textId="77777777" w:rsidR="00872B9C" w:rsidRPr="000D067E" w:rsidRDefault="00872B9C" w:rsidP="00872B9C">
      <w:pPr>
        <w:spacing w:line="480" w:lineRule="auto"/>
        <w:ind w:firstLine="720"/>
        <w:rPr>
          <w:rFonts w:eastAsia="Calibri" w:cs="Times New Roman"/>
          <w:color w:val="385623" w:themeColor="accent6" w:themeShade="80"/>
        </w:rPr>
      </w:pPr>
      <w:r w:rsidRPr="000D067E">
        <w:rPr>
          <w:rFonts w:eastAsia="Calibri" w:cs="Times New Roman"/>
          <w:color w:val="385623" w:themeColor="accent6" w:themeShade="80"/>
        </w:rPr>
        <w:t xml:space="preserve">In 2025, non-ash canopy trees (≥12.5 cm DBH) and understory trees (2.5-12.5 cm DBH) were characterized in the 18 m radius main plot and the 8 m radius subplot, </w:t>
      </w:r>
      <w:r w:rsidRPr="000D067E">
        <w:rPr>
          <w:rFonts w:eastAsia="Calibri" w:cs="Times New Roman"/>
          <w:color w:val="385623" w:themeColor="accent6" w:themeShade="80"/>
        </w:rPr>
        <w:lastRenderedPageBreak/>
        <w:t xml:space="preserve">respectively, </w:t>
      </w:r>
      <w:commentRangeStart w:id="22"/>
      <w:r w:rsidRPr="000D067E">
        <w:rPr>
          <w:rFonts w:eastAsia="Calibri" w:cs="Times New Roman"/>
          <w:color w:val="385623" w:themeColor="accent6" w:themeShade="80"/>
        </w:rPr>
        <w:t>to investigate plant composition in hydric transects (</w:t>
      </w:r>
      <w:r w:rsidRPr="000D067E">
        <w:rPr>
          <w:rFonts w:eastAsia="Calibri" w:cs="Times New Roman"/>
          <w:i/>
          <w:iCs/>
          <w:color w:val="385623" w:themeColor="accent6" w:themeShade="80"/>
        </w:rPr>
        <w:t>n</w:t>
      </w:r>
      <w:r w:rsidRPr="000D067E">
        <w:rPr>
          <w:rFonts w:eastAsia="Calibri" w:cs="Times New Roman"/>
          <w:color w:val="385623" w:themeColor="accent6" w:themeShade="80"/>
        </w:rPr>
        <w:t>=10) following ash loss</w:t>
      </w:r>
      <w:commentRangeEnd w:id="22"/>
      <w:r w:rsidR="00AB7C37" w:rsidRPr="000D067E">
        <w:rPr>
          <w:rStyle w:val="CommentReference"/>
          <w:rFonts w:cs="Times New Roman"/>
          <w:color w:val="385623" w:themeColor="accent6" w:themeShade="80"/>
          <w:kern w:val="2"/>
          <w14:ligatures w14:val="standardContextual"/>
        </w:rPr>
        <w:commentReference w:id="22"/>
      </w:r>
      <w:r w:rsidRPr="000D067E">
        <w:rPr>
          <w:rFonts w:eastAsia="Calibri" w:cs="Times New Roman"/>
          <w:color w:val="385623" w:themeColor="accent6" w:themeShade="80"/>
        </w:rPr>
        <w:t xml:space="preserve">. Trees were identified to species if possible and rated as living or dead (dead trees could still have living epicormic sprouts). Trees that divided into two or more branches below breast height (137 cm) were considered as the same tree and were counted if their sum of diameters was greater than the threshold (i.e., 12.5 cm for the main plot or 2.5 cm for the subplot). Stems putatively connected belowground by root systems were considered as separate trees </w:t>
      </w:r>
      <w:r w:rsidRPr="000D067E">
        <w:rPr>
          <w:rFonts w:eastAsia="Calibri" w:cs="Times New Roman"/>
          <w:color w:val="385623" w:themeColor="accent6" w:themeShade="80"/>
        </w:rPr>
        <w:fldChar w:fldCharType="begin"/>
      </w:r>
      <w:r w:rsidRPr="000D067E">
        <w:rPr>
          <w:rFonts w:eastAsia="Calibri" w:cs="Times New Roman"/>
          <w:color w:val="385623" w:themeColor="accent6" w:themeShade="80"/>
        </w:rPr>
        <w:instrText xml:space="preserve"> ADDIN ZOTERO_ITEM CSL_CITATION {"citationID":"b8ys6tz2","properties":{"formattedCitation":"(Abella et al. 2019)","plainCitation":"(Abella et al. 2019)","noteIndex":0},"citationItems":[{"id":1207,"uris":["http://zotero.org/groups/5270502/items/F4ZKLJC8"],"itemData":{"id":1207,"type":"article-journal","container-title":"Biological Invasions","DOI":"10.1007/s10530-019-02080-z","ISSN":"1387-3547, 1573-1464","issue":"12","journalAbbreviation":"Biol Invasions","language":"en","page":"3685-3696","source":"DOI.org (Crossref)","title":"Fourteen years of swamp forest change from the onset, during, and after invasion of emerald ash borer","volume":"21","author":[{"family":"Abella","given":"Scott R."},{"family":"Hausman","given":"Constance E."},{"family":"Jaeger","given":"John F."},{"family":"Menard","given":"Karen S."},{"family":"Schetter","given":"Timothy A."},{"family":"Rocha","given":"Oscar J."}],"issued":{"date-parts":[["2019",12]]}}}],"schema":"https://github.com/citation-style-language/schema/raw/master/csl-citation.json"} </w:instrText>
      </w:r>
      <w:r w:rsidRPr="000D067E">
        <w:rPr>
          <w:rFonts w:eastAsia="Calibri" w:cs="Times New Roman"/>
          <w:color w:val="385623" w:themeColor="accent6" w:themeShade="80"/>
        </w:rPr>
        <w:fldChar w:fldCharType="separate"/>
      </w:r>
      <w:r w:rsidRPr="000D067E">
        <w:rPr>
          <w:rFonts w:eastAsia="Calibri" w:cs="Times New Roman"/>
          <w:color w:val="385623" w:themeColor="accent6" w:themeShade="80"/>
        </w:rPr>
        <w:t>(Abella et al. 2019)</w:t>
      </w:r>
      <w:r w:rsidRPr="000D067E">
        <w:rPr>
          <w:rFonts w:eastAsia="Calibri" w:cs="Times New Roman"/>
          <w:color w:val="385623" w:themeColor="accent6" w:themeShade="80"/>
        </w:rPr>
        <w:fldChar w:fldCharType="end"/>
      </w:r>
      <w:r w:rsidRPr="000D067E">
        <w:rPr>
          <w:rFonts w:eastAsia="Calibri" w:cs="Times New Roman"/>
          <w:color w:val="385623" w:themeColor="accent6" w:themeShade="80"/>
        </w:rPr>
        <w:t>.</w:t>
      </w:r>
    </w:p>
    <w:p w14:paraId="18AF2013" w14:textId="77777777" w:rsidR="00872B9C" w:rsidRPr="000D067E" w:rsidRDefault="00872B9C" w:rsidP="00872B9C">
      <w:pPr>
        <w:spacing w:line="480" w:lineRule="auto"/>
        <w:ind w:firstLine="720"/>
        <w:rPr>
          <w:rFonts w:eastAsia="Calibri" w:cs="Times New Roman"/>
          <w:color w:val="385623" w:themeColor="accent6" w:themeShade="80"/>
        </w:rPr>
      </w:pPr>
      <w:r w:rsidRPr="000D067E">
        <w:rPr>
          <w:rFonts w:eastAsia="Calibri" w:cs="Times New Roman"/>
          <w:color w:val="385623" w:themeColor="accent6" w:themeShade="80"/>
        </w:rPr>
        <w:t>In addition to tree surveys, percentage cover was estimated for woody shrubs, graminoids (grasses, cattails, and sedges), skunk cabbage (</w:t>
      </w:r>
      <w:r w:rsidRPr="000D067E">
        <w:rPr>
          <w:rFonts w:eastAsia="Calibri" w:cs="Times New Roman"/>
          <w:i/>
          <w:iCs/>
          <w:color w:val="385623" w:themeColor="accent6" w:themeShade="80"/>
        </w:rPr>
        <w:t>Symplocarpus foetidus</w:t>
      </w:r>
      <w:r w:rsidRPr="000D067E">
        <w:rPr>
          <w:rFonts w:eastAsia="Calibri" w:cs="Times New Roman"/>
          <w:color w:val="385623" w:themeColor="accent6" w:themeShade="80"/>
        </w:rPr>
        <w:t xml:space="preserve"> (L.) Salisb.), ferns, and standing water. The percentage cover of the shrubs poison sumac (</w:t>
      </w:r>
      <w:r w:rsidRPr="000D067E">
        <w:rPr>
          <w:rFonts w:eastAsia="Calibri" w:cs="Times New Roman"/>
          <w:i/>
          <w:iCs/>
          <w:color w:val="385623" w:themeColor="accent6" w:themeShade="80"/>
        </w:rPr>
        <w:t xml:space="preserve">Toxicodendron vernix </w:t>
      </w:r>
      <w:r w:rsidRPr="000D067E">
        <w:rPr>
          <w:rFonts w:eastAsia="Calibri" w:cs="Times New Roman"/>
          <w:color w:val="385623" w:themeColor="accent6" w:themeShade="80"/>
        </w:rPr>
        <w:t>(L.) Kuntze), spicebush (</w:t>
      </w:r>
      <w:r w:rsidRPr="000D067E">
        <w:rPr>
          <w:rFonts w:eastAsia="Calibri" w:cs="Times New Roman"/>
          <w:i/>
          <w:iCs/>
          <w:color w:val="385623" w:themeColor="accent6" w:themeShade="80"/>
        </w:rPr>
        <w:t xml:space="preserve">Lindera benzoin </w:t>
      </w:r>
      <w:r w:rsidRPr="000D067E">
        <w:rPr>
          <w:rFonts w:eastAsia="Calibri" w:cs="Times New Roman"/>
          <w:color w:val="385623" w:themeColor="accent6" w:themeShade="80"/>
        </w:rPr>
        <w:t>L.), winterberry (</w:t>
      </w:r>
      <w:r w:rsidRPr="000D067E">
        <w:rPr>
          <w:rFonts w:eastAsia="Calibri" w:cs="Times New Roman"/>
          <w:i/>
          <w:iCs/>
          <w:color w:val="385623" w:themeColor="accent6" w:themeShade="80"/>
        </w:rPr>
        <w:t xml:space="preserve">Ilex verticillata </w:t>
      </w:r>
      <w:r w:rsidRPr="000D067E">
        <w:rPr>
          <w:rFonts w:eastAsia="Calibri" w:cs="Times New Roman"/>
          <w:color w:val="385623" w:themeColor="accent6" w:themeShade="80"/>
        </w:rPr>
        <w:t>(L.) A.Gray), and glossy buckthorn (</w:t>
      </w:r>
      <w:r w:rsidRPr="000D067E">
        <w:rPr>
          <w:rFonts w:eastAsia="Calibri" w:cs="Times New Roman"/>
          <w:i/>
          <w:iCs/>
          <w:color w:val="385623" w:themeColor="accent6" w:themeShade="80"/>
        </w:rPr>
        <w:t xml:space="preserve">Frangula alnus </w:t>
      </w:r>
      <w:r w:rsidRPr="000D067E">
        <w:rPr>
          <w:rFonts w:eastAsia="Calibri" w:cs="Times New Roman"/>
          <w:color w:val="385623" w:themeColor="accent6" w:themeShade="80"/>
        </w:rPr>
        <w:t>Mill.) were scored individually. Percentage cover was visually estimated for each of these categories by standing at 8 m in the NE, SE, SW, and NW quadrants of the 18 m radius plot. The four estimates for each cover type were averaged for a plot-level estimate.</w:t>
      </w:r>
    </w:p>
    <w:p w14:paraId="116E2C4E" w14:textId="77777777" w:rsidR="00872B9C" w:rsidRPr="000D067E" w:rsidRDefault="00872B9C" w:rsidP="00872B9C">
      <w:pPr>
        <w:spacing w:line="480" w:lineRule="auto"/>
        <w:rPr>
          <w:rFonts w:eastAsia="Calibri" w:cs="Times New Roman"/>
          <w:color w:val="385623" w:themeColor="accent6" w:themeShade="80"/>
          <w:u w:val="single"/>
        </w:rPr>
      </w:pPr>
    </w:p>
    <w:p w14:paraId="4AA6770A" w14:textId="77777777" w:rsidR="00872B9C" w:rsidRPr="000D067E" w:rsidRDefault="00872B9C" w:rsidP="00872B9C">
      <w:pPr>
        <w:spacing w:line="480" w:lineRule="auto"/>
        <w:rPr>
          <w:rFonts w:eastAsia="Calibri" w:cs="Times New Roman"/>
          <w:color w:val="385623" w:themeColor="accent6" w:themeShade="80"/>
          <w:u w:val="single"/>
        </w:rPr>
      </w:pPr>
      <w:r w:rsidRPr="000D067E">
        <w:rPr>
          <w:rFonts w:eastAsia="Calibri" w:cs="Times New Roman"/>
          <w:color w:val="385623" w:themeColor="accent6" w:themeShade="80"/>
          <w:u w:val="single"/>
        </w:rPr>
        <w:t>Statistical analysis</w:t>
      </w:r>
    </w:p>
    <w:p w14:paraId="6F319824" w14:textId="77777777" w:rsidR="00872B9C" w:rsidRPr="000D067E" w:rsidRDefault="00872B9C" w:rsidP="00872B9C">
      <w:pPr>
        <w:spacing w:line="480" w:lineRule="auto"/>
        <w:ind w:firstLine="720"/>
        <w:rPr>
          <w:rFonts w:eastAsia="Calibri" w:cs="Times New Roman"/>
          <w:color w:val="385623" w:themeColor="accent6" w:themeShade="80"/>
        </w:rPr>
      </w:pPr>
      <w:r w:rsidRPr="000D067E">
        <w:rPr>
          <w:rFonts w:eastAsia="Calibri" w:cs="Times New Roman"/>
          <w:color w:val="385623" w:themeColor="accent6" w:themeShade="80"/>
        </w:rPr>
        <w:t xml:space="preserve">Counts of ash canopy and understory trees, ash saplings, and ash seedlings were each summed across the three plots in a transect, which is the unit of replication. Densities were calculated in units of stems per hectare. For canopy and understory trees, density of standing dead trees (canopy condition = 5) was calculated separately from density of living trees (canopy condition &lt; 5). Basal area was calculated for living canopy </w:t>
      </w:r>
      <w:r w:rsidRPr="000D067E">
        <w:rPr>
          <w:rFonts w:eastAsia="Calibri" w:cs="Times New Roman"/>
          <w:color w:val="385623" w:themeColor="accent6" w:themeShade="80"/>
        </w:rPr>
        <w:lastRenderedPageBreak/>
        <w:t>and understory trees using the formula Σ(π*(d/2)</w:t>
      </w:r>
      <w:r w:rsidRPr="000D067E">
        <w:rPr>
          <w:rFonts w:eastAsia="Calibri" w:cs="Times New Roman"/>
          <w:color w:val="385623" w:themeColor="accent6" w:themeShade="80"/>
          <w:vertAlign w:val="superscript"/>
        </w:rPr>
        <w:t>2</w:t>
      </w:r>
      <w:r w:rsidRPr="000D067E">
        <w:rPr>
          <w:rFonts w:eastAsia="Calibri" w:cs="Times New Roman"/>
          <w:color w:val="385623" w:themeColor="accent6" w:themeShade="80"/>
        </w:rPr>
        <w:t xml:space="preserve">), where d is the DBH of each individual tree stem </w:t>
      </w:r>
      <w:r w:rsidRPr="000D067E">
        <w:rPr>
          <w:rFonts w:eastAsia="Calibri" w:cs="Times New Roman"/>
          <w:color w:val="385623" w:themeColor="accent6" w:themeShade="80"/>
        </w:rPr>
        <w:fldChar w:fldCharType="begin"/>
      </w:r>
      <w:r w:rsidRPr="000D067E">
        <w:rPr>
          <w:rFonts w:eastAsia="Calibri" w:cs="Times New Roman"/>
          <w:color w:val="385623" w:themeColor="accent6" w:themeShade="80"/>
        </w:rPr>
        <w:instrText xml:space="preserve"> ADDIN ZOTERO_ITEM CSL_CITATION {"citationID":"5njKHU32","properties":{"formattedCitation":"(Hoven et al. 2020)","plainCitation":"(Hoven et al. 2020)","noteIndex":0},"citationItems":[{"id":709,"uris":["http://zotero.org/groups/5270502/items/7E4CKTXS"],"itemData":{"id":709,"type":"article-journal","container-title":"Annals of Forest Science","DOI":"10.1007/s13595-019-0895-y","ISSN":"1286-4560, 1297-966X","issue":"1","journalAbbreviation":"Annals of Forest Science","language":"en","page":"10","source":"DOI.org (Crossref)","title":"Release and suppression: forest layer responses to emerald ash borer (Agrilus planipennis)-caused ash death","title-short":"Release and suppression","volume":"77","author":[{"family":"Hoven","given":"Brian M."},{"family":"Knight","given":"Kathleen S."},{"family":"Peters","given":"Valerie E."},{"family":"Gorchov","given":"David L."}],"issued":{"date-parts":[["2020",3]]}}}],"schema":"https://github.com/citation-style-language/schema/raw/master/csl-citation.json"} </w:instrText>
      </w:r>
      <w:r w:rsidRPr="000D067E">
        <w:rPr>
          <w:rFonts w:eastAsia="Calibri" w:cs="Times New Roman"/>
          <w:color w:val="385623" w:themeColor="accent6" w:themeShade="80"/>
        </w:rPr>
        <w:fldChar w:fldCharType="separate"/>
      </w:r>
      <w:r w:rsidRPr="000D067E">
        <w:rPr>
          <w:rFonts w:eastAsia="Calibri" w:cs="Times New Roman"/>
          <w:color w:val="385623" w:themeColor="accent6" w:themeShade="80"/>
        </w:rPr>
        <w:t>(Hoven et al. 2020)</w:t>
      </w:r>
      <w:r w:rsidRPr="000D067E">
        <w:rPr>
          <w:rFonts w:eastAsia="Calibri" w:cs="Times New Roman"/>
          <w:color w:val="385623" w:themeColor="accent6" w:themeShade="80"/>
        </w:rPr>
        <w:fldChar w:fldCharType="end"/>
      </w:r>
      <w:r w:rsidRPr="000D067E">
        <w:rPr>
          <w:rFonts w:eastAsia="Calibri" w:cs="Times New Roman"/>
          <w:color w:val="385623" w:themeColor="accent6" w:themeShade="80"/>
        </w:rPr>
        <w:t xml:space="preserve">. Multiple stems of a single tree were considered individually for basal area calculations but were considered as the same tree for tree counts. </w:t>
      </w:r>
    </w:p>
    <w:p w14:paraId="5CA6914A" w14:textId="77777777" w:rsidR="00872B9C" w:rsidRPr="000D067E" w:rsidRDefault="00872B9C" w:rsidP="00872B9C">
      <w:pPr>
        <w:spacing w:line="480" w:lineRule="auto"/>
        <w:ind w:firstLine="720"/>
        <w:rPr>
          <w:rFonts w:eastAsia="Calibri" w:cs="Times New Roman"/>
          <w:color w:val="385623" w:themeColor="accent6" w:themeShade="80"/>
        </w:rPr>
      </w:pPr>
      <w:r w:rsidRPr="000D067E">
        <w:rPr>
          <w:rFonts w:eastAsia="Calibri" w:cs="Times New Roman"/>
          <w:color w:val="385623" w:themeColor="accent6" w:themeShade="80"/>
        </w:rPr>
        <w:t xml:space="preserve">To test for differences in ash populations among hydrological classes, we used generalized linear mixed-effects models (GLMMs). The response variables were number of short ash seedlings (count), number of tall ash seedlings (count), mean percentage cover of ash seedlings (continuous), number of ash saplings (count), and number of living understory ash trees (count). Due to a low number of observations, the number of canopy ash (≥10 cm DBH) was not tested statistically. A separate model was created for each response variable. Hydrological class (xeric, mesic, or hydric) was treated as the fixed effect predictor and park was included as a random intercept. For each count response variable, a Poisson GLMM with a log link function was implemented using the package ‘lme4’ </w:t>
      </w:r>
      <w:r w:rsidRPr="000D067E">
        <w:rPr>
          <w:rFonts w:eastAsia="Calibri" w:cs="Times New Roman"/>
          <w:color w:val="385623" w:themeColor="accent6" w:themeShade="80"/>
        </w:rPr>
        <w:fldChar w:fldCharType="begin"/>
      </w:r>
      <w:r w:rsidRPr="000D067E">
        <w:rPr>
          <w:rFonts w:eastAsia="Calibri" w:cs="Times New Roman"/>
          <w:color w:val="385623" w:themeColor="accent6" w:themeShade="80"/>
        </w:rPr>
        <w:instrText xml:space="preserve"> ADDIN ZOTERO_ITEM CSL_CITATION {"citationID":"t0F9C2PC","properties":{"formattedCitation":"(Bates et al. 2015)","plainCitation":"(Bates et al. 2015)","noteIndex":0},"citationItems":[{"id":1021,"uris":["http://zotero.org/users/6631577/items/WDB4PW55"],"itemData":{"id":1021,"type":"article-journal","container-title":"Journal of Statistical Software","DOI":"10.18637/jss.v067.i01","ISSN":"1548-7660","issue":"1","journalAbbreviation":"J. Stat. Soft.","language":"en","source":"DOI.org (Crossref)","title":"Fitting Linear Mixed-Effects Models Using &lt;b&gt;lme4&lt;/b&gt;","URL":"http://www.jstatsoft.org/v67/i01/","volume":"67","author":[{"family":"Bates","given":"Douglas"},{"family":"Mächler","given":"Martin"},{"family":"Bolker","given":"Ben"},{"family":"Walker","given":"Steve"}],"accessed":{"date-parts":[["2024",11,24]]},"issued":{"date-parts":[["2015"]]}}}],"schema":"https://github.com/citation-style-language/schema/raw/master/csl-citation.json"} </w:instrText>
      </w:r>
      <w:r w:rsidRPr="000D067E">
        <w:rPr>
          <w:rFonts w:eastAsia="Calibri" w:cs="Times New Roman"/>
          <w:color w:val="385623" w:themeColor="accent6" w:themeShade="80"/>
        </w:rPr>
        <w:fldChar w:fldCharType="separate"/>
      </w:r>
      <w:r w:rsidRPr="000D067E">
        <w:rPr>
          <w:rFonts w:eastAsia="Calibri" w:cs="Times New Roman"/>
          <w:color w:val="385623" w:themeColor="accent6" w:themeShade="80"/>
        </w:rPr>
        <w:t>(Bates et al. 2015)</w:t>
      </w:r>
      <w:r w:rsidRPr="000D067E">
        <w:rPr>
          <w:rFonts w:eastAsia="Calibri" w:cs="Times New Roman"/>
          <w:color w:val="385623" w:themeColor="accent6" w:themeShade="80"/>
        </w:rPr>
        <w:fldChar w:fldCharType="end"/>
      </w:r>
      <w:r w:rsidRPr="000D067E">
        <w:rPr>
          <w:rFonts w:eastAsia="Calibri" w:cs="Times New Roman"/>
          <w:color w:val="385623" w:themeColor="accent6" w:themeShade="80"/>
        </w:rPr>
        <w:t xml:space="preserve"> in R </w:t>
      </w:r>
      <w:r w:rsidRPr="000D067E">
        <w:rPr>
          <w:rFonts w:eastAsia="Calibri" w:cs="Times New Roman"/>
          <w:color w:val="385623" w:themeColor="accent6" w:themeShade="80"/>
        </w:rPr>
        <w:fldChar w:fldCharType="begin"/>
      </w:r>
      <w:r w:rsidRPr="000D067E">
        <w:rPr>
          <w:rFonts w:eastAsia="Calibri" w:cs="Times New Roman"/>
          <w:color w:val="385623" w:themeColor="accent6" w:themeShade="80"/>
        </w:rPr>
        <w:instrText xml:space="preserve"> ADDIN ZOTERO_ITEM CSL_CITATION {"citationID":"ZyftvXsB","properties":{"formattedCitation":"(R Core Team 2024)","plainCitation":"(R Core Team 2024)","noteIndex":0},"citationItems":[{"id":1020,"uris":["http://zotero.org/users/6631577/items/DVQDLUHM"],"itemData":{"id":1020,"type":"software","event-place":"Vienna, Austria","publisher":"R Foundation for Statistical Computing","publisher-place":"Vienna, Austria","title":"R: A Language and Environment for Statistical Computing","URL":"https://www.R-project.org/","author":[{"family":"R Core Team","given":""}],"issued":{"date-parts":[["2024"]]}}}],"schema":"https://github.com/citation-style-language/schema/raw/master/csl-citation.json"} </w:instrText>
      </w:r>
      <w:r w:rsidRPr="000D067E">
        <w:rPr>
          <w:rFonts w:eastAsia="Calibri" w:cs="Times New Roman"/>
          <w:color w:val="385623" w:themeColor="accent6" w:themeShade="80"/>
        </w:rPr>
        <w:fldChar w:fldCharType="separate"/>
      </w:r>
      <w:r w:rsidRPr="000D067E">
        <w:rPr>
          <w:rFonts w:eastAsia="Calibri" w:cs="Times New Roman"/>
          <w:color w:val="385623" w:themeColor="accent6" w:themeShade="80"/>
        </w:rPr>
        <w:t>(R Core Team 2024)</w:t>
      </w:r>
      <w:r w:rsidRPr="000D067E">
        <w:rPr>
          <w:rFonts w:eastAsia="Calibri" w:cs="Times New Roman"/>
          <w:color w:val="385623" w:themeColor="accent6" w:themeShade="80"/>
        </w:rPr>
        <w:fldChar w:fldCharType="end"/>
      </w:r>
      <w:r w:rsidRPr="000D067E">
        <w:rPr>
          <w:rFonts w:eastAsia="Calibri" w:cs="Times New Roman"/>
          <w:color w:val="385623" w:themeColor="accent6" w:themeShade="80"/>
        </w:rPr>
        <w:t xml:space="preserve">. The package ‘DHARMa’ was used to determine if the observed data was adequately modelled by the GLMM </w:t>
      </w:r>
      <w:r w:rsidRPr="000D067E">
        <w:rPr>
          <w:rFonts w:eastAsia="Calibri" w:cs="Times New Roman"/>
          <w:color w:val="385623" w:themeColor="accent6" w:themeShade="80"/>
        </w:rPr>
        <w:fldChar w:fldCharType="begin"/>
      </w:r>
      <w:r w:rsidRPr="000D067E">
        <w:rPr>
          <w:rFonts w:eastAsia="Calibri" w:cs="Times New Roman"/>
          <w:color w:val="385623" w:themeColor="accent6" w:themeShade="80"/>
        </w:rPr>
        <w:instrText xml:space="preserve"> ADDIN ZOTERO_ITEM CSL_CITATION {"citationID":"nfCQN4vf","properties":{"formattedCitation":"(Hartig 2024)","plainCitation":"(Hartig 2024)","noteIndex":0},"citationItems":[{"id":1119,"uris":["http://zotero.org/users/6631577/items/KABCVWLN"],"itemData":{"id":1119,"type":"software","genre":"R","title":"DHARMa: Residual Diagnostics for Hierarchical (Multi-Level / Mixed) Regression Models","URL":"https://CRAN.R-project.org/package=DHARMa","version":"0.4.7","author":[{"family":"Hartig","given":"Florian"}],"issued":{"date-parts":[["2024"]]}}}],"schema":"https://github.com/citation-style-language/schema/raw/master/csl-citation.json"} </w:instrText>
      </w:r>
      <w:r w:rsidRPr="000D067E">
        <w:rPr>
          <w:rFonts w:eastAsia="Calibri" w:cs="Times New Roman"/>
          <w:color w:val="385623" w:themeColor="accent6" w:themeShade="80"/>
        </w:rPr>
        <w:fldChar w:fldCharType="separate"/>
      </w:r>
      <w:r w:rsidRPr="000D067E">
        <w:rPr>
          <w:rFonts w:eastAsia="Calibri" w:cs="Times New Roman"/>
          <w:color w:val="385623" w:themeColor="accent6" w:themeShade="80"/>
        </w:rPr>
        <w:t>(Hartig 2024)</w:t>
      </w:r>
      <w:r w:rsidRPr="000D067E">
        <w:rPr>
          <w:rFonts w:eastAsia="Calibri" w:cs="Times New Roman"/>
          <w:color w:val="385623" w:themeColor="accent6" w:themeShade="80"/>
        </w:rPr>
        <w:fldChar w:fldCharType="end"/>
      </w:r>
      <w:r w:rsidRPr="000D067E">
        <w:rPr>
          <w:rFonts w:eastAsia="Calibri" w:cs="Times New Roman"/>
          <w:color w:val="385623" w:themeColor="accent6" w:themeShade="80"/>
        </w:rPr>
        <w:t xml:space="preserve">.  If residuals were determined to be overdispersed, a negative binomial error structure was implemented using the ‘lme4’ </w:t>
      </w:r>
      <w:r w:rsidRPr="000D067E">
        <w:rPr>
          <w:rFonts w:eastAsia="Calibri" w:cs="Times New Roman"/>
          <w:color w:val="385623" w:themeColor="accent6" w:themeShade="80"/>
        </w:rPr>
        <w:fldChar w:fldCharType="begin"/>
      </w:r>
      <w:r w:rsidRPr="000D067E">
        <w:rPr>
          <w:rFonts w:eastAsia="Calibri" w:cs="Times New Roman"/>
          <w:color w:val="385623" w:themeColor="accent6" w:themeShade="80"/>
        </w:rPr>
        <w:instrText xml:space="preserve"> ADDIN ZOTERO_ITEM CSL_CITATION {"citationID":"dsXUe8p6","properties":{"formattedCitation":"(Bates et al. 2015)","plainCitation":"(Bates et al. 2015)","noteIndex":0},"citationItems":[{"id":1021,"uris":["http://zotero.org/users/6631577/items/WDB4PW55"],"itemData":{"id":1021,"type":"article-journal","container-title":"Journal of Statistical Software","DOI":"10.18637/jss.v067.i01","ISSN":"1548-7660","issue":"1","journalAbbreviation":"J. Stat. Soft.","language":"en","source":"DOI.org (Crossref)","title":"Fitting Linear Mixed-Effects Models Using &lt;b&gt;lme4&lt;/b&gt;","URL":"http://www.jstatsoft.org/v67/i01/","volume":"67","author":[{"family":"Bates","given":"Douglas"},{"family":"Mächler","given":"Martin"},{"family":"Bolker","given":"Ben"},{"family":"Walker","given":"Steve"}],"accessed":{"date-parts":[["2024",11,24]]},"issued":{"date-parts":[["2015"]]}}}],"schema":"https://github.com/citation-style-language/schema/raw/master/csl-citation.json"} </w:instrText>
      </w:r>
      <w:r w:rsidRPr="000D067E">
        <w:rPr>
          <w:rFonts w:eastAsia="Calibri" w:cs="Times New Roman"/>
          <w:color w:val="385623" w:themeColor="accent6" w:themeShade="80"/>
        </w:rPr>
        <w:fldChar w:fldCharType="separate"/>
      </w:r>
      <w:r w:rsidRPr="000D067E">
        <w:rPr>
          <w:rFonts w:eastAsia="Calibri" w:cs="Times New Roman"/>
          <w:color w:val="385623" w:themeColor="accent6" w:themeShade="80"/>
        </w:rPr>
        <w:t>(Bates et al. 2015)</w:t>
      </w:r>
      <w:r w:rsidRPr="000D067E">
        <w:rPr>
          <w:rFonts w:eastAsia="Calibri" w:cs="Times New Roman"/>
          <w:color w:val="385623" w:themeColor="accent6" w:themeShade="80"/>
        </w:rPr>
        <w:fldChar w:fldCharType="end"/>
      </w:r>
      <w:r w:rsidRPr="000D067E">
        <w:rPr>
          <w:rFonts w:eastAsia="Calibri" w:cs="Times New Roman"/>
          <w:color w:val="385623" w:themeColor="accent6" w:themeShade="80"/>
        </w:rPr>
        <w:t xml:space="preserve"> and ‘MASS’ </w:t>
      </w:r>
      <w:r w:rsidRPr="000D067E">
        <w:rPr>
          <w:rFonts w:eastAsia="Calibri" w:cs="Times New Roman"/>
          <w:color w:val="385623" w:themeColor="accent6" w:themeShade="80"/>
        </w:rPr>
        <w:fldChar w:fldCharType="begin"/>
      </w:r>
      <w:r w:rsidRPr="000D067E">
        <w:rPr>
          <w:rFonts w:eastAsia="Calibri" w:cs="Times New Roman"/>
          <w:color w:val="385623" w:themeColor="accent6" w:themeShade="80"/>
        </w:rPr>
        <w:instrText xml:space="preserve"> ADDIN ZOTERO_ITEM CSL_CITATION {"citationID":"ZhgKAGlT","properties":{"formattedCitation":"(Venables et al. 2002)","plainCitation":"(Venables et al. 2002)","noteIndex":0},"citationItems":[{"id":1120,"uris":["http://zotero.org/users/6631577/items/4PI7JUZN"],"itemData":{"id":1120,"type":"book","call-number":"QA276.4 .V46 2002","collection-title":"Statistics and computing","edition":"4th ed","event-place":"New York","ISBN":"978-0-387-95457-8","note":"OCLC: ocm49312402","number-of-pages":"495","publisher":"Springer","publisher-place":"New York","source":"Library of Congress ISBN","title":"Modern applied statistics with S","author":[{"family":"Venables","given":"W. N."},{"family":"Ripley","given":"Brian D."},{"family":"Venables","given":"W. N."}],"issued":{"date-parts":[["2002"]]}}}],"schema":"https://github.com/citation-style-language/schema/raw/master/csl-citation.json"} </w:instrText>
      </w:r>
      <w:r w:rsidRPr="000D067E">
        <w:rPr>
          <w:rFonts w:eastAsia="Calibri" w:cs="Times New Roman"/>
          <w:color w:val="385623" w:themeColor="accent6" w:themeShade="80"/>
        </w:rPr>
        <w:fldChar w:fldCharType="separate"/>
      </w:r>
      <w:r w:rsidRPr="000D067E">
        <w:rPr>
          <w:rFonts w:eastAsia="Calibri" w:cs="Times New Roman"/>
          <w:color w:val="385623" w:themeColor="accent6" w:themeShade="80"/>
        </w:rPr>
        <w:t>(Venables et al. 2002)</w:t>
      </w:r>
      <w:r w:rsidRPr="000D067E">
        <w:rPr>
          <w:rFonts w:eastAsia="Calibri" w:cs="Times New Roman"/>
          <w:color w:val="385623" w:themeColor="accent6" w:themeShade="80"/>
        </w:rPr>
        <w:fldChar w:fldCharType="end"/>
      </w:r>
      <w:r w:rsidRPr="000D067E">
        <w:rPr>
          <w:rFonts w:eastAsia="Calibri" w:cs="Times New Roman"/>
          <w:color w:val="385623" w:themeColor="accent6" w:themeShade="80"/>
        </w:rPr>
        <w:t xml:space="preserve"> packages in R. The residuals of the negative binomial GLMM were similarly examined to verify model fit. Furthermore, the Akaike Information Criterion (AIC) was compared between the Poisson and negative binomial models to verify improvement in fit. The models for number of saplings and number of understory trees were singular fits, so the random intercept term for park was dropped. For the mean percentage cover of ash </w:t>
      </w:r>
      <w:r w:rsidRPr="000D067E">
        <w:rPr>
          <w:rFonts w:eastAsia="Calibri" w:cs="Times New Roman"/>
          <w:color w:val="385623" w:themeColor="accent6" w:themeShade="80"/>
        </w:rPr>
        <w:lastRenderedPageBreak/>
        <w:t xml:space="preserve">seedlings, a linear mixed effects model with normally distributed residuals was used. The mean percentage cover was transformed using the function f(x)=ln(x+1) to satisfy the assumption of homogeneity of variances. For all models, the “Anova” function in the R package “car” </w:t>
      </w:r>
      <w:r w:rsidRPr="000D067E">
        <w:rPr>
          <w:rFonts w:eastAsia="Calibri" w:cs="Times New Roman"/>
          <w:color w:val="385623" w:themeColor="accent6" w:themeShade="80"/>
        </w:rPr>
        <w:fldChar w:fldCharType="begin"/>
      </w:r>
      <w:r w:rsidRPr="000D067E">
        <w:rPr>
          <w:rFonts w:eastAsia="Calibri" w:cs="Times New Roman"/>
          <w:color w:val="385623" w:themeColor="accent6" w:themeShade="80"/>
        </w:rPr>
        <w:instrText xml:space="preserve"> ADDIN ZOTERO_ITEM CSL_CITATION {"citationID":"WyBhr1Ht","properties":{"formattedCitation":"(Fox and Weisberg 2019)","plainCitation":"(Fox and Weisberg 2019)","noteIndex":0},"citationItems":[{"id":1122,"uris":["http://zotero.org/users/6631577/items/YRSHGJKF"],"itemData":{"id":1122,"type":"book","event-place":"Thousand Oaks {CA}","publisher":"Sage","publisher-place":"Thousand Oaks {CA}","title":"An {R} Companion to Applied Regression","URL":"https://www.john-fox.ca/Companion/","author":[{"family":"Fox","given":"John"},{"family":"Weisberg","given":"Sanford"}],"issued":{"date-parts":[["2019"]]}}}],"schema":"https://github.com/citation-style-language/schema/raw/master/csl-citation.json"} </w:instrText>
      </w:r>
      <w:r w:rsidRPr="000D067E">
        <w:rPr>
          <w:rFonts w:eastAsia="Calibri" w:cs="Times New Roman"/>
          <w:color w:val="385623" w:themeColor="accent6" w:themeShade="80"/>
        </w:rPr>
        <w:fldChar w:fldCharType="separate"/>
      </w:r>
      <w:r w:rsidRPr="000D067E">
        <w:rPr>
          <w:rFonts w:eastAsia="Calibri" w:cs="Times New Roman"/>
          <w:color w:val="385623" w:themeColor="accent6" w:themeShade="80"/>
        </w:rPr>
        <w:t>(Fox and Weisberg 2019)</w:t>
      </w:r>
      <w:r w:rsidRPr="000D067E">
        <w:rPr>
          <w:rFonts w:eastAsia="Calibri" w:cs="Times New Roman"/>
          <w:color w:val="385623" w:themeColor="accent6" w:themeShade="80"/>
        </w:rPr>
        <w:fldChar w:fldCharType="end"/>
      </w:r>
      <w:r w:rsidRPr="000D067E">
        <w:rPr>
          <w:rFonts w:eastAsia="Calibri" w:cs="Times New Roman"/>
          <w:color w:val="385623" w:themeColor="accent6" w:themeShade="80"/>
        </w:rPr>
        <w:t xml:space="preserve"> was used to test for overall differences among hydrological classes, and Tukey contrasts were calculated using the R package ‘emmeans’ </w:t>
      </w:r>
      <w:r w:rsidRPr="000D067E">
        <w:rPr>
          <w:rFonts w:eastAsia="Calibri" w:cs="Times New Roman"/>
          <w:color w:val="385623" w:themeColor="accent6" w:themeShade="80"/>
        </w:rPr>
        <w:fldChar w:fldCharType="begin"/>
      </w:r>
      <w:r w:rsidRPr="000D067E">
        <w:rPr>
          <w:rFonts w:eastAsia="Calibri" w:cs="Times New Roman"/>
          <w:color w:val="385623" w:themeColor="accent6" w:themeShade="80"/>
        </w:rPr>
        <w:instrText xml:space="preserve"> ADDIN ZOTERO_ITEM CSL_CITATION {"citationID":"jIP3mKBO","properties":{"formattedCitation":"(Lenth 2024)","plainCitation":"(Lenth 2024)","noteIndex":0},"citationItems":[{"id":1123,"uris":["http://zotero.org/users/6631577/items/NG3QFV7U"],"itemData":{"id":1123,"type":"software","genre":"R","title":"emmeans: Estimated Marginal Means, aka Least-Squares Means","URL":"https://CRAN.R-project.org/package=emmeans","version":"1.10.4","author":[{"family":"Lenth","given":"Russell V."}],"issued":{"date-parts":[["2024"]]}}}],"schema":"https://github.com/citation-style-language/schema/raw/master/csl-citation.json"} </w:instrText>
      </w:r>
      <w:r w:rsidRPr="000D067E">
        <w:rPr>
          <w:rFonts w:eastAsia="Calibri" w:cs="Times New Roman"/>
          <w:color w:val="385623" w:themeColor="accent6" w:themeShade="80"/>
        </w:rPr>
        <w:fldChar w:fldCharType="separate"/>
      </w:r>
      <w:r w:rsidRPr="000D067E">
        <w:rPr>
          <w:rFonts w:eastAsia="Calibri" w:cs="Times New Roman"/>
          <w:color w:val="385623" w:themeColor="accent6" w:themeShade="80"/>
        </w:rPr>
        <w:t>(Lenth 2024)</w:t>
      </w:r>
      <w:r w:rsidRPr="000D067E">
        <w:rPr>
          <w:rFonts w:eastAsia="Calibri" w:cs="Times New Roman"/>
          <w:color w:val="385623" w:themeColor="accent6" w:themeShade="80"/>
        </w:rPr>
        <w:fldChar w:fldCharType="end"/>
      </w:r>
      <w:r w:rsidRPr="000D067E">
        <w:rPr>
          <w:rFonts w:eastAsia="Calibri" w:cs="Times New Roman"/>
          <w:color w:val="385623" w:themeColor="accent6" w:themeShade="80"/>
        </w:rPr>
        <w:t xml:space="preserve">. </w:t>
      </w:r>
    </w:p>
    <w:p w14:paraId="7D20B997" w14:textId="33B2C330" w:rsidR="00872B9C" w:rsidRPr="000D067E" w:rsidRDefault="00872B9C" w:rsidP="00872B9C">
      <w:pPr>
        <w:spacing w:line="480" w:lineRule="auto"/>
        <w:ind w:firstLine="720"/>
        <w:rPr>
          <w:rFonts w:eastAsia="Calibri" w:cs="Times New Roman"/>
          <w:color w:val="385623" w:themeColor="accent6" w:themeShade="80"/>
        </w:rPr>
      </w:pPr>
      <w:r w:rsidRPr="000D067E">
        <w:rPr>
          <w:rFonts w:eastAsia="Calibri" w:cs="Times New Roman"/>
          <w:color w:val="385623" w:themeColor="accent6" w:themeShade="80"/>
        </w:rPr>
        <w:t xml:space="preserve">To test the hypothesis that ash tree diameter would be positively correlated with signs and symptoms of EAB attack, generalized linear mixed-effects models with binomial error structure and logit link functions were implemented using the package ‘lme4’ </w:t>
      </w:r>
      <w:r w:rsidRPr="000D067E">
        <w:rPr>
          <w:rFonts w:eastAsia="Calibri" w:cs="Times New Roman"/>
          <w:color w:val="385623" w:themeColor="accent6" w:themeShade="80"/>
        </w:rPr>
        <w:fldChar w:fldCharType="begin"/>
      </w:r>
      <w:r w:rsidRPr="000D067E">
        <w:rPr>
          <w:rFonts w:eastAsia="Calibri" w:cs="Times New Roman"/>
          <w:color w:val="385623" w:themeColor="accent6" w:themeShade="80"/>
        </w:rPr>
        <w:instrText xml:space="preserve"> ADDIN ZOTERO_ITEM CSL_CITATION {"citationID":"w9fwDno5","properties":{"formattedCitation":"(Bates et al. 2015)","plainCitation":"(Bates et al. 2015)","noteIndex":0},"citationItems":[{"id":1021,"uris":["http://zotero.org/users/6631577/items/WDB4PW55"],"itemData":{"id":1021,"type":"article-journal","container-title":"Journal of Statistical Software","DOI":"10.18637/jss.v067.i01","ISSN":"1548-7660","issue":"1","journalAbbreviation":"J. Stat. Soft.","language":"en","source":"DOI.org (Crossref)","title":"Fitting Linear Mixed-Effects Models Using &lt;b&gt;lme4&lt;/b&gt;","URL":"http://www.jstatsoft.org/v67/i01/","volume":"67","author":[{"family":"Bates","given":"Douglas"},{"family":"Mächler","given":"Martin"},{"family":"Bolker","given":"Ben"},{"family":"Walker","given":"Steve"}],"accessed":{"date-parts":[["2024",11,24]]},"issued":{"date-parts":[["2015"]]}}}],"schema":"https://github.com/citation-style-language/schema/raw/master/csl-citation.json"} </w:instrText>
      </w:r>
      <w:r w:rsidRPr="000D067E">
        <w:rPr>
          <w:rFonts w:eastAsia="Calibri" w:cs="Times New Roman"/>
          <w:color w:val="385623" w:themeColor="accent6" w:themeShade="80"/>
        </w:rPr>
        <w:fldChar w:fldCharType="separate"/>
      </w:r>
      <w:r w:rsidRPr="000D067E">
        <w:rPr>
          <w:rFonts w:eastAsia="Calibri" w:cs="Times New Roman"/>
          <w:color w:val="385623" w:themeColor="accent6" w:themeShade="80"/>
        </w:rPr>
        <w:t>(Bates et al. 2015)</w:t>
      </w:r>
      <w:r w:rsidRPr="000D067E">
        <w:rPr>
          <w:rFonts w:eastAsia="Calibri" w:cs="Times New Roman"/>
          <w:color w:val="385623" w:themeColor="accent6" w:themeShade="80"/>
        </w:rPr>
        <w:fldChar w:fldCharType="end"/>
      </w:r>
      <w:r w:rsidRPr="000D067E">
        <w:rPr>
          <w:rFonts w:eastAsia="Calibri" w:cs="Times New Roman"/>
          <w:color w:val="385623" w:themeColor="accent6" w:themeShade="80"/>
        </w:rPr>
        <w:t>. The binary (y/n) response variables tested were woodpecker predation marks, bark splitting, epicormic sprouts, basal sprouts, ash tree decline, and ash tree death. The fixed effect predictor variable was tree DBH. Plot was included as a random intercept to account for non-independence of trees in a plot. A Z-test was used to test the null hypothesis of no relationship between DBH and the EAB symptom. For our analysis, understory and overstory ash trees were pooled, and any tree was excluded if it belonged to a plot where less than 10 trees were found</w:t>
      </w:r>
      <w:r w:rsidR="00354D71" w:rsidRPr="000D067E">
        <w:rPr>
          <w:rFonts w:eastAsia="Calibri" w:cs="Times New Roman"/>
          <w:color w:val="385623" w:themeColor="accent6" w:themeShade="80"/>
        </w:rPr>
        <w:t>,</w:t>
      </w:r>
      <w:r w:rsidRPr="000D067E">
        <w:rPr>
          <w:rFonts w:eastAsia="Calibri" w:cs="Times New Roman"/>
          <w:color w:val="385623" w:themeColor="accent6" w:themeShade="80"/>
        </w:rPr>
        <w:t xml:space="preserve"> which yielded a sample size of 283 trees. A cutoff of 5 trees in a plot was also tested and did not change the direction or significance of the results. To assess the accuracy of the models, trees were binned into increments of 1 cm diameter, and the proportion of trees in each bin showing the EAB symptom was calculated. A model was judged as a good fit if the model trendline passed through the proportions for each bin.</w:t>
      </w:r>
    </w:p>
    <w:p w14:paraId="6B7CE3C4" w14:textId="77777777" w:rsidR="00872B9C" w:rsidRPr="000D067E" w:rsidRDefault="00872B9C" w:rsidP="00872B9C">
      <w:pPr>
        <w:spacing w:line="480" w:lineRule="auto"/>
        <w:ind w:firstLine="720"/>
        <w:rPr>
          <w:rFonts w:eastAsia="Calibri" w:cs="Times New Roman"/>
          <w:color w:val="385623" w:themeColor="accent6" w:themeShade="80"/>
        </w:rPr>
      </w:pPr>
      <w:r w:rsidRPr="000D067E">
        <w:rPr>
          <w:rFonts w:eastAsia="Calibri" w:cs="Times New Roman"/>
          <w:color w:val="385623" w:themeColor="accent6" w:themeShade="80"/>
        </w:rPr>
        <w:lastRenderedPageBreak/>
        <w:t>To understand differences in forest plant communities among hydric plots, tree species composition was visually assessed using nonmetric multidimensional scaling (NMDS). The Bray-Curtis dissimilarity between each of the 30 plots was calculated using the basal area (≥ 2.5 cm DBH) of each tree species. Tree species were included in the analysis if they had ≥ 10 trees observed. The white oaks (</w:t>
      </w:r>
      <w:r w:rsidRPr="000D067E">
        <w:rPr>
          <w:rFonts w:eastAsia="Calibri" w:cs="Times New Roman"/>
          <w:i/>
          <w:iCs/>
          <w:color w:val="385623" w:themeColor="accent6" w:themeShade="80"/>
        </w:rPr>
        <w:t>Quercus alba</w:t>
      </w:r>
      <w:r w:rsidRPr="000D067E">
        <w:rPr>
          <w:rFonts w:eastAsia="Calibri" w:cs="Times New Roman"/>
          <w:color w:val="385623" w:themeColor="accent6" w:themeShade="80"/>
        </w:rPr>
        <w:t xml:space="preserve">, </w:t>
      </w:r>
      <w:r w:rsidRPr="000D067E">
        <w:rPr>
          <w:rFonts w:eastAsia="Calibri" w:cs="Times New Roman"/>
          <w:i/>
          <w:iCs/>
          <w:color w:val="385623" w:themeColor="accent6" w:themeShade="80"/>
        </w:rPr>
        <w:t>Q. bicolor</w:t>
      </w:r>
      <w:r w:rsidRPr="000D067E">
        <w:rPr>
          <w:rFonts w:eastAsia="Calibri" w:cs="Times New Roman"/>
          <w:color w:val="385623" w:themeColor="accent6" w:themeShade="80"/>
        </w:rPr>
        <w:t xml:space="preserve">, and </w:t>
      </w:r>
      <w:r w:rsidRPr="000D067E">
        <w:rPr>
          <w:rFonts w:eastAsia="Calibri" w:cs="Times New Roman"/>
          <w:i/>
          <w:iCs/>
          <w:color w:val="385623" w:themeColor="accent6" w:themeShade="80"/>
        </w:rPr>
        <w:t>Q. macrocarpa</w:t>
      </w:r>
      <w:r w:rsidRPr="000D067E">
        <w:rPr>
          <w:rFonts w:eastAsia="Calibri" w:cs="Times New Roman"/>
          <w:color w:val="385623" w:themeColor="accent6" w:themeShade="80"/>
        </w:rPr>
        <w:t>), red oaks (</w:t>
      </w:r>
      <w:r w:rsidRPr="000D067E">
        <w:rPr>
          <w:rFonts w:eastAsia="Calibri" w:cs="Times New Roman"/>
          <w:i/>
          <w:iCs/>
          <w:color w:val="385623" w:themeColor="accent6" w:themeShade="80"/>
        </w:rPr>
        <w:t>Q. rubra</w:t>
      </w:r>
      <w:r w:rsidRPr="000D067E">
        <w:rPr>
          <w:rFonts w:eastAsia="Calibri" w:cs="Times New Roman"/>
          <w:color w:val="385623" w:themeColor="accent6" w:themeShade="80"/>
        </w:rPr>
        <w:t xml:space="preserve"> and </w:t>
      </w:r>
      <w:r w:rsidRPr="000D067E">
        <w:rPr>
          <w:rFonts w:eastAsia="Calibri" w:cs="Times New Roman"/>
          <w:i/>
          <w:iCs/>
          <w:color w:val="385623" w:themeColor="accent6" w:themeShade="80"/>
        </w:rPr>
        <w:t>Q. palustris</w:t>
      </w:r>
      <w:r w:rsidRPr="000D067E">
        <w:rPr>
          <w:rFonts w:eastAsia="Calibri" w:cs="Times New Roman"/>
          <w:color w:val="385623" w:themeColor="accent6" w:themeShade="80"/>
        </w:rPr>
        <w:t>), poplars (</w:t>
      </w:r>
      <w:r w:rsidRPr="000D067E">
        <w:rPr>
          <w:rFonts w:eastAsia="Calibri" w:cs="Times New Roman"/>
          <w:i/>
          <w:iCs/>
          <w:color w:val="385623" w:themeColor="accent6" w:themeShade="80"/>
        </w:rPr>
        <w:t>Populus deltoides</w:t>
      </w:r>
      <w:r w:rsidRPr="000D067E">
        <w:rPr>
          <w:rFonts w:eastAsia="Calibri" w:cs="Times New Roman"/>
          <w:color w:val="385623" w:themeColor="accent6" w:themeShade="80"/>
        </w:rPr>
        <w:t xml:space="preserve"> and </w:t>
      </w:r>
      <w:r w:rsidRPr="000D067E">
        <w:rPr>
          <w:rFonts w:eastAsia="Calibri" w:cs="Times New Roman"/>
          <w:i/>
          <w:iCs/>
          <w:color w:val="385623" w:themeColor="accent6" w:themeShade="80"/>
        </w:rPr>
        <w:t>P. grandidentata</w:t>
      </w:r>
      <w:r w:rsidRPr="000D067E">
        <w:rPr>
          <w:rFonts w:eastAsia="Calibri" w:cs="Times New Roman"/>
          <w:color w:val="385623" w:themeColor="accent6" w:themeShade="80"/>
        </w:rPr>
        <w:t>), and elms (</w:t>
      </w:r>
      <w:r w:rsidRPr="000D067E">
        <w:rPr>
          <w:rFonts w:eastAsia="Calibri" w:cs="Times New Roman"/>
          <w:i/>
          <w:iCs/>
          <w:color w:val="385623" w:themeColor="accent6" w:themeShade="80"/>
        </w:rPr>
        <w:t>Ulmus</w:t>
      </w:r>
      <w:r w:rsidRPr="000D067E">
        <w:rPr>
          <w:rFonts w:eastAsia="Calibri" w:cs="Times New Roman"/>
          <w:color w:val="385623" w:themeColor="accent6" w:themeShade="80"/>
        </w:rPr>
        <w:t xml:space="preserve"> sp.) were not identified to species level for the NMDS analysis.</w:t>
      </w:r>
    </w:p>
    <w:p w14:paraId="313AD79B" w14:textId="77777777" w:rsidR="00872B9C" w:rsidRPr="000D067E" w:rsidRDefault="00872B9C" w:rsidP="00872B9C">
      <w:pPr>
        <w:spacing w:line="480" w:lineRule="auto"/>
        <w:rPr>
          <w:rFonts w:eastAsia="Calibri" w:cs="Times New Roman"/>
          <w:color w:val="385623" w:themeColor="accent6" w:themeShade="80"/>
        </w:rPr>
      </w:pPr>
    </w:p>
    <w:p w14:paraId="396E2376" w14:textId="77777777" w:rsidR="00872B9C" w:rsidRPr="000D067E" w:rsidRDefault="00872B9C" w:rsidP="00872B9C">
      <w:pPr>
        <w:spacing w:line="480" w:lineRule="auto"/>
        <w:rPr>
          <w:rFonts w:eastAsia="Calibri" w:cs="Times New Roman"/>
          <w:b/>
          <w:bCs/>
          <w:color w:val="385623" w:themeColor="accent6" w:themeShade="80"/>
        </w:rPr>
      </w:pPr>
      <w:r w:rsidRPr="000D067E">
        <w:rPr>
          <w:rFonts w:eastAsia="Calibri" w:cs="Times New Roman"/>
          <w:b/>
          <w:bCs/>
          <w:color w:val="385623" w:themeColor="accent6" w:themeShade="80"/>
        </w:rPr>
        <w:t>Results</w:t>
      </w:r>
    </w:p>
    <w:p w14:paraId="51532AA7" w14:textId="77777777" w:rsidR="00872B9C" w:rsidRPr="000D067E" w:rsidRDefault="00872B9C" w:rsidP="00872B9C">
      <w:pPr>
        <w:spacing w:line="480" w:lineRule="auto"/>
        <w:ind w:firstLine="720"/>
        <w:rPr>
          <w:rFonts w:eastAsia="Calibri" w:cs="Times New Roman"/>
          <w:color w:val="385623" w:themeColor="accent6" w:themeShade="80"/>
        </w:rPr>
      </w:pPr>
      <w:r w:rsidRPr="000D067E">
        <w:rPr>
          <w:rFonts w:eastAsia="Calibri" w:cs="Times New Roman"/>
          <w:color w:val="385623" w:themeColor="accent6" w:themeShade="80"/>
        </w:rPr>
        <w:t>In our survey of the 37 transects, we found 2981 ash seedlings, 1037 ash saplings, 276 living and 54 dead standing understory ash trees, and 7 living and 2 dead standing canopy (&gt;10 cm DBH) ash trees. The basal area of living ash trees (≥ 2.5 cm DBH) at the transect level ranged between 0 and 2.60 m</w:t>
      </w:r>
      <w:r w:rsidRPr="000D067E">
        <w:rPr>
          <w:rFonts w:eastAsia="Calibri" w:cs="Times New Roman"/>
          <w:color w:val="385623" w:themeColor="accent6" w:themeShade="80"/>
          <w:vertAlign w:val="superscript"/>
        </w:rPr>
        <w:t>2</w:t>
      </w:r>
      <w:r w:rsidRPr="000D067E">
        <w:rPr>
          <w:rFonts w:eastAsia="Calibri" w:cs="Times New Roman"/>
          <w:color w:val="385623" w:themeColor="accent6" w:themeShade="80"/>
        </w:rPr>
        <w:t>/ha but averaged only 0.24 m</w:t>
      </w:r>
      <w:r w:rsidRPr="000D067E">
        <w:rPr>
          <w:rFonts w:eastAsia="Calibri" w:cs="Times New Roman"/>
          <w:color w:val="385623" w:themeColor="accent6" w:themeShade="80"/>
          <w:vertAlign w:val="superscript"/>
        </w:rPr>
        <w:t>2</w:t>
      </w:r>
      <w:r w:rsidRPr="000D067E">
        <w:rPr>
          <w:rFonts w:eastAsia="Calibri" w:cs="Times New Roman"/>
          <w:color w:val="385623" w:themeColor="accent6" w:themeShade="80"/>
        </w:rPr>
        <w:t xml:space="preserve">/ha. Ash seedlings were observed in 36 of the transects, but none had cotyledons. Only four ash trees were found producing seeds in the 18 m radius plots, including a 2.9 cm DBH green ash and three black ash trees ranging from 6.6 to 11.5 cm DBH. EAB adults were trapped at most parks, but in low densities (Fig. A.3). Three introduced biological control agents were recovered, </w:t>
      </w:r>
      <w:r w:rsidRPr="000D067E">
        <w:rPr>
          <w:rFonts w:eastAsia="Calibri" w:cs="Times New Roman"/>
          <w:i/>
          <w:iCs/>
          <w:color w:val="385623" w:themeColor="accent6" w:themeShade="80"/>
        </w:rPr>
        <w:t>Spathius galinae</w:t>
      </w:r>
      <w:r w:rsidRPr="000D067E">
        <w:rPr>
          <w:rFonts w:eastAsia="Calibri" w:cs="Times New Roman"/>
          <w:color w:val="385623" w:themeColor="accent6" w:themeShade="80"/>
        </w:rPr>
        <w:t xml:space="preserve"> (3 individuals collected), </w:t>
      </w:r>
      <w:r w:rsidRPr="000D067E">
        <w:rPr>
          <w:rFonts w:eastAsia="Calibri" w:cs="Times New Roman"/>
          <w:i/>
          <w:iCs/>
          <w:color w:val="385623" w:themeColor="accent6" w:themeShade="80"/>
        </w:rPr>
        <w:t>Oobius agrili</w:t>
      </w:r>
      <w:r w:rsidRPr="000D067E">
        <w:rPr>
          <w:rFonts w:eastAsia="Calibri" w:cs="Times New Roman"/>
          <w:color w:val="385623" w:themeColor="accent6" w:themeShade="80"/>
        </w:rPr>
        <w:t xml:space="preserve"> (2 individuals), and </w:t>
      </w:r>
      <w:r w:rsidRPr="000D067E">
        <w:rPr>
          <w:rFonts w:eastAsia="Calibri" w:cs="Times New Roman"/>
          <w:i/>
          <w:iCs/>
          <w:color w:val="385623" w:themeColor="accent6" w:themeShade="80"/>
        </w:rPr>
        <w:t>Tetrastichus planipennisi</w:t>
      </w:r>
      <w:r w:rsidRPr="000D067E">
        <w:rPr>
          <w:rFonts w:eastAsia="Calibri" w:cs="Times New Roman"/>
          <w:color w:val="385623" w:themeColor="accent6" w:themeShade="80"/>
        </w:rPr>
        <w:t xml:space="preserve"> (2 individuals). Parasitoids introduced for EAB biocontrol comprised 0.46% (7/1537) of the Hymenoptera caught in pan traps.</w:t>
      </w:r>
      <w:r w:rsidRPr="000D067E">
        <w:rPr>
          <w:rFonts w:eastAsia="Calibri" w:cs="Times New Roman"/>
          <w:color w:val="385623" w:themeColor="accent6" w:themeShade="80"/>
        </w:rPr>
        <w:br/>
      </w:r>
    </w:p>
    <w:p w14:paraId="7E9818C3" w14:textId="77777777" w:rsidR="00872B9C" w:rsidRPr="000D067E" w:rsidRDefault="00872B9C" w:rsidP="00872B9C">
      <w:pPr>
        <w:spacing w:line="480" w:lineRule="auto"/>
        <w:rPr>
          <w:rFonts w:eastAsia="Calibri" w:cs="Times New Roman"/>
          <w:color w:val="385623" w:themeColor="accent6" w:themeShade="80"/>
          <w:u w:val="single"/>
        </w:rPr>
      </w:pPr>
      <w:r w:rsidRPr="000D067E">
        <w:rPr>
          <w:rFonts w:eastAsia="Calibri" w:cs="Times New Roman"/>
          <w:color w:val="385623" w:themeColor="accent6" w:themeShade="80"/>
          <w:u w:val="single"/>
        </w:rPr>
        <w:lastRenderedPageBreak/>
        <w:t>Abundance of ash among forest types</w:t>
      </w:r>
    </w:p>
    <w:p w14:paraId="2BFAF7B6" w14:textId="77777777" w:rsidR="00872B9C" w:rsidRPr="000D067E" w:rsidRDefault="00872B9C" w:rsidP="00872B9C">
      <w:pPr>
        <w:spacing w:line="480" w:lineRule="auto"/>
        <w:ind w:firstLine="720"/>
        <w:rPr>
          <w:rFonts w:eastAsia="Calibri" w:cs="Times New Roman"/>
          <w:color w:val="385623" w:themeColor="accent6" w:themeShade="80"/>
        </w:rPr>
      </w:pPr>
      <w:r w:rsidRPr="000D067E">
        <w:rPr>
          <w:rFonts w:eastAsia="Calibri" w:cs="Times New Roman"/>
          <w:color w:val="385623" w:themeColor="accent6" w:themeShade="80"/>
        </w:rPr>
        <w:t>The average density of ash seedlings ranged from 0-54,000 stems/ha (0-5.4 stems/m</w:t>
      </w:r>
      <w:r w:rsidRPr="000D067E">
        <w:rPr>
          <w:rFonts w:eastAsia="Calibri" w:cs="Times New Roman"/>
          <w:color w:val="385623" w:themeColor="accent6" w:themeShade="80"/>
          <w:vertAlign w:val="superscript"/>
        </w:rPr>
        <w:t>2</w:t>
      </w:r>
      <w:r w:rsidRPr="000D067E">
        <w:rPr>
          <w:rFonts w:eastAsia="Calibri" w:cs="Times New Roman"/>
          <w:color w:val="385623" w:themeColor="accent6" w:themeShade="80"/>
        </w:rPr>
        <w:t>), with an average of 16,500 stems/ha (1.7 stems/m</w:t>
      </w:r>
      <w:r w:rsidRPr="000D067E">
        <w:rPr>
          <w:rFonts w:eastAsia="Calibri" w:cs="Times New Roman"/>
          <w:color w:val="385623" w:themeColor="accent6" w:themeShade="80"/>
          <w:vertAlign w:val="superscript"/>
        </w:rPr>
        <w:t>2</w:t>
      </w:r>
      <w:r w:rsidRPr="000D067E">
        <w:rPr>
          <w:rFonts w:eastAsia="Calibri" w:cs="Times New Roman"/>
          <w:color w:val="385623" w:themeColor="accent6" w:themeShade="80"/>
        </w:rPr>
        <w:t>). Of these ash seedlings, approximately half were in the shorter size class (0-25 cm tall) while the other half were in the taller size class (25-137 cm tall) (Table 1.1). Percentage cover of ash seedlings averaged 10.7% of the forest floor across all 37 transects. Ash seedling densities and percentage cover were lowest in hydric transects, relative to mesic and xeric transects (Fig. 1.2A; short seedlings model: χ</w:t>
      </w:r>
      <w:r w:rsidRPr="000D067E">
        <w:rPr>
          <w:rFonts w:eastAsia="Calibri" w:cs="Times New Roman"/>
          <w:color w:val="385623" w:themeColor="accent6" w:themeShade="80"/>
          <w:vertAlign w:val="superscript"/>
        </w:rPr>
        <w:t>2</w:t>
      </w:r>
      <w:r w:rsidRPr="000D067E">
        <w:rPr>
          <w:rFonts w:eastAsia="Calibri" w:cs="Times New Roman"/>
          <w:color w:val="385623" w:themeColor="accent6" w:themeShade="80"/>
        </w:rPr>
        <w:t>=12.6322, 2 df, p=0.002; tall seedlings model: χ</w:t>
      </w:r>
      <w:r w:rsidRPr="000D067E">
        <w:rPr>
          <w:rFonts w:eastAsia="Calibri" w:cs="Times New Roman"/>
          <w:color w:val="385623" w:themeColor="accent6" w:themeShade="80"/>
          <w:vertAlign w:val="superscript"/>
        </w:rPr>
        <w:t>2</w:t>
      </w:r>
      <w:r w:rsidRPr="000D067E">
        <w:rPr>
          <w:rFonts w:eastAsia="Calibri" w:cs="Times New Roman"/>
          <w:color w:val="385623" w:themeColor="accent6" w:themeShade="80"/>
        </w:rPr>
        <w:t>=19.123, p&lt;0.001, percentage cover model: χ</w:t>
      </w:r>
      <w:r w:rsidRPr="000D067E">
        <w:rPr>
          <w:rFonts w:eastAsia="Calibri" w:cs="Times New Roman"/>
          <w:color w:val="385623" w:themeColor="accent6" w:themeShade="80"/>
          <w:vertAlign w:val="superscript"/>
        </w:rPr>
        <w:t>2</w:t>
      </w:r>
      <w:r w:rsidRPr="000D067E">
        <w:rPr>
          <w:rFonts w:eastAsia="Calibri" w:cs="Times New Roman"/>
          <w:color w:val="385623" w:themeColor="accent6" w:themeShade="80"/>
        </w:rPr>
        <w:t>=17.721, p&lt;0.001). The density of ash saplings (&gt;137 cm tall and &lt;2.5 cm DBH) was similar among hydrological classes (χ</w:t>
      </w:r>
      <w:r w:rsidRPr="000D067E">
        <w:rPr>
          <w:rFonts w:eastAsia="Calibri" w:cs="Times New Roman"/>
          <w:color w:val="385623" w:themeColor="accent6" w:themeShade="80"/>
          <w:vertAlign w:val="superscript"/>
        </w:rPr>
        <w:t>2</w:t>
      </w:r>
      <w:r w:rsidRPr="000D067E">
        <w:rPr>
          <w:rFonts w:eastAsia="Calibri" w:cs="Times New Roman"/>
          <w:color w:val="385623" w:themeColor="accent6" w:themeShade="80"/>
        </w:rPr>
        <w:t>=0.26, p=0.88) (Fig. 1.2B). A total of 330 understory (2.5-10 cm DBH) ash trees were found, and of these, 276 were living (canopy condition 1-4), while 54 were dead and standing. Hydric transects had more understory ash trees than xeric transects and marginally more understory ash trees than mesic transects (Fig. 1.2C; χ</w:t>
      </w:r>
      <w:r w:rsidRPr="000D067E">
        <w:rPr>
          <w:rFonts w:eastAsia="Calibri" w:cs="Times New Roman"/>
          <w:color w:val="385623" w:themeColor="accent6" w:themeShade="80"/>
          <w:vertAlign w:val="superscript"/>
        </w:rPr>
        <w:t>2</w:t>
      </w:r>
      <w:r w:rsidRPr="000D067E">
        <w:rPr>
          <w:rFonts w:eastAsia="Calibri" w:cs="Times New Roman"/>
          <w:color w:val="385623" w:themeColor="accent6" w:themeShade="80"/>
        </w:rPr>
        <w:t xml:space="preserve">=14.6, p=0.001). Of the 330 understory ash trees, 131 were identified as being green, white, or pumpkin ash, while 178 were identified as black ash, and 21 were unidentified </w:t>
      </w:r>
      <w:r w:rsidRPr="000D067E">
        <w:rPr>
          <w:rFonts w:eastAsia="Calibri" w:cs="Times New Roman"/>
          <w:i/>
          <w:iCs/>
          <w:color w:val="385623" w:themeColor="accent6" w:themeShade="80"/>
        </w:rPr>
        <w:t>Fraxinus</w:t>
      </w:r>
      <w:r w:rsidRPr="000D067E">
        <w:rPr>
          <w:rFonts w:eastAsia="Calibri" w:cs="Times New Roman"/>
          <w:color w:val="385623" w:themeColor="accent6" w:themeShade="80"/>
        </w:rPr>
        <w:t xml:space="preserve"> (Figure A.1). Only 9 canopy ash trees (≥ 10 cm DBH) were found across all plots, of which 7 trees were living. Living canopy ash trees within the plots ranged in diameter from 10.3-12.4 cm DBH. </w:t>
      </w:r>
    </w:p>
    <w:p w14:paraId="55FDD928" w14:textId="77777777" w:rsidR="00872B9C" w:rsidRPr="000D067E" w:rsidRDefault="00872B9C" w:rsidP="00872B9C">
      <w:pPr>
        <w:spacing w:line="480" w:lineRule="auto"/>
        <w:rPr>
          <w:rFonts w:eastAsia="Calibri" w:cs="Times New Roman"/>
          <w:color w:val="385623" w:themeColor="accent6" w:themeShade="80"/>
        </w:rPr>
      </w:pPr>
    </w:p>
    <w:p w14:paraId="0680BDC9" w14:textId="77777777" w:rsidR="00872B9C" w:rsidRPr="000D067E" w:rsidRDefault="00872B9C" w:rsidP="00872B9C">
      <w:pPr>
        <w:spacing w:line="480" w:lineRule="auto"/>
        <w:rPr>
          <w:rFonts w:eastAsia="Calibri" w:cs="Times New Roman"/>
          <w:b/>
          <w:bCs/>
          <w:color w:val="385623" w:themeColor="accent6" w:themeShade="80"/>
        </w:rPr>
      </w:pPr>
      <w:r w:rsidRPr="000D067E">
        <w:rPr>
          <w:rFonts w:eastAsia="Calibri" w:cs="Times New Roman"/>
          <w:noProof/>
          <w:color w:val="385623" w:themeColor="accent6" w:themeShade="80"/>
        </w:rPr>
        <w:lastRenderedPageBreak/>
        <w:drawing>
          <wp:inline distT="0" distB="0" distL="0" distR="0" wp14:anchorId="7596B963" wp14:editId="3252F5BD">
            <wp:extent cx="4467225" cy="4914900"/>
            <wp:effectExtent l="0" t="0" r="9525" b="0"/>
            <wp:docPr id="270237354"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237354" name=""/>
                    <pic:cNvPicPr/>
                  </pic:nvPicPr>
                  <pic:blipFill>
                    <a:blip r:embed="rId14">
                      <a:extLst>
                        <a:ext uri="{96DAC541-7B7A-43D3-8B79-37D633B846F1}">
                          <asvg:svgBlip xmlns:asvg="http://schemas.microsoft.com/office/drawing/2016/SVG/main" r:embed="rId15"/>
                        </a:ext>
                      </a:extLst>
                    </a:blip>
                    <a:stretch>
                      <a:fillRect/>
                    </a:stretch>
                  </pic:blipFill>
                  <pic:spPr>
                    <a:xfrm>
                      <a:off x="0" y="0"/>
                      <a:ext cx="4467225" cy="4914900"/>
                    </a:xfrm>
                    <a:prstGeom prst="rect">
                      <a:avLst/>
                    </a:prstGeom>
                  </pic:spPr>
                </pic:pic>
              </a:graphicData>
            </a:graphic>
          </wp:inline>
        </w:drawing>
      </w:r>
    </w:p>
    <w:p w14:paraId="13FD6ADD" w14:textId="77777777" w:rsidR="00872B9C" w:rsidRPr="000D067E" w:rsidRDefault="00872B9C" w:rsidP="00872B9C">
      <w:pPr>
        <w:spacing w:after="200"/>
        <w:rPr>
          <w:rFonts w:eastAsia="Calibri" w:cs="Times New Roman"/>
          <w:b/>
          <w:bCs/>
          <w:iCs/>
          <w:color w:val="385623" w:themeColor="accent6" w:themeShade="80"/>
          <w:szCs w:val="18"/>
        </w:rPr>
      </w:pPr>
      <w:bookmarkStart w:id="23" w:name="_Toc213798445"/>
      <w:r w:rsidRPr="000D067E">
        <w:rPr>
          <w:rFonts w:eastAsia="Calibri" w:cs="Times New Roman"/>
          <w:b/>
          <w:bCs/>
          <w:iCs/>
          <w:color w:val="385623" w:themeColor="accent6" w:themeShade="80"/>
          <w:szCs w:val="18"/>
        </w:rPr>
        <w:t xml:space="preserve">Figure </w:t>
      </w:r>
      <w:r w:rsidRPr="000D067E">
        <w:rPr>
          <w:rFonts w:eastAsia="Calibri" w:cs="Times New Roman"/>
          <w:b/>
          <w:bCs/>
          <w:iCs/>
          <w:color w:val="385623" w:themeColor="accent6" w:themeShade="80"/>
          <w:szCs w:val="18"/>
        </w:rPr>
        <w:fldChar w:fldCharType="begin"/>
      </w:r>
      <w:r w:rsidRPr="000D067E">
        <w:rPr>
          <w:rFonts w:eastAsia="Calibri" w:cs="Times New Roman"/>
          <w:b/>
          <w:bCs/>
          <w:iCs/>
          <w:color w:val="385623" w:themeColor="accent6" w:themeShade="80"/>
          <w:szCs w:val="18"/>
        </w:rPr>
        <w:instrText xml:space="preserve"> STYLEREF 1 \s </w:instrText>
      </w:r>
      <w:r w:rsidRPr="000D067E">
        <w:rPr>
          <w:rFonts w:eastAsia="Calibri" w:cs="Times New Roman"/>
          <w:b/>
          <w:bCs/>
          <w:iCs/>
          <w:color w:val="385623" w:themeColor="accent6" w:themeShade="80"/>
          <w:szCs w:val="18"/>
        </w:rPr>
        <w:fldChar w:fldCharType="separate"/>
      </w:r>
      <w:r w:rsidRPr="000D067E">
        <w:rPr>
          <w:rFonts w:eastAsia="Calibri" w:cs="Times New Roman"/>
          <w:b/>
          <w:bCs/>
          <w:iCs/>
          <w:noProof/>
          <w:color w:val="385623" w:themeColor="accent6" w:themeShade="80"/>
          <w:szCs w:val="18"/>
        </w:rPr>
        <w:t>1</w:t>
      </w:r>
      <w:r w:rsidRPr="000D067E">
        <w:rPr>
          <w:rFonts w:eastAsia="Calibri" w:cs="Times New Roman"/>
          <w:b/>
          <w:bCs/>
          <w:iCs/>
          <w:color w:val="385623" w:themeColor="accent6" w:themeShade="80"/>
          <w:szCs w:val="18"/>
        </w:rPr>
        <w:fldChar w:fldCharType="end"/>
      </w:r>
      <w:r w:rsidRPr="000D067E">
        <w:rPr>
          <w:rFonts w:eastAsia="Calibri" w:cs="Times New Roman"/>
          <w:b/>
          <w:bCs/>
          <w:iCs/>
          <w:color w:val="385623" w:themeColor="accent6" w:themeShade="80"/>
          <w:szCs w:val="18"/>
        </w:rPr>
        <w:t>.</w:t>
      </w:r>
      <w:r w:rsidRPr="000D067E">
        <w:rPr>
          <w:rFonts w:eastAsia="Calibri" w:cs="Times New Roman"/>
          <w:b/>
          <w:bCs/>
          <w:iCs/>
          <w:color w:val="385623" w:themeColor="accent6" w:themeShade="80"/>
          <w:szCs w:val="18"/>
        </w:rPr>
        <w:fldChar w:fldCharType="begin"/>
      </w:r>
      <w:r w:rsidRPr="000D067E">
        <w:rPr>
          <w:rFonts w:eastAsia="Calibri" w:cs="Times New Roman"/>
          <w:b/>
          <w:bCs/>
          <w:iCs/>
          <w:color w:val="385623" w:themeColor="accent6" w:themeShade="80"/>
          <w:szCs w:val="18"/>
        </w:rPr>
        <w:instrText xml:space="preserve"> SEQ Figure \* ARABIC \s 1 </w:instrText>
      </w:r>
      <w:r w:rsidRPr="000D067E">
        <w:rPr>
          <w:rFonts w:eastAsia="Calibri" w:cs="Times New Roman"/>
          <w:b/>
          <w:bCs/>
          <w:iCs/>
          <w:color w:val="385623" w:themeColor="accent6" w:themeShade="80"/>
          <w:szCs w:val="18"/>
        </w:rPr>
        <w:fldChar w:fldCharType="separate"/>
      </w:r>
      <w:r w:rsidRPr="000D067E">
        <w:rPr>
          <w:rFonts w:eastAsia="Calibri" w:cs="Times New Roman"/>
          <w:b/>
          <w:bCs/>
          <w:iCs/>
          <w:noProof/>
          <w:color w:val="385623" w:themeColor="accent6" w:themeShade="80"/>
          <w:szCs w:val="18"/>
        </w:rPr>
        <w:t>2</w:t>
      </w:r>
      <w:r w:rsidRPr="000D067E">
        <w:rPr>
          <w:rFonts w:eastAsia="Calibri" w:cs="Times New Roman"/>
          <w:b/>
          <w:bCs/>
          <w:iCs/>
          <w:color w:val="385623" w:themeColor="accent6" w:themeShade="80"/>
          <w:szCs w:val="18"/>
        </w:rPr>
        <w:fldChar w:fldCharType="end"/>
      </w:r>
      <w:r w:rsidRPr="000D067E">
        <w:rPr>
          <w:rFonts w:eastAsia="Calibri" w:cs="Times New Roman"/>
          <w:b/>
          <w:bCs/>
          <w:iCs/>
          <w:color w:val="385623" w:themeColor="accent6" w:themeShade="80"/>
          <w:szCs w:val="18"/>
        </w:rPr>
        <w:t>.</w:t>
      </w:r>
      <w:r w:rsidRPr="000D067E">
        <w:rPr>
          <w:rFonts w:eastAsia="Calibri" w:cs="Times New Roman"/>
          <w:iCs/>
          <w:color w:val="385623" w:themeColor="accent6" w:themeShade="80"/>
          <w:szCs w:val="18"/>
        </w:rPr>
        <w:t xml:space="preserve"> Ash occurrence in 37 transects in the Upper Huron River Watershed in southeast Michigan. The x-axis represents the soil hydrological class of the transect. Each data point represents a transect. Lowercase letters above bars indicate statistically significant differences at α=0.05. A) Mean density of ash seedlings (all ash with height &lt; 1.37 m; short and tall seedling categories were combined for the graph), B) mean density of ash saplings (height ≥ 1.37 m and DBH &lt; 2.5 cm), C) mean density of living understory ash trees (2.5 cm ≤ DBH &lt; 10 cm), D) mean basal area of all living ash trees (DBH ≥ 2.5 cm). The basal area of living ash trees was not statistically investigated due to low occurrence.</w:t>
      </w:r>
      <w:bookmarkEnd w:id="23"/>
    </w:p>
    <w:p w14:paraId="7BF96584" w14:textId="77777777" w:rsidR="00872B9C" w:rsidRPr="000D067E" w:rsidRDefault="00872B9C" w:rsidP="00872B9C">
      <w:pPr>
        <w:spacing w:line="480" w:lineRule="auto"/>
        <w:rPr>
          <w:rFonts w:eastAsia="Calibri" w:cs="Times New Roman"/>
          <w:color w:val="385623" w:themeColor="accent6" w:themeShade="80"/>
          <w:u w:val="single"/>
        </w:rPr>
      </w:pPr>
    </w:p>
    <w:p w14:paraId="29B872DD" w14:textId="77777777" w:rsidR="00872B9C" w:rsidRPr="000D067E" w:rsidRDefault="00872B9C" w:rsidP="00872B9C">
      <w:pPr>
        <w:spacing w:line="480" w:lineRule="auto"/>
        <w:rPr>
          <w:rFonts w:eastAsia="Calibri" w:cs="Times New Roman"/>
          <w:color w:val="385623" w:themeColor="accent6" w:themeShade="80"/>
          <w:u w:val="single"/>
        </w:rPr>
      </w:pPr>
    </w:p>
    <w:p w14:paraId="241B5025" w14:textId="77777777" w:rsidR="00872B9C" w:rsidRPr="000D067E" w:rsidRDefault="00872B9C" w:rsidP="00872B9C">
      <w:pPr>
        <w:spacing w:line="480" w:lineRule="auto"/>
        <w:rPr>
          <w:rFonts w:eastAsia="Calibri" w:cs="Times New Roman"/>
          <w:color w:val="385623" w:themeColor="accent6" w:themeShade="80"/>
          <w:u w:val="single"/>
        </w:rPr>
      </w:pPr>
    </w:p>
    <w:p w14:paraId="46DE5656" w14:textId="77777777" w:rsidR="00872B9C" w:rsidRPr="000D067E" w:rsidRDefault="00872B9C" w:rsidP="00872B9C">
      <w:pPr>
        <w:spacing w:line="480" w:lineRule="auto"/>
        <w:rPr>
          <w:rFonts w:eastAsia="Calibri" w:cs="Times New Roman"/>
          <w:color w:val="385623" w:themeColor="accent6" w:themeShade="80"/>
          <w:u w:val="single"/>
        </w:rPr>
      </w:pPr>
    </w:p>
    <w:p w14:paraId="5AA2F23D" w14:textId="77777777" w:rsidR="00872B9C" w:rsidRPr="000D067E" w:rsidRDefault="00872B9C" w:rsidP="00872B9C">
      <w:pPr>
        <w:spacing w:after="200"/>
        <w:rPr>
          <w:rFonts w:eastAsia="Calibri" w:cs="Times New Roman"/>
          <w:iCs/>
          <w:color w:val="385623" w:themeColor="accent6" w:themeShade="80"/>
          <w:szCs w:val="18"/>
        </w:rPr>
      </w:pPr>
      <w:bookmarkStart w:id="24" w:name="_Toc213798410"/>
      <w:r w:rsidRPr="000D067E">
        <w:rPr>
          <w:rFonts w:eastAsia="Calibri" w:cs="Times New Roman"/>
          <w:b/>
          <w:bCs/>
          <w:iCs/>
          <w:color w:val="385623" w:themeColor="accent6" w:themeShade="80"/>
          <w:szCs w:val="18"/>
        </w:rPr>
        <w:t xml:space="preserve">Table </w:t>
      </w:r>
      <w:r w:rsidRPr="000D067E">
        <w:rPr>
          <w:rFonts w:eastAsia="Calibri" w:cs="Times New Roman"/>
          <w:b/>
          <w:bCs/>
          <w:iCs/>
          <w:color w:val="385623" w:themeColor="accent6" w:themeShade="80"/>
          <w:szCs w:val="18"/>
        </w:rPr>
        <w:fldChar w:fldCharType="begin"/>
      </w:r>
      <w:r w:rsidRPr="000D067E">
        <w:rPr>
          <w:rFonts w:eastAsia="Calibri" w:cs="Times New Roman"/>
          <w:b/>
          <w:bCs/>
          <w:iCs/>
          <w:color w:val="385623" w:themeColor="accent6" w:themeShade="80"/>
          <w:szCs w:val="18"/>
        </w:rPr>
        <w:instrText xml:space="preserve"> STYLEREF 1 \s </w:instrText>
      </w:r>
      <w:r w:rsidRPr="000D067E">
        <w:rPr>
          <w:rFonts w:eastAsia="Calibri" w:cs="Times New Roman"/>
          <w:b/>
          <w:bCs/>
          <w:iCs/>
          <w:color w:val="385623" w:themeColor="accent6" w:themeShade="80"/>
          <w:szCs w:val="18"/>
        </w:rPr>
        <w:fldChar w:fldCharType="separate"/>
      </w:r>
      <w:r w:rsidRPr="000D067E">
        <w:rPr>
          <w:rFonts w:eastAsia="Calibri" w:cs="Times New Roman"/>
          <w:b/>
          <w:bCs/>
          <w:iCs/>
          <w:noProof/>
          <w:color w:val="385623" w:themeColor="accent6" w:themeShade="80"/>
          <w:szCs w:val="18"/>
        </w:rPr>
        <w:t>1</w:t>
      </w:r>
      <w:r w:rsidRPr="000D067E">
        <w:rPr>
          <w:rFonts w:eastAsia="Calibri" w:cs="Times New Roman"/>
          <w:b/>
          <w:bCs/>
          <w:iCs/>
          <w:color w:val="385623" w:themeColor="accent6" w:themeShade="80"/>
          <w:szCs w:val="18"/>
        </w:rPr>
        <w:fldChar w:fldCharType="end"/>
      </w:r>
      <w:r w:rsidRPr="000D067E">
        <w:rPr>
          <w:rFonts w:eastAsia="Calibri" w:cs="Times New Roman"/>
          <w:b/>
          <w:bCs/>
          <w:iCs/>
          <w:color w:val="385623" w:themeColor="accent6" w:themeShade="80"/>
          <w:szCs w:val="18"/>
        </w:rPr>
        <w:t>.</w:t>
      </w:r>
      <w:r w:rsidRPr="000D067E">
        <w:rPr>
          <w:rFonts w:eastAsia="Calibri" w:cs="Times New Roman"/>
          <w:b/>
          <w:bCs/>
          <w:iCs/>
          <w:color w:val="385623" w:themeColor="accent6" w:themeShade="80"/>
          <w:szCs w:val="18"/>
        </w:rPr>
        <w:fldChar w:fldCharType="begin"/>
      </w:r>
      <w:r w:rsidRPr="000D067E">
        <w:rPr>
          <w:rFonts w:eastAsia="Calibri" w:cs="Times New Roman"/>
          <w:b/>
          <w:bCs/>
          <w:iCs/>
          <w:color w:val="385623" w:themeColor="accent6" w:themeShade="80"/>
          <w:szCs w:val="18"/>
        </w:rPr>
        <w:instrText xml:space="preserve"> SEQ Table \* ARABIC \s 1 </w:instrText>
      </w:r>
      <w:r w:rsidRPr="000D067E">
        <w:rPr>
          <w:rFonts w:eastAsia="Calibri" w:cs="Times New Roman"/>
          <w:b/>
          <w:bCs/>
          <w:iCs/>
          <w:color w:val="385623" w:themeColor="accent6" w:themeShade="80"/>
          <w:szCs w:val="18"/>
        </w:rPr>
        <w:fldChar w:fldCharType="separate"/>
      </w:r>
      <w:r w:rsidRPr="000D067E">
        <w:rPr>
          <w:rFonts w:eastAsia="Calibri" w:cs="Times New Roman"/>
          <w:b/>
          <w:bCs/>
          <w:iCs/>
          <w:noProof/>
          <w:color w:val="385623" w:themeColor="accent6" w:themeShade="80"/>
          <w:szCs w:val="18"/>
        </w:rPr>
        <w:t>1</w:t>
      </w:r>
      <w:r w:rsidRPr="000D067E">
        <w:rPr>
          <w:rFonts w:eastAsia="Calibri" w:cs="Times New Roman"/>
          <w:b/>
          <w:bCs/>
          <w:iCs/>
          <w:color w:val="385623" w:themeColor="accent6" w:themeShade="80"/>
          <w:szCs w:val="18"/>
        </w:rPr>
        <w:fldChar w:fldCharType="end"/>
      </w:r>
      <w:r w:rsidRPr="000D067E">
        <w:rPr>
          <w:rFonts w:eastAsia="Calibri" w:cs="Times New Roman"/>
          <w:b/>
          <w:bCs/>
          <w:iCs/>
          <w:color w:val="385623" w:themeColor="accent6" w:themeShade="80"/>
          <w:szCs w:val="18"/>
        </w:rPr>
        <w:t>.</w:t>
      </w:r>
      <w:r w:rsidRPr="000D067E">
        <w:rPr>
          <w:rFonts w:eastAsia="Calibri" w:cs="Times New Roman"/>
          <w:iCs/>
          <w:color w:val="385623" w:themeColor="accent6" w:themeShade="80"/>
          <w:szCs w:val="18"/>
        </w:rPr>
        <w:t xml:space="preserve"> Density (± standard error) of living ash (</w:t>
      </w:r>
      <w:r w:rsidRPr="000D067E">
        <w:rPr>
          <w:rFonts w:eastAsia="Calibri" w:cs="Times New Roman"/>
          <w:i/>
          <w:iCs/>
          <w:color w:val="385623" w:themeColor="accent6" w:themeShade="80"/>
          <w:szCs w:val="18"/>
        </w:rPr>
        <w:t>Fraxinus</w:t>
      </w:r>
      <w:r w:rsidRPr="000D067E">
        <w:rPr>
          <w:rFonts w:eastAsia="Calibri" w:cs="Times New Roman"/>
          <w:color w:val="385623" w:themeColor="accent6" w:themeShade="80"/>
          <w:szCs w:val="18"/>
        </w:rPr>
        <w:t xml:space="preserve"> spp.</w:t>
      </w:r>
      <w:r w:rsidRPr="000D067E">
        <w:rPr>
          <w:rFonts w:eastAsia="Calibri" w:cs="Times New Roman"/>
          <w:iCs/>
          <w:color w:val="385623" w:themeColor="accent6" w:themeShade="80"/>
          <w:szCs w:val="18"/>
        </w:rPr>
        <w:t>) regeneration in hydric (</w:t>
      </w:r>
      <w:r w:rsidRPr="000D067E">
        <w:rPr>
          <w:rFonts w:eastAsia="Calibri" w:cs="Times New Roman"/>
          <w:i/>
          <w:color w:val="385623" w:themeColor="accent6" w:themeShade="80"/>
          <w:szCs w:val="18"/>
        </w:rPr>
        <w:t>n</w:t>
      </w:r>
      <w:r w:rsidRPr="000D067E">
        <w:rPr>
          <w:rFonts w:eastAsia="Calibri" w:cs="Times New Roman"/>
          <w:iCs/>
          <w:color w:val="385623" w:themeColor="accent6" w:themeShade="80"/>
          <w:szCs w:val="18"/>
        </w:rPr>
        <w:t>=10), mesic (</w:t>
      </w:r>
      <w:r w:rsidRPr="000D067E">
        <w:rPr>
          <w:rFonts w:eastAsia="Calibri" w:cs="Times New Roman"/>
          <w:i/>
          <w:color w:val="385623" w:themeColor="accent6" w:themeShade="80"/>
          <w:szCs w:val="18"/>
        </w:rPr>
        <w:t>n</w:t>
      </w:r>
      <w:r w:rsidRPr="000D067E">
        <w:rPr>
          <w:rFonts w:eastAsia="Calibri" w:cs="Times New Roman"/>
          <w:iCs/>
          <w:color w:val="385623" w:themeColor="accent6" w:themeShade="80"/>
          <w:szCs w:val="18"/>
        </w:rPr>
        <w:t>=8), and xeric (</w:t>
      </w:r>
      <w:r w:rsidRPr="000D067E">
        <w:rPr>
          <w:rFonts w:eastAsia="Calibri" w:cs="Times New Roman"/>
          <w:i/>
          <w:color w:val="385623" w:themeColor="accent6" w:themeShade="80"/>
          <w:szCs w:val="18"/>
        </w:rPr>
        <w:t>n</w:t>
      </w:r>
      <w:r w:rsidRPr="000D067E">
        <w:rPr>
          <w:rFonts w:eastAsia="Calibri" w:cs="Times New Roman"/>
          <w:iCs/>
          <w:color w:val="385623" w:themeColor="accent6" w:themeShade="80"/>
          <w:szCs w:val="18"/>
        </w:rPr>
        <w:t>=19) transects in the Upper Huron River Watershed in southeast Michigan, USA. Data were collected during the growing season in 2024-2025..</w:t>
      </w:r>
      <w:bookmarkEnd w:id="24"/>
    </w:p>
    <w:p w14:paraId="3833F590" w14:textId="77777777" w:rsidR="00872B9C" w:rsidRPr="000D067E" w:rsidRDefault="00872B9C" w:rsidP="00872B9C">
      <w:pPr>
        <w:rPr>
          <w:rFonts w:eastAsia="Calibri" w:cs="Times New Roman"/>
          <w:color w:val="385623" w:themeColor="accent6" w:themeShade="80"/>
        </w:rPr>
      </w:pPr>
    </w:p>
    <w:tbl>
      <w:tblPr>
        <w:tblStyle w:val="Aaronsinsectlabels111"/>
        <w:tblW w:w="0" w:type="auto"/>
        <w:tblBorders>
          <w:top w:val="single" w:sz="4" w:space="0" w:color="auto"/>
          <w:left w:val="none" w:sz="0" w:space="0" w:color="auto"/>
          <w:bottom w:val="single" w:sz="4" w:space="0" w:color="auto"/>
          <w:right w:val="none" w:sz="0" w:space="0" w:color="auto"/>
          <w:insideH w:val="none" w:sz="0" w:space="0" w:color="auto"/>
          <w:insideV w:val="none" w:sz="0" w:space="0" w:color="auto"/>
        </w:tblBorders>
        <w:tblLook w:val="04A0" w:firstRow="1" w:lastRow="0" w:firstColumn="1" w:lastColumn="0" w:noHBand="0" w:noVBand="1"/>
      </w:tblPr>
      <w:tblGrid>
        <w:gridCol w:w="4492"/>
        <w:gridCol w:w="2312"/>
        <w:gridCol w:w="1701"/>
      </w:tblGrid>
      <w:tr w:rsidR="000D067E" w:rsidRPr="000D067E" w14:paraId="14C4FC7D" w14:textId="77777777" w:rsidTr="00B11D15">
        <w:tc>
          <w:tcPr>
            <w:tcW w:w="4492" w:type="dxa"/>
            <w:tcBorders>
              <w:top w:val="single" w:sz="4" w:space="0" w:color="auto"/>
              <w:bottom w:val="single" w:sz="4" w:space="0" w:color="auto"/>
            </w:tcBorders>
          </w:tcPr>
          <w:p w14:paraId="3C606244" w14:textId="77777777" w:rsidR="00872B9C" w:rsidRPr="000D067E" w:rsidRDefault="00872B9C" w:rsidP="00872B9C">
            <w:pPr>
              <w:rPr>
                <w:rFonts w:eastAsia="Calibri"/>
                <w:color w:val="385623" w:themeColor="accent6" w:themeShade="80"/>
                <w:sz w:val="24"/>
              </w:rPr>
            </w:pPr>
            <w:r w:rsidRPr="000D067E">
              <w:rPr>
                <w:rFonts w:eastAsia="Calibri"/>
                <w:color w:val="385623" w:themeColor="accent6" w:themeShade="80"/>
                <w:sz w:val="24"/>
              </w:rPr>
              <w:t>Size class</w:t>
            </w:r>
          </w:p>
        </w:tc>
        <w:tc>
          <w:tcPr>
            <w:tcW w:w="2312" w:type="dxa"/>
            <w:tcBorders>
              <w:top w:val="single" w:sz="4" w:space="0" w:color="auto"/>
              <w:bottom w:val="single" w:sz="4" w:space="0" w:color="auto"/>
            </w:tcBorders>
          </w:tcPr>
          <w:p w14:paraId="58A69315" w14:textId="77777777" w:rsidR="00872B9C" w:rsidRPr="000D067E" w:rsidRDefault="00872B9C" w:rsidP="00872B9C">
            <w:pPr>
              <w:rPr>
                <w:rFonts w:eastAsia="Calibri"/>
                <w:color w:val="385623" w:themeColor="accent6" w:themeShade="80"/>
                <w:sz w:val="24"/>
              </w:rPr>
            </w:pPr>
            <w:r w:rsidRPr="000D067E">
              <w:rPr>
                <w:rFonts w:eastAsia="Calibri"/>
                <w:color w:val="385623" w:themeColor="accent6" w:themeShade="80"/>
                <w:sz w:val="24"/>
              </w:rPr>
              <w:t>Hydrology class</w:t>
            </w:r>
          </w:p>
        </w:tc>
        <w:tc>
          <w:tcPr>
            <w:tcW w:w="1701" w:type="dxa"/>
            <w:tcBorders>
              <w:top w:val="single" w:sz="4" w:space="0" w:color="auto"/>
              <w:bottom w:val="single" w:sz="4" w:space="0" w:color="auto"/>
            </w:tcBorders>
          </w:tcPr>
          <w:p w14:paraId="0965784E" w14:textId="77777777" w:rsidR="00872B9C" w:rsidRPr="000D067E" w:rsidRDefault="00872B9C" w:rsidP="00872B9C">
            <w:pPr>
              <w:rPr>
                <w:rFonts w:eastAsia="Calibri"/>
                <w:color w:val="385623" w:themeColor="accent6" w:themeShade="80"/>
                <w:sz w:val="24"/>
              </w:rPr>
            </w:pPr>
            <w:r w:rsidRPr="000D067E">
              <w:rPr>
                <w:rFonts w:eastAsia="Calibri"/>
                <w:color w:val="385623" w:themeColor="accent6" w:themeShade="80"/>
                <w:sz w:val="24"/>
              </w:rPr>
              <w:t xml:space="preserve">       Ash ha</w:t>
            </w:r>
            <w:r w:rsidRPr="000D067E">
              <w:rPr>
                <w:rFonts w:eastAsia="Calibri"/>
                <w:color w:val="385623" w:themeColor="accent6" w:themeShade="80"/>
                <w:sz w:val="24"/>
                <w:vertAlign w:val="superscript"/>
              </w:rPr>
              <w:t>-1</w:t>
            </w:r>
          </w:p>
        </w:tc>
      </w:tr>
      <w:tr w:rsidR="000D067E" w:rsidRPr="000D067E" w14:paraId="741E25D4" w14:textId="77777777" w:rsidTr="00B11D15">
        <w:tc>
          <w:tcPr>
            <w:tcW w:w="4492" w:type="dxa"/>
            <w:tcBorders>
              <w:top w:val="single" w:sz="4" w:space="0" w:color="auto"/>
              <w:bottom w:val="nil"/>
            </w:tcBorders>
          </w:tcPr>
          <w:p w14:paraId="64170B12" w14:textId="77777777" w:rsidR="00872B9C" w:rsidRPr="000D067E" w:rsidRDefault="00872B9C" w:rsidP="00872B9C">
            <w:pPr>
              <w:rPr>
                <w:rFonts w:eastAsia="Calibri"/>
                <w:color w:val="385623" w:themeColor="accent6" w:themeShade="80"/>
                <w:sz w:val="24"/>
              </w:rPr>
            </w:pPr>
            <w:r w:rsidRPr="000D067E">
              <w:rPr>
                <w:rFonts w:eastAsia="Calibri"/>
                <w:color w:val="385623" w:themeColor="accent6" w:themeShade="80"/>
                <w:sz w:val="24"/>
              </w:rPr>
              <w:t>Short seedlings (&lt;25 cm tall)</w:t>
            </w:r>
          </w:p>
        </w:tc>
        <w:tc>
          <w:tcPr>
            <w:tcW w:w="2312" w:type="dxa"/>
            <w:tcBorders>
              <w:top w:val="single" w:sz="4" w:space="0" w:color="auto"/>
              <w:bottom w:val="nil"/>
            </w:tcBorders>
          </w:tcPr>
          <w:p w14:paraId="63108C33" w14:textId="77777777" w:rsidR="00872B9C" w:rsidRPr="000D067E" w:rsidRDefault="00872B9C" w:rsidP="00872B9C">
            <w:pPr>
              <w:rPr>
                <w:rFonts w:eastAsia="Calibri"/>
                <w:color w:val="385623" w:themeColor="accent6" w:themeShade="80"/>
                <w:sz w:val="24"/>
              </w:rPr>
            </w:pPr>
            <w:r w:rsidRPr="000D067E">
              <w:rPr>
                <w:rFonts w:eastAsia="Calibri"/>
                <w:color w:val="385623" w:themeColor="accent6" w:themeShade="80"/>
                <w:sz w:val="24"/>
              </w:rPr>
              <w:t>Hydric</w:t>
            </w:r>
          </w:p>
        </w:tc>
        <w:tc>
          <w:tcPr>
            <w:tcW w:w="1701" w:type="dxa"/>
            <w:tcBorders>
              <w:top w:val="single" w:sz="4" w:space="0" w:color="auto"/>
              <w:bottom w:val="nil"/>
            </w:tcBorders>
          </w:tcPr>
          <w:p w14:paraId="0CDF787E" w14:textId="77777777" w:rsidR="00872B9C" w:rsidRPr="000D067E" w:rsidRDefault="00872B9C" w:rsidP="00872B9C">
            <w:pPr>
              <w:rPr>
                <w:rFonts w:eastAsia="Calibri"/>
                <w:color w:val="385623" w:themeColor="accent6" w:themeShade="80"/>
                <w:sz w:val="24"/>
              </w:rPr>
            </w:pPr>
            <w:r w:rsidRPr="000D067E">
              <w:rPr>
                <w:rFonts w:eastAsia="Calibri"/>
                <w:color w:val="385623" w:themeColor="accent6" w:themeShade="80"/>
                <w:sz w:val="24"/>
              </w:rPr>
              <w:t xml:space="preserve">   1,334 ± 952</w:t>
            </w:r>
          </w:p>
        </w:tc>
      </w:tr>
      <w:tr w:rsidR="000D067E" w:rsidRPr="000D067E" w14:paraId="373F204F" w14:textId="77777777" w:rsidTr="00B11D15">
        <w:tc>
          <w:tcPr>
            <w:tcW w:w="4492" w:type="dxa"/>
            <w:tcBorders>
              <w:top w:val="nil"/>
              <w:bottom w:val="nil"/>
            </w:tcBorders>
          </w:tcPr>
          <w:p w14:paraId="439E2EBA" w14:textId="77777777" w:rsidR="00872B9C" w:rsidRPr="000D067E" w:rsidRDefault="00872B9C" w:rsidP="00872B9C">
            <w:pPr>
              <w:rPr>
                <w:rFonts w:eastAsia="Calibri"/>
                <w:color w:val="385623" w:themeColor="accent6" w:themeShade="80"/>
                <w:sz w:val="24"/>
              </w:rPr>
            </w:pPr>
          </w:p>
        </w:tc>
        <w:tc>
          <w:tcPr>
            <w:tcW w:w="2312" w:type="dxa"/>
            <w:tcBorders>
              <w:top w:val="nil"/>
              <w:bottom w:val="nil"/>
            </w:tcBorders>
          </w:tcPr>
          <w:p w14:paraId="26736106" w14:textId="77777777" w:rsidR="00872B9C" w:rsidRPr="000D067E" w:rsidRDefault="00872B9C" w:rsidP="00872B9C">
            <w:pPr>
              <w:rPr>
                <w:rFonts w:eastAsia="Calibri"/>
                <w:color w:val="385623" w:themeColor="accent6" w:themeShade="80"/>
                <w:sz w:val="24"/>
              </w:rPr>
            </w:pPr>
            <w:r w:rsidRPr="000D067E">
              <w:rPr>
                <w:rFonts w:eastAsia="Calibri"/>
                <w:color w:val="385623" w:themeColor="accent6" w:themeShade="80"/>
                <w:sz w:val="24"/>
              </w:rPr>
              <w:t>Mesic</w:t>
            </w:r>
          </w:p>
        </w:tc>
        <w:tc>
          <w:tcPr>
            <w:tcW w:w="1701" w:type="dxa"/>
            <w:tcBorders>
              <w:top w:val="nil"/>
              <w:bottom w:val="nil"/>
            </w:tcBorders>
          </w:tcPr>
          <w:p w14:paraId="335DF9A6" w14:textId="77777777" w:rsidR="00872B9C" w:rsidRPr="000D067E" w:rsidRDefault="00872B9C" w:rsidP="00872B9C">
            <w:pPr>
              <w:rPr>
                <w:rFonts w:eastAsia="Calibri"/>
                <w:color w:val="385623" w:themeColor="accent6" w:themeShade="80"/>
                <w:sz w:val="24"/>
              </w:rPr>
            </w:pPr>
            <w:r w:rsidRPr="000D067E">
              <w:rPr>
                <w:rFonts w:eastAsia="Calibri"/>
                <w:color w:val="385623" w:themeColor="accent6" w:themeShade="80"/>
                <w:sz w:val="24"/>
              </w:rPr>
              <w:t xml:space="preserve"> 15,420 ± 4,920</w:t>
            </w:r>
          </w:p>
        </w:tc>
      </w:tr>
      <w:tr w:rsidR="000D067E" w:rsidRPr="000D067E" w14:paraId="759B1BFE" w14:textId="77777777" w:rsidTr="00B11D15">
        <w:tc>
          <w:tcPr>
            <w:tcW w:w="4492" w:type="dxa"/>
            <w:tcBorders>
              <w:top w:val="nil"/>
              <w:bottom w:val="nil"/>
            </w:tcBorders>
          </w:tcPr>
          <w:p w14:paraId="0BC749B9" w14:textId="77777777" w:rsidR="00872B9C" w:rsidRPr="000D067E" w:rsidRDefault="00872B9C" w:rsidP="00872B9C">
            <w:pPr>
              <w:rPr>
                <w:rFonts w:eastAsia="Calibri"/>
                <w:color w:val="385623" w:themeColor="accent6" w:themeShade="80"/>
                <w:sz w:val="24"/>
              </w:rPr>
            </w:pPr>
          </w:p>
        </w:tc>
        <w:tc>
          <w:tcPr>
            <w:tcW w:w="2312" w:type="dxa"/>
            <w:tcBorders>
              <w:top w:val="nil"/>
              <w:bottom w:val="nil"/>
            </w:tcBorders>
          </w:tcPr>
          <w:p w14:paraId="7763FB92" w14:textId="77777777" w:rsidR="00872B9C" w:rsidRPr="000D067E" w:rsidRDefault="00872B9C" w:rsidP="00872B9C">
            <w:pPr>
              <w:rPr>
                <w:rFonts w:eastAsia="Calibri"/>
                <w:color w:val="385623" w:themeColor="accent6" w:themeShade="80"/>
                <w:sz w:val="24"/>
              </w:rPr>
            </w:pPr>
            <w:r w:rsidRPr="000D067E">
              <w:rPr>
                <w:rFonts w:eastAsia="Calibri"/>
                <w:color w:val="385623" w:themeColor="accent6" w:themeShade="80"/>
                <w:sz w:val="24"/>
              </w:rPr>
              <w:t>Xeric</w:t>
            </w:r>
          </w:p>
        </w:tc>
        <w:tc>
          <w:tcPr>
            <w:tcW w:w="1701" w:type="dxa"/>
            <w:tcBorders>
              <w:top w:val="nil"/>
              <w:bottom w:val="nil"/>
            </w:tcBorders>
          </w:tcPr>
          <w:p w14:paraId="51B7072D" w14:textId="77777777" w:rsidR="00872B9C" w:rsidRPr="000D067E" w:rsidRDefault="00872B9C" w:rsidP="00872B9C">
            <w:pPr>
              <w:rPr>
                <w:rFonts w:eastAsia="Calibri"/>
                <w:color w:val="385623" w:themeColor="accent6" w:themeShade="80"/>
                <w:sz w:val="24"/>
              </w:rPr>
            </w:pPr>
            <w:r w:rsidRPr="000D067E">
              <w:rPr>
                <w:rFonts w:eastAsia="Calibri"/>
                <w:color w:val="385623" w:themeColor="accent6" w:themeShade="80"/>
                <w:sz w:val="24"/>
              </w:rPr>
              <w:t xml:space="preserve">   9,895 ± 2,458</w:t>
            </w:r>
          </w:p>
        </w:tc>
      </w:tr>
      <w:tr w:rsidR="000D067E" w:rsidRPr="000D067E" w14:paraId="6D60693E" w14:textId="77777777" w:rsidTr="00B11D15">
        <w:tc>
          <w:tcPr>
            <w:tcW w:w="4492" w:type="dxa"/>
            <w:tcBorders>
              <w:top w:val="nil"/>
              <w:bottom w:val="nil"/>
            </w:tcBorders>
          </w:tcPr>
          <w:p w14:paraId="5A8DC686" w14:textId="77777777" w:rsidR="00872B9C" w:rsidRPr="000D067E" w:rsidRDefault="00872B9C" w:rsidP="00872B9C">
            <w:pPr>
              <w:rPr>
                <w:rFonts w:eastAsia="Calibri"/>
                <w:color w:val="385623" w:themeColor="accent6" w:themeShade="80"/>
                <w:sz w:val="24"/>
              </w:rPr>
            </w:pPr>
          </w:p>
        </w:tc>
        <w:tc>
          <w:tcPr>
            <w:tcW w:w="2312" w:type="dxa"/>
            <w:tcBorders>
              <w:top w:val="nil"/>
              <w:bottom w:val="nil"/>
            </w:tcBorders>
          </w:tcPr>
          <w:p w14:paraId="0C05E836" w14:textId="77777777" w:rsidR="00872B9C" w:rsidRPr="000D067E" w:rsidRDefault="00872B9C" w:rsidP="00872B9C">
            <w:pPr>
              <w:rPr>
                <w:rFonts w:eastAsia="Calibri"/>
                <w:color w:val="385623" w:themeColor="accent6" w:themeShade="80"/>
                <w:sz w:val="24"/>
              </w:rPr>
            </w:pPr>
            <w:r w:rsidRPr="000D067E">
              <w:rPr>
                <w:rFonts w:eastAsia="Calibri"/>
                <w:color w:val="385623" w:themeColor="accent6" w:themeShade="80"/>
                <w:sz w:val="24"/>
              </w:rPr>
              <w:t>Combined</w:t>
            </w:r>
          </w:p>
        </w:tc>
        <w:tc>
          <w:tcPr>
            <w:tcW w:w="1701" w:type="dxa"/>
            <w:tcBorders>
              <w:top w:val="nil"/>
              <w:bottom w:val="nil"/>
            </w:tcBorders>
          </w:tcPr>
          <w:p w14:paraId="59AA17D0" w14:textId="77777777" w:rsidR="00872B9C" w:rsidRPr="000D067E" w:rsidRDefault="00872B9C" w:rsidP="00872B9C">
            <w:pPr>
              <w:rPr>
                <w:rFonts w:eastAsia="Calibri"/>
                <w:color w:val="385623" w:themeColor="accent6" w:themeShade="80"/>
                <w:sz w:val="24"/>
              </w:rPr>
            </w:pPr>
            <w:r w:rsidRPr="000D067E">
              <w:rPr>
                <w:rFonts w:eastAsia="Calibri"/>
                <w:color w:val="385623" w:themeColor="accent6" w:themeShade="80"/>
                <w:sz w:val="24"/>
              </w:rPr>
              <w:t xml:space="preserve">   8,776 ± 1,824</w:t>
            </w:r>
          </w:p>
        </w:tc>
      </w:tr>
      <w:tr w:rsidR="000D067E" w:rsidRPr="000D067E" w14:paraId="294FB955" w14:textId="77777777" w:rsidTr="00B11D15">
        <w:tc>
          <w:tcPr>
            <w:tcW w:w="4492" w:type="dxa"/>
            <w:tcBorders>
              <w:top w:val="nil"/>
              <w:bottom w:val="nil"/>
            </w:tcBorders>
          </w:tcPr>
          <w:p w14:paraId="26B251D5" w14:textId="77777777" w:rsidR="00872B9C" w:rsidRPr="000D067E" w:rsidRDefault="00872B9C" w:rsidP="00872B9C">
            <w:pPr>
              <w:rPr>
                <w:rFonts w:eastAsia="Calibri"/>
                <w:color w:val="385623" w:themeColor="accent6" w:themeShade="80"/>
                <w:sz w:val="24"/>
              </w:rPr>
            </w:pPr>
          </w:p>
        </w:tc>
        <w:tc>
          <w:tcPr>
            <w:tcW w:w="2312" w:type="dxa"/>
            <w:tcBorders>
              <w:top w:val="nil"/>
              <w:bottom w:val="nil"/>
            </w:tcBorders>
          </w:tcPr>
          <w:p w14:paraId="21FA17D8" w14:textId="77777777" w:rsidR="00872B9C" w:rsidRPr="000D067E" w:rsidRDefault="00872B9C" w:rsidP="00872B9C">
            <w:pPr>
              <w:rPr>
                <w:rFonts w:eastAsia="Calibri"/>
                <w:color w:val="385623" w:themeColor="accent6" w:themeShade="80"/>
                <w:sz w:val="24"/>
              </w:rPr>
            </w:pPr>
          </w:p>
        </w:tc>
        <w:tc>
          <w:tcPr>
            <w:tcW w:w="1701" w:type="dxa"/>
            <w:tcBorders>
              <w:top w:val="nil"/>
              <w:bottom w:val="nil"/>
            </w:tcBorders>
          </w:tcPr>
          <w:p w14:paraId="12718D8B" w14:textId="77777777" w:rsidR="00872B9C" w:rsidRPr="000D067E" w:rsidRDefault="00872B9C" w:rsidP="00872B9C">
            <w:pPr>
              <w:rPr>
                <w:rFonts w:eastAsia="Calibri"/>
                <w:color w:val="385623" w:themeColor="accent6" w:themeShade="80"/>
                <w:sz w:val="24"/>
              </w:rPr>
            </w:pPr>
          </w:p>
        </w:tc>
      </w:tr>
      <w:tr w:rsidR="000D067E" w:rsidRPr="000D067E" w14:paraId="40A21937" w14:textId="77777777" w:rsidTr="00B11D15">
        <w:tc>
          <w:tcPr>
            <w:tcW w:w="4492" w:type="dxa"/>
            <w:tcBorders>
              <w:top w:val="nil"/>
            </w:tcBorders>
          </w:tcPr>
          <w:p w14:paraId="7285AF51" w14:textId="77777777" w:rsidR="00872B9C" w:rsidRPr="000D067E" w:rsidRDefault="00872B9C" w:rsidP="00872B9C">
            <w:pPr>
              <w:rPr>
                <w:rFonts w:eastAsia="Calibri"/>
                <w:color w:val="385623" w:themeColor="accent6" w:themeShade="80"/>
                <w:sz w:val="24"/>
              </w:rPr>
            </w:pPr>
            <w:r w:rsidRPr="000D067E">
              <w:rPr>
                <w:rFonts w:eastAsia="Calibri"/>
                <w:color w:val="385623" w:themeColor="accent6" w:themeShade="80"/>
                <w:sz w:val="24"/>
              </w:rPr>
              <w:t>Tall seedlings (25-137 cm tall)</w:t>
            </w:r>
          </w:p>
        </w:tc>
        <w:tc>
          <w:tcPr>
            <w:tcW w:w="2312" w:type="dxa"/>
            <w:tcBorders>
              <w:top w:val="nil"/>
            </w:tcBorders>
          </w:tcPr>
          <w:p w14:paraId="0DA3B489" w14:textId="77777777" w:rsidR="00872B9C" w:rsidRPr="000D067E" w:rsidRDefault="00872B9C" w:rsidP="00872B9C">
            <w:pPr>
              <w:rPr>
                <w:rFonts w:eastAsia="Calibri"/>
                <w:color w:val="385623" w:themeColor="accent6" w:themeShade="80"/>
                <w:sz w:val="24"/>
              </w:rPr>
            </w:pPr>
            <w:r w:rsidRPr="000D067E">
              <w:rPr>
                <w:rFonts w:eastAsia="Calibri"/>
                <w:color w:val="385623" w:themeColor="accent6" w:themeShade="80"/>
                <w:sz w:val="24"/>
              </w:rPr>
              <w:t>Hydric</w:t>
            </w:r>
          </w:p>
        </w:tc>
        <w:tc>
          <w:tcPr>
            <w:tcW w:w="1701" w:type="dxa"/>
            <w:tcBorders>
              <w:top w:val="nil"/>
            </w:tcBorders>
          </w:tcPr>
          <w:p w14:paraId="5C5193DB" w14:textId="77777777" w:rsidR="00872B9C" w:rsidRPr="000D067E" w:rsidRDefault="00872B9C" w:rsidP="00872B9C">
            <w:pPr>
              <w:rPr>
                <w:rFonts w:eastAsia="Calibri"/>
                <w:color w:val="385623" w:themeColor="accent6" w:themeShade="80"/>
                <w:sz w:val="24"/>
              </w:rPr>
            </w:pPr>
            <w:r w:rsidRPr="000D067E">
              <w:rPr>
                <w:rFonts w:eastAsia="Calibri"/>
                <w:color w:val="385623" w:themeColor="accent6" w:themeShade="80"/>
                <w:sz w:val="24"/>
              </w:rPr>
              <w:t xml:space="preserve">   2,381 ± 994</w:t>
            </w:r>
          </w:p>
        </w:tc>
      </w:tr>
      <w:tr w:rsidR="000D067E" w:rsidRPr="000D067E" w14:paraId="04F8EC8E" w14:textId="77777777" w:rsidTr="00B11D15">
        <w:tc>
          <w:tcPr>
            <w:tcW w:w="4492" w:type="dxa"/>
            <w:tcBorders>
              <w:top w:val="nil"/>
            </w:tcBorders>
          </w:tcPr>
          <w:p w14:paraId="25AE38F6" w14:textId="77777777" w:rsidR="00872B9C" w:rsidRPr="000D067E" w:rsidRDefault="00872B9C" w:rsidP="00872B9C">
            <w:pPr>
              <w:rPr>
                <w:rFonts w:eastAsia="Calibri"/>
                <w:color w:val="385623" w:themeColor="accent6" w:themeShade="80"/>
                <w:sz w:val="24"/>
              </w:rPr>
            </w:pPr>
          </w:p>
        </w:tc>
        <w:tc>
          <w:tcPr>
            <w:tcW w:w="2312" w:type="dxa"/>
            <w:tcBorders>
              <w:top w:val="nil"/>
            </w:tcBorders>
          </w:tcPr>
          <w:p w14:paraId="27CBF103" w14:textId="77777777" w:rsidR="00872B9C" w:rsidRPr="000D067E" w:rsidRDefault="00872B9C" w:rsidP="00872B9C">
            <w:pPr>
              <w:rPr>
                <w:rFonts w:eastAsia="Calibri"/>
                <w:color w:val="385623" w:themeColor="accent6" w:themeShade="80"/>
                <w:sz w:val="24"/>
              </w:rPr>
            </w:pPr>
            <w:r w:rsidRPr="000D067E">
              <w:rPr>
                <w:rFonts w:eastAsia="Calibri"/>
                <w:color w:val="385623" w:themeColor="accent6" w:themeShade="80"/>
                <w:sz w:val="24"/>
              </w:rPr>
              <w:t>Mesic</w:t>
            </w:r>
          </w:p>
        </w:tc>
        <w:tc>
          <w:tcPr>
            <w:tcW w:w="1701" w:type="dxa"/>
            <w:tcBorders>
              <w:top w:val="nil"/>
            </w:tcBorders>
          </w:tcPr>
          <w:p w14:paraId="55E9CA0B" w14:textId="77777777" w:rsidR="00872B9C" w:rsidRPr="000D067E" w:rsidRDefault="00872B9C" w:rsidP="00872B9C">
            <w:pPr>
              <w:rPr>
                <w:rFonts w:eastAsia="Calibri"/>
                <w:color w:val="385623" w:themeColor="accent6" w:themeShade="80"/>
                <w:sz w:val="24"/>
              </w:rPr>
            </w:pPr>
            <w:r w:rsidRPr="000D067E">
              <w:rPr>
                <w:rFonts w:eastAsia="Calibri"/>
                <w:color w:val="385623" w:themeColor="accent6" w:themeShade="80"/>
                <w:sz w:val="24"/>
              </w:rPr>
              <w:t xml:space="preserve"> 13,085 ± 2,563</w:t>
            </w:r>
          </w:p>
        </w:tc>
      </w:tr>
      <w:tr w:rsidR="000D067E" w:rsidRPr="000D067E" w14:paraId="3BFA162D" w14:textId="77777777" w:rsidTr="00B11D15">
        <w:tc>
          <w:tcPr>
            <w:tcW w:w="4492" w:type="dxa"/>
            <w:tcBorders>
              <w:top w:val="nil"/>
            </w:tcBorders>
          </w:tcPr>
          <w:p w14:paraId="5C97ADEB" w14:textId="77777777" w:rsidR="00872B9C" w:rsidRPr="000D067E" w:rsidRDefault="00872B9C" w:rsidP="00872B9C">
            <w:pPr>
              <w:rPr>
                <w:rFonts w:eastAsia="Calibri"/>
                <w:color w:val="385623" w:themeColor="accent6" w:themeShade="80"/>
                <w:sz w:val="24"/>
              </w:rPr>
            </w:pPr>
          </w:p>
        </w:tc>
        <w:tc>
          <w:tcPr>
            <w:tcW w:w="2312" w:type="dxa"/>
            <w:tcBorders>
              <w:top w:val="nil"/>
            </w:tcBorders>
          </w:tcPr>
          <w:p w14:paraId="41F80243" w14:textId="77777777" w:rsidR="00872B9C" w:rsidRPr="000D067E" w:rsidRDefault="00872B9C" w:rsidP="00872B9C">
            <w:pPr>
              <w:rPr>
                <w:rFonts w:eastAsia="Calibri"/>
                <w:color w:val="385623" w:themeColor="accent6" w:themeShade="80"/>
                <w:sz w:val="24"/>
              </w:rPr>
            </w:pPr>
            <w:r w:rsidRPr="000D067E">
              <w:rPr>
                <w:rFonts w:eastAsia="Calibri"/>
                <w:color w:val="385623" w:themeColor="accent6" w:themeShade="80"/>
                <w:sz w:val="24"/>
              </w:rPr>
              <w:t>Xeric</w:t>
            </w:r>
          </w:p>
        </w:tc>
        <w:tc>
          <w:tcPr>
            <w:tcW w:w="1701" w:type="dxa"/>
            <w:tcBorders>
              <w:top w:val="nil"/>
            </w:tcBorders>
          </w:tcPr>
          <w:p w14:paraId="627BA1C6" w14:textId="77777777" w:rsidR="00872B9C" w:rsidRPr="000D067E" w:rsidRDefault="00872B9C" w:rsidP="00872B9C">
            <w:pPr>
              <w:rPr>
                <w:rFonts w:eastAsia="Calibri"/>
                <w:color w:val="385623" w:themeColor="accent6" w:themeShade="80"/>
                <w:sz w:val="24"/>
              </w:rPr>
            </w:pPr>
            <w:r w:rsidRPr="000D067E">
              <w:rPr>
                <w:rFonts w:eastAsia="Calibri"/>
                <w:color w:val="385623" w:themeColor="accent6" w:themeShade="80"/>
                <w:sz w:val="24"/>
              </w:rPr>
              <w:t xml:space="preserve">   8,351 ± 1,625</w:t>
            </w:r>
          </w:p>
        </w:tc>
      </w:tr>
      <w:tr w:rsidR="000D067E" w:rsidRPr="000D067E" w14:paraId="1667B92D" w14:textId="77777777" w:rsidTr="00B11D15">
        <w:tc>
          <w:tcPr>
            <w:tcW w:w="4492" w:type="dxa"/>
            <w:tcBorders>
              <w:top w:val="nil"/>
            </w:tcBorders>
          </w:tcPr>
          <w:p w14:paraId="04318FBF" w14:textId="77777777" w:rsidR="00872B9C" w:rsidRPr="000D067E" w:rsidRDefault="00872B9C" w:rsidP="00872B9C">
            <w:pPr>
              <w:rPr>
                <w:rFonts w:eastAsia="Calibri"/>
                <w:color w:val="385623" w:themeColor="accent6" w:themeShade="80"/>
                <w:sz w:val="24"/>
              </w:rPr>
            </w:pPr>
          </w:p>
        </w:tc>
        <w:tc>
          <w:tcPr>
            <w:tcW w:w="2312" w:type="dxa"/>
            <w:tcBorders>
              <w:top w:val="nil"/>
            </w:tcBorders>
          </w:tcPr>
          <w:p w14:paraId="7C644C3A" w14:textId="77777777" w:rsidR="00872B9C" w:rsidRPr="000D067E" w:rsidRDefault="00872B9C" w:rsidP="00872B9C">
            <w:pPr>
              <w:rPr>
                <w:rFonts w:eastAsia="Calibri"/>
                <w:color w:val="385623" w:themeColor="accent6" w:themeShade="80"/>
                <w:sz w:val="24"/>
              </w:rPr>
            </w:pPr>
            <w:r w:rsidRPr="000D067E">
              <w:rPr>
                <w:rFonts w:eastAsia="Calibri"/>
                <w:color w:val="385623" w:themeColor="accent6" w:themeShade="80"/>
                <w:sz w:val="24"/>
              </w:rPr>
              <w:t>Combined</w:t>
            </w:r>
          </w:p>
        </w:tc>
        <w:tc>
          <w:tcPr>
            <w:tcW w:w="1701" w:type="dxa"/>
            <w:tcBorders>
              <w:top w:val="nil"/>
            </w:tcBorders>
          </w:tcPr>
          <w:p w14:paraId="2ECD55F7" w14:textId="77777777" w:rsidR="00872B9C" w:rsidRPr="000D067E" w:rsidRDefault="00872B9C" w:rsidP="00872B9C">
            <w:pPr>
              <w:rPr>
                <w:rFonts w:eastAsia="Calibri"/>
                <w:color w:val="385623" w:themeColor="accent6" w:themeShade="80"/>
                <w:sz w:val="24"/>
              </w:rPr>
            </w:pPr>
            <w:r w:rsidRPr="000D067E">
              <w:rPr>
                <w:rFonts w:eastAsia="Calibri"/>
                <w:color w:val="385623" w:themeColor="accent6" w:themeShade="80"/>
                <w:sz w:val="24"/>
              </w:rPr>
              <w:t xml:space="preserve">   7,761 ± 1,189</w:t>
            </w:r>
          </w:p>
        </w:tc>
      </w:tr>
      <w:tr w:rsidR="000D067E" w:rsidRPr="000D067E" w14:paraId="16B70F54" w14:textId="77777777" w:rsidTr="00B11D15">
        <w:tc>
          <w:tcPr>
            <w:tcW w:w="4492" w:type="dxa"/>
            <w:tcBorders>
              <w:top w:val="nil"/>
            </w:tcBorders>
          </w:tcPr>
          <w:p w14:paraId="2437C206" w14:textId="77777777" w:rsidR="00872B9C" w:rsidRPr="000D067E" w:rsidRDefault="00872B9C" w:rsidP="00872B9C">
            <w:pPr>
              <w:rPr>
                <w:rFonts w:eastAsia="Calibri"/>
                <w:color w:val="385623" w:themeColor="accent6" w:themeShade="80"/>
                <w:sz w:val="24"/>
              </w:rPr>
            </w:pPr>
          </w:p>
        </w:tc>
        <w:tc>
          <w:tcPr>
            <w:tcW w:w="2312" w:type="dxa"/>
            <w:tcBorders>
              <w:top w:val="nil"/>
            </w:tcBorders>
          </w:tcPr>
          <w:p w14:paraId="0A1B2F62" w14:textId="77777777" w:rsidR="00872B9C" w:rsidRPr="000D067E" w:rsidRDefault="00872B9C" w:rsidP="00872B9C">
            <w:pPr>
              <w:rPr>
                <w:rFonts w:eastAsia="Calibri"/>
                <w:color w:val="385623" w:themeColor="accent6" w:themeShade="80"/>
                <w:sz w:val="24"/>
              </w:rPr>
            </w:pPr>
          </w:p>
        </w:tc>
        <w:tc>
          <w:tcPr>
            <w:tcW w:w="1701" w:type="dxa"/>
            <w:tcBorders>
              <w:top w:val="nil"/>
            </w:tcBorders>
          </w:tcPr>
          <w:p w14:paraId="4FF575DA" w14:textId="77777777" w:rsidR="00872B9C" w:rsidRPr="000D067E" w:rsidRDefault="00872B9C" w:rsidP="00872B9C">
            <w:pPr>
              <w:rPr>
                <w:rFonts w:eastAsia="Calibri"/>
                <w:color w:val="385623" w:themeColor="accent6" w:themeShade="80"/>
                <w:sz w:val="24"/>
              </w:rPr>
            </w:pPr>
          </w:p>
        </w:tc>
      </w:tr>
      <w:tr w:rsidR="000D067E" w:rsidRPr="000D067E" w14:paraId="22B62CCE" w14:textId="77777777" w:rsidTr="00B11D15">
        <w:tc>
          <w:tcPr>
            <w:tcW w:w="4492" w:type="dxa"/>
          </w:tcPr>
          <w:p w14:paraId="07D3C8E9" w14:textId="77777777" w:rsidR="00872B9C" w:rsidRPr="000D067E" w:rsidRDefault="00872B9C" w:rsidP="00872B9C">
            <w:pPr>
              <w:rPr>
                <w:rFonts w:eastAsia="Calibri"/>
                <w:color w:val="385623" w:themeColor="accent6" w:themeShade="80"/>
                <w:sz w:val="24"/>
              </w:rPr>
            </w:pPr>
            <w:r w:rsidRPr="000D067E">
              <w:rPr>
                <w:rFonts w:eastAsia="Calibri"/>
                <w:color w:val="385623" w:themeColor="accent6" w:themeShade="80"/>
                <w:sz w:val="24"/>
              </w:rPr>
              <w:t>Saplings (&gt;137 cm tall and &lt;2.5 cm DBH)</w:t>
            </w:r>
          </w:p>
        </w:tc>
        <w:tc>
          <w:tcPr>
            <w:tcW w:w="2312" w:type="dxa"/>
          </w:tcPr>
          <w:p w14:paraId="62CF3961" w14:textId="77777777" w:rsidR="00872B9C" w:rsidRPr="000D067E" w:rsidRDefault="00872B9C" w:rsidP="00872B9C">
            <w:pPr>
              <w:rPr>
                <w:rFonts w:eastAsia="Calibri"/>
                <w:color w:val="385623" w:themeColor="accent6" w:themeShade="80"/>
                <w:sz w:val="24"/>
              </w:rPr>
            </w:pPr>
            <w:r w:rsidRPr="000D067E">
              <w:rPr>
                <w:rFonts w:eastAsia="Calibri"/>
                <w:color w:val="385623" w:themeColor="accent6" w:themeShade="80"/>
                <w:sz w:val="24"/>
              </w:rPr>
              <w:t>Hydric</w:t>
            </w:r>
          </w:p>
        </w:tc>
        <w:tc>
          <w:tcPr>
            <w:tcW w:w="1701" w:type="dxa"/>
          </w:tcPr>
          <w:p w14:paraId="42D93AEB" w14:textId="77777777" w:rsidR="00872B9C" w:rsidRPr="000D067E" w:rsidRDefault="00872B9C" w:rsidP="00872B9C">
            <w:pPr>
              <w:rPr>
                <w:rFonts w:eastAsia="Calibri"/>
                <w:color w:val="385623" w:themeColor="accent6" w:themeShade="80"/>
                <w:sz w:val="24"/>
              </w:rPr>
            </w:pPr>
            <w:r w:rsidRPr="000D067E">
              <w:rPr>
                <w:rFonts w:eastAsia="Calibri"/>
                <w:color w:val="385623" w:themeColor="accent6" w:themeShade="80"/>
                <w:sz w:val="24"/>
              </w:rPr>
              <w:t xml:space="preserve">      360 ± 79</w:t>
            </w:r>
          </w:p>
        </w:tc>
      </w:tr>
      <w:tr w:rsidR="000D067E" w:rsidRPr="000D067E" w14:paraId="215D7704" w14:textId="77777777" w:rsidTr="00B11D15">
        <w:tc>
          <w:tcPr>
            <w:tcW w:w="4492" w:type="dxa"/>
          </w:tcPr>
          <w:p w14:paraId="41E18FBC" w14:textId="77777777" w:rsidR="00872B9C" w:rsidRPr="000D067E" w:rsidRDefault="00872B9C" w:rsidP="00872B9C">
            <w:pPr>
              <w:rPr>
                <w:rFonts w:eastAsia="Calibri"/>
                <w:color w:val="385623" w:themeColor="accent6" w:themeShade="80"/>
                <w:sz w:val="24"/>
              </w:rPr>
            </w:pPr>
          </w:p>
        </w:tc>
        <w:tc>
          <w:tcPr>
            <w:tcW w:w="2312" w:type="dxa"/>
          </w:tcPr>
          <w:p w14:paraId="05540248" w14:textId="77777777" w:rsidR="00872B9C" w:rsidRPr="000D067E" w:rsidRDefault="00872B9C" w:rsidP="00872B9C">
            <w:pPr>
              <w:rPr>
                <w:rFonts w:eastAsia="Calibri"/>
                <w:color w:val="385623" w:themeColor="accent6" w:themeShade="80"/>
                <w:sz w:val="24"/>
              </w:rPr>
            </w:pPr>
            <w:r w:rsidRPr="000D067E">
              <w:rPr>
                <w:rFonts w:eastAsia="Calibri"/>
                <w:color w:val="385623" w:themeColor="accent6" w:themeShade="80"/>
                <w:sz w:val="24"/>
              </w:rPr>
              <w:t>Mesic</w:t>
            </w:r>
          </w:p>
        </w:tc>
        <w:tc>
          <w:tcPr>
            <w:tcW w:w="1701" w:type="dxa"/>
          </w:tcPr>
          <w:p w14:paraId="02E8359D" w14:textId="77777777" w:rsidR="00872B9C" w:rsidRPr="000D067E" w:rsidRDefault="00872B9C" w:rsidP="00872B9C">
            <w:pPr>
              <w:rPr>
                <w:rFonts w:eastAsia="Calibri"/>
                <w:color w:val="385623" w:themeColor="accent6" w:themeShade="80"/>
                <w:sz w:val="24"/>
              </w:rPr>
            </w:pPr>
            <w:r w:rsidRPr="000D067E">
              <w:rPr>
                <w:rFonts w:eastAsia="Calibri"/>
                <w:color w:val="385623" w:themeColor="accent6" w:themeShade="80"/>
                <w:sz w:val="24"/>
              </w:rPr>
              <w:t xml:space="preserve">      472 ± 205</w:t>
            </w:r>
          </w:p>
        </w:tc>
      </w:tr>
      <w:tr w:rsidR="000D067E" w:rsidRPr="000D067E" w14:paraId="24F65BF1" w14:textId="77777777" w:rsidTr="00B11D15">
        <w:tc>
          <w:tcPr>
            <w:tcW w:w="4492" w:type="dxa"/>
          </w:tcPr>
          <w:p w14:paraId="19ABAA07" w14:textId="77777777" w:rsidR="00872B9C" w:rsidRPr="000D067E" w:rsidRDefault="00872B9C" w:rsidP="00872B9C">
            <w:pPr>
              <w:rPr>
                <w:rFonts w:eastAsia="Calibri"/>
                <w:color w:val="385623" w:themeColor="accent6" w:themeShade="80"/>
                <w:sz w:val="24"/>
              </w:rPr>
            </w:pPr>
          </w:p>
        </w:tc>
        <w:tc>
          <w:tcPr>
            <w:tcW w:w="2312" w:type="dxa"/>
          </w:tcPr>
          <w:p w14:paraId="69A6834A" w14:textId="77777777" w:rsidR="00872B9C" w:rsidRPr="000D067E" w:rsidRDefault="00872B9C" w:rsidP="00872B9C">
            <w:pPr>
              <w:rPr>
                <w:rFonts w:eastAsia="Calibri"/>
                <w:color w:val="385623" w:themeColor="accent6" w:themeShade="80"/>
                <w:sz w:val="24"/>
              </w:rPr>
            </w:pPr>
            <w:r w:rsidRPr="000D067E">
              <w:rPr>
                <w:rFonts w:eastAsia="Calibri"/>
                <w:color w:val="385623" w:themeColor="accent6" w:themeShade="80"/>
                <w:sz w:val="24"/>
              </w:rPr>
              <w:t>Xeric</w:t>
            </w:r>
          </w:p>
        </w:tc>
        <w:tc>
          <w:tcPr>
            <w:tcW w:w="1701" w:type="dxa"/>
          </w:tcPr>
          <w:p w14:paraId="3407A94A" w14:textId="77777777" w:rsidR="00872B9C" w:rsidRPr="000D067E" w:rsidRDefault="00872B9C" w:rsidP="00872B9C">
            <w:pPr>
              <w:rPr>
                <w:rFonts w:eastAsia="Calibri"/>
                <w:color w:val="385623" w:themeColor="accent6" w:themeShade="80"/>
                <w:sz w:val="24"/>
              </w:rPr>
            </w:pPr>
            <w:r w:rsidRPr="000D067E">
              <w:rPr>
                <w:rFonts w:eastAsia="Calibri"/>
                <w:color w:val="385623" w:themeColor="accent6" w:themeShade="80"/>
                <w:sz w:val="24"/>
              </w:rPr>
              <w:t xml:space="preserve">      517 ± 286</w:t>
            </w:r>
          </w:p>
        </w:tc>
      </w:tr>
      <w:tr w:rsidR="000D067E" w:rsidRPr="000D067E" w14:paraId="7BB38D5B" w14:textId="77777777" w:rsidTr="00B11D15">
        <w:tc>
          <w:tcPr>
            <w:tcW w:w="4492" w:type="dxa"/>
          </w:tcPr>
          <w:p w14:paraId="1A320126" w14:textId="77777777" w:rsidR="00872B9C" w:rsidRPr="000D067E" w:rsidRDefault="00872B9C" w:rsidP="00872B9C">
            <w:pPr>
              <w:rPr>
                <w:rFonts w:eastAsia="Calibri"/>
                <w:color w:val="385623" w:themeColor="accent6" w:themeShade="80"/>
                <w:sz w:val="24"/>
              </w:rPr>
            </w:pPr>
          </w:p>
        </w:tc>
        <w:tc>
          <w:tcPr>
            <w:tcW w:w="2312" w:type="dxa"/>
          </w:tcPr>
          <w:p w14:paraId="0B62C50E" w14:textId="77777777" w:rsidR="00872B9C" w:rsidRPr="000D067E" w:rsidRDefault="00872B9C" w:rsidP="00872B9C">
            <w:pPr>
              <w:rPr>
                <w:rFonts w:eastAsia="Calibri"/>
                <w:color w:val="385623" w:themeColor="accent6" w:themeShade="80"/>
                <w:sz w:val="24"/>
              </w:rPr>
            </w:pPr>
            <w:r w:rsidRPr="000D067E">
              <w:rPr>
                <w:rFonts w:eastAsia="Calibri"/>
                <w:color w:val="385623" w:themeColor="accent6" w:themeShade="80"/>
                <w:sz w:val="24"/>
              </w:rPr>
              <w:t>Combined</w:t>
            </w:r>
          </w:p>
        </w:tc>
        <w:tc>
          <w:tcPr>
            <w:tcW w:w="1701" w:type="dxa"/>
          </w:tcPr>
          <w:p w14:paraId="672E710A" w14:textId="77777777" w:rsidR="00872B9C" w:rsidRPr="000D067E" w:rsidRDefault="00872B9C" w:rsidP="00872B9C">
            <w:pPr>
              <w:rPr>
                <w:rFonts w:eastAsia="Calibri"/>
                <w:color w:val="385623" w:themeColor="accent6" w:themeShade="80"/>
                <w:sz w:val="24"/>
              </w:rPr>
            </w:pPr>
            <w:r w:rsidRPr="000D067E">
              <w:rPr>
                <w:rFonts w:eastAsia="Calibri"/>
                <w:color w:val="385623" w:themeColor="accent6" w:themeShade="80"/>
                <w:sz w:val="24"/>
              </w:rPr>
              <w:t xml:space="preserve">      465 ± 152</w:t>
            </w:r>
          </w:p>
        </w:tc>
      </w:tr>
      <w:tr w:rsidR="000D067E" w:rsidRPr="000D067E" w14:paraId="0E00B0E3" w14:textId="77777777" w:rsidTr="00B11D15">
        <w:tc>
          <w:tcPr>
            <w:tcW w:w="4492" w:type="dxa"/>
          </w:tcPr>
          <w:p w14:paraId="3242DE83" w14:textId="77777777" w:rsidR="00872B9C" w:rsidRPr="000D067E" w:rsidRDefault="00872B9C" w:rsidP="00872B9C">
            <w:pPr>
              <w:rPr>
                <w:rFonts w:eastAsia="Calibri"/>
                <w:color w:val="385623" w:themeColor="accent6" w:themeShade="80"/>
                <w:sz w:val="24"/>
              </w:rPr>
            </w:pPr>
          </w:p>
        </w:tc>
        <w:tc>
          <w:tcPr>
            <w:tcW w:w="2312" w:type="dxa"/>
          </w:tcPr>
          <w:p w14:paraId="4A5F0435" w14:textId="77777777" w:rsidR="00872B9C" w:rsidRPr="000D067E" w:rsidRDefault="00872B9C" w:rsidP="00872B9C">
            <w:pPr>
              <w:rPr>
                <w:rFonts w:eastAsia="Calibri"/>
                <w:color w:val="385623" w:themeColor="accent6" w:themeShade="80"/>
                <w:sz w:val="24"/>
              </w:rPr>
            </w:pPr>
          </w:p>
        </w:tc>
        <w:tc>
          <w:tcPr>
            <w:tcW w:w="1701" w:type="dxa"/>
          </w:tcPr>
          <w:p w14:paraId="3A313D12" w14:textId="77777777" w:rsidR="00872B9C" w:rsidRPr="000D067E" w:rsidRDefault="00872B9C" w:rsidP="00872B9C">
            <w:pPr>
              <w:rPr>
                <w:rFonts w:eastAsia="Calibri"/>
                <w:color w:val="385623" w:themeColor="accent6" w:themeShade="80"/>
                <w:sz w:val="24"/>
              </w:rPr>
            </w:pPr>
          </w:p>
        </w:tc>
      </w:tr>
      <w:tr w:rsidR="000D067E" w:rsidRPr="000D067E" w14:paraId="3ECFEFC0" w14:textId="77777777" w:rsidTr="00B11D15">
        <w:tc>
          <w:tcPr>
            <w:tcW w:w="4492" w:type="dxa"/>
          </w:tcPr>
          <w:p w14:paraId="4B8EA3AB" w14:textId="77777777" w:rsidR="00872B9C" w:rsidRPr="000D067E" w:rsidRDefault="00872B9C" w:rsidP="00872B9C">
            <w:pPr>
              <w:rPr>
                <w:rFonts w:eastAsia="Calibri"/>
                <w:color w:val="385623" w:themeColor="accent6" w:themeShade="80"/>
                <w:sz w:val="24"/>
              </w:rPr>
            </w:pPr>
            <w:r w:rsidRPr="000D067E">
              <w:rPr>
                <w:rFonts w:eastAsia="Calibri"/>
                <w:color w:val="385623" w:themeColor="accent6" w:themeShade="80"/>
                <w:sz w:val="24"/>
              </w:rPr>
              <w:t>Understory trees (2.5 – 10 cm DBH)</w:t>
            </w:r>
          </w:p>
        </w:tc>
        <w:tc>
          <w:tcPr>
            <w:tcW w:w="2312" w:type="dxa"/>
          </w:tcPr>
          <w:p w14:paraId="3A29C198" w14:textId="77777777" w:rsidR="00872B9C" w:rsidRPr="000D067E" w:rsidRDefault="00872B9C" w:rsidP="00872B9C">
            <w:pPr>
              <w:rPr>
                <w:rFonts w:eastAsia="Calibri"/>
                <w:color w:val="385623" w:themeColor="accent6" w:themeShade="80"/>
                <w:sz w:val="24"/>
              </w:rPr>
            </w:pPr>
            <w:r w:rsidRPr="000D067E">
              <w:rPr>
                <w:rFonts w:eastAsia="Calibri"/>
                <w:color w:val="385623" w:themeColor="accent6" w:themeShade="80"/>
                <w:sz w:val="24"/>
              </w:rPr>
              <w:t>Hydric</w:t>
            </w:r>
          </w:p>
        </w:tc>
        <w:tc>
          <w:tcPr>
            <w:tcW w:w="1701" w:type="dxa"/>
          </w:tcPr>
          <w:p w14:paraId="6EF4C253" w14:textId="77777777" w:rsidR="00872B9C" w:rsidRPr="000D067E" w:rsidRDefault="00872B9C" w:rsidP="00872B9C">
            <w:pPr>
              <w:rPr>
                <w:rFonts w:eastAsia="Calibri"/>
                <w:color w:val="385623" w:themeColor="accent6" w:themeShade="80"/>
                <w:sz w:val="24"/>
              </w:rPr>
            </w:pPr>
            <w:r w:rsidRPr="000D067E">
              <w:rPr>
                <w:rFonts w:eastAsia="Calibri"/>
                <w:color w:val="385623" w:themeColor="accent6" w:themeShade="80"/>
                <w:sz w:val="24"/>
              </w:rPr>
              <w:t xml:space="preserve">      401 ± 145</w:t>
            </w:r>
          </w:p>
        </w:tc>
      </w:tr>
      <w:tr w:rsidR="000D067E" w:rsidRPr="000D067E" w14:paraId="70C622C2" w14:textId="77777777" w:rsidTr="00B11D15">
        <w:tc>
          <w:tcPr>
            <w:tcW w:w="4492" w:type="dxa"/>
          </w:tcPr>
          <w:p w14:paraId="4A2D6D7E" w14:textId="77777777" w:rsidR="00872B9C" w:rsidRPr="000D067E" w:rsidRDefault="00872B9C" w:rsidP="00872B9C">
            <w:pPr>
              <w:rPr>
                <w:rFonts w:eastAsia="Calibri"/>
                <w:color w:val="385623" w:themeColor="accent6" w:themeShade="80"/>
                <w:sz w:val="24"/>
              </w:rPr>
            </w:pPr>
          </w:p>
        </w:tc>
        <w:tc>
          <w:tcPr>
            <w:tcW w:w="2312" w:type="dxa"/>
          </w:tcPr>
          <w:p w14:paraId="4BCE6552" w14:textId="77777777" w:rsidR="00872B9C" w:rsidRPr="000D067E" w:rsidRDefault="00872B9C" w:rsidP="00872B9C">
            <w:pPr>
              <w:rPr>
                <w:rFonts w:eastAsia="Calibri"/>
                <w:color w:val="385623" w:themeColor="accent6" w:themeShade="80"/>
                <w:sz w:val="24"/>
              </w:rPr>
            </w:pPr>
            <w:r w:rsidRPr="000D067E">
              <w:rPr>
                <w:rFonts w:eastAsia="Calibri"/>
                <w:color w:val="385623" w:themeColor="accent6" w:themeShade="80"/>
                <w:sz w:val="24"/>
              </w:rPr>
              <w:t>Mesic</w:t>
            </w:r>
          </w:p>
        </w:tc>
        <w:tc>
          <w:tcPr>
            <w:tcW w:w="1701" w:type="dxa"/>
          </w:tcPr>
          <w:p w14:paraId="4811DFDE" w14:textId="77777777" w:rsidR="00872B9C" w:rsidRPr="000D067E" w:rsidRDefault="00872B9C" w:rsidP="00872B9C">
            <w:pPr>
              <w:rPr>
                <w:rFonts w:eastAsia="Calibri"/>
                <w:color w:val="385623" w:themeColor="accent6" w:themeShade="80"/>
                <w:sz w:val="24"/>
              </w:rPr>
            </w:pPr>
            <w:r w:rsidRPr="000D067E">
              <w:rPr>
                <w:rFonts w:eastAsia="Calibri"/>
                <w:color w:val="385623" w:themeColor="accent6" w:themeShade="80"/>
                <w:sz w:val="24"/>
              </w:rPr>
              <w:t xml:space="preserve">        37 ± 31</w:t>
            </w:r>
          </w:p>
        </w:tc>
      </w:tr>
      <w:tr w:rsidR="000D067E" w:rsidRPr="000D067E" w14:paraId="6EA687C8" w14:textId="77777777" w:rsidTr="00B11D15">
        <w:tc>
          <w:tcPr>
            <w:tcW w:w="4492" w:type="dxa"/>
          </w:tcPr>
          <w:p w14:paraId="7C3067E1" w14:textId="77777777" w:rsidR="00872B9C" w:rsidRPr="000D067E" w:rsidRDefault="00872B9C" w:rsidP="00872B9C">
            <w:pPr>
              <w:rPr>
                <w:rFonts w:eastAsia="Calibri"/>
                <w:color w:val="385623" w:themeColor="accent6" w:themeShade="80"/>
                <w:sz w:val="24"/>
              </w:rPr>
            </w:pPr>
          </w:p>
        </w:tc>
        <w:tc>
          <w:tcPr>
            <w:tcW w:w="2312" w:type="dxa"/>
          </w:tcPr>
          <w:p w14:paraId="680E293C" w14:textId="77777777" w:rsidR="00872B9C" w:rsidRPr="000D067E" w:rsidRDefault="00872B9C" w:rsidP="00872B9C">
            <w:pPr>
              <w:rPr>
                <w:rFonts w:eastAsia="Calibri"/>
                <w:color w:val="385623" w:themeColor="accent6" w:themeShade="80"/>
                <w:sz w:val="24"/>
              </w:rPr>
            </w:pPr>
            <w:r w:rsidRPr="000D067E">
              <w:rPr>
                <w:rFonts w:eastAsia="Calibri"/>
                <w:color w:val="385623" w:themeColor="accent6" w:themeShade="80"/>
                <w:sz w:val="24"/>
              </w:rPr>
              <w:t>Xeric</w:t>
            </w:r>
          </w:p>
        </w:tc>
        <w:tc>
          <w:tcPr>
            <w:tcW w:w="1701" w:type="dxa"/>
          </w:tcPr>
          <w:p w14:paraId="0250BE70" w14:textId="77777777" w:rsidR="00872B9C" w:rsidRPr="000D067E" w:rsidRDefault="00872B9C" w:rsidP="00872B9C">
            <w:pPr>
              <w:rPr>
                <w:rFonts w:eastAsia="Calibri"/>
                <w:color w:val="385623" w:themeColor="accent6" w:themeShade="80"/>
                <w:sz w:val="24"/>
              </w:rPr>
            </w:pPr>
            <w:r w:rsidRPr="000D067E">
              <w:rPr>
                <w:rFonts w:eastAsia="Calibri"/>
                <w:color w:val="385623" w:themeColor="accent6" w:themeShade="80"/>
                <w:sz w:val="24"/>
              </w:rPr>
              <w:t xml:space="preserve">        14 ± 7</w:t>
            </w:r>
          </w:p>
        </w:tc>
      </w:tr>
      <w:tr w:rsidR="000D067E" w:rsidRPr="000D067E" w14:paraId="6E738E18" w14:textId="77777777" w:rsidTr="00B11D15">
        <w:tc>
          <w:tcPr>
            <w:tcW w:w="4492" w:type="dxa"/>
          </w:tcPr>
          <w:p w14:paraId="05B3ED3D" w14:textId="77777777" w:rsidR="00872B9C" w:rsidRPr="000D067E" w:rsidRDefault="00872B9C" w:rsidP="00872B9C">
            <w:pPr>
              <w:rPr>
                <w:rFonts w:eastAsia="Calibri"/>
                <w:color w:val="385623" w:themeColor="accent6" w:themeShade="80"/>
                <w:sz w:val="24"/>
              </w:rPr>
            </w:pPr>
          </w:p>
        </w:tc>
        <w:tc>
          <w:tcPr>
            <w:tcW w:w="2312" w:type="dxa"/>
          </w:tcPr>
          <w:p w14:paraId="62A0DEA7" w14:textId="77777777" w:rsidR="00872B9C" w:rsidRPr="000D067E" w:rsidRDefault="00872B9C" w:rsidP="00872B9C">
            <w:pPr>
              <w:rPr>
                <w:rFonts w:eastAsia="Calibri"/>
                <w:color w:val="385623" w:themeColor="accent6" w:themeShade="80"/>
                <w:sz w:val="24"/>
              </w:rPr>
            </w:pPr>
            <w:r w:rsidRPr="000D067E">
              <w:rPr>
                <w:rFonts w:eastAsia="Calibri"/>
                <w:color w:val="385623" w:themeColor="accent6" w:themeShade="80"/>
                <w:sz w:val="24"/>
              </w:rPr>
              <w:t>Combined</w:t>
            </w:r>
          </w:p>
        </w:tc>
        <w:tc>
          <w:tcPr>
            <w:tcW w:w="1701" w:type="dxa"/>
          </w:tcPr>
          <w:p w14:paraId="508A8DED" w14:textId="77777777" w:rsidR="00872B9C" w:rsidRPr="000D067E" w:rsidRDefault="00872B9C" w:rsidP="00872B9C">
            <w:pPr>
              <w:rPr>
                <w:rFonts w:eastAsia="Calibri"/>
                <w:color w:val="385623" w:themeColor="accent6" w:themeShade="80"/>
                <w:sz w:val="24"/>
              </w:rPr>
            </w:pPr>
            <w:r w:rsidRPr="000D067E">
              <w:rPr>
                <w:rFonts w:eastAsia="Calibri"/>
                <w:color w:val="385623" w:themeColor="accent6" w:themeShade="80"/>
                <w:sz w:val="24"/>
              </w:rPr>
              <w:t xml:space="preserve">      124 ± 48</w:t>
            </w:r>
          </w:p>
        </w:tc>
      </w:tr>
      <w:tr w:rsidR="000D067E" w:rsidRPr="000D067E" w14:paraId="1649D319" w14:textId="77777777" w:rsidTr="00B11D15">
        <w:tc>
          <w:tcPr>
            <w:tcW w:w="4492" w:type="dxa"/>
          </w:tcPr>
          <w:p w14:paraId="621F161E" w14:textId="77777777" w:rsidR="00872B9C" w:rsidRPr="000D067E" w:rsidRDefault="00872B9C" w:rsidP="00872B9C">
            <w:pPr>
              <w:rPr>
                <w:rFonts w:eastAsia="Calibri"/>
                <w:color w:val="385623" w:themeColor="accent6" w:themeShade="80"/>
                <w:sz w:val="24"/>
              </w:rPr>
            </w:pPr>
          </w:p>
        </w:tc>
        <w:tc>
          <w:tcPr>
            <w:tcW w:w="2312" w:type="dxa"/>
          </w:tcPr>
          <w:p w14:paraId="5DA07036" w14:textId="77777777" w:rsidR="00872B9C" w:rsidRPr="000D067E" w:rsidRDefault="00872B9C" w:rsidP="00872B9C">
            <w:pPr>
              <w:rPr>
                <w:rFonts w:eastAsia="Calibri"/>
                <w:color w:val="385623" w:themeColor="accent6" w:themeShade="80"/>
                <w:sz w:val="24"/>
              </w:rPr>
            </w:pPr>
          </w:p>
        </w:tc>
        <w:tc>
          <w:tcPr>
            <w:tcW w:w="1701" w:type="dxa"/>
          </w:tcPr>
          <w:p w14:paraId="6EFDB65C" w14:textId="77777777" w:rsidR="00872B9C" w:rsidRPr="000D067E" w:rsidRDefault="00872B9C" w:rsidP="00872B9C">
            <w:pPr>
              <w:rPr>
                <w:rFonts w:eastAsia="Calibri"/>
                <w:color w:val="385623" w:themeColor="accent6" w:themeShade="80"/>
                <w:sz w:val="24"/>
              </w:rPr>
            </w:pPr>
          </w:p>
        </w:tc>
      </w:tr>
      <w:tr w:rsidR="000D067E" w:rsidRPr="000D067E" w14:paraId="3E01956C" w14:textId="77777777" w:rsidTr="00B11D15">
        <w:tc>
          <w:tcPr>
            <w:tcW w:w="4492" w:type="dxa"/>
          </w:tcPr>
          <w:p w14:paraId="29341A4F" w14:textId="77777777" w:rsidR="00872B9C" w:rsidRPr="000D067E" w:rsidRDefault="00872B9C" w:rsidP="00872B9C">
            <w:pPr>
              <w:rPr>
                <w:rFonts w:eastAsia="Calibri"/>
                <w:color w:val="385623" w:themeColor="accent6" w:themeShade="80"/>
                <w:sz w:val="24"/>
              </w:rPr>
            </w:pPr>
            <w:r w:rsidRPr="000D067E">
              <w:rPr>
                <w:rFonts w:eastAsia="Calibri"/>
                <w:color w:val="385623" w:themeColor="accent6" w:themeShade="80"/>
                <w:sz w:val="24"/>
              </w:rPr>
              <w:t>Canopy trees (&gt;10 cm DBH)</w:t>
            </w:r>
          </w:p>
        </w:tc>
        <w:tc>
          <w:tcPr>
            <w:tcW w:w="2312" w:type="dxa"/>
          </w:tcPr>
          <w:p w14:paraId="4EE21354" w14:textId="77777777" w:rsidR="00872B9C" w:rsidRPr="000D067E" w:rsidRDefault="00872B9C" w:rsidP="00872B9C">
            <w:pPr>
              <w:rPr>
                <w:rFonts w:eastAsia="Calibri"/>
                <w:color w:val="385623" w:themeColor="accent6" w:themeShade="80"/>
                <w:sz w:val="24"/>
              </w:rPr>
            </w:pPr>
            <w:r w:rsidRPr="000D067E">
              <w:rPr>
                <w:rFonts w:eastAsia="Calibri"/>
                <w:color w:val="385623" w:themeColor="accent6" w:themeShade="80"/>
                <w:sz w:val="24"/>
              </w:rPr>
              <w:t>Hydric</w:t>
            </w:r>
          </w:p>
        </w:tc>
        <w:tc>
          <w:tcPr>
            <w:tcW w:w="1701" w:type="dxa"/>
          </w:tcPr>
          <w:p w14:paraId="520C540F" w14:textId="77777777" w:rsidR="00872B9C" w:rsidRPr="000D067E" w:rsidRDefault="00872B9C" w:rsidP="00872B9C">
            <w:pPr>
              <w:rPr>
                <w:rFonts w:eastAsia="Calibri"/>
                <w:color w:val="385623" w:themeColor="accent6" w:themeShade="80"/>
                <w:sz w:val="24"/>
              </w:rPr>
            </w:pPr>
            <w:r w:rsidRPr="000D067E">
              <w:rPr>
                <w:rFonts w:eastAsia="Calibri"/>
                <w:color w:val="385623" w:themeColor="accent6" w:themeShade="80"/>
                <w:sz w:val="24"/>
              </w:rPr>
              <w:t xml:space="preserve">          2 ± 2</w:t>
            </w:r>
          </w:p>
        </w:tc>
      </w:tr>
      <w:tr w:rsidR="000D067E" w:rsidRPr="000D067E" w14:paraId="6C36285D" w14:textId="77777777" w:rsidTr="00B11D15">
        <w:tc>
          <w:tcPr>
            <w:tcW w:w="4492" w:type="dxa"/>
          </w:tcPr>
          <w:p w14:paraId="5DCE1F22" w14:textId="77777777" w:rsidR="00872B9C" w:rsidRPr="000D067E" w:rsidRDefault="00872B9C" w:rsidP="00872B9C">
            <w:pPr>
              <w:rPr>
                <w:rFonts w:eastAsia="Calibri"/>
                <w:color w:val="385623" w:themeColor="accent6" w:themeShade="80"/>
                <w:sz w:val="24"/>
              </w:rPr>
            </w:pPr>
          </w:p>
        </w:tc>
        <w:tc>
          <w:tcPr>
            <w:tcW w:w="2312" w:type="dxa"/>
          </w:tcPr>
          <w:p w14:paraId="478D3F75" w14:textId="77777777" w:rsidR="00872B9C" w:rsidRPr="000D067E" w:rsidRDefault="00872B9C" w:rsidP="00872B9C">
            <w:pPr>
              <w:rPr>
                <w:rFonts w:eastAsia="Calibri"/>
                <w:color w:val="385623" w:themeColor="accent6" w:themeShade="80"/>
                <w:sz w:val="24"/>
              </w:rPr>
            </w:pPr>
            <w:r w:rsidRPr="000D067E">
              <w:rPr>
                <w:rFonts w:eastAsia="Calibri"/>
                <w:color w:val="385623" w:themeColor="accent6" w:themeShade="80"/>
                <w:sz w:val="24"/>
              </w:rPr>
              <w:t>Mesic</w:t>
            </w:r>
          </w:p>
        </w:tc>
        <w:tc>
          <w:tcPr>
            <w:tcW w:w="1701" w:type="dxa"/>
          </w:tcPr>
          <w:p w14:paraId="10C838C2" w14:textId="77777777" w:rsidR="00872B9C" w:rsidRPr="000D067E" w:rsidRDefault="00872B9C" w:rsidP="00872B9C">
            <w:pPr>
              <w:rPr>
                <w:rFonts w:eastAsia="Calibri"/>
                <w:color w:val="385623" w:themeColor="accent6" w:themeShade="80"/>
                <w:sz w:val="24"/>
              </w:rPr>
            </w:pPr>
            <w:r w:rsidRPr="000D067E">
              <w:rPr>
                <w:rFonts w:eastAsia="Calibri"/>
                <w:color w:val="385623" w:themeColor="accent6" w:themeShade="80"/>
                <w:sz w:val="24"/>
              </w:rPr>
              <w:t xml:space="preserve">          0</w:t>
            </w:r>
          </w:p>
        </w:tc>
      </w:tr>
      <w:tr w:rsidR="000D067E" w:rsidRPr="000D067E" w14:paraId="5EAE28F3" w14:textId="77777777" w:rsidTr="00B11D15">
        <w:tc>
          <w:tcPr>
            <w:tcW w:w="4492" w:type="dxa"/>
          </w:tcPr>
          <w:p w14:paraId="74B77955" w14:textId="77777777" w:rsidR="00872B9C" w:rsidRPr="000D067E" w:rsidRDefault="00872B9C" w:rsidP="00872B9C">
            <w:pPr>
              <w:rPr>
                <w:rFonts w:eastAsia="Calibri"/>
                <w:color w:val="385623" w:themeColor="accent6" w:themeShade="80"/>
                <w:sz w:val="24"/>
              </w:rPr>
            </w:pPr>
          </w:p>
        </w:tc>
        <w:tc>
          <w:tcPr>
            <w:tcW w:w="2312" w:type="dxa"/>
          </w:tcPr>
          <w:p w14:paraId="3DB6B454" w14:textId="77777777" w:rsidR="00872B9C" w:rsidRPr="000D067E" w:rsidRDefault="00872B9C" w:rsidP="00872B9C">
            <w:pPr>
              <w:rPr>
                <w:rFonts w:eastAsia="Calibri"/>
                <w:color w:val="385623" w:themeColor="accent6" w:themeShade="80"/>
                <w:sz w:val="24"/>
              </w:rPr>
            </w:pPr>
            <w:r w:rsidRPr="000D067E">
              <w:rPr>
                <w:rFonts w:eastAsia="Calibri"/>
                <w:color w:val="385623" w:themeColor="accent6" w:themeShade="80"/>
                <w:sz w:val="24"/>
              </w:rPr>
              <w:t>Xeric</w:t>
            </w:r>
          </w:p>
        </w:tc>
        <w:tc>
          <w:tcPr>
            <w:tcW w:w="1701" w:type="dxa"/>
          </w:tcPr>
          <w:p w14:paraId="2530DD7F" w14:textId="77777777" w:rsidR="00872B9C" w:rsidRPr="000D067E" w:rsidRDefault="00872B9C" w:rsidP="00872B9C">
            <w:pPr>
              <w:rPr>
                <w:rFonts w:eastAsia="Calibri"/>
                <w:color w:val="385623" w:themeColor="accent6" w:themeShade="80"/>
                <w:sz w:val="24"/>
              </w:rPr>
            </w:pPr>
            <w:r w:rsidRPr="000D067E">
              <w:rPr>
                <w:rFonts w:eastAsia="Calibri"/>
                <w:color w:val="385623" w:themeColor="accent6" w:themeShade="80"/>
                <w:sz w:val="24"/>
              </w:rPr>
              <w:t xml:space="preserve">          0</w:t>
            </w:r>
          </w:p>
        </w:tc>
      </w:tr>
      <w:tr w:rsidR="00872B9C" w:rsidRPr="000D067E" w14:paraId="191943D7" w14:textId="77777777" w:rsidTr="00B11D15">
        <w:tc>
          <w:tcPr>
            <w:tcW w:w="4492" w:type="dxa"/>
          </w:tcPr>
          <w:p w14:paraId="5A65EDFC" w14:textId="77777777" w:rsidR="00872B9C" w:rsidRPr="000D067E" w:rsidRDefault="00872B9C" w:rsidP="00872B9C">
            <w:pPr>
              <w:rPr>
                <w:rFonts w:eastAsia="Calibri"/>
                <w:color w:val="385623" w:themeColor="accent6" w:themeShade="80"/>
                <w:sz w:val="24"/>
              </w:rPr>
            </w:pPr>
          </w:p>
        </w:tc>
        <w:tc>
          <w:tcPr>
            <w:tcW w:w="2312" w:type="dxa"/>
          </w:tcPr>
          <w:p w14:paraId="1367B21E" w14:textId="77777777" w:rsidR="00872B9C" w:rsidRPr="000D067E" w:rsidRDefault="00872B9C" w:rsidP="00872B9C">
            <w:pPr>
              <w:rPr>
                <w:rFonts w:eastAsia="Calibri"/>
                <w:color w:val="385623" w:themeColor="accent6" w:themeShade="80"/>
                <w:sz w:val="24"/>
              </w:rPr>
            </w:pPr>
            <w:r w:rsidRPr="000D067E">
              <w:rPr>
                <w:rFonts w:eastAsia="Calibri"/>
                <w:color w:val="385623" w:themeColor="accent6" w:themeShade="80"/>
                <w:sz w:val="24"/>
              </w:rPr>
              <w:t>Combined</w:t>
            </w:r>
          </w:p>
        </w:tc>
        <w:tc>
          <w:tcPr>
            <w:tcW w:w="1701" w:type="dxa"/>
          </w:tcPr>
          <w:p w14:paraId="0C28ED03" w14:textId="77777777" w:rsidR="00872B9C" w:rsidRPr="000D067E" w:rsidRDefault="00872B9C" w:rsidP="00872B9C">
            <w:pPr>
              <w:rPr>
                <w:rFonts w:eastAsia="Calibri"/>
                <w:color w:val="385623" w:themeColor="accent6" w:themeShade="80"/>
                <w:sz w:val="24"/>
              </w:rPr>
            </w:pPr>
            <w:r w:rsidRPr="000D067E">
              <w:rPr>
                <w:rFonts w:eastAsia="Calibri"/>
                <w:color w:val="385623" w:themeColor="accent6" w:themeShade="80"/>
                <w:sz w:val="24"/>
              </w:rPr>
              <w:t xml:space="preserve">          0</w:t>
            </w:r>
          </w:p>
        </w:tc>
      </w:tr>
    </w:tbl>
    <w:p w14:paraId="794C47F9" w14:textId="77777777" w:rsidR="00872B9C" w:rsidRPr="000D067E" w:rsidRDefault="00872B9C" w:rsidP="00872B9C">
      <w:pPr>
        <w:spacing w:line="480" w:lineRule="auto"/>
        <w:rPr>
          <w:rFonts w:eastAsia="Calibri" w:cs="Times New Roman"/>
          <w:color w:val="385623" w:themeColor="accent6" w:themeShade="80"/>
          <w:u w:val="single"/>
        </w:rPr>
      </w:pPr>
    </w:p>
    <w:p w14:paraId="7E72167C" w14:textId="77777777" w:rsidR="00872B9C" w:rsidRPr="000D067E" w:rsidRDefault="00872B9C" w:rsidP="00872B9C">
      <w:pPr>
        <w:spacing w:line="480" w:lineRule="auto"/>
        <w:rPr>
          <w:rFonts w:eastAsia="Calibri" w:cs="Times New Roman"/>
          <w:color w:val="385623" w:themeColor="accent6" w:themeShade="80"/>
          <w:u w:val="single"/>
        </w:rPr>
      </w:pPr>
    </w:p>
    <w:p w14:paraId="79D59D23" w14:textId="77777777" w:rsidR="00872B9C" w:rsidRPr="000D067E" w:rsidRDefault="00872B9C" w:rsidP="00872B9C">
      <w:pPr>
        <w:spacing w:line="480" w:lineRule="auto"/>
        <w:rPr>
          <w:rFonts w:eastAsia="Calibri" w:cs="Times New Roman"/>
          <w:color w:val="385623" w:themeColor="accent6" w:themeShade="80"/>
          <w:u w:val="single"/>
        </w:rPr>
      </w:pPr>
      <w:r w:rsidRPr="000D067E">
        <w:rPr>
          <w:rFonts w:eastAsia="Calibri" w:cs="Times New Roman"/>
          <w:color w:val="385623" w:themeColor="accent6" w:themeShade="80"/>
          <w:u w:val="single"/>
        </w:rPr>
        <w:t>Signs and symptoms of EAB</w:t>
      </w:r>
    </w:p>
    <w:p w14:paraId="12FA3EEE" w14:textId="77777777" w:rsidR="00872B9C" w:rsidRPr="000D067E" w:rsidRDefault="00872B9C" w:rsidP="00872B9C">
      <w:pPr>
        <w:spacing w:line="480" w:lineRule="auto"/>
        <w:ind w:firstLine="720"/>
        <w:rPr>
          <w:rFonts w:eastAsia="Calibri" w:cs="Times New Roman"/>
          <w:color w:val="385623" w:themeColor="accent6" w:themeShade="80"/>
        </w:rPr>
      </w:pPr>
      <w:r w:rsidRPr="000D067E">
        <w:rPr>
          <w:rFonts w:eastAsia="Calibri" w:cs="Times New Roman"/>
          <w:color w:val="385623" w:themeColor="accent6" w:themeShade="80"/>
        </w:rPr>
        <w:t xml:space="preserve">Of the symptoms of EAB, bark splitting was the most common and was found on 193 (57%) ash trees (DBH ≥ 2.5 cm). Epicormic sprouts were found on 122 (36%) ash trees. Basal sprouts were found on 54 (16%) ash trees, while woodpecker predation </w:t>
      </w:r>
      <w:r w:rsidRPr="000D067E">
        <w:rPr>
          <w:rFonts w:eastAsia="Calibri" w:cs="Times New Roman"/>
          <w:color w:val="385623" w:themeColor="accent6" w:themeShade="80"/>
        </w:rPr>
        <w:lastRenderedPageBreak/>
        <w:t>marks were found on 46 (14%) ash trees. Out of a total of 338 trees, 229 (68%) were classified as canopy condition 1, 33 (10%) had canopy condition 2, 13 (4%) had canopy condition 3, 7 (2%) had canopy condition 4, and 55 (16%) had canopy condition 5. The D-shaped emergence holes from EAB were observed rarely, with only 8 trees (2%) recorded with visible exit holes.</w:t>
      </w:r>
    </w:p>
    <w:p w14:paraId="254CE3A4" w14:textId="77777777" w:rsidR="00872B9C" w:rsidRPr="000D067E" w:rsidRDefault="00872B9C" w:rsidP="00872B9C">
      <w:pPr>
        <w:spacing w:line="480" w:lineRule="auto"/>
        <w:ind w:firstLine="720"/>
        <w:rPr>
          <w:rFonts w:eastAsia="Calibri" w:cs="Times New Roman"/>
          <w:color w:val="385623" w:themeColor="accent6" w:themeShade="80"/>
        </w:rPr>
      </w:pPr>
      <w:r w:rsidRPr="000D067E">
        <w:rPr>
          <w:rFonts w:eastAsia="Calibri" w:cs="Times New Roman"/>
          <w:color w:val="385623" w:themeColor="accent6" w:themeShade="80"/>
        </w:rPr>
        <w:t xml:space="preserve">The presence of woodpecker predation marks was positively correlated with tree diameter (DBH), with a 1 cm increase in DBH increasing the odds of woodpecker marks by a factor of 1.24 (Z=2.46, p=0.013) (Fig. 1.3A). Similarly, presence of epicormic sprouts was positively correlated with DBH, with a 1 cm increase in DBH increasing the odds of epicormic sprouts by a factor of 1.31 (Z=3.49, p&lt;0.001) (Figure 1.3C). The presence of canopy decline was positively correlated with DBH, such that a 1 cm increase in DBH increased the odds of canopy decline by a factor of 1.22 (Z=2.89, p=0.004) (Figure 1.3F). Even though canopy decline was positively correlated with DBH, 57% of ash larger than 5 cm DBH had healthy canopies (i.e., canopy condition 1). No relationships were observed between DBH and bark splitting (Z=1.64, p=0.102), presence of basal sprouts (Z=1.16, p=0.245), and tree death (Z=0.21, p=0.831) (Figure 1.3B, D, and E). </w:t>
      </w:r>
    </w:p>
    <w:p w14:paraId="11C5C061" w14:textId="77777777" w:rsidR="00872B9C" w:rsidRPr="000D067E" w:rsidRDefault="00872B9C" w:rsidP="00872B9C">
      <w:pPr>
        <w:spacing w:line="480" w:lineRule="auto"/>
        <w:rPr>
          <w:rFonts w:eastAsia="Calibri" w:cs="Times New Roman"/>
          <w:color w:val="385623" w:themeColor="accent6" w:themeShade="80"/>
        </w:rPr>
      </w:pPr>
    </w:p>
    <w:p w14:paraId="6A720CBF" w14:textId="77777777" w:rsidR="00872B9C" w:rsidRPr="000D067E" w:rsidRDefault="00872B9C" w:rsidP="00872B9C">
      <w:pPr>
        <w:spacing w:line="480" w:lineRule="auto"/>
        <w:rPr>
          <w:rFonts w:eastAsia="Calibri" w:cs="Times New Roman"/>
          <w:color w:val="385623" w:themeColor="accent6" w:themeShade="80"/>
        </w:rPr>
      </w:pPr>
      <w:r w:rsidRPr="000D067E">
        <w:rPr>
          <w:rFonts w:eastAsia="Calibri" w:cs="Times New Roman"/>
          <w:noProof/>
          <w:color w:val="385623" w:themeColor="accent6" w:themeShade="80"/>
        </w:rPr>
        <w:lastRenderedPageBreak/>
        <w:drawing>
          <wp:inline distT="0" distB="0" distL="0" distR="0" wp14:anchorId="33AA275B" wp14:editId="21B4A3C7">
            <wp:extent cx="5358809" cy="6251944"/>
            <wp:effectExtent l="0" t="0" r="0" b="0"/>
            <wp:docPr id="1525689370"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689370" name=""/>
                    <pic:cNvPicPr/>
                  </pic:nvPicPr>
                  <pic:blipFill>
                    <a:blip r:embed="rId16">
                      <a:extLst>
                        <a:ext uri="{96DAC541-7B7A-43D3-8B79-37D633B846F1}">
                          <asvg:svgBlip xmlns:asvg="http://schemas.microsoft.com/office/drawing/2016/SVG/main" r:embed="rId17"/>
                        </a:ext>
                      </a:extLst>
                    </a:blip>
                    <a:stretch>
                      <a:fillRect/>
                    </a:stretch>
                  </pic:blipFill>
                  <pic:spPr>
                    <a:xfrm>
                      <a:off x="0" y="0"/>
                      <a:ext cx="5366998" cy="6261498"/>
                    </a:xfrm>
                    <a:prstGeom prst="rect">
                      <a:avLst/>
                    </a:prstGeom>
                  </pic:spPr>
                </pic:pic>
              </a:graphicData>
            </a:graphic>
          </wp:inline>
        </w:drawing>
      </w:r>
    </w:p>
    <w:p w14:paraId="345FEE7A" w14:textId="77777777" w:rsidR="00872B9C" w:rsidRPr="000D067E" w:rsidRDefault="00872B9C" w:rsidP="00872B9C">
      <w:pPr>
        <w:spacing w:after="200"/>
        <w:rPr>
          <w:rFonts w:eastAsia="Calibri" w:cs="Times New Roman"/>
          <w:iCs/>
          <w:color w:val="385623" w:themeColor="accent6" w:themeShade="80"/>
          <w:szCs w:val="18"/>
        </w:rPr>
      </w:pPr>
      <w:bookmarkStart w:id="25" w:name="_Toc213798446"/>
      <w:commentRangeStart w:id="26"/>
      <w:r w:rsidRPr="000D067E">
        <w:rPr>
          <w:rFonts w:eastAsia="Calibri" w:cs="Times New Roman"/>
          <w:b/>
          <w:bCs/>
          <w:iCs/>
          <w:color w:val="385623" w:themeColor="accent6" w:themeShade="80"/>
          <w:szCs w:val="18"/>
        </w:rPr>
        <w:t xml:space="preserve">Figure </w:t>
      </w:r>
      <w:r w:rsidRPr="000D067E">
        <w:rPr>
          <w:rFonts w:eastAsia="Calibri" w:cs="Times New Roman"/>
          <w:b/>
          <w:bCs/>
          <w:iCs/>
          <w:color w:val="385623" w:themeColor="accent6" w:themeShade="80"/>
          <w:szCs w:val="18"/>
        </w:rPr>
        <w:fldChar w:fldCharType="begin"/>
      </w:r>
      <w:r w:rsidRPr="000D067E">
        <w:rPr>
          <w:rFonts w:eastAsia="Calibri" w:cs="Times New Roman"/>
          <w:b/>
          <w:bCs/>
          <w:iCs/>
          <w:color w:val="385623" w:themeColor="accent6" w:themeShade="80"/>
          <w:szCs w:val="18"/>
        </w:rPr>
        <w:instrText xml:space="preserve"> STYLEREF 1 \s </w:instrText>
      </w:r>
      <w:r w:rsidRPr="000D067E">
        <w:rPr>
          <w:rFonts w:eastAsia="Calibri" w:cs="Times New Roman"/>
          <w:b/>
          <w:bCs/>
          <w:iCs/>
          <w:color w:val="385623" w:themeColor="accent6" w:themeShade="80"/>
          <w:szCs w:val="18"/>
        </w:rPr>
        <w:fldChar w:fldCharType="separate"/>
      </w:r>
      <w:r w:rsidRPr="000D067E">
        <w:rPr>
          <w:rFonts w:eastAsia="Calibri" w:cs="Times New Roman"/>
          <w:b/>
          <w:bCs/>
          <w:iCs/>
          <w:noProof/>
          <w:color w:val="385623" w:themeColor="accent6" w:themeShade="80"/>
          <w:szCs w:val="18"/>
        </w:rPr>
        <w:t>1</w:t>
      </w:r>
      <w:r w:rsidRPr="000D067E">
        <w:rPr>
          <w:rFonts w:eastAsia="Calibri" w:cs="Times New Roman"/>
          <w:b/>
          <w:bCs/>
          <w:iCs/>
          <w:color w:val="385623" w:themeColor="accent6" w:themeShade="80"/>
          <w:szCs w:val="18"/>
        </w:rPr>
        <w:fldChar w:fldCharType="end"/>
      </w:r>
      <w:r w:rsidRPr="000D067E">
        <w:rPr>
          <w:rFonts w:eastAsia="Calibri" w:cs="Times New Roman"/>
          <w:b/>
          <w:bCs/>
          <w:iCs/>
          <w:color w:val="385623" w:themeColor="accent6" w:themeShade="80"/>
          <w:szCs w:val="18"/>
        </w:rPr>
        <w:t>.</w:t>
      </w:r>
      <w:r w:rsidRPr="000D067E">
        <w:rPr>
          <w:rFonts w:eastAsia="Calibri" w:cs="Times New Roman"/>
          <w:b/>
          <w:bCs/>
          <w:iCs/>
          <w:color w:val="385623" w:themeColor="accent6" w:themeShade="80"/>
          <w:szCs w:val="18"/>
        </w:rPr>
        <w:fldChar w:fldCharType="begin"/>
      </w:r>
      <w:r w:rsidRPr="000D067E">
        <w:rPr>
          <w:rFonts w:eastAsia="Calibri" w:cs="Times New Roman"/>
          <w:b/>
          <w:bCs/>
          <w:iCs/>
          <w:color w:val="385623" w:themeColor="accent6" w:themeShade="80"/>
          <w:szCs w:val="18"/>
        </w:rPr>
        <w:instrText xml:space="preserve"> SEQ Figure \* ARABIC \s 1 </w:instrText>
      </w:r>
      <w:r w:rsidRPr="000D067E">
        <w:rPr>
          <w:rFonts w:eastAsia="Calibri" w:cs="Times New Roman"/>
          <w:b/>
          <w:bCs/>
          <w:iCs/>
          <w:color w:val="385623" w:themeColor="accent6" w:themeShade="80"/>
          <w:szCs w:val="18"/>
        </w:rPr>
        <w:fldChar w:fldCharType="separate"/>
      </w:r>
      <w:r w:rsidRPr="000D067E">
        <w:rPr>
          <w:rFonts w:eastAsia="Calibri" w:cs="Times New Roman"/>
          <w:b/>
          <w:bCs/>
          <w:iCs/>
          <w:noProof/>
          <w:color w:val="385623" w:themeColor="accent6" w:themeShade="80"/>
          <w:szCs w:val="18"/>
        </w:rPr>
        <w:t>3</w:t>
      </w:r>
      <w:r w:rsidRPr="000D067E">
        <w:rPr>
          <w:rFonts w:eastAsia="Calibri" w:cs="Times New Roman"/>
          <w:b/>
          <w:bCs/>
          <w:iCs/>
          <w:color w:val="385623" w:themeColor="accent6" w:themeShade="80"/>
          <w:szCs w:val="18"/>
        </w:rPr>
        <w:fldChar w:fldCharType="end"/>
      </w:r>
      <w:r w:rsidRPr="000D067E">
        <w:rPr>
          <w:rFonts w:eastAsia="Calibri" w:cs="Times New Roman"/>
          <w:b/>
          <w:bCs/>
          <w:iCs/>
          <w:color w:val="385623" w:themeColor="accent6" w:themeShade="80"/>
          <w:szCs w:val="18"/>
        </w:rPr>
        <w:t>.</w:t>
      </w:r>
      <w:r w:rsidRPr="000D067E">
        <w:rPr>
          <w:rFonts w:eastAsia="Calibri" w:cs="Times New Roman"/>
          <w:iCs/>
          <w:color w:val="385623" w:themeColor="accent6" w:themeShade="80"/>
          <w:szCs w:val="18"/>
        </w:rPr>
        <w:t xml:space="preserve"> </w:t>
      </w:r>
      <w:commentRangeEnd w:id="26"/>
      <w:r w:rsidR="00AB7C37" w:rsidRPr="000D067E">
        <w:rPr>
          <w:rStyle w:val="CommentReference"/>
          <w:rFonts w:cs="Times New Roman"/>
          <w:color w:val="385623" w:themeColor="accent6" w:themeShade="80"/>
          <w:kern w:val="2"/>
          <w14:ligatures w14:val="standardContextual"/>
        </w:rPr>
        <w:commentReference w:id="26"/>
      </w:r>
      <w:r w:rsidRPr="000D067E">
        <w:rPr>
          <w:rFonts w:eastAsia="Calibri" w:cs="Times New Roman"/>
          <w:iCs/>
          <w:color w:val="385623" w:themeColor="accent6" w:themeShade="80"/>
          <w:szCs w:val="18"/>
        </w:rPr>
        <w:t xml:space="preserve">The presence or absence of symptoms of EAB plotted against tree diameter at breast height (DBH) for 283 ash trees. Trees were included in the analysis if they belonged to a forest plot containing at least 10 trees. Grey circles are individual trees, which are plotted as y=1 for presence or y=0 for absence (points were vertically jittered slightly). Black line shows the overall fitted model, disregarding each specific random intercept for each plot. See Figure S4 for plots including each random intercept. Asterisk next to the lines for woodpecker predation marks, epicormic sprouts, and canopy decline </w:t>
      </w:r>
      <w:r w:rsidRPr="000D067E">
        <w:rPr>
          <w:rFonts w:eastAsia="Calibri" w:cs="Times New Roman"/>
          <w:iCs/>
          <w:color w:val="385623" w:themeColor="accent6" w:themeShade="80"/>
          <w:szCs w:val="18"/>
        </w:rPr>
        <w:lastRenderedPageBreak/>
        <w:t>indicate a slope significantly different from zero. Red triangles show the proportion of trees that have the symptom within a DBH bin. For E, tree death is defined as having a canopy condition of 5. For F, canopy decline is defined as having a canopy condition between 2-5 (minor to complete defoliation).</w:t>
      </w:r>
      <w:bookmarkEnd w:id="25"/>
      <w:r w:rsidRPr="000D067E">
        <w:rPr>
          <w:rFonts w:eastAsia="Calibri" w:cs="Times New Roman"/>
          <w:iCs/>
          <w:color w:val="385623" w:themeColor="accent6" w:themeShade="80"/>
          <w:szCs w:val="18"/>
        </w:rPr>
        <w:t xml:space="preserve"> </w:t>
      </w:r>
    </w:p>
    <w:p w14:paraId="5F4C9828" w14:textId="77777777" w:rsidR="00872B9C" w:rsidRPr="000D067E" w:rsidRDefault="00872B9C" w:rsidP="00872B9C">
      <w:pPr>
        <w:spacing w:line="480" w:lineRule="auto"/>
        <w:rPr>
          <w:rFonts w:eastAsia="Calibri" w:cs="Times New Roman"/>
          <w:color w:val="385623" w:themeColor="accent6" w:themeShade="80"/>
        </w:rPr>
      </w:pPr>
    </w:p>
    <w:p w14:paraId="18762E92" w14:textId="77777777" w:rsidR="00872B9C" w:rsidRPr="000D067E" w:rsidRDefault="00872B9C" w:rsidP="00872B9C">
      <w:pPr>
        <w:spacing w:line="480" w:lineRule="auto"/>
        <w:rPr>
          <w:rFonts w:eastAsia="Calibri" w:cs="Times New Roman"/>
          <w:color w:val="385623" w:themeColor="accent6" w:themeShade="80"/>
        </w:rPr>
      </w:pPr>
    </w:p>
    <w:p w14:paraId="08E54A12" w14:textId="77777777" w:rsidR="00872B9C" w:rsidRPr="000D067E" w:rsidRDefault="00872B9C" w:rsidP="00872B9C">
      <w:pPr>
        <w:spacing w:line="480" w:lineRule="auto"/>
        <w:rPr>
          <w:rFonts w:eastAsia="Calibri" w:cs="Times New Roman"/>
          <w:color w:val="385623" w:themeColor="accent6" w:themeShade="80"/>
          <w:u w:val="single"/>
        </w:rPr>
      </w:pPr>
      <w:r w:rsidRPr="000D067E">
        <w:rPr>
          <w:rFonts w:eastAsia="Calibri" w:cs="Times New Roman"/>
          <w:color w:val="385623" w:themeColor="accent6" w:themeShade="80"/>
          <w:u w:val="single"/>
        </w:rPr>
        <w:t>Plant communities in hydric stands</w:t>
      </w:r>
    </w:p>
    <w:p w14:paraId="5F573C66" w14:textId="748AE9CB" w:rsidR="00872B9C" w:rsidRPr="000D067E" w:rsidRDefault="00872B9C" w:rsidP="00872B9C">
      <w:pPr>
        <w:spacing w:line="480" w:lineRule="auto"/>
        <w:ind w:firstLine="720"/>
        <w:rPr>
          <w:rFonts w:eastAsia="Calibri" w:cs="Times New Roman"/>
          <w:color w:val="385623" w:themeColor="accent6" w:themeShade="80"/>
        </w:rPr>
      </w:pPr>
      <w:r w:rsidRPr="000D067E">
        <w:rPr>
          <w:rFonts w:eastAsia="Calibri" w:cs="Times New Roman"/>
          <w:color w:val="385623" w:themeColor="accent6" w:themeShade="80"/>
        </w:rPr>
        <w:t>We identified 810 living canopy trees comprising 18 genera across the 10 hydric transects (Table 1.2). The most common species in the canopy (≥ 12.5 cm DBH) was silver maple (</w:t>
      </w:r>
      <w:r w:rsidRPr="000D067E">
        <w:rPr>
          <w:rFonts w:eastAsia="Calibri" w:cs="Times New Roman"/>
          <w:i/>
          <w:iCs/>
          <w:color w:val="385623" w:themeColor="accent6" w:themeShade="80"/>
        </w:rPr>
        <w:t>Acer saccharinum</w:t>
      </w:r>
      <w:r w:rsidRPr="000D067E">
        <w:rPr>
          <w:rFonts w:eastAsia="Calibri" w:cs="Times New Roman"/>
          <w:color w:val="385623" w:themeColor="accent6" w:themeShade="80"/>
        </w:rPr>
        <w:t xml:space="preserve"> L.), followed by elm (</w:t>
      </w:r>
      <w:r w:rsidRPr="000D067E">
        <w:rPr>
          <w:rFonts w:eastAsia="Calibri" w:cs="Times New Roman"/>
          <w:i/>
          <w:iCs/>
          <w:color w:val="385623" w:themeColor="accent6" w:themeShade="80"/>
        </w:rPr>
        <w:t>Ulmus</w:t>
      </w:r>
      <w:r w:rsidRPr="000D067E">
        <w:rPr>
          <w:rFonts w:eastAsia="Calibri" w:cs="Times New Roman"/>
          <w:color w:val="385623" w:themeColor="accent6" w:themeShade="80"/>
        </w:rPr>
        <w:t xml:space="preserve"> sp.), and basswood (</w:t>
      </w:r>
      <w:r w:rsidRPr="000D067E">
        <w:rPr>
          <w:rFonts w:eastAsia="Calibri" w:cs="Times New Roman"/>
          <w:i/>
          <w:iCs/>
          <w:color w:val="385623" w:themeColor="accent6" w:themeShade="80"/>
        </w:rPr>
        <w:t xml:space="preserve">Tilia americana </w:t>
      </w:r>
      <w:r w:rsidRPr="000D067E">
        <w:rPr>
          <w:rFonts w:eastAsia="Calibri" w:cs="Times New Roman"/>
          <w:color w:val="385623" w:themeColor="accent6" w:themeShade="80"/>
        </w:rPr>
        <w:t>L.). In the understory (2.5 ≤ DBH &lt; 12.5 cm), 638 living trees were found, of which the most common species were musclewood (</w:t>
      </w:r>
      <w:r w:rsidRPr="000D067E">
        <w:rPr>
          <w:rFonts w:eastAsia="Calibri" w:cs="Times New Roman"/>
          <w:i/>
          <w:iCs/>
          <w:color w:val="385623" w:themeColor="accent6" w:themeShade="80"/>
        </w:rPr>
        <w:t>Carpinus caroliniana</w:t>
      </w:r>
      <w:r w:rsidRPr="000D067E">
        <w:rPr>
          <w:rFonts w:eastAsia="Calibri" w:cs="Times New Roman"/>
          <w:color w:val="385623" w:themeColor="accent6" w:themeShade="80"/>
        </w:rPr>
        <w:t xml:space="preserve"> Walter), black ash (</w:t>
      </w:r>
      <w:r w:rsidRPr="000D067E">
        <w:rPr>
          <w:rFonts w:eastAsia="Calibri" w:cs="Times New Roman"/>
          <w:i/>
          <w:iCs/>
          <w:color w:val="385623" w:themeColor="accent6" w:themeShade="80"/>
        </w:rPr>
        <w:t>Fraxinus nigra</w:t>
      </w:r>
      <w:r w:rsidRPr="000D067E">
        <w:rPr>
          <w:rFonts w:eastAsia="Calibri" w:cs="Times New Roman"/>
          <w:color w:val="385623" w:themeColor="accent6" w:themeShade="80"/>
        </w:rPr>
        <w:t>), and green ash (</w:t>
      </w:r>
      <w:r w:rsidRPr="000D067E">
        <w:rPr>
          <w:rFonts w:eastAsia="Calibri" w:cs="Times New Roman"/>
          <w:i/>
          <w:iCs/>
          <w:color w:val="385623" w:themeColor="accent6" w:themeShade="80"/>
        </w:rPr>
        <w:t>Fraxinus pennsylvanica</w:t>
      </w:r>
      <w:r w:rsidRPr="000D067E">
        <w:rPr>
          <w:rFonts w:eastAsia="Calibri" w:cs="Times New Roman"/>
          <w:color w:val="385623" w:themeColor="accent6" w:themeShade="80"/>
        </w:rPr>
        <w:t xml:space="preserve">, possibly with some </w:t>
      </w:r>
      <w:r w:rsidRPr="000D067E">
        <w:rPr>
          <w:rFonts w:eastAsia="Calibri" w:cs="Times New Roman"/>
          <w:i/>
          <w:iCs/>
          <w:color w:val="385623" w:themeColor="accent6" w:themeShade="80"/>
        </w:rPr>
        <w:t>F. americana</w:t>
      </w:r>
      <w:r w:rsidRPr="000D067E">
        <w:rPr>
          <w:rFonts w:eastAsia="Calibri" w:cs="Times New Roman"/>
          <w:color w:val="385623" w:themeColor="accent6" w:themeShade="80"/>
        </w:rPr>
        <w:t xml:space="preserve"> and </w:t>
      </w:r>
      <w:r w:rsidRPr="000D067E">
        <w:rPr>
          <w:rFonts w:eastAsia="Calibri" w:cs="Times New Roman"/>
          <w:i/>
          <w:iCs/>
          <w:color w:val="385623" w:themeColor="accent6" w:themeShade="80"/>
        </w:rPr>
        <w:t>F. profunda</w:t>
      </w:r>
      <w:r w:rsidRPr="000D067E">
        <w:rPr>
          <w:rFonts w:eastAsia="Calibri" w:cs="Times New Roman"/>
          <w:color w:val="385623" w:themeColor="accent6" w:themeShade="80"/>
        </w:rPr>
        <w:t>). The basal area of living trees in the canopy and understory averaged 21.1 m</w:t>
      </w:r>
      <w:r w:rsidRPr="000D067E">
        <w:rPr>
          <w:rFonts w:eastAsia="Calibri" w:cs="Times New Roman"/>
          <w:color w:val="385623" w:themeColor="accent6" w:themeShade="80"/>
          <w:vertAlign w:val="superscript"/>
        </w:rPr>
        <w:t>2</w:t>
      </w:r>
      <w:r w:rsidRPr="000D067E">
        <w:rPr>
          <w:rFonts w:eastAsia="Calibri" w:cs="Times New Roman"/>
          <w:color w:val="385623" w:themeColor="accent6" w:themeShade="80"/>
        </w:rPr>
        <w:t>/ha and 2.8 m</w:t>
      </w:r>
      <w:r w:rsidRPr="000D067E">
        <w:rPr>
          <w:rFonts w:eastAsia="Calibri" w:cs="Times New Roman"/>
          <w:color w:val="385623" w:themeColor="accent6" w:themeShade="80"/>
          <w:vertAlign w:val="superscript"/>
        </w:rPr>
        <w:t>2</w:t>
      </w:r>
      <w:r w:rsidRPr="000D067E">
        <w:rPr>
          <w:rFonts w:eastAsia="Calibri" w:cs="Times New Roman"/>
          <w:color w:val="385623" w:themeColor="accent6" w:themeShade="80"/>
        </w:rPr>
        <w:t>/ha, respectively, not counting shrub species. Of the ground-level cover types estimated in hydric plots, graminoids and skunk cabbage had the highest percentage cover (Table 1.3). The invasive shrubs glossy buckthorn (</w:t>
      </w:r>
      <w:r w:rsidRPr="000D067E">
        <w:rPr>
          <w:rFonts w:eastAsia="Calibri" w:cs="Times New Roman"/>
          <w:i/>
          <w:iCs/>
          <w:color w:val="385623" w:themeColor="accent6" w:themeShade="80"/>
        </w:rPr>
        <w:t>Frangula alnus</w:t>
      </w:r>
      <w:r w:rsidRPr="000D067E">
        <w:rPr>
          <w:rFonts w:eastAsia="Calibri" w:cs="Times New Roman"/>
          <w:color w:val="385623" w:themeColor="accent6" w:themeShade="80"/>
        </w:rPr>
        <w:t xml:space="preserve"> Miller) and autumn olive (</w:t>
      </w:r>
      <w:r w:rsidRPr="000D067E">
        <w:rPr>
          <w:rFonts w:eastAsia="Calibri" w:cs="Times New Roman"/>
          <w:i/>
          <w:iCs/>
          <w:color w:val="385623" w:themeColor="accent6" w:themeShade="80"/>
        </w:rPr>
        <w:t>Elaeagnus umbellata</w:t>
      </w:r>
      <w:r w:rsidRPr="000D067E">
        <w:rPr>
          <w:rFonts w:eastAsia="Calibri" w:cs="Times New Roman"/>
          <w:color w:val="385623" w:themeColor="accent6" w:themeShade="80"/>
        </w:rPr>
        <w:t xml:space="preserve"> Thunb.) were present, but with lower percentage cover </w:t>
      </w:r>
      <w:del w:id="27" w:author="Klooster, Wendy" w:date="2025-11-19T09:08:00Z" w16du:dateUtc="2025-11-19T14:08:00Z">
        <w:r w:rsidRPr="000D067E" w:rsidDel="00AB7C37">
          <w:rPr>
            <w:rFonts w:eastAsia="Calibri" w:cs="Times New Roman"/>
            <w:color w:val="385623" w:themeColor="accent6" w:themeShade="80"/>
          </w:rPr>
          <w:delText xml:space="preserve"> </w:delText>
        </w:r>
      </w:del>
      <w:r w:rsidRPr="000D067E">
        <w:rPr>
          <w:rFonts w:eastAsia="Calibri" w:cs="Times New Roman"/>
          <w:color w:val="385623" w:themeColor="accent6" w:themeShade="80"/>
        </w:rPr>
        <w:t>than the native shrubs spicebush and winterberry. The NMDS ordination (Fig. 1.5) indicates a grouping of sample plots with high basal area of silver maple on the left side of the graph. Meanwhile, the upper center of the graph contains plots with species such as sugar maple (</w:t>
      </w:r>
      <w:r w:rsidRPr="000D067E">
        <w:rPr>
          <w:rFonts w:eastAsia="Calibri" w:cs="Times New Roman"/>
          <w:i/>
          <w:iCs/>
          <w:color w:val="385623" w:themeColor="accent6" w:themeShade="80"/>
        </w:rPr>
        <w:t>Acer saccharum</w:t>
      </w:r>
      <w:r w:rsidRPr="000D067E">
        <w:rPr>
          <w:rFonts w:eastAsia="Calibri" w:cs="Times New Roman"/>
          <w:color w:val="385623" w:themeColor="accent6" w:themeShade="80"/>
        </w:rPr>
        <w:t xml:space="preserve"> Marshall). On the lower right side of the graph are plots with high basal area of yellow birch (</w:t>
      </w:r>
      <w:r w:rsidRPr="000D067E">
        <w:rPr>
          <w:rFonts w:eastAsia="Calibri" w:cs="Times New Roman"/>
          <w:i/>
          <w:iCs/>
          <w:color w:val="385623" w:themeColor="accent6" w:themeShade="80"/>
        </w:rPr>
        <w:t xml:space="preserve">Betula alleghaniensis </w:t>
      </w:r>
      <w:r w:rsidRPr="000D067E">
        <w:rPr>
          <w:rFonts w:eastAsia="Calibri" w:cs="Times New Roman"/>
          <w:color w:val="385623" w:themeColor="accent6" w:themeShade="80"/>
        </w:rPr>
        <w:t>Britt.) and/or tamarack (</w:t>
      </w:r>
      <w:r w:rsidRPr="000D067E">
        <w:rPr>
          <w:rFonts w:eastAsia="Calibri" w:cs="Times New Roman"/>
          <w:i/>
          <w:iCs/>
          <w:color w:val="385623" w:themeColor="accent6" w:themeShade="80"/>
        </w:rPr>
        <w:t xml:space="preserve">Larix laricina </w:t>
      </w:r>
      <w:r w:rsidRPr="000D067E">
        <w:rPr>
          <w:rFonts w:eastAsia="Calibri" w:cs="Times New Roman"/>
          <w:color w:val="385623" w:themeColor="accent6" w:themeShade="80"/>
        </w:rPr>
        <w:t xml:space="preserve">(Du Roi) K. Koch). The plots with </w:t>
      </w:r>
      <w:r w:rsidRPr="000D067E">
        <w:rPr>
          <w:rFonts w:eastAsia="Calibri" w:cs="Times New Roman"/>
          <w:color w:val="385623" w:themeColor="accent6" w:themeShade="80"/>
        </w:rPr>
        <w:lastRenderedPageBreak/>
        <w:t>high basal area of green ash tended to be in the forests with silver maple, whereas the plots with high basal area of black ash tended to be in forests with tamarack and/or yellow birch, although black and green ash also co-occurred in some plots.</w:t>
      </w:r>
    </w:p>
    <w:p w14:paraId="30B5072C" w14:textId="77777777" w:rsidR="00872B9C" w:rsidRPr="000D067E" w:rsidRDefault="00872B9C" w:rsidP="00872B9C">
      <w:pPr>
        <w:spacing w:line="480" w:lineRule="auto"/>
        <w:rPr>
          <w:rFonts w:eastAsia="Calibri" w:cs="Times New Roman"/>
          <w:color w:val="385623" w:themeColor="accent6" w:themeShade="80"/>
        </w:rPr>
      </w:pPr>
    </w:p>
    <w:p w14:paraId="2BE0EEF7" w14:textId="77777777" w:rsidR="00872B9C" w:rsidRPr="000D067E" w:rsidRDefault="00872B9C" w:rsidP="00872B9C">
      <w:pPr>
        <w:spacing w:line="480" w:lineRule="auto"/>
        <w:rPr>
          <w:rFonts w:eastAsia="Calibri" w:cs="Times New Roman"/>
          <w:b/>
          <w:bCs/>
          <w:color w:val="385623" w:themeColor="accent6" w:themeShade="80"/>
        </w:rPr>
      </w:pPr>
    </w:p>
    <w:p w14:paraId="6F3C343F" w14:textId="77777777" w:rsidR="00872B9C" w:rsidRPr="000D067E" w:rsidRDefault="00872B9C" w:rsidP="00872B9C">
      <w:pPr>
        <w:spacing w:after="200"/>
        <w:rPr>
          <w:rFonts w:eastAsia="Calibri" w:cs="Times New Roman"/>
          <w:iCs/>
          <w:color w:val="385623" w:themeColor="accent6" w:themeShade="80"/>
          <w:szCs w:val="18"/>
        </w:rPr>
      </w:pPr>
      <w:bookmarkStart w:id="28" w:name="_Toc213798411"/>
      <w:r w:rsidRPr="000D067E">
        <w:rPr>
          <w:rFonts w:eastAsia="Calibri" w:cs="Times New Roman"/>
          <w:b/>
          <w:bCs/>
          <w:iCs/>
          <w:color w:val="385623" w:themeColor="accent6" w:themeShade="80"/>
          <w:szCs w:val="18"/>
        </w:rPr>
        <w:t xml:space="preserve">Table </w:t>
      </w:r>
      <w:r w:rsidRPr="000D067E">
        <w:rPr>
          <w:rFonts w:eastAsia="Calibri" w:cs="Times New Roman"/>
          <w:b/>
          <w:bCs/>
          <w:iCs/>
          <w:color w:val="385623" w:themeColor="accent6" w:themeShade="80"/>
          <w:szCs w:val="18"/>
        </w:rPr>
        <w:fldChar w:fldCharType="begin"/>
      </w:r>
      <w:r w:rsidRPr="000D067E">
        <w:rPr>
          <w:rFonts w:eastAsia="Calibri" w:cs="Times New Roman"/>
          <w:b/>
          <w:bCs/>
          <w:iCs/>
          <w:color w:val="385623" w:themeColor="accent6" w:themeShade="80"/>
          <w:szCs w:val="18"/>
        </w:rPr>
        <w:instrText xml:space="preserve"> STYLEREF 1 \s </w:instrText>
      </w:r>
      <w:r w:rsidRPr="000D067E">
        <w:rPr>
          <w:rFonts w:eastAsia="Calibri" w:cs="Times New Roman"/>
          <w:b/>
          <w:bCs/>
          <w:iCs/>
          <w:color w:val="385623" w:themeColor="accent6" w:themeShade="80"/>
          <w:szCs w:val="18"/>
        </w:rPr>
        <w:fldChar w:fldCharType="separate"/>
      </w:r>
      <w:r w:rsidRPr="000D067E">
        <w:rPr>
          <w:rFonts w:eastAsia="Calibri" w:cs="Times New Roman"/>
          <w:b/>
          <w:bCs/>
          <w:iCs/>
          <w:noProof/>
          <w:color w:val="385623" w:themeColor="accent6" w:themeShade="80"/>
          <w:szCs w:val="18"/>
        </w:rPr>
        <w:t>1</w:t>
      </w:r>
      <w:r w:rsidRPr="000D067E">
        <w:rPr>
          <w:rFonts w:eastAsia="Calibri" w:cs="Times New Roman"/>
          <w:b/>
          <w:bCs/>
          <w:iCs/>
          <w:color w:val="385623" w:themeColor="accent6" w:themeShade="80"/>
          <w:szCs w:val="18"/>
        </w:rPr>
        <w:fldChar w:fldCharType="end"/>
      </w:r>
      <w:r w:rsidRPr="000D067E">
        <w:rPr>
          <w:rFonts w:eastAsia="Calibri" w:cs="Times New Roman"/>
          <w:b/>
          <w:bCs/>
          <w:iCs/>
          <w:color w:val="385623" w:themeColor="accent6" w:themeShade="80"/>
          <w:szCs w:val="18"/>
        </w:rPr>
        <w:t>.</w:t>
      </w:r>
      <w:r w:rsidRPr="000D067E">
        <w:rPr>
          <w:rFonts w:eastAsia="Calibri" w:cs="Times New Roman"/>
          <w:b/>
          <w:bCs/>
          <w:iCs/>
          <w:color w:val="385623" w:themeColor="accent6" w:themeShade="80"/>
          <w:szCs w:val="18"/>
        </w:rPr>
        <w:fldChar w:fldCharType="begin"/>
      </w:r>
      <w:r w:rsidRPr="000D067E">
        <w:rPr>
          <w:rFonts w:eastAsia="Calibri" w:cs="Times New Roman"/>
          <w:b/>
          <w:bCs/>
          <w:iCs/>
          <w:color w:val="385623" w:themeColor="accent6" w:themeShade="80"/>
          <w:szCs w:val="18"/>
        </w:rPr>
        <w:instrText xml:space="preserve"> SEQ Table \* ARABIC \s 1 </w:instrText>
      </w:r>
      <w:r w:rsidRPr="000D067E">
        <w:rPr>
          <w:rFonts w:eastAsia="Calibri" w:cs="Times New Roman"/>
          <w:b/>
          <w:bCs/>
          <w:iCs/>
          <w:color w:val="385623" w:themeColor="accent6" w:themeShade="80"/>
          <w:szCs w:val="18"/>
        </w:rPr>
        <w:fldChar w:fldCharType="separate"/>
      </w:r>
      <w:r w:rsidRPr="000D067E">
        <w:rPr>
          <w:rFonts w:eastAsia="Calibri" w:cs="Times New Roman"/>
          <w:b/>
          <w:bCs/>
          <w:iCs/>
          <w:noProof/>
          <w:color w:val="385623" w:themeColor="accent6" w:themeShade="80"/>
          <w:szCs w:val="18"/>
        </w:rPr>
        <w:t>2</w:t>
      </w:r>
      <w:r w:rsidRPr="000D067E">
        <w:rPr>
          <w:rFonts w:eastAsia="Calibri" w:cs="Times New Roman"/>
          <w:b/>
          <w:bCs/>
          <w:iCs/>
          <w:color w:val="385623" w:themeColor="accent6" w:themeShade="80"/>
          <w:szCs w:val="18"/>
        </w:rPr>
        <w:fldChar w:fldCharType="end"/>
      </w:r>
      <w:r w:rsidRPr="000D067E">
        <w:rPr>
          <w:rFonts w:eastAsia="Calibri" w:cs="Times New Roman"/>
          <w:b/>
          <w:bCs/>
          <w:iCs/>
          <w:color w:val="385623" w:themeColor="accent6" w:themeShade="80"/>
          <w:szCs w:val="18"/>
        </w:rPr>
        <w:t>.</w:t>
      </w:r>
      <w:r w:rsidRPr="000D067E">
        <w:rPr>
          <w:rFonts w:eastAsia="Calibri" w:cs="Times New Roman"/>
          <w:iCs/>
          <w:color w:val="385623" w:themeColor="accent6" w:themeShade="80"/>
          <w:szCs w:val="18"/>
        </w:rPr>
        <w:t xml:space="preserve"> Relative density and relative dominance of canopy (≥12.5 cm DBH) and understory (2.5-12.5 cm DBH) tree genera found in the 10 hydric transects (30 plots) in 2024-2025. Only living trees were counted. A total of 810 living canopy trees were counted in the main plots and 638 living understory trees were counted in the subplots. Shrub species were not counted.</w:t>
      </w:r>
      <w:bookmarkEnd w:id="28"/>
    </w:p>
    <w:tbl>
      <w:tblPr>
        <w:tblW w:w="0" w:type="auto"/>
        <w:tblInd w:w="-30" w:type="dxa"/>
        <w:tblBorders>
          <w:top w:val="single" w:sz="4" w:space="0" w:color="auto"/>
          <w:bottom w:val="single" w:sz="4" w:space="0" w:color="auto"/>
        </w:tblBorders>
        <w:tblLayout w:type="fixed"/>
        <w:tblLook w:val="0000" w:firstRow="0" w:lastRow="0" w:firstColumn="0" w:lastColumn="0" w:noHBand="0" w:noVBand="0"/>
      </w:tblPr>
      <w:tblGrid>
        <w:gridCol w:w="1306"/>
        <w:gridCol w:w="1418"/>
        <w:gridCol w:w="992"/>
        <w:gridCol w:w="1417"/>
        <w:gridCol w:w="1084"/>
      </w:tblGrid>
      <w:tr w:rsidR="000D067E" w:rsidRPr="000D067E" w14:paraId="4ED77E86" w14:textId="77777777" w:rsidTr="00B11D15">
        <w:trPr>
          <w:trHeight w:val="305"/>
        </w:trPr>
        <w:tc>
          <w:tcPr>
            <w:tcW w:w="1306" w:type="dxa"/>
            <w:tcBorders>
              <w:top w:val="single" w:sz="4" w:space="0" w:color="auto"/>
              <w:bottom w:val="single" w:sz="4" w:space="0" w:color="auto"/>
            </w:tcBorders>
          </w:tcPr>
          <w:p w14:paraId="73AD4FC4" w14:textId="77777777" w:rsidR="00872B9C" w:rsidRPr="000D067E" w:rsidRDefault="00872B9C" w:rsidP="00872B9C">
            <w:pPr>
              <w:rPr>
                <w:rFonts w:eastAsia="Calibri" w:cs="Times New Roman"/>
                <w:color w:val="385623" w:themeColor="accent6" w:themeShade="80"/>
              </w:rPr>
            </w:pPr>
          </w:p>
        </w:tc>
        <w:tc>
          <w:tcPr>
            <w:tcW w:w="2410" w:type="dxa"/>
            <w:gridSpan w:val="2"/>
            <w:tcBorders>
              <w:top w:val="single" w:sz="4" w:space="0" w:color="auto"/>
              <w:bottom w:val="single" w:sz="4" w:space="0" w:color="auto"/>
            </w:tcBorders>
          </w:tcPr>
          <w:p w14:paraId="5ADA0E35" w14:textId="77777777" w:rsidR="00872B9C" w:rsidRPr="000D067E" w:rsidRDefault="00872B9C" w:rsidP="00872B9C">
            <w:pPr>
              <w:rPr>
                <w:rFonts w:eastAsia="Calibri" w:cs="Times New Roman"/>
                <w:color w:val="385623" w:themeColor="accent6" w:themeShade="80"/>
              </w:rPr>
            </w:pPr>
            <w:r w:rsidRPr="000D067E">
              <w:rPr>
                <w:rFonts w:eastAsia="Calibri" w:cs="Times New Roman"/>
                <w:color w:val="385623" w:themeColor="accent6" w:themeShade="80"/>
              </w:rPr>
              <w:t>Relative density, %</w:t>
            </w:r>
          </w:p>
        </w:tc>
        <w:tc>
          <w:tcPr>
            <w:tcW w:w="2501" w:type="dxa"/>
            <w:gridSpan w:val="2"/>
            <w:tcBorders>
              <w:top w:val="single" w:sz="4" w:space="0" w:color="auto"/>
              <w:bottom w:val="single" w:sz="4" w:space="0" w:color="auto"/>
            </w:tcBorders>
          </w:tcPr>
          <w:p w14:paraId="7A5FF8C4" w14:textId="77777777" w:rsidR="00872B9C" w:rsidRPr="000D067E" w:rsidRDefault="00872B9C" w:rsidP="00872B9C">
            <w:pPr>
              <w:rPr>
                <w:rFonts w:eastAsia="Calibri" w:cs="Times New Roman"/>
                <w:color w:val="385623" w:themeColor="accent6" w:themeShade="80"/>
              </w:rPr>
            </w:pPr>
            <w:r w:rsidRPr="000D067E">
              <w:rPr>
                <w:rFonts w:eastAsia="Calibri" w:cs="Times New Roman"/>
                <w:color w:val="385623" w:themeColor="accent6" w:themeShade="80"/>
              </w:rPr>
              <w:t>Relative dominance, %</w:t>
            </w:r>
          </w:p>
        </w:tc>
      </w:tr>
      <w:tr w:rsidR="000D067E" w:rsidRPr="000D067E" w14:paraId="166A05E4" w14:textId="77777777" w:rsidTr="00B11D15">
        <w:trPr>
          <w:trHeight w:val="305"/>
        </w:trPr>
        <w:tc>
          <w:tcPr>
            <w:tcW w:w="1306" w:type="dxa"/>
            <w:tcBorders>
              <w:top w:val="single" w:sz="4" w:space="0" w:color="auto"/>
              <w:bottom w:val="single" w:sz="4" w:space="0" w:color="auto"/>
            </w:tcBorders>
          </w:tcPr>
          <w:p w14:paraId="3C1DB651" w14:textId="77777777" w:rsidR="00872B9C" w:rsidRPr="000D067E" w:rsidRDefault="00872B9C" w:rsidP="00872B9C">
            <w:pPr>
              <w:rPr>
                <w:rFonts w:eastAsia="Calibri" w:cs="Times New Roman"/>
                <w:color w:val="385623" w:themeColor="accent6" w:themeShade="80"/>
              </w:rPr>
            </w:pPr>
            <w:r w:rsidRPr="000D067E">
              <w:rPr>
                <w:rFonts w:eastAsia="Calibri" w:cs="Times New Roman"/>
                <w:color w:val="385623" w:themeColor="accent6" w:themeShade="80"/>
              </w:rPr>
              <w:t>Genus</w:t>
            </w:r>
          </w:p>
        </w:tc>
        <w:tc>
          <w:tcPr>
            <w:tcW w:w="1418" w:type="dxa"/>
            <w:tcBorders>
              <w:top w:val="single" w:sz="4" w:space="0" w:color="auto"/>
              <w:bottom w:val="single" w:sz="4" w:space="0" w:color="auto"/>
            </w:tcBorders>
          </w:tcPr>
          <w:p w14:paraId="5AE820E2" w14:textId="77777777" w:rsidR="00872B9C" w:rsidRPr="000D067E" w:rsidRDefault="00872B9C" w:rsidP="00872B9C">
            <w:pPr>
              <w:rPr>
                <w:rFonts w:eastAsia="Calibri" w:cs="Times New Roman"/>
                <w:color w:val="385623" w:themeColor="accent6" w:themeShade="80"/>
              </w:rPr>
            </w:pPr>
            <w:r w:rsidRPr="000D067E">
              <w:rPr>
                <w:rFonts w:eastAsia="Calibri" w:cs="Times New Roman"/>
                <w:color w:val="385623" w:themeColor="accent6" w:themeShade="80"/>
              </w:rPr>
              <w:t>Understory</w:t>
            </w:r>
          </w:p>
        </w:tc>
        <w:tc>
          <w:tcPr>
            <w:tcW w:w="992" w:type="dxa"/>
            <w:tcBorders>
              <w:top w:val="single" w:sz="4" w:space="0" w:color="auto"/>
              <w:bottom w:val="single" w:sz="4" w:space="0" w:color="auto"/>
            </w:tcBorders>
          </w:tcPr>
          <w:p w14:paraId="164267AE" w14:textId="77777777" w:rsidR="00872B9C" w:rsidRPr="000D067E" w:rsidRDefault="00872B9C" w:rsidP="00872B9C">
            <w:pPr>
              <w:rPr>
                <w:rFonts w:eastAsia="Calibri" w:cs="Times New Roman"/>
                <w:color w:val="385623" w:themeColor="accent6" w:themeShade="80"/>
              </w:rPr>
            </w:pPr>
            <w:r w:rsidRPr="000D067E">
              <w:rPr>
                <w:rFonts w:eastAsia="Calibri" w:cs="Times New Roman"/>
                <w:color w:val="385623" w:themeColor="accent6" w:themeShade="80"/>
              </w:rPr>
              <w:t>Canopy</w:t>
            </w:r>
          </w:p>
        </w:tc>
        <w:tc>
          <w:tcPr>
            <w:tcW w:w="1417" w:type="dxa"/>
            <w:tcBorders>
              <w:top w:val="single" w:sz="4" w:space="0" w:color="auto"/>
              <w:bottom w:val="single" w:sz="4" w:space="0" w:color="auto"/>
            </w:tcBorders>
          </w:tcPr>
          <w:p w14:paraId="0C902F11" w14:textId="77777777" w:rsidR="00872B9C" w:rsidRPr="000D067E" w:rsidRDefault="00872B9C" w:rsidP="00872B9C">
            <w:pPr>
              <w:rPr>
                <w:rFonts w:eastAsia="Calibri" w:cs="Times New Roman"/>
                <w:color w:val="385623" w:themeColor="accent6" w:themeShade="80"/>
              </w:rPr>
            </w:pPr>
            <w:r w:rsidRPr="000D067E">
              <w:rPr>
                <w:rFonts w:eastAsia="Calibri" w:cs="Times New Roman"/>
                <w:color w:val="385623" w:themeColor="accent6" w:themeShade="80"/>
              </w:rPr>
              <w:t>Understory</w:t>
            </w:r>
          </w:p>
        </w:tc>
        <w:tc>
          <w:tcPr>
            <w:tcW w:w="1084" w:type="dxa"/>
            <w:tcBorders>
              <w:top w:val="single" w:sz="4" w:space="0" w:color="auto"/>
              <w:bottom w:val="single" w:sz="4" w:space="0" w:color="auto"/>
            </w:tcBorders>
          </w:tcPr>
          <w:p w14:paraId="126A6324" w14:textId="77777777" w:rsidR="00872B9C" w:rsidRPr="000D067E" w:rsidRDefault="00872B9C" w:rsidP="00872B9C">
            <w:pPr>
              <w:rPr>
                <w:rFonts w:eastAsia="Calibri" w:cs="Times New Roman"/>
                <w:color w:val="385623" w:themeColor="accent6" w:themeShade="80"/>
              </w:rPr>
            </w:pPr>
            <w:r w:rsidRPr="000D067E">
              <w:rPr>
                <w:rFonts w:eastAsia="Calibri" w:cs="Times New Roman"/>
                <w:color w:val="385623" w:themeColor="accent6" w:themeShade="80"/>
              </w:rPr>
              <w:t>Canopy</w:t>
            </w:r>
          </w:p>
        </w:tc>
      </w:tr>
      <w:tr w:rsidR="000D067E" w:rsidRPr="000D067E" w14:paraId="4028D8EE" w14:textId="77777777" w:rsidTr="00B11D15">
        <w:trPr>
          <w:trHeight w:val="305"/>
        </w:trPr>
        <w:tc>
          <w:tcPr>
            <w:tcW w:w="1306" w:type="dxa"/>
            <w:tcBorders>
              <w:top w:val="single" w:sz="4" w:space="0" w:color="auto"/>
            </w:tcBorders>
          </w:tcPr>
          <w:p w14:paraId="7C70BCF0" w14:textId="77777777" w:rsidR="00872B9C" w:rsidRPr="000D067E" w:rsidRDefault="00872B9C" w:rsidP="00872B9C">
            <w:pPr>
              <w:rPr>
                <w:rFonts w:eastAsia="Calibri" w:cs="Times New Roman"/>
                <w:i/>
                <w:iCs/>
                <w:color w:val="385623" w:themeColor="accent6" w:themeShade="80"/>
              </w:rPr>
            </w:pPr>
            <w:r w:rsidRPr="000D067E">
              <w:rPr>
                <w:rFonts w:eastAsia="Calibri" w:cs="Times New Roman"/>
                <w:i/>
                <w:iCs/>
                <w:color w:val="385623" w:themeColor="accent6" w:themeShade="80"/>
              </w:rPr>
              <w:t>Acer</w:t>
            </w:r>
          </w:p>
        </w:tc>
        <w:tc>
          <w:tcPr>
            <w:tcW w:w="1418" w:type="dxa"/>
            <w:tcBorders>
              <w:top w:val="single" w:sz="4" w:space="0" w:color="auto"/>
            </w:tcBorders>
          </w:tcPr>
          <w:p w14:paraId="0C0D3D79" w14:textId="77777777" w:rsidR="00872B9C" w:rsidRPr="000D067E" w:rsidRDefault="00872B9C" w:rsidP="00872B9C">
            <w:pPr>
              <w:rPr>
                <w:rFonts w:eastAsia="Calibri" w:cs="Times New Roman"/>
                <w:color w:val="385623" w:themeColor="accent6" w:themeShade="80"/>
              </w:rPr>
            </w:pPr>
            <w:r w:rsidRPr="000D067E">
              <w:rPr>
                <w:rFonts w:eastAsia="Calibri" w:cs="Times New Roman"/>
                <w:color w:val="385623" w:themeColor="accent6" w:themeShade="80"/>
              </w:rPr>
              <w:t>10.5</w:t>
            </w:r>
          </w:p>
        </w:tc>
        <w:tc>
          <w:tcPr>
            <w:tcW w:w="992" w:type="dxa"/>
            <w:tcBorders>
              <w:top w:val="single" w:sz="4" w:space="0" w:color="auto"/>
            </w:tcBorders>
          </w:tcPr>
          <w:p w14:paraId="72FC0F37" w14:textId="77777777" w:rsidR="00872B9C" w:rsidRPr="000D067E" w:rsidRDefault="00872B9C" w:rsidP="00872B9C">
            <w:pPr>
              <w:rPr>
                <w:rFonts w:eastAsia="Calibri" w:cs="Times New Roman"/>
                <w:color w:val="385623" w:themeColor="accent6" w:themeShade="80"/>
              </w:rPr>
            </w:pPr>
            <w:r w:rsidRPr="000D067E">
              <w:rPr>
                <w:rFonts w:eastAsia="Calibri" w:cs="Times New Roman"/>
                <w:color w:val="385623" w:themeColor="accent6" w:themeShade="80"/>
              </w:rPr>
              <w:t>42.3</w:t>
            </w:r>
          </w:p>
        </w:tc>
        <w:tc>
          <w:tcPr>
            <w:tcW w:w="1417" w:type="dxa"/>
            <w:tcBorders>
              <w:top w:val="single" w:sz="4" w:space="0" w:color="auto"/>
            </w:tcBorders>
          </w:tcPr>
          <w:p w14:paraId="4AE09D07" w14:textId="77777777" w:rsidR="00872B9C" w:rsidRPr="000D067E" w:rsidRDefault="00872B9C" w:rsidP="00872B9C">
            <w:pPr>
              <w:rPr>
                <w:rFonts w:eastAsia="Calibri" w:cs="Times New Roman"/>
                <w:color w:val="385623" w:themeColor="accent6" w:themeShade="80"/>
              </w:rPr>
            </w:pPr>
            <w:r w:rsidRPr="000D067E">
              <w:rPr>
                <w:rFonts w:eastAsia="Calibri" w:cs="Times New Roman"/>
                <w:color w:val="385623" w:themeColor="accent6" w:themeShade="80"/>
              </w:rPr>
              <w:t>18.7</w:t>
            </w:r>
          </w:p>
        </w:tc>
        <w:tc>
          <w:tcPr>
            <w:tcW w:w="1084" w:type="dxa"/>
            <w:tcBorders>
              <w:top w:val="single" w:sz="4" w:space="0" w:color="auto"/>
            </w:tcBorders>
          </w:tcPr>
          <w:p w14:paraId="25F4ECB0" w14:textId="77777777" w:rsidR="00872B9C" w:rsidRPr="000D067E" w:rsidRDefault="00872B9C" w:rsidP="00872B9C">
            <w:pPr>
              <w:rPr>
                <w:rFonts w:eastAsia="Calibri" w:cs="Times New Roman"/>
                <w:color w:val="385623" w:themeColor="accent6" w:themeShade="80"/>
              </w:rPr>
            </w:pPr>
            <w:r w:rsidRPr="000D067E">
              <w:rPr>
                <w:rFonts w:eastAsia="Calibri" w:cs="Times New Roman"/>
                <w:color w:val="385623" w:themeColor="accent6" w:themeShade="80"/>
              </w:rPr>
              <w:t>63.5</w:t>
            </w:r>
          </w:p>
        </w:tc>
      </w:tr>
      <w:tr w:rsidR="000D067E" w:rsidRPr="000D067E" w14:paraId="61B2BD36" w14:textId="77777777" w:rsidTr="00B11D15">
        <w:trPr>
          <w:trHeight w:val="305"/>
        </w:trPr>
        <w:tc>
          <w:tcPr>
            <w:tcW w:w="1306" w:type="dxa"/>
          </w:tcPr>
          <w:p w14:paraId="7A16F6C1" w14:textId="77777777" w:rsidR="00872B9C" w:rsidRPr="000D067E" w:rsidRDefault="00872B9C" w:rsidP="00872B9C">
            <w:pPr>
              <w:rPr>
                <w:rFonts w:eastAsia="Calibri" w:cs="Times New Roman"/>
                <w:i/>
                <w:iCs/>
                <w:color w:val="385623" w:themeColor="accent6" w:themeShade="80"/>
              </w:rPr>
            </w:pPr>
            <w:r w:rsidRPr="000D067E">
              <w:rPr>
                <w:rFonts w:eastAsia="Calibri" w:cs="Times New Roman"/>
                <w:i/>
                <w:iCs/>
                <w:color w:val="385623" w:themeColor="accent6" w:themeShade="80"/>
              </w:rPr>
              <w:t>Betula</w:t>
            </w:r>
          </w:p>
        </w:tc>
        <w:tc>
          <w:tcPr>
            <w:tcW w:w="1418" w:type="dxa"/>
          </w:tcPr>
          <w:p w14:paraId="5E053137" w14:textId="77777777" w:rsidR="00872B9C" w:rsidRPr="000D067E" w:rsidRDefault="00872B9C" w:rsidP="00872B9C">
            <w:pPr>
              <w:rPr>
                <w:rFonts w:eastAsia="Calibri" w:cs="Times New Roman"/>
                <w:color w:val="385623" w:themeColor="accent6" w:themeShade="80"/>
              </w:rPr>
            </w:pPr>
            <w:r w:rsidRPr="000D067E">
              <w:rPr>
                <w:rFonts w:eastAsia="Calibri" w:cs="Times New Roman"/>
                <w:color w:val="385623" w:themeColor="accent6" w:themeShade="80"/>
              </w:rPr>
              <w:t>0.3</w:t>
            </w:r>
          </w:p>
        </w:tc>
        <w:tc>
          <w:tcPr>
            <w:tcW w:w="992" w:type="dxa"/>
          </w:tcPr>
          <w:p w14:paraId="083DE26D" w14:textId="77777777" w:rsidR="00872B9C" w:rsidRPr="000D067E" w:rsidRDefault="00872B9C" w:rsidP="00872B9C">
            <w:pPr>
              <w:rPr>
                <w:rFonts w:eastAsia="Calibri" w:cs="Times New Roman"/>
                <w:color w:val="385623" w:themeColor="accent6" w:themeShade="80"/>
              </w:rPr>
            </w:pPr>
            <w:r w:rsidRPr="000D067E">
              <w:rPr>
                <w:rFonts w:eastAsia="Calibri" w:cs="Times New Roman"/>
                <w:color w:val="385623" w:themeColor="accent6" w:themeShade="80"/>
              </w:rPr>
              <w:t>3.8</w:t>
            </w:r>
          </w:p>
        </w:tc>
        <w:tc>
          <w:tcPr>
            <w:tcW w:w="1417" w:type="dxa"/>
          </w:tcPr>
          <w:p w14:paraId="49242219" w14:textId="77777777" w:rsidR="00872B9C" w:rsidRPr="000D067E" w:rsidRDefault="00872B9C" w:rsidP="00872B9C">
            <w:pPr>
              <w:rPr>
                <w:rFonts w:eastAsia="Calibri" w:cs="Times New Roman"/>
                <w:color w:val="385623" w:themeColor="accent6" w:themeShade="80"/>
              </w:rPr>
            </w:pPr>
            <w:r w:rsidRPr="000D067E">
              <w:rPr>
                <w:rFonts w:eastAsia="Calibri" w:cs="Times New Roman"/>
                <w:color w:val="385623" w:themeColor="accent6" w:themeShade="80"/>
              </w:rPr>
              <w:t>0.7</w:t>
            </w:r>
          </w:p>
        </w:tc>
        <w:tc>
          <w:tcPr>
            <w:tcW w:w="1084" w:type="dxa"/>
          </w:tcPr>
          <w:p w14:paraId="0A3D0342" w14:textId="77777777" w:rsidR="00872B9C" w:rsidRPr="000D067E" w:rsidRDefault="00872B9C" w:rsidP="00872B9C">
            <w:pPr>
              <w:rPr>
                <w:rFonts w:eastAsia="Calibri" w:cs="Times New Roman"/>
                <w:color w:val="385623" w:themeColor="accent6" w:themeShade="80"/>
              </w:rPr>
            </w:pPr>
            <w:r w:rsidRPr="000D067E">
              <w:rPr>
                <w:rFonts w:eastAsia="Calibri" w:cs="Times New Roman"/>
                <w:color w:val="385623" w:themeColor="accent6" w:themeShade="80"/>
              </w:rPr>
              <w:t>2.3</w:t>
            </w:r>
          </w:p>
        </w:tc>
      </w:tr>
      <w:tr w:rsidR="000D067E" w:rsidRPr="000D067E" w14:paraId="2D403001" w14:textId="77777777" w:rsidTr="00B11D15">
        <w:trPr>
          <w:trHeight w:val="305"/>
        </w:trPr>
        <w:tc>
          <w:tcPr>
            <w:tcW w:w="1306" w:type="dxa"/>
          </w:tcPr>
          <w:p w14:paraId="2111B056" w14:textId="77777777" w:rsidR="00872B9C" w:rsidRPr="000D067E" w:rsidRDefault="00872B9C" w:rsidP="00872B9C">
            <w:pPr>
              <w:rPr>
                <w:rFonts w:eastAsia="Calibri" w:cs="Times New Roman"/>
                <w:i/>
                <w:iCs/>
                <w:color w:val="385623" w:themeColor="accent6" w:themeShade="80"/>
              </w:rPr>
            </w:pPr>
            <w:r w:rsidRPr="000D067E">
              <w:rPr>
                <w:rFonts w:eastAsia="Calibri" w:cs="Times New Roman"/>
                <w:i/>
                <w:iCs/>
                <w:color w:val="385623" w:themeColor="accent6" w:themeShade="80"/>
              </w:rPr>
              <w:t>Carpinus</w:t>
            </w:r>
          </w:p>
        </w:tc>
        <w:tc>
          <w:tcPr>
            <w:tcW w:w="1418" w:type="dxa"/>
          </w:tcPr>
          <w:p w14:paraId="3EA6A66A" w14:textId="77777777" w:rsidR="00872B9C" w:rsidRPr="000D067E" w:rsidRDefault="00872B9C" w:rsidP="00872B9C">
            <w:pPr>
              <w:rPr>
                <w:rFonts w:eastAsia="Calibri" w:cs="Times New Roman"/>
                <w:color w:val="385623" w:themeColor="accent6" w:themeShade="80"/>
              </w:rPr>
            </w:pPr>
            <w:r w:rsidRPr="000D067E">
              <w:rPr>
                <w:rFonts w:eastAsia="Calibri" w:cs="Times New Roman"/>
                <w:color w:val="385623" w:themeColor="accent6" w:themeShade="80"/>
              </w:rPr>
              <w:t>19.5</w:t>
            </w:r>
          </w:p>
        </w:tc>
        <w:tc>
          <w:tcPr>
            <w:tcW w:w="992" w:type="dxa"/>
          </w:tcPr>
          <w:p w14:paraId="1A4AFBD0" w14:textId="77777777" w:rsidR="00872B9C" w:rsidRPr="000D067E" w:rsidRDefault="00872B9C" w:rsidP="00872B9C">
            <w:pPr>
              <w:rPr>
                <w:rFonts w:eastAsia="Calibri" w:cs="Times New Roman"/>
                <w:color w:val="385623" w:themeColor="accent6" w:themeShade="80"/>
              </w:rPr>
            </w:pPr>
            <w:r w:rsidRPr="000D067E">
              <w:rPr>
                <w:rFonts w:eastAsia="Calibri" w:cs="Times New Roman"/>
                <w:color w:val="385623" w:themeColor="accent6" w:themeShade="80"/>
              </w:rPr>
              <w:t>2.7</w:t>
            </w:r>
          </w:p>
        </w:tc>
        <w:tc>
          <w:tcPr>
            <w:tcW w:w="1417" w:type="dxa"/>
          </w:tcPr>
          <w:p w14:paraId="49AB2318" w14:textId="77777777" w:rsidR="00872B9C" w:rsidRPr="000D067E" w:rsidRDefault="00872B9C" w:rsidP="00872B9C">
            <w:pPr>
              <w:rPr>
                <w:rFonts w:eastAsia="Calibri" w:cs="Times New Roman"/>
                <w:color w:val="385623" w:themeColor="accent6" w:themeShade="80"/>
              </w:rPr>
            </w:pPr>
            <w:r w:rsidRPr="000D067E">
              <w:rPr>
                <w:rFonts w:eastAsia="Calibri" w:cs="Times New Roman"/>
                <w:color w:val="385623" w:themeColor="accent6" w:themeShade="80"/>
              </w:rPr>
              <w:t>12.1</w:t>
            </w:r>
          </w:p>
        </w:tc>
        <w:tc>
          <w:tcPr>
            <w:tcW w:w="1084" w:type="dxa"/>
          </w:tcPr>
          <w:p w14:paraId="456E22F7" w14:textId="77777777" w:rsidR="00872B9C" w:rsidRPr="000D067E" w:rsidRDefault="00872B9C" w:rsidP="00872B9C">
            <w:pPr>
              <w:rPr>
                <w:rFonts w:eastAsia="Calibri" w:cs="Times New Roman"/>
                <w:color w:val="385623" w:themeColor="accent6" w:themeShade="80"/>
              </w:rPr>
            </w:pPr>
            <w:r w:rsidRPr="000D067E">
              <w:rPr>
                <w:rFonts w:eastAsia="Calibri" w:cs="Times New Roman"/>
                <w:color w:val="385623" w:themeColor="accent6" w:themeShade="80"/>
              </w:rPr>
              <w:t>0.3</w:t>
            </w:r>
          </w:p>
        </w:tc>
      </w:tr>
      <w:tr w:rsidR="000D067E" w:rsidRPr="000D067E" w14:paraId="6BE945E7" w14:textId="77777777" w:rsidTr="00B11D15">
        <w:trPr>
          <w:trHeight w:val="305"/>
        </w:trPr>
        <w:tc>
          <w:tcPr>
            <w:tcW w:w="1306" w:type="dxa"/>
          </w:tcPr>
          <w:p w14:paraId="127E5AC7" w14:textId="77777777" w:rsidR="00872B9C" w:rsidRPr="000D067E" w:rsidRDefault="00872B9C" w:rsidP="00872B9C">
            <w:pPr>
              <w:rPr>
                <w:rFonts w:eastAsia="Calibri" w:cs="Times New Roman"/>
                <w:i/>
                <w:iCs/>
                <w:color w:val="385623" w:themeColor="accent6" w:themeShade="80"/>
              </w:rPr>
            </w:pPr>
            <w:r w:rsidRPr="000D067E">
              <w:rPr>
                <w:rFonts w:eastAsia="Calibri" w:cs="Times New Roman"/>
                <w:i/>
                <w:iCs/>
                <w:color w:val="385623" w:themeColor="accent6" w:themeShade="80"/>
              </w:rPr>
              <w:t>Carya</w:t>
            </w:r>
          </w:p>
        </w:tc>
        <w:tc>
          <w:tcPr>
            <w:tcW w:w="1418" w:type="dxa"/>
          </w:tcPr>
          <w:p w14:paraId="146D318D" w14:textId="77777777" w:rsidR="00872B9C" w:rsidRPr="000D067E" w:rsidRDefault="00872B9C" w:rsidP="00872B9C">
            <w:pPr>
              <w:rPr>
                <w:rFonts w:eastAsia="Calibri" w:cs="Times New Roman"/>
                <w:color w:val="385623" w:themeColor="accent6" w:themeShade="80"/>
              </w:rPr>
            </w:pPr>
            <w:r w:rsidRPr="000D067E">
              <w:rPr>
                <w:rFonts w:eastAsia="Calibri" w:cs="Times New Roman"/>
                <w:color w:val="385623" w:themeColor="accent6" w:themeShade="80"/>
              </w:rPr>
              <w:t>0.5</w:t>
            </w:r>
          </w:p>
        </w:tc>
        <w:tc>
          <w:tcPr>
            <w:tcW w:w="992" w:type="dxa"/>
          </w:tcPr>
          <w:p w14:paraId="3C12BCF9" w14:textId="77777777" w:rsidR="00872B9C" w:rsidRPr="000D067E" w:rsidRDefault="00872B9C" w:rsidP="00872B9C">
            <w:pPr>
              <w:rPr>
                <w:rFonts w:eastAsia="Calibri" w:cs="Times New Roman"/>
                <w:color w:val="385623" w:themeColor="accent6" w:themeShade="80"/>
              </w:rPr>
            </w:pPr>
            <w:r w:rsidRPr="000D067E">
              <w:rPr>
                <w:rFonts w:eastAsia="Calibri" w:cs="Times New Roman"/>
                <w:color w:val="385623" w:themeColor="accent6" w:themeShade="80"/>
              </w:rPr>
              <w:t>0.6</w:t>
            </w:r>
          </w:p>
        </w:tc>
        <w:tc>
          <w:tcPr>
            <w:tcW w:w="1417" w:type="dxa"/>
          </w:tcPr>
          <w:p w14:paraId="35E872A0" w14:textId="77777777" w:rsidR="00872B9C" w:rsidRPr="000D067E" w:rsidRDefault="00872B9C" w:rsidP="00872B9C">
            <w:pPr>
              <w:rPr>
                <w:rFonts w:eastAsia="Calibri" w:cs="Times New Roman"/>
                <w:color w:val="385623" w:themeColor="accent6" w:themeShade="80"/>
              </w:rPr>
            </w:pPr>
            <w:r w:rsidRPr="000D067E">
              <w:rPr>
                <w:rFonts w:eastAsia="Calibri" w:cs="Times New Roman"/>
                <w:color w:val="385623" w:themeColor="accent6" w:themeShade="80"/>
              </w:rPr>
              <w:t>0.4</w:t>
            </w:r>
          </w:p>
        </w:tc>
        <w:tc>
          <w:tcPr>
            <w:tcW w:w="1084" w:type="dxa"/>
          </w:tcPr>
          <w:p w14:paraId="3182399F" w14:textId="77777777" w:rsidR="00872B9C" w:rsidRPr="000D067E" w:rsidRDefault="00872B9C" w:rsidP="00872B9C">
            <w:pPr>
              <w:rPr>
                <w:rFonts w:eastAsia="Calibri" w:cs="Times New Roman"/>
                <w:color w:val="385623" w:themeColor="accent6" w:themeShade="80"/>
              </w:rPr>
            </w:pPr>
            <w:r w:rsidRPr="000D067E">
              <w:rPr>
                <w:rFonts w:eastAsia="Calibri" w:cs="Times New Roman"/>
                <w:color w:val="385623" w:themeColor="accent6" w:themeShade="80"/>
              </w:rPr>
              <w:t>0.4</w:t>
            </w:r>
          </w:p>
        </w:tc>
      </w:tr>
      <w:tr w:rsidR="000D067E" w:rsidRPr="000D067E" w14:paraId="1BE4DF98" w14:textId="77777777" w:rsidTr="00B11D15">
        <w:trPr>
          <w:trHeight w:val="305"/>
        </w:trPr>
        <w:tc>
          <w:tcPr>
            <w:tcW w:w="1306" w:type="dxa"/>
          </w:tcPr>
          <w:p w14:paraId="6F2B9125" w14:textId="77777777" w:rsidR="00872B9C" w:rsidRPr="000D067E" w:rsidRDefault="00872B9C" w:rsidP="00872B9C">
            <w:pPr>
              <w:rPr>
                <w:rFonts w:eastAsia="Calibri" w:cs="Times New Roman"/>
                <w:i/>
                <w:iCs/>
                <w:color w:val="385623" w:themeColor="accent6" w:themeShade="80"/>
              </w:rPr>
            </w:pPr>
            <w:r w:rsidRPr="000D067E">
              <w:rPr>
                <w:rFonts w:eastAsia="Calibri" w:cs="Times New Roman"/>
                <w:i/>
                <w:iCs/>
                <w:color w:val="385623" w:themeColor="accent6" w:themeShade="80"/>
              </w:rPr>
              <w:t>Cornus</w:t>
            </w:r>
          </w:p>
        </w:tc>
        <w:tc>
          <w:tcPr>
            <w:tcW w:w="1418" w:type="dxa"/>
          </w:tcPr>
          <w:p w14:paraId="756C3DBC" w14:textId="77777777" w:rsidR="00872B9C" w:rsidRPr="000D067E" w:rsidRDefault="00872B9C" w:rsidP="00872B9C">
            <w:pPr>
              <w:rPr>
                <w:rFonts w:eastAsia="Calibri" w:cs="Times New Roman"/>
                <w:color w:val="385623" w:themeColor="accent6" w:themeShade="80"/>
              </w:rPr>
            </w:pPr>
            <w:r w:rsidRPr="000D067E">
              <w:rPr>
                <w:rFonts w:eastAsia="Calibri" w:cs="Times New Roman"/>
                <w:color w:val="385623" w:themeColor="accent6" w:themeShade="80"/>
              </w:rPr>
              <w:t>0.5</w:t>
            </w:r>
          </w:p>
        </w:tc>
        <w:tc>
          <w:tcPr>
            <w:tcW w:w="992" w:type="dxa"/>
          </w:tcPr>
          <w:p w14:paraId="54895AE5" w14:textId="77777777" w:rsidR="00872B9C" w:rsidRPr="000D067E" w:rsidRDefault="00872B9C" w:rsidP="00872B9C">
            <w:pPr>
              <w:rPr>
                <w:rFonts w:eastAsia="Calibri" w:cs="Times New Roman"/>
                <w:color w:val="385623" w:themeColor="accent6" w:themeShade="80"/>
              </w:rPr>
            </w:pPr>
            <w:r w:rsidRPr="000D067E">
              <w:rPr>
                <w:rFonts w:eastAsia="Calibri" w:cs="Times New Roman"/>
                <w:color w:val="385623" w:themeColor="accent6" w:themeShade="80"/>
              </w:rPr>
              <w:t>0</w:t>
            </w:r>
          </w:p>
        </w:tc>
        <w:tc>
          <w:tcPr>
            <w:tcW w:w="1417" w:type="dxa"/>
          </w:tcPr>
          <w:p w14:paraId="3470D7F0" w14:textId="77777777" w:rsidR="00872B9C" w:rsidRPr="000D067E" w:rsidRDefault="00872B9C" w:rsidP="00872B9C">
            <w:pPr>
              <w:rPr>
                <w:rFonts w:eastAsia="Calibri" w:cs="Times New Roman"/>
                <w:color w:val="385623" w:themeColor="accent6" w:themeShade="80"/>
              </w:rPr>
            </w:pPr>
            <w:r w:rsidRPr="000D067E">
              <w:rPr>
                <w:rFonts w:eastAsia="Calibri" w:cs="Times New Roman"/>
                <w:color w:val="385623" w:themeColor="accent6" w:themeShade="80"/>
              </w:rPr>
              <w:t>0.2</w:t>
            </w:r>
          </w:p>
        </w:tc>
        <w:tc>
          <w:tcPr>
            <w:tcW w:w="1084" w:type="dxa"/>
          </w:tcPr>
          <w:p w14:paraId="6818D65F" w14:textId="77777777" w:rsidR="00872B9C" w:rsidRPr="000D067E" w:rsidRDefault="00872B9C" w:rsidP="00872B9C">
            <w:pPr>
              <w:rPr>
                <w:rFonts w:eastAsia="Calibri" w:cs="Times New Roman"/>
                <w:color w:val="385623" w:themeColor="accent6" w:themeShade="80"/>
              </w:rPr>
            </w:pPr>
            <w:r w:rsidRPr="000D067E">
              <w:rPr>
                <w:rFonts w:eastAsia="Calibri" w:cs="Times New Roman"/>
                <w:color w:val="385623" w:themeColor="accent6" w:themeShade="80"/>
              </w:rPr>
              <w:t>0</w:t>
            </w:r>
          </w:p>
        </w:tc>
      </w:tr>
      <w:tr w:rsidR="000D067E" w:rsidRPr="000D067E" w14:paraId="572C4FFC" w14:textId="77777777" w:rsidTr="00B11D15">
        <w:trPr>
          <w:trHeight w:val="305"/>
        </w:trPr>
        <w:tc>
          <w:tcPr>
            <w:tcW w:w="1306" w:type="dxa"/>
          </w:tcPr>
          <w:p w14:paraId="36627EF8" w14:textId="77777777" w:rsidR="00872B9C" w:rsidRPr="000D067E" w:rsidRDefault="00872B9C" w:rsidP="00872B9C">
            <w:pPr>
              <w:rPr>
                <w:rFonts w:eastAsia="Calibri" w:cs="Times New Roman"/>
                <w:i/>
                <w:iCs/>
                <w:color w:val="385623" w:themeColor="accent6" w:themeShade="80"/>
              </w:rPr>
            </w:pPr>
            <w:r w:rsidRPr="000D067E">
              <w:rPr>
                <w:rFonts w:eastAsia="Calibri" w:cs="Times New Roman"/>
                <w:i/>
                <w:iCs/>
                <w:color w:val="385623" w:themeColor="accent6" w:themeShade="80"/>
              </w:rPr>
              <w:t>Fagus</w:t>
            </w:r>
          </w:p>
        </w:tc>
        <w:tc>
          <w:tcPr>
            <w:tcW w:w="1418" w:type="dxa"/>
          </w:tcPr>
          <w:p w14:paraId="7BADC522" w14:textId="77777777" w:rsidR="00872B9C" w:rsidRPr="000D067E" w:rsidRDefault="00872B9C" w:rsidP="00872B9C">
            <w:pPr>
              <w:rPr>
                <w:rFonts w:eastAsia="Calibri" w:cs="Times New Roman"/>
                <w:color w:val="385623" w:themeColor="accent6" w:themeShade="80"/>
              </w:rPr>
            </w:pPr>
            <w:r w:rsidRPr="000D067E">
              <w:rPr>
                <w:rFonts w:eastAsia="Calibri" w:cs="Times New Roman"/>
                <w:color w:val="385623" w:themeColor="accent6" w:themeShade="80"/>
              </w:rPr>
              <w:t>0.3</w:t>
            </w:r>
          </w:p>
        </w:tc>
        <w:tc>
          <w:tcPr>
            <w:tcW w:w="992" w:type="dxa"/>
          </w:tcPr>
          <w:p w14:paraId="5470AFC6" w14:textId="77777777" w:rsidR="00872B9C" w:rsidRPr="000D067E" w:rsidRDefault="00872B9C" w:rsidP="00872B9C">
            <w:pPr>
              <w:rPr>
                <w:rFonts w:eastAsia="Calibri" w:cs="Times New Roman"/>
                <w:color w:val="385623" w:themeColor="accent6" w:themeShade="80"/>
              </w:rPr>
            </w:pPr>
            <w:r w:rsidRPr="000D067E">
              <w:rPr>
                <w:rFonts w:eastAsia="Calibri" w:cs="Times New Roman"/>
                <w:color w:val="385623" w:themeColor="accent6" w:themeShade="80"/>
              </w:rPr>
              <w:t>0.5</w:t>
            </w:r>
          </w:p>
        </w:tc>
        <w:tc>
          <w:tcPr>
            <w:tcW w:w="1417" w:type="dxa"/>
          </w:tcPr>
          <w:p w14:paraId="021413AD" w14:textId="77777777" w:rsidR="00872B9C" w:rsidRPr="000D067E" w:rsidRDefault="00872B9C" w:rsidP="00872B9C">
            <w:pPr>
              <w:rPr>
                <w:rFonts w:eastAsia="Calibri" w:cs="Times New Roman"/>
                <w:color w:val="385623" w:themeColor="accent6" w:themeShade="80"/>
              </w:rPr>
            </w:pPr>
            <w:r w:rsidRPr="000D067E">
              <w:rPr>
                <w:rFonts w:eastAsia="Calibri" w:cs="Times New Roman"/>
                <w:color w:val="385623" w:themeColor="accent6" w:themeShade="80"/>
              </w:rPr>
              <w:t>0.6</w:t>
            </w:r>
          </w:p>
        </w:tc>
        <w:tc>
          <w:tcPr>
            <w:tcW w:w="1084" w:type="dxa"/>
          </w:tcPr>
          <w:p w14:paraId="57439808" w14:textId="77777777" w:rsidR="00872B9C" w:rsidRPr="000D067E" w:rsidRDefault="00872B9C" w:rsidP="00872B9C">
            <w:pPr>
              <w:rPr>
                <w:rFonts w:eastAsia="Calibri" w:cs="Times New Roman"/>
                <w:color w:val="385623" w:themeColor="accent6" w:themeShade="80"/>
              </w:rPr>
            </w:pPr>
            <w:r w:rsidRPr="000D067E">
              <w:rPr>
                <w:rFonts w:eastAsia="Calibri" w:cs="Times New Roman"/>
                <w:color w:val="385623" w:themeColor="accent6" w:themeShade="80"/>
              </w:rPr>
              <w:t>0.7</w:t>
            </w:r>
          </w:p>
        </w:tc>
      </w:tr>
      <w:tr w:rsidR="000D067E" w:rsidRPr="000D067E" w14:paraId="0306C259" w14:textId="77777777" w:rsidTr="00B11D15">
        <w:trPr>
          <w:trHeight w:val="305"/>
        </w:trPr>
        <w:tc>
          <w:tcPr>
            <w:tcW w:w="1306" w:type="dxa"/>
          </w:tcPr>
          <w:p w14:paraId="5A0568A9" w14:textId="77777777" w:rsidR="00872B9C" w:rsidRPr="000D067E" w:rsidRDefault="00872B9C" w:rsidP="00872B9C">
            <w:pPr>
              <w:rPr>
                <w:rFonts w:eastAsia="Calibri" w:cs="Times New Roman"/>
                <w:i/>
                <w:iCs/>
                <w:color w:val="385623" w:themeColor="accent6" w:themeShade="80"/>
              </w:rPr>
            </w:pPr>
            <w:r w:rsidRPr="000D067E">
              <w:rPr>
                <w:rFonts w:eastAsia="Calibri" w:cs="Times New Roman"/>
                <w:i/>
                <w:iCs/>
                <w:color w:val="385623" w:themeColor="accent6" w:themeShade="80"/>
              </w:rPr>
              <w:t>Frangula</w:t>
            </w:r>
          </w:p>
        </w:tc>
        <w:tc>
          <w:tcPr>
            <w:tcW w:w="1418" w:type="dxa"/>
          </w:tcPr>
          <w:p w14:paraId="1C8D0DBD" w14:textId="77777777" w:rsidR="00872B9C" w:rsidRPr="000D067E" w:rsidRDefault="00872B9C" w:rsidP="00872B9C">
            <w:pPr>
              <w:rPr>
                <w:rFonts w:eastAsia="Calibri" w:cs="Times New Roman"/>
                <w:color w:val="385623" w:themeColor="accent6" w:themeShade="80"/>
              </w:rPr>
            </w:pPr>
            <w:r w:rsidRPr="000D067E">
              <w:rPr>
                <w:rFonts w:eastAsia="Calibri" w:cs="Times New Roman"/>
                <w:color w:val="385623" w:themeColor="accent6" w:themeShade="80"/>
              </w:rPr>
              <w:t>7.5</w:t>
            </w:r>
          </w:p>
        </w:tc>
        <w:tc>
          <w:tcPr>
            <w:tcW w:w="992" w:type="dxa"/>
          </w:tcPr>
          <w:p w14:paraId="6A54C62D" w14:textId="77777777" w:rsidR="00872B9C" w:rsidRPr="000D067E" w:rsidRDefault="00872B9C" w:rsidP="00872B9C">
            <w:pPr>
              <w:rPr>
                <w:rFonts w:eastAsia="Calibri" w:cs="Times New Roman"/>
                <w:color w:val="385623" w:themeColor="accent6" w:themeShade="80"/>
              </w:rPr>
            </w:pPr>
            <w:r w:rsidRPr="000D067E">
              <w:rPr>
                <w:rFonts w:eastAsia="Calibri" w:cs="Times New Roman"/>
                <w:color w:val="385623" w:themeColor="accent6" w:themeShade="80"/>
              </w:rPr>
              <w:t>0.1</w:t>
            </w:r>
          </w:p>
        </w:tc>
        <w:tc>
          <w:tcPr>
            <w:tcW w:w="1417" w:type="dxa"/>
          </w:tcPr>
          <w:p w14:paraId="5143A73B" w14:textId="77777777" w:rsidR="00872B9C" w:rsidRPr="000D067E" w:rsidRDefault="00872B9C" w:rsidP="00872B9C">
            <w:pPr>
              <w:rPr>
                <w:rFonts w:eastAsia="Calibri" w:cs="Times New Roman"/>
                <w:color w:val="385623" w:themeColor="accent6" w:themeShade="80"/>
              </w:rPr>
            </w:pPr>
            <w:r w:rsidRPr="000D067E">
              <w:rPr>
                <w:rFonts w:eastAsia="Calibri" w:cs="Times New Roman"/>
                <w:color w:val="385623" w:themeColor="accent6" w:themeShade="80"/>
              </w:rPr>
              <w:t>3.7</w:t>
            </w:r>
          </w:p>
        </w:tc>
        <w:tc>
          <w:tcPr>
            <w:tcW w:w="1084" w:type="dxa"/>
          </w:tcPr>
          <w:p w14:paraId="2B735814" w14:textId="77777777" w:rsidR="00872B9C" w:rsidRPr="000D067E" w:rsidRDefault="00872B9C" w:rsidP="00872B9C">
            <w:pPr>
              <w:rPr>
                <w:rFonts w:eastAsia="Calibri" w:cs="Times New Roman"/>
                <w:color w:val="385623" w:themeColor="accent6" w:themeShade="80"/>
              </w:rPr>
            </w:pPr>
            <w:r w:rsidRPr="000D067E">
              <w:rPr>
                <w:rFonts w:eastAsia="Calibri" w:cs="Times New Roman"/>
                <w:color w:val="385623" w:themeColor="accent6" w:themeShade="80"/>
              </w:rPr>
              <w:t>0</w:t>
            </w:r>
          </w:p>
        </w:tc>
      </w:tr>
      <w:tr w:rsidR="000D067E" w:rsidRPr="000D067E" w14:paraId="428387A3" w14:textId="77777777" w:rsidTr="00B11D15">
        <w:trPr>
          <w:trHeight w:val="305"/>
        </w:trPr>
        <w:tc>
          <w:tcPr>
            <w:tcW w:w="1306" w:type="dxa"/>
          </w:tcPr>
          <w:p w14:paraId="355A83F5" w14:textId="77777777" w:rsidR="00872B9C" w:rsidRPr="000D067E" w:rsidRDefault="00872B9C" w:rsidP="00872B9C">
            <w:pPr>
              <w:rPr>
                <w:rFonts w:eastAsia="Calibri" w:cs="Times New Roman"/>
                <w:i/>
                <w:iCs/>
                <w:color w:val="385623" w:themeColor="accent6" w:themeShade="80"/>
              </w:rPr>
            </w:pPr>
            <w:r w:rsidRPr="000D067E">
              <w:rPr>
                <w:rFonts w:eastAsia="Calibri" w:cs="Times New Roman"/>
                <w:i/>
                <w:iCs/>
                <w:color w:val="385623" w:themeColor="accent6" w:themeShade="80"/>
              </w:rPr>
              <w:t>Fraxinus</w:t>
            </w:r>
          </w:p>
        </w:tc>
        <w:tc>
          <w:tcPr>
            <w:tcW w:w="1418" w:type="dxa"/>
          </w:tcPr>
          <w:p w14:paraId="6C852D9D" w14:textId="77777777" w:rsidR="00872B9C" w:rsidRPr="000D067E" w:rsidRDefault="00872B9C" w:rsidP="00872B9C">
            <w:pPr>
              <w:rPr>
                <w:rFonts w:eastAsia="Calibri" w:cs="Times New Roman"/>
                <w:color w:val="385623" w:themeColor="accent6" w:themeShade="80"/>
              </w:rPr>
            </w:pPr>
            <w:r w:rsidRPr="000D067E">
              <w:rPr>
                <w:rFonts w:eastAsia="Calibri" w:cs="Times New Roman"/>
                <w:color w:val="385623" w:themeColor="accent6" w:themeShade="80"/>
              </w:rPr>
              <w:t>38.1</w:t>
            </w:r>
          </w:p>
        </w:tc>
        <w:tc>
          <w:tcPr>
            <w:tcW w:w="992" w:type="dxa"/>
          </w:tcPr>
          <w:p w14:paraId="4C33C82F" w14:textId="77777777" w:rsidR="00872B9C" w:rsidRPr="000D067E" w:rsidRDefault="00872B9C" w:rsidP="00872B9C">
            <w:pPr>
              <w:rPr>
                <w:rFonts w:eastAsia="Calibri" w:cs="Times New Roman"/>
                <w:color w:val="385623" w:themeColor="accent6" w:themeShade="80"/>
              </w:rPr>
            </w:pPr>
            <w:r w:rsidRPr="000D067E">
              <w:rPr>
                <w:rFonts w:eastAsia="Calibri" w:cs="Times New Roman"/>
                <w:color w:val="385623" w:themeColor="accent6" w:themeShade="80"/>
              </w:rPr>
              <w:t>0</w:t>
            </w:r>
          </w:p>
        </w:tc>
        <w:tc>
          <w:tcPr>
            <w:tcW w:w="1417" w:type="dxa"/>
          </w:tcPr>
          <w:p w14:paraId="79939F7E" w14:textId="77777777" w:rsidR="00872B9C" w:rsidRPr="000D067E" w:rsidRDefault="00872B9C" w:rsidP="00872B9C">
            <w:pPr>
              <w:rPr>
                <w:rFonts w:eastAsia="Calibri" w:cs="Times New Roman"/>
                <w:color w:val="385623" w:themeColor="accent6" w:themeShade="80"/>
              </w:rPr>
            </w:pPr>
            <w:r w:rsidRPr="000D067E">
              <w:rPr>
                <w:rFonts w:eastAsia="Calibri" w:cs="Times New Roman"/>
                <w:color w:val="385623" w:themeColor="accent6" w:themeShade="80"/>
              </w:rPr>
              <w:t>28.8</w:t>
            </w:r>
          </w:p>
        </w:tc>
        <w:tc>
          <w:tcPr>
            <w:tcW w:w="1084" w:type="dxa"/>
          </w:tcPr>
          <w:p w14:paraId="2F5A9E9C" w14:textId="77777777" w:rsidR="00872B9C" w:rsidRPr="000D067E" w:rsidRDefault="00872B9C" w:rsidP="00872B9C">
            <w:pPr>
              <w:rPr>
                <w:rFonts w:eastAsia="Calibri" w:cs="Times New Roman"/>
                <w:color w:val="385623" w:themeColor="accent6" w:themeShade="80"/>
              </w:rPr>
            </w:pPr>
            <w:r w:rsidRPr="000D067E">
              <w:rPr>
                <w:rFonts w:eastAsia="Calibri" w:cs="Times New Roman"/>
                <w:color w:val="385623" w:themeColor="accent6" w:themeShade="80"/>
              </w:rPr>
              <w:t>0</w:t>
            </w:r>
          </w:p>
        </w:tc>
      </w:tr>
      <w:tr w:rsidR="000D067E" w:rsidRPr="000D067E" w14:paraId="463DF1C2" w14:textId="77777777" w:rsidTr="00B11D15">
        <w:trPr>
          <w:trHeight w:val="305"/>
        </w:trPr>
        <w:tc>
          <w:tcPr>
            <w:tcW w:w="1306" w:type="dxa"/>
          </w:tcPr>
          <w:p w14:paraId="4AF73E33" w14:textId="77777777" w:rsidR="00872B9C" w:rsidRPr="000D067E" w:rsidRDefault="00872B9C" w:rsidP="00872B9C">
            <w:pPr>
              <w:rPr>
                <w:rFonts w:eastAsia="Calibri" w:cs="Times New Roman"/>
                <w:i/>
                <w:iCs/>
                <w:color w:val="385623" w:themeColor="accent6" w:themeShade="80"/>
              </w:rPr>
            </w:pPr>
            <w:r w:rsidRPr="000D067E">
              <w:rPr>
                <w:rFonts w:eastAsia="Calibri" w:cs="Times New Roman"/>
                <w:i/>
                <w:iCs/>
                <w:color w:val="385623" w:themeColor="accent6" w:themeShade="80"/>
              </w:rPr>
              <w:t>Juniperus</w:t>
            </w:r>
          </w:p>
        </w:tc>
        <w:tc>
          <w:tcPr>
            <w:tcW w:w="1418" w:type="dxa"/>
          </w:tcPr>
          <w:p w14:paraId="0A19F708" w14:textId="77777777" w:rsidR="00872B9C" w:rsidRPr="000D067E" w:rsidRDefault="00872B9C" w:rsidP="00872B9C">
            <w:pPr>
              <w:rPr>
                <w:rFonts w:eastAsia="Calibri" w:cs="Times New Roman"/>
                <w:color w:val="385623" w:themeColor="accent6" w:themeShade="80"/>
              </w:rPr>
            </w:pPr>
            <w:r w:rsidRPr="000D067E">
              <w:rPr>
                <w:rFonts w:eastAsia="Calibri" w:cs="Times New Roman"/>
                <w:color w:val="385623" w:themeColor="accent6" w:themeShade="80"/>
              </w:rPr>
              <w:t>0</w:t>
            </w:r>
          </w:p>
        </w:tc>
        <w:tc>
          <w:tcPr>
            <w:tcW w:w="992" w:type="dxa"/>
          </w:tcPr>
          <w:p w14:paraId="2126B2D8" w14:textId="77777777" w:rsidR="00872B9C" w:rsidRPr="000D067E" w:rsidRDefault="00872B9C" w:rsidP="00872B9C">
            <w:pPr>
              <w:rPr>
                <w:rFonts w:eastAsia="Calibri" w:cs="Times New Roman"/>
                <w:color w:val="385623" w:themeColor="accent6" w:themeShade="80"/>
              </w:rPr>
            </w:pPr>
            <w:r w:rsidRPr="000D067E">
              <w:rPr>
                <w:rFonts w:eastAsia="Calibri" w:cs="Times New Roman"/>
                <w:color w:val="385623" w:themeColor="accent6" w:themeShade="80"/>
              </w:rPr>
              <w:t>0.1</w:t>
            </w:r>
          </w:p>
        </w:tc>
        <w:tc>
          <w:tcPr>
            <w:tcW w:w="1417" w:type="dxa"/>
          </w:tcPr>
          <w:p w14:paraId="64A7C023" w14:textId="77777777" w:rsidR="00872B9C" w:rsidRPr="000D067E" w:rsidRDefault="00872B9C" w:rsidP="00872B9C">
            <w:pPr>
              <w:rPr>
                <w:rFonts w:eastAsia="Calibri" w:cs="Times New Roman"/>
                <w:color w:val="385623" w:themeColor="accent6" w:themeShade="80"/>
              </w:rPr>
            </w:pPr>
            <w:r w:rsidRPr="000D067E">
              <w:rPr>
                <w:rFonts w:eastAsia="Calibri" w:cs="Times New Roman"/>
                <w:color w:val="385623" w:themeColor="accent6" w:themeShade="80"/>
              </w:rPr>
              <w:t>0</w:t>
            </w:r>
          </w:p>
        </w:tc>
        <w:tc>
          <w:tcPr>
            <w:tcW w:w="1084" w:type="dxa"/>
          </w:tcPr>
          <w:p w14:paraId="1282FD59" w14:textId="77777777" w:rsidR="00872B9C" w:rsidRPr="000D067E" w:rsidRDefault="00872B9C" w:rsidP="00872B9C">
            <w:pPr>
              <w:rPr>
                <w:rFonts w:eastAsia="Calibri" w:cs="Times New Roman"/>
                <w:color w:val="385623" w:themeColor="accent6" w:themeShade="80"/>
              </w:rPr>
            </w:pPr>
            <w:r w:rsidRPr="000D067E">
              <w:rPr>
                <w:rFonts w:eastAsia="Calibri" w:cs="Times New Roman"/>
                <w:color w:val="385623" w:themeColor="accent6" w:themeShade="80"/>
              </w:rPr>
              <w:t>0</w:t>
            </w:r>
          </w:p>
        </w:tc>
      </w:tr>
      <w:tr w:rsidR="000D067E" w:rsidRPr="000D067E" w14:paraId="3B906C4C" w14:textId="77777777" w:rsidTr="00B11D15">
        <w:trPr>
          <w:trHeight w:val="305"/>
        </w:trPr>
        <w:tc>
          <w:tcPr>
            <w:tcW w:w="1306" w:type="dxa"/>
          </w:tcPr>
          <w:p w14:paraId="517082AE" w14:textId="77777777" w:rsidR="00872B9C" w:rsidRPr="000D067E" w:rsidRDefault="00872B9C" w:rsidP="00872B9C">
            <w:pPr>
              <w:rPr>
                <w:rFonts w:eastAsia="Calibri" w:cs="Times New Roman"/>
                <w:i/>
                <w:iCs/>
                <w:color w:val="385623" w:themeColor="accent6" w:themeShade="80"/>
              </w:rPr>
            </w:pPr>
            <w:r w:rsidRPr="000D067E">
              <w:rPr>
                <w:rFonts w:eastAsia="Calibri" w:cs="Times New Roman"/>
                <w:i/>
                <w:iCs/>
                <w:color w:val="385623" w:themeColor="accent6" w:themeShade="80"/>
              </w:rPr>
              <w:t>Larix</w:t>
            </w:r>
          </w:p>
        </w:tc>
        <w:tc>
          <w:tcPr>
            <w:tcW w:w="1418" w:type="dxa"/>
          </w:tcPr>
          <w:p w14:paraId="645239EE" w14:textId="77777777" w:rsidR="00872B9C" w:rsidRPr="000D067E" w:rsidRDefault="00872B9C" w:rsidP="00872B9C">
            <w:pPr>
              <w:rPr>
                <w:rFonts w:eastAsia="Calibri" w:cs="Times New Roman"/>
                <w:color w:val="385623" w:themeColor="accent6" w:themeShade="80"/>
              </w:rPr>
            </w:pPr>
            <w:r w:rsidRPr="000D067E">
              <w:rPr>
                <w:rFonts w:eastAsia="Calibri" w:cs="Times New Roman"/>
                <w:color w:val="385623" w:themeColor="accent6" w:themeShade="80"/>
              </w:rPr>
              <w:t>0.9</w:t>
            </w:r>
          </w:p>
        </w:tc>
        <w:tc>
          <w:tcPr>
            <w:tcW w:w="992" w:type="dxa"/>
          </w:tcPr>
          <w:p w14:paraId="41854ECE" w14:textId="77777777" w:rsidR="00872B9C" w:rsidRPr="000D067E" w:rsidRDefault="00872B9C" w:rsidP="00872B9C">
            <w:pPr>
              <w:rPr>
                <w:rFonts w:eastAsia="Calibri" w:cs="Times New Roman"/>
                <w:color w:val="385623" w:themeColor="accent6" w:themeShade="80"/>
              </w:rPr>
            </w:pPr>
            <w:r w:rsidRPr="000D067E">
              <w:rPr>
                <w:rFonts w:eastAsia="Calibri" w:cs="Times New Roman"/>
                <w:color w:val="385623" w:themeColor="accent6" w:themeShade="80"/>
              </w:rPr>
              <w:t>5.8</w:t>
            </w:r>
          </w:p>
        </w:tc>
        <w:tc>
          <w:tcPr>
            <w:tcW w:w="1417" w:type="dxa"/>
          </w:tcPr>
          <w:p w14:paraId="322D0B87" w14:textId="77777777" w:rsidR="00872B9C" w:rsidRPr="000D067E" w:rsidRDefault="00872B9C" w:rsidP="00872B9C">
            <w:pPr>
              <w:rPr>
                <w:rFonts w:eastAsia="Calibri" w:cs="Times New Roman"/>
                <w:color w:val="385623" w:themeColor="accent6" w:themeShade="80"/>
              </w:rPr>
            </w:pPr>
            <w:r w:rsidRPr="000D067E">
              <w:rPr>
                <w:rFonts w:eastAsia="Calibri" w:cs="Times New Roman"/>
                <w:color w:val="385623" w:themeColor="accent6" w:themeShade="80"/>
              </w:rPr>
              <w:t>0.8</w:t>
            </w:r>
          </w:p>
        </w:tc>
        <w:tc>
          <w:tcPr>
            <w:tcW w:w="1084" w:type="dxa"/>
          </w:tcPr>
          <w:p w14:paraId="052019F5" w14:textId="77777777" w:rsidR="00872B9C" w:rsidRPr="000D067E" w:rsidRDefault="00872B9C" w:rsidP="00872B9C">
            <w:pPr>
              <w:rPr>
                <w:rFonts w:eastAsia="Calibri" w:cs="Times New Roman"/>
                <w:color w:val="385623" w:themeColor="accent6" w:themeShade="80"/>
              </w:rPr>
            </w:pPr>
            <w:r w:rsidRPr="000D067E">
              <w:rPr>
                <w:rFonts w:eastAsia="Calibri" w:cs="Times New Roman"/>
                <w:color w:val="385623" w:themeColor="accent6" w:themeShade="80"/>
              </w:rPr>
              <w:t>2.3</w:t>
            </w:r>
          </w:p>
        </w:tc>
      </w:tr>
      <w:tr w:rsidR="000D067E" w:rsidRPr="000D067E" w14:paraId="0EAD23AA" w14:textId="77777777" w:rsidTr="00B11D15">
        <w:trPr>
          <w:trHeight w:val="305"/>
        </w:trPr>
        <w:tc>
          <w:tcPr>
            <w:tcW w:w="1306" w:type="dxa"/>
          </w:tcPr>
          <w:p w14:paraId="2E978477" w14:textId="77777777" w:rsidR="00872B9C" w:rsidRPr="000D067E" w:rsidRDefault="00872B9C" w:rsidP="00872B9C">
            <w:pPr>
              <w:rPr>
                <w:rFonts w:eastAsia="Calibri" w:cs="Times New Roman"/>
                <w:i/>
                <w:iCs/>
                <w:color w:val="385623" w:themeColor="accent6" w:themeShade="80"/>
              </w:rPr>
            </w:pPr>
            <w:r w:rsidRPr="000D067E">
              <w:rPr>
                <w:rFonts w:eastAsia="Calibri" w:cs="Times New Roman"/>
                <w:i/>
                <w:iCs/>
                <w:color w:val="385623" w:themeColor="accent6" w:themeShade="80"/>
              </w:rPr>
              <w:t>Ostrya</w:t>
            </w:r>
          </w:p>
        </w:tc>
        <w:tc>
          <w:tcPr>
            <w:tcW w:w="1418" w:type="dxa"/>
          </w:tcPr>
          <w:p w14:paraId="05C18F71" w14:textId="77777777" w:rsidR="00872B9C" w:rsidRPr="000D067E" w:rsidRDefault="00872B9C" w:rsidP="00872B9C">
            <w:pPr>
              <w:rPr>
                <w:rFonts w:eastAsia="Calibri" w:cs="Times New Roman"/>
                <w:color w:val="385623" w:themeColor="accent6" w:themeShade="80"/>
              </w:rPr>
            </w:pPr>
            <w:r w:rsidRPr="000D067E">
              <w:rPr>
                <w:rFonts w:eastAsia="Calibri" w:cs="Times New Roman"/>
                <w:color w:val="385623" w:themeColor="accent6" w:themeShade="80"/>
              </w:rPr>
              <w:t>0.9</w:t>
            </w:r>
          </w:p>
        </w:tc>
        <w:tc>
          <w:tcPr>
            <w:tcW w:w="992" w:type="dxa"/>
          </w:tcPr>
          <w:p w14:paraId="6DA89D18" w14:textId="77777777" w:rsidR="00872B9C" w:rsidRPr="000D067E" w:rsidRDefault="00872B9C" w:rsidP="00872B9C">
            <w:pPr>
              <w:rPr>
                <w:rFonts w:eastAsia="Calibri" w:cs="Times New Roman"/>
                <w:color w:val="385623" w:themeColor="accent6" w:themeShade="80"/>
              </w:rPr>
            </w:pPr>
            <w:r w:rsidRPr="000D067E">
              <w:rPr>
                <w:rFonts w:eastAsia="Calibri" w:cs="Times New Roman"/>
                <w:color w:val="385623" w:themeColor="accent6" w:themeShade="80"/>
              </w:rPr>
              <w:t>0.4</w:t>
            </w:r>
          </w:p>
        </w:tc>
        <w:tc>
          <w:tcPr>
            <w:tcW w:w="1417" w:type="dxa"/>
          </w:tcPr>
          <w:p w14:paraId="789F80A6" w14:textId="77777777" w:rsidR="00872B9C" w:rsidRPr="000D067E" w:rsidRDefault="00872B9C" w:rsidP="00872B9C">
            <w:pPr>
              <w:rPr>
                <w:rFonts w:eastAsia="Calibri" w:cs="Times New Roman"/>
                <w:color w:val="385623" w:themeColor="accent6" w:themeShade="80"/>
              </w:rPr>
            </w:pPr>
            <w:r w:rsidRPr="000D067E">
              <w:rPr>
                <w:rFonts w:eastAsia="Calibri" w:cs="Times New Roman"/>
                <w:color w:val="385623" w:themeColor="accent6" w:themeShade="80"/>
              </w:rPr>
              <w:t>0.7</w:t>
            </w:r>
          </w:p>
        </w:tc>
        <w:tc>
          <w:tcPr>
            <w:tcW w:w="1084" w:type="dxa"/>
          </w:tcPr>
          <w:p w14:paraId="1A1765E8" w14:textId="77777777" w:rsidR="00872B9C" w:rsidRPr="000D067E" w:rsidRDefault="00872B9C" w:rsidP="00872B9C">
            <w:pPr>
              <w:rPr>
                <w:rFonts w:eastAsia="Calibri" w:cs="Times New Roman"/>
                <w:color w:val="385623" w:themeColor="accent6" w:themeShade="80"/>
              </w:rPr>
            </w:pPr>
            <w:r w:rsidRPr="000D067E">
              <w:rPr>
                <w:rFonts w:eastAsia="Calibri" w:cs="Times New Roman"/>
                <w:color w:val="385623" w:themeColor="accent6" w:themeShade="80"/>
              </w:rPr>
              <w:t>0.1</w:t>
            </w:r>
          </w:p>
        </w:tc>
      </w:tr>
      <w:tr w:rsidR="000D067E" w:rsidRPr="000D067E" w14:paraId="5F2098B0" w14:textId="77777777" w:rsidTr="00B11D15">
        <w:trPr>
          <w:trHeight w:val="305"/>
        </w:trPr>
        <w:tc>
          <w:tcPr>
            <w:tcW w:w="1306" w:type="dxa"/>
          </w:tcPr>
          <w:p w14:paraId="233DF4F2" w14:textId="77777777" w:rsidR="00872B9C" w:rsidRPr="000D067E" w:rsidRDefault="00872B9C" w:rsidP="00872B9C">
            <w:pPr>
              <w:rPr>
                <w:rFonts w:eastAsia="Calibri" w:cs="Times New Roman"/>
                <w:i/>
                <w:iCs/>
                <w:color w:val="385623" w:themeColor="accent6" w:themeShade="80"/>
              </w:rPr>
            </w:pPr>
            <w:r w:rsidRPr="000D067E">
              <w:rPr>
                <w:rFonts w:eastAsia="Calibri" w:cs="Times New Roman"/>
                <w:i/>
                <w:iCs/>
                <w:color w:val="385623" w:themeColor="accent6" w:themeShade="80"/>
              </w:rPr>
              <w:t>Populus</w:t>
            </w:r>
          </w:p>
        </w:tc>
        <w:tc>
          <w:tcPr>
            <w:tcW w:w="1418" w:type="dxa"/>
          </w:tcPr>
          <w:p w14:paraId="1AEAA6A2" w14:textId="77777777" w:rsidR="00872B9C" w:rsidRPr="000D067E" w:rsidRDefault="00872B9C" w:rsidP="00872B9C">
            <w:pPr>
              <w:rPr>
                <w:rFonts w:eastAsia="Calibri" w:cs="Times New Roman"/>
                <w:color w:val="385623" w:themeColor="accent6" w:themeShade="80"/>
              </w:rPr>
            </w:pPr>
            <w:r w:rsidRPr="000D067E">
              <w:rPr>
                <w:rFonts w:eastAsia="Calibri" w:cs="Times New Roman"/>
                <w:color w:val="385623" w:themeColor="accent6" w:themeShade="80"/>
              </w:rPr>
              <w:t>0</w:t>
            </w:r>
          </w:p>
        </w:tc>
        <w:tc>
          <w:tcPr>
            <w:tcW w:w="992" w:type="dxa"/>
          </w:tcPr>
          <w:p w14:paraId="3707499A" w14:textId="77777777" w:rsidR="00872B9C" w:rsidRPr="000D067E" w:rsidRDefault="00872B9C" w:rsidP="00872B9C">
            <w:pPr>
              <w:rPr>
                <w:rFonts w:eastAsia="Calibri" w:cs="Times New Roman"/>
                <w:color w:val="385623" w:themeColor="accent6" w:themeShade="80"/>
              </w:rPr>
            </w:pPr>
            <w:r w:rsidRPr="000D067E">
              <w:rPr>
                <w:rFonts w:eastAsia="Calibri" w:cs="Times New Roman"/>
                <w:color w:val="385623" w:themeColor="accent6" w:themeShade="80"/>
              </w:rPr>
              <w:t>1.2</w:t>
            </w:r>
          </w:p>
        </w:tc>
        <w:tc>
          <w:tcPr>
            <w:tcW w:w="1417" w:type="dxa"/>
          </w:tcPr>
          <w:p w14:paraId="2D9F6DFE" w14:textId="77777777" w:rsidR="00872B9C" w:rsidRPr="000D067E" w:rsidRDefault="00872B9C" w:rsidP="00872B9C">
            <w:pPr>
              <w:rPr>
                <w:rFonts w:eastAsia="Calibri" w:cs="Times New Roman"/>
                <w:color w:val="385623" w:themeColor="accent6" w:themeShade="80"/>
              </w:rPr>
            </w:pPr>
            <w:r w:rsidRPr="000D067E">
              <w:rPr>
                <w:rFonts w:eastAsia="Calibri" w:cs="Times New Roman"/>
                <w:color w:val="385623" w:themeColor="accent6" w:themeShade="80"/>
              </w:rPr>
              <w:t>0</w:t>
            </w:r>
          </w:p>
        </w:tc>
        <w:tc>
          <w:tcPr>
            <w:tcW w:w="1084" w:type="dxa"/>
          </w:tcPr>
          <w:p w14:paraId="584B62F8" w14:textId="77777777" w:rsidR="00872B9C" w:rsidRPr="000D067E" w:rsidRDefault="00872B9C" w:rsidP="00872B9C">
            <w:pPr>
              <w:rPr>
                <w:rFonts w:eastAsia="Calibri" w:cs="Times New Roman"/>
                <w:color w:val="385623" w:themeColor="accent6" w:themeShade="80"/>
              </w:rPr>
            </w:pPr>
            <w:r w:rsidRPr="000D067E">
              <w:rPr>
                <w:rFonts w:eastAsia="Calibri" w:cs="Times New Roman"/>
                <w:color w:val="385623" w:themeColor="accent6" w:themeShade="80"/>
              </w:rPr>
              <w:t>4.6</w:t>
            </w:r>
          </w:p>
        </w:tc>
      </w:tr>
      <w:tr w:rsidR="000D067E" w:rsidRPr="000D067E" w14:paraId="262ECCF0" w14:textId="77777777" w:rsidTr="00B11D15">
        <w:trPr>
          <w:trHeight w:val="305"/>
        </w:trPr>
        <w:tc>
          <w:tcPr>
            <w:tcW w:w="1306" w:type="dxa"/>
          </w:tcPr>
          <w:p w14:paraId="008E748E" w14:textId="77777777" w:rsidR="00872B9C" w:rsidRPr="000D067E" w:rsidRDefault="00872B9C" w:rsidP="00872B9C">
            <w:pPr>
              <w:rPr>
                <w:rFonts w:eastAsia="Calibri" w:cs="Times New Roman"/>
                <w:i/>
                <w:iCs/>
                <w:color w:val="385623" w:themeColor="accent6" w:themeShade="80"/>
              </w:rPr>
            </w:pPr>
            <w:r w:rsidRPr="000D067E">
              <w:rPr>
                <w:rFonts w:eastAsia="Calibri" w:cs="Times New Roman"/>
                <w:i/>
                <w:iCs/>
                <w:color w:val="385623" w:themeColor="accent6" w:themeShade="80"/>
              </w:rPr>
              <w:t>Prunus</w:t>
            </w:r>
          </w:p>
        </w:tc>
        <w:tc>
          <w:tcPr>
            <w:tcW w:w="1418" w:type="dxa"/>
          </w:tcPr>
          <w:p w14:paraId="741A0C2D" w14:textId="77777777" w:rsidR="00872B9C" w:rsidRPr="000D067E" w:rsidRDefault="00872B9C" w:rsidP="00872B9C">
            <w:pPr>
              <w:rPr>
                <w:rFonts w:eastAsia="Calibri" w:cs="Times New Roman"/>
                <w:color w:val="385623" w:themeColor="accent6" w:themeShade="80"/>
              </w:rPr>
            </w:pPr>
            <w:r w:rsidRPr="000D067E">
              <w:rPr>
                <w:rFonts w:eastAsia="Calibri" w:cs="Times New Roman"/>
                <w:color w:val="385623" w:themeColor="accent6" w:themeShade="80"/>
              </w:rPr>
              <w:t>0.3</w:t>
            </w:r>
          </w:p>
        </w:tc>
        <w:tc>
          <w:tcPr>
            <w:tcW w:w="992" w:type="dxa"/>
          </w:tcPr>
          <w:p w14:paraId="26521B14" w14:textId="77777777" w:rsidR="00872B9C" w:rsidRPr="000D067E" w:rsidRDefault="00872B9C" w:rsidP="00872B9C">
            <w:pPr>
              <w:rPr>
                <w:rFonts w:eastAsia="Calibri" w:cs="Times New Roman"/>
                <w:color w:val="385623" w:themeColor="accent6" w:themeShade="80"/>
              </w:rPr>
            </w:pPr>
            <w:r w:rsidRPr="000D067E">
              <w:rPr>
                <w:rFonts w:eastAsia="Calibri" w:cs="Times New Roman"/>
                <w:color w:val="385623" w:themeColor="accent6" w:themeShade="80"/>
              </w:rPr>
              <w:t>0.5</w:t>
            </w:r>
          </w:p>
        </w:tc>
        <w:tc>
          <w:tcPr>
            <w:tcW w:w="1417" w:type="dxa"/>
          </w:tcPr>
          <w:p w14:paraId="36E58F87" w14:textId="77777777" w:rsidR="00872B9C" w:rsidRPr="000D067E" w:rsidRDefault="00872B9C" w:rsidP="00872B9C">
            <w:pPr>
              <w:rPr>
                <w:rFonts w:eastAsia="Calibri" w:cs="Times New Roman"/>
                <w:color w:val="385623" w:themeColor="accent6" w:themeShade="80"/>
              </w:rPr>
            </w:pPr>
            <w:r w:rsidRPr="000D067E">
              <w:rPr>
                <w:rFonts w:eastAsia="Calibri" w:cs="Times New Roman"/>
                <w:color w:val="385623" w:themeColor="accent6" w:themeShade="80"/>
              </w:rPr>
              <w:t>0.3</w:t>
            </w:r>
          </w:p>
        </w:tc>
        <w:tc>
          <w:tcPr>
            <w:tcW w:w="1084" w:type="dxa"/>
          </w:tcPr>
          <w:p w14:paraId="1FC00FE7" w14:textId="77777777" w:rsidR="00872B9C" w:rsidRPr="000D067E" w:rsidRDefault="00872B9C" w:rsidP="00872B9C">
            <w:pPr>
              <w:rPr>
                <w:rFonts w:eastAsia="Calibri" w:cs="Times New Roman"/>
                <w:color w:val="385623" w:themeColor="accent6" w:themeShade="80"/>
              </w:rPr>
            </w:pPr>
            <w:r w:rsidRPr="000D067E">
              <w:rPr>
                <w:rFonts w:eastAsia="Calibri" w:cs="Times New Roman"/>
                <w:color w:val="385623" w:themeColor="accent6" w:themeShade="80"/>
              </w:rPr>
              <w:t>0.4</w:t>
            </w:r>
          </w:p>
        </w:tc>
      </w:tr>
      <w:tr w:rsidR="000D067E" w:rsidRPr="000D067E" w14:paraId="2B3F91D0" w14:textId="77777777" w:rsidTr="00B11D15">
        <w:trPr>
          <w:trHeight w:val="305"/>
        </w:trPr>
        <w:tc>
          <w:tcPr>
            <w:tcW w:w="1306" w:type="dxa"/>
          </w:tcPr>
          <w:p w14:paraId="6C78D99E" w14:textId="77777777" w:rsidR="00872B9C" w:rsidRPr="000D067E" w:rsidRDefault="00872B9C" w:rsidP="00872B9C">
            <w:pPr>
              <w:rPr>
                <w:rFonts w:eastAsia="Calibri" w:cs="Times New Roman"/>
                <w:i/>
                <w:iCs/>
                <w:color w:val="385623" w:themeColor="accent6" w:themeShade="80"/>
              </w:rPr>
            </w:pPr>
            <w:r w:rsidRPr="000D067E">
              <w:rPr>
                <w:rFonts w:eastAsia="Calibri" w:cs="Times New Roman"/>
                <w:i/>
                <w:iCs/>
                <w:color w:val="385623" w:themeColor="accent6" w:themeShade="80"/>
              </w:rPr>
              <w:t>Quercus</w:t>
            </w:r>
          </w:p>
        </w:tc>
        <w:tc>
          <w:tcPr>
            <w:tcW w:w="1418" w:type="dxa"/>
          </w:tcPr>
          <w:p w14:paraId="734178B5" w14:textId="77777777" w:rsidR="00872B9C" w:rsidRPr="000D067E" w:rsidRDefault="00872B9C" w:rsidP="00872B9C">
            <w:pPr>
              <w:rPr>
                <w:rFonts w:eastAsia="Calibri" w:cs="Times New Roman"/>
                <w:color w:val="385623" w:themeColor="accent6" w:themeShade="80"/>
              </w:rPr>
            </w:pPr>
            <w:r w:rsidRPr="000D067E">
              <w:rPr>
                <w:rFonts w:eastAsia="Calibri" w:cs="Times New Roman"/>
                <w:color w:val="385623" w:themeColor="accent6" w:themeShade="80"/>
              </w:rPr>
              <w:t>3.3</w:t>
            </w:r>
          </w:p>
        </w:tc>
        <w:tc>
          <w:tcPr>
            <w:tcW w:w="992" w:type="dxa"/>
          </w:tcPr>
          <w:p w14:paraId="31C0B0C4" w14:textId="77777777" w:rsidR="00872B9C" w:rsidRPr="000D067E" w:rsidRDefault="00872B9C" w:rsidP="00872B9C">
            <w:pPr>
              <w:rPr>
                <w:rFonts w:eastAsia="Calibri" w:cs="Times New Roman"/>
                <w:color w:val="385623" w:themeColor="accent6" w:themeShade="80"/>
              </w:rPr>
            </w:pPr>
            <w:r w:rsidRPr="000D067E">
              <w:rPr>
                <w:rFonts w:eastAsia="Calibri" w:cs="Times New Roman"/>
                <w:color w:val="385623" w:themeColor="accent6" w:themeShade="80"/>
              </w:rPr>
              <w:t>10</w:t>
            </w:r>
          </w:p>
        </w:tc>
        <w:tc>
          <w:tcPr>
            <w:tcW w:w="1417" w:type="dxa"/>
          </w:tcPr>
          <w:p w14:paraId="484A102A" w14:textId="77777777" w:rsidR="00872B9C" w:rsidRPr="000D067E" w:rsidRDefault="00872B9C" w:rsidP="00872B9C">
            <w:pPr>
              <w:rPr>
                <w:rFonts w:eastAsia="Calibri" w:cs="Times New Roman"/>
                <w:color w:val="385623" w:themeColor="accent6" w:themeShade="80"/>
              </w:rPr>
            </w:pPr>
            <w:r w:rsidRPr="000D067E">
              <w:rPr>
                <w:rFonts w:eastAsia="Calibri" w:cs="Times New Roman"/>
                <w:color w:val="385623" w:themeColor="accent6" w:themeShade="80"/>
              </w:rPr>
              <w:t>3.3</w:t>
            </w:r>
          </w:p>
        </w:tc>
        <w:tc>
          <w:tcPr>
            <w:tcW w:w="1084" w:type="dxa"/>
          </w:tcPr>
          <w:p w14:paraId="5C5B079A" w14:textId="77777777" w:rsidR="00872B9C" w:rsidRPr="000D067E" w:rsidRDefault="00872B9C" w:rsidP="00872B9C">
            <w:pPr>
              <w:rPr>
                <w:rFonts w:eastAsia="Calibri" w:cs="Times New Roman"/>
                <w:color w:val="385623" w:themeColor="accent6" w:themeShade="80"/>
              </w:rPr>
            </w:pPr>
            <w:r w:rsidRPr="000D067E">
              <w:rPr>
                <w:rFonts w:eastAsia="Calibri" w:cs="Times New Roman"/>
                <w:color w:val="385623" w:themeColor="accent6" w:themeShade="80"/>
              </w:rPr>
              <w:t>12.8</w:t>
            </w:r>
          </w:p>
        </w:tc>
      </w:tr>
      <w:tr w:rsidR="000D067E" w:rsidRPr="000D067E" w14:paraId="78A8D776" w14:textId="77777777" w:rsidTr="00B11D15">
        <w:trPr>
          <w:trHeight w:val="305"/>
        </w:trPr>
        <w:tc>
          <w:tcPr>
            <w:tcW w:w="1306" w:type="dxa"/>
          </w:tcPr>
          <w:p w14:paraId="40C99D7F" w14:textId="77777777" w:rsidR="00872B9C" w:rsidRPr="000D067E" w:rsidRDefault="00872B9C" w:rsidP="00872B9C">
            <w:pPr>
              <w:rPr>
                <w:rFonts w:eastAsia="Calibri" w:cs="Times New Roman"/>
                <w:i/>
                <w:iCs/>
                <w:color w:val="385623" w:themeColor="accent6" w:themeShade="80"/>
              </w:rPr>
            </w:pPr>
            <w:r w:rsidRPr="000D067E">
              <w:rPr>
                <w:rFonts w:eastAsia="Calibri" w:cs="Times New Roman"/>
                <w:i/>
                <w:iCs/>
                <w:color w:val="385623" w:themeColor="accent6" w:themeShade="80"/>
              </w:rPr>
              <w:t>Rhamnus</w:t>
            </w:r>
          </w:p>
        </w:tc>
        <w:tc>
          <w:tcPr>
            <w:tcW w:w="1418" w:type="dxa"/>
          </w:tcPr>
          <w:p w14:paraId="11ABEF2D" w14:textId="77777777" w:rsidR="00872B9C" w:rsidRPr="000D067E" w:rsidRDefault="00872B9C" w:rsidP="00872B9C">
            <w:pPr>
              <w:rPr>
                <w:rFonts w:eastAsia="Calibri" w:cs="Times New Roman"/>
                <w:color w:val="385623" w:themeColor="accent6" w:themeShade="80"/>
              </w:rPr>
            </w:pPr>
            <w:r w:rsidRPr="000D067E">
              <w:rPr>
                <w:rFonts w:eastAsia="Calibri" w:cs="Times New Roman"/>
                <w:color w:val="385623" w:themeColor="accent6" w:themeShade="80"/>
              </w:rPr>
              <w:t>0.2</w:t>
            </w:r>
          </w:p>
        </w:tc>
        <w:tc>
          <w:tcPr>
            <w:tcW w:w="992" w:type="dxa"/>
          </w:tcPr>
          <w:p w14:paraId="0C034341" w14:textId="77777777" w:rsidR="00872B9C" w:rsidRPr="000D067E" w:rsidRDefault="00872B9C" w:rsidP="00872B9C">
            <w:pPr>
              <w:rPr>
                <w:rFonts w:eastAsia="Calibri" w:cs="Times New Roman"/>
                <w:color w:val="385623" w:themeColor="accent6" w:themeShade="80"/>
              </w:rPr>
            </w:pPr>
            <w:r w:rsidRPr="000D067E">
              <w:rPr>
                <w:rFonts w:eastAsia="Calibri" w:cs="Times New Roman"/>
                <w:color w:val="385623" w:themeColor="accent6" w:themeShade="80"/>
              </w:rPr>
              <w:t>0.1</w:t>
            </w:r>
          </w:p>
        </w:tc>
        <w:tc>
          <w:tcPr>
            <w:tcW w:w="1417" w:type="dxa"/>
          </w:tcPr>
          <w:p w14:paraId="7437C70A" w14:textId="77777777" w:rsidR="00872B9C" w:rsidRPr="000D067E" w:rsidRDefault="00872B9C" w:rsidP="00872B9C">
            <w:pPr>
              <w:rPr>
                <w:rFonts w:eastAsia="Calibri" w:cs="Times New Roman"/>
                <w:color w:val="385623" w:themeColor="accent6" w:themeShade="80"/>
              </w:rPr>
            </w:pPr>
            <w:r w:rsidRPr="000D067E">
              <w:rPr>
                <w:rFonts w:eastAsia="Calibri" w:cs="Times New Roman"/>
                <w:color w:val="385623" w:themeColor="accent6" w:themeShade="80"/>
              </w:rPr>
              <w:t>0</w:t>
            </w:r>
          </w:p>
        </w:tc>
        <w:tc>
          <w:tcPr>
            <w:tcW w:w="1084" w:type="dxa"/>
          </w:tcPr>
          <w:p w14:paraId="1ADBADD7" w14:textId="77777777" w:rsidR="00872B9C" w:rsidRPr="000D067E" w:rsidRDefault="00872B9C" w:rsidP="00872B9C">
            <w:pPr>
              <w:rPr>
                <w:rFonts w:eastAsia="Calibri" w:cs="Times New Roman"/>
                <w:color w:val="385623" w:themeColor="accent6" w:themeShade="80"/>
              </w:rPr>
            </w:pPr>
            <w:r w:rsidRPr="000D067E">
              <w:rPr>
                <w:rFonts w:eastAsia="Calibri" w:cs="Times New Roman"/>
                <w:color w:val="385623" w:themeColor="accent6" w:themeShade="80"/>
              </w:rPr>
              <w:t>0</w:t>
            </w:r>
          </w:p>
        </w:tc>
      </w:tr>
      <w:tr w:rsidR="000D067E" w:rsidRPr="000D067E" w14:paraId="5BEE8B77" w14:textId="77777777" w:rsidTr="00B11D15">
        <w:trPr>
          <w:trHeight w:val="305"/>
        </w:trPr>
        <w:tc>
          <w:tcPr>
            <w:tcW w:w="1306" w:type="dxa"/>
          </w:tcPr>
          <w:p w14:paraId="005EB937" w14:textId="77777777" w:rsidR="00872B9C" w:rsidRPr="000D067E" w:rsidRDefault="00872B9C" w:rsidP="00872B9C">
            <w:pPr>
              <w:rPr>
                <w:rFonts w:eastAsia="Calibri" w:cs="Times New Roman"/>
                <w:i/>
                <w:iCs/>
                <w:color w:val="385623" w:themeColor="accent6" w:themeShade="80"/>
              </w:rPr>
            </w:pPr>
            <w:r w:rsidRPr="000D067E">
              <w:rPr>
                <w:rFonts w:eastAsia="Calibri" w:cs="Times New Roman"/>
                <w:i/>
                <w:iCs/>
                <w:color w:val="385623" w:themeColor="accent6" w:themeShade="80"/>
              </w:rPr>
              <w:t>Tilia</w:t>
            </w:r>
          </w:p>
        </w:tc>
        <w:tc>
          <w:tcPr>
            <w:tcW w:w="1418" w:type="dxa"/>
          </w:tcPr>
          <w:p w14:paraId="4CF42375" w14:textId="77777777" w:rsidR="00872B9C" w:rsidRPr="000D067E" w:rsidRDefault="00872B9C" w:rsidP="00872B9C">
            <w:pPr>
              <w:rPr>
                <w:rFonts w:eastAsia="Calibri" w:cs="Times New Roman"/>
                <w:color w:val="385623" w:themeColor="accent6" w:themeShade="80"/>
              </w:rPr>
            </w:pPr>
            <w:r w:rsidRPr="000D067E">
              <w:rPr>
                <w:rFonts w:eastAsia="Calibri" w:cs="Times New Roman"/>
                <w:color w:val="385623" w:themeColor="accent6" w:themeShade="80"/>
              </w:rPr>
              <w:t>3.3</w:t>
            </w:r>
          </w:p>
        </w:tc>
        <w:tc>
          <w:tcPr>
            <w:tcW w:w="992" w:type="dxa"/>
          </w:tcPr>
          <w:p w14:paraId="4D012D5A" w14:textId="77777777" w:rsidR="00872B9C" w:rsidRPr="000D067E" w:rsidRDefault="00872B9C" w:rsidP="00872B9C">
            <w:pPr>
              <w:rPr>
                <w:rFonts w:eastAsia="Calibri" w:cs="Times New Roman"/>
                <w:color w:val="385623" w:themeColor="accent6" w:themeShade="80"/>
              </w:rPr>
            </w:pPr>
            <w:r w:rsidRPr="000D067E">
              <w:rPr>
                <w:rFonts w:eastAsia="Calibri" w:cs="Times New Roman"/>
                <w:color w:val="385623" w:themeColor="accent6" w:themeShade="80"/>
              </w:rPr>
              <w:t>15.1</w:t>
            </w:r>
          </w:p>
        </w:tc>
        <w:tc>
          <w:tcPr>
            <w:tcW w:w="1417" w:type="dxa"/>
          </w:tcPr>
          <w:p w14:paraId="4135A27F" w14:textId="77777777" w:rsidR="00872B9C" w:rsidRPr="000D067E" w:rsidRDefault="00872B9C" w:rsidP="00872B9C">
            <w:pPr>
              <w:rPr>
                <w:rFonts w:eastAsia="Calibri" w:cs="Times New Roman"/>
                <w:color w:val="385623" w:themeColor="accent6" w:themeShade="80"/>
              </w:rPr>
            </w:pPr>
            <w:r w:rsidRPr="000D067E">
              <w:rPr>
                <w:rFonts w:eastAsia="Calibri" w:cs="Times New Roman"/>
                <w:color w:val="385623" w:themeColor="accent6" w:themeShade="80"/>
              </w:rPr>
              <w:t>4.5</w:t>
            </w:r>
          </w:p>
        </w:tc>
        <w:tc>
          <w:tcPr>
            <w:tcW w:w="1084" w:type="dxa"/>
          </w:tcPr>
          <w:p w14:paraId="41A7C2F2" w14:textId="77777777" w:rsidR="00872B9C" w:rsidRPr="000D067E" w:rsidRDefault="00872B9C" w:rsidP="00872B9C">
            <w:pPr>
              <w:rPr>
                <w:rFonts w:eastAsia="Calibri" w:cs="Times New Roman"/>
                <w:color w:val="385623" w:themeColor="accent6" w:themeShade="80"/>
              </w:rPr>
            </w:pPr>
            <w:r w:rsidRPr="000D067E">
              <w:rPr>
                <w:rFonts w:eastAsia="Calibri" w:cs="Times New Roman"/>
                <w:color w:val="385623" w:themeColor="accent6" w:themeShade="80"/>
              </w:rPr>
              <w:t>7</w:t>
            </w:r>
          </w:p>
        </w:tc>
      </w:tr>
      <w:tr w:rsidR="000D067E" w:rsidRPr="000D067E" w14:paraId="4ED8AD0C" w14:textId="77777777" w:rsidTr="00B11D15">
        <w:trPr>
          <w:trHeight w:val="305"/>
        </w:trPr>
        <w:tc>
          <w:tcPr>
            <w:tcW w:w="1306" w:type="dxa"/>
          </w:tcPr>
          <w:p w14:paraId="69692DFE" w14:textId="77777777" w:rsidR="00872B9C" w:rsidRPr="000D067E" w:rsidRDefault="00872B9C" w:rsidP="00872B9C">
            <w:pPr>
              <w:rPr>
                <w:rFonts w:eastAsia="Calibri" w:cs="Times New Roman"/>
                <w:i/>
                <w:iCs/>
                <w:color w:val="385623" w:themeColor="accent6" w:themeShade="80"/>
              </w:rPr>
            </w:pPr>
            <w:r w:rsidRPr="000D067E">
              <w:rPr>
                <w:rFonts w:eastAsia="Calibri" w:cs="Times New Roman"/>
                <w:i/>
                <w:iCs/>
                <w:color w:val="385623" w:themeColor="accent6" w:themeShade="80"/>
              </w:rPr>
              <w:t>Ulmus</w:t>
            </w:r>
          </w:p>
        </w:tc>
        <w:tc>
          <w:tcPr>
            <w:tcW w:w="1418" w:type="dxa"/>
          </w:tcPr>
          <w:p w14:paraId="03165A58" w14:textId="77777777" w:rsidR="00872B9C" w:rsidRPr="000D067E" w:rsidRDefault="00872B9C" w:rsidP="00872B9C">
            <w:pPr>
              <w:rPr>
                <w:rFonts w:eastAsia="Calibri" w:cs="Times New Roman"/>
                <w:color w:val="385623" w:themeColor="accent6" w:themeShade="80"/>
              </w:rPr>
            </w:pPr>
            <w:r w:rsidRPr="000D067E">
              <w:rPr>
                <w:rFonts w:eastAsia="Calibri" w:cs="Times New Roman"/>
                <w:color w:val="385623" w:themeColor="accent6" w:themeShade="80"/>
              </w:rPr>
              <w:t>13.3</w:t>
            </w:r>
          </w:p>
        </w:tc>
        <w:tc>
          <w:tcPr>
            <w:tcW w:w="992" w:type="dxa"/>
          </w:tcPr>
          <w:p w14:paraId="0B94991F" w14:textId="77777777" w:rsidR="00872B9C" w:rsidRPr="000D067E" w:rsidRDefault="00872B9C" w:rsidP="00872B9C">
            <w:pPr>
              <w:rPr>
                <w:rFonts w:eastAsia="Calibri" w:cs="Times New Roman"/>
                <w:color w:val="385623" w:themeColor="accent6" w:themeShade="80"/>
              </w:rPr>
            </w:pPr>
            <w:r w:rsidRPr="000D067E">
              <w:rPr>
                <w:rFonts w:eastAsia="Calibri" w:cs="Times New Roman"/>
                <w:color w:val="385623" w:themeColor="accent6" w:themeShade="80"/>
              </w:rPr>
              <w:t>16.2</w:t>
            </w:r>
          </w:p>
        </w:tc>
        <w:tc>
          <w:tcPr>
            <w:tcW w:w="1417" w:type="dxa"/>
          </w:tcPr>
          <w:p w14:paraId="5EC2E1C0" w14:textId="77777777" w:rsidR="00872B9C" w:rsidRPr="000D067E" w:rsidRDefault="00872B9C" w:rsidP="00872B9C">
            <w:pPr>
              <w:rPr>
                <w:rFonts w:eastAsia="Calibri" w:cs="Times New Roman"/>
                <w:color w:val="385623" w:themeColor="accent6" w:themeShade="80"/>
              </w:rPr>
            </w:pPr>
            <w:r w:rsidRPr="000D067E">
              <w:rPr>
                <w:rFonts w:eastAsia="Calibri" w:cs="Times New Roman"/>
                <w:color w:val="385623" w:themeColor="accent6" w:themeShade="80"/>
              </w:rPr>
              <w:t>24.7</w:t>
            </w:r>
          </w:p>
        </w:tc>
        <w:tc>
          <w:tcPr>
            <w:tcW w:w="1084" w:type="dxa"/>
          </w:tcPr>
          <w:p w14:paraId="755B6904" w14:textId="77777777" w:rsidR="00872B9C" w:rsidRPr="000D067E" w:rsidRDefault="00872B9C" w:rsidP="00872B9C">
            <w:pPr>
              <w:rPr>
                <w:rFonts w:eastAsia="Calibri" w:cs="Times New Roman"/>
                <w:color w:val="385623" w:themeColor="accent6" w:themeShade="80"/>
              </w:rPr>
            </w:pPr>
            <w:r w:rsidRPr="000D067E">
              <w:rPr>
                <w:rFonts w:eastAsia="Calibri" w:cs="Times New Roman"/>
                <w:color w:val="385623" w:themeColor="accent6" w:themeShade="80"/>
              </w:rPr>
              <w:t>5.5</w:t>
            </w:r>
          </w:p>
        </w:tc>
      </w:tr>
      <w:tr w:rsidR="000D067E" w:rsidRPr="000D067E" w14:paraId="6B21C25A" w14:textId="77777777" w:rsidTr="00B11D15">
        <w:trPr>
          <w:trHeight w:val="305"/>
        </w:trPr>
        <w:tc>
          <w:tcPr>
            <w:tcW w:w="1306" w:type="dxa"/>
          </w:tcPr>
          <w:p w14:paraId="69738318" w14:textId="77777777" w:rsidR="00872B9C" w:rsidRPr="000D067E" w:rsidRDefault="00872B9C" w:rsidP="00872B9C">
            <w:pPr>
              <w:rPr>
                <w:rFonts w:eastAsia="Calibri" w:cs="Times New Roman"/>
                <w:i/>
                <w:iCs/>
                <w:color w:val="385623" w:themeColor="accent6" w:themeShade="80"/>
              </w:rPr>
            </w:pPr>
            <w:r w:rsidRPr="000D067E">
              <w:rPr>
                <w:rFonts w:eastAsia="Calibri" w:cs="Times New Roman"/>
                <w:i/>
                <w:iCs/>
                <w:color w:val="385623" w:themeColor="accent6" w:themeShade="80"/>
              </w:rPr>
              <w:t>Viburnum</w:t>
            </w:r>
          </w:p>
        </w:tc>
        <w:tc>
          <w:tcPr>
            <w:tcW w:w="1418" w:type="dxa"/>
          </w:tcPr>
          <w:p w14:paraId="0F79127A" w14:textId="77777777" w:rsidR="00872B9C" w:rsidRPr="000D067E" w:rsidRDefault="00872B9C" w:rsidP="00872B9C">
            <w:pPr>
              <w:rPr>
                <w:rFonts w:eastAsia="Calibri" w:cs="Times New Roman"/>
                <w:color w:val="385623" w:themeColor="accent6" w:themeShade="80"/>
              </w:rPr>
            </w:pPr>
            <w:r w:rsidRPr="000D067E">
              <w:rPr>
                <w:rFonts w:eastAsia="Calibri" w:cs="Times New Roman"/>
                <w:color w:val="385623" w:themeColor="accent6" w:themeShade="80"/>
              </w:rPr>
              <w:t>0.5</w:t>
            </w:r>
          </w:p>
        </w:tc>
        <w:tc>
          <w:tcPr>
            <w:tcW w:w="992" w:type="dxa"/>
          </w:tcPr>
          <w:p w14:paraId="32C6953B" w14:textId="77777777" w:rsidR="00872B9C" w:rsidRPr="000D067E" w:rsidRDefault="00872B9C" w:rsidP="00872B9C">
            <w:pPr>
              <w:rPr>
                <w:rFonts w:eastAsia="Calibri" w:cs="Times New Roman"/>
                <w:color w:val="385623" w:themeColor="accent6" w:themeShade="80"/>
              </w:rPr>
            </w:pPr>
            <w:r w:rsidRPr="000D067E">
              <w:rPr>
                <w:rFonts w:eastAsia="Calibri" w:cs="Times New Roman"/>
                <w:color w:val="385623" w:themeColor="accent6" w:themeShade="80"/>
              </w:rPr>
              <w:t>0.1</w:t>
            </w:r>
          </w:p>
        </w:tc>
        <w:tc>
          <w:tcPr>
            <w:tcW w:w="1417" w:type="dxa"/>
          </w:tcPr>
          <w:p w14:paraId="0757DA25" w14:textId="77777777" w:rsidR="00872B9C" w:rsidRPr="000D067E" w:rsidRDefault="00872B9C" w:rsidP="00872B9C">
            <w:pPr>
              <w:rPr>
                <w:rFonts w:eastAsia="Calibri" w:cs="Times New Roman"/>
                <w:color w:val="385623" w:themeColor="accent6" w:themeShade="80"/>
              </w:rPr>
            </w:pPr>
            <w:r w:rsidRPr="000D067E">
              <w:rPr>
                <w:rFonts w:eastAsia="Calibri" w:cs="Times New Roman"/>
                <w:color w:val="385623" w:themeColor="accent6" w:themeShade="80"/>
              </w:rPr>
              <w:t>0.5</w:t>
            </w:r>
          </w:p>
        </w:tc>
        <w:tc>
          <w:tcPr>
            <w:tcW w:w="1084" w:type="dxa"/>
          </w:tcPr>
          <w:p w14:paraId="50586B86" w14:textId="77777777" w:rsidR="00872B9C" w:rsidRPr="000D067E" w:rsidRDefault="00872B9C" w:rsidP="00872B9C">
            <w:pPr>
              <w:rPr>
                <w:rFonts w:eastAsia="Calibri" w:cs="Times New Roman"/>
                <w:color w:val="385623" w:themeColor="accent6" w:themeShade="80"/>
              </w:rPr>
            </w:pPr>
            <w:r w:rsidRPr="000D067E">
              <w:rPr>
                <w:rFonts w:eastAsia="Calibri" w:cs="Times New Roman"/>
                <w:color w:val="385623" w:themeColor="accent6" w:themeShade="80"/>
              </w:rPr>
              <w:t>0</w:t>
            </w:r>
          </w:p>
        </w:tc>
      </w:tr>
    </w:tbl>
    <w:p w14:paraId="0929EC43" w14:textId="77777777" w:rsidR="00872B9C" w:rsidRPr="000D067E" w:rsidRDefault="00872B9C" w:rsidP="00872B9C">
      <w:pPr>
        <w:spacing w:line="480" w:lineRule="auto"/>
        <w:rPr>
          <w:rFonts w:eastAsia="Calibri" w:cs="Times New Roman"/>
          <w:color w:val="385623" w:themeColor="accent6" w:themeShade="80"/>
        </w:rPr>
      </w:pPr>
    </w:p>
    <w:p w14:paraId="285979AB" w14:textId="77777777" w:rsidR="00872B9C" w:rsidRPr="000D067E" w:rsidRDefault="00872B9C" w:rsidP="00872B9C">
      <w:pPr>
        <w:spacing w:line="480" w:lineRule="auto"/>
        <w:rPr>
          <w:rFonts w:eastAsia="Calibri" w:cs="Times New Roman"/>
          <w:color w:val="385623" w:themeColor="accent6" w:themeShade="80"/>
        </w:rPr>
      </w:pPr>
    </w:p>
    <w:p w14:paraId="0B9D58DC" w14:textId="77777777" w:rsidR="00872B9C" w:rsidRPr="000D067E" w:rsidRDefault="00872B9C" w:rsidP="00872B9C">
      <w:pPr>
        <w:spacing w:line="480" w:lineRule="auto"/>
        <w:rPr>
          <w:rFonts w:eastAsia="Calibri" w:cs="Times New Roman"/>
          <w:color w:val="385623" w:themeColor="accent6" w:themeShade="80"/>
        </w:rPr>
      </w:pPr>
      <w:r w:rsidRPr="000D067E">
        <w:rPr>
          <w:rFonts w:eastAsia="Calibri" w:cs="Times New Roman"/>
          <w:noProof/>
          <w:color w:val="385623" w:themeColor="accent6" w:themeShade="80"/>
        </w:rPr>
        <w:lastRenderedPageBreak/>
        <w:drawing>
          <wp:inline distT="0" distB="0" distL="0" distR="0" wp14:anchorId="29FBDB57" wp14:editId="3E1A6E79">
            <wp:extent cx="5528603" cy="5715380"/>
            <wp:effectExtent l="0" t="0" r="0" b="0"/>
            <wp:docPr id="1616264337"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264337" name=""/>
                    <pic:cNvPicPr/>
                  </pic:nvPicPr>
                  <pic:blipFill>
                    <a:blip r:embed="rId18">
                      <a:extLst>
                        <a:ext uri="{96DAC541-7B7A-43D3-8B79-37D633B846F1}">
                          <asvg:svgBlip xmlns:asvg="http://schemas.microsoft.com/office/drawing/2016/SVG/main" r:embed="rId19"/>
                        </a:ext>
                      </a:extLst>
                    </a:blip>
                    <a:stretch>
                      <a:fillRect/>
                    </a:stretch>
                  </pic:blipFill>
                  <pic:spPr>
                    <a:xfrm>
                      <a:off x="0" y="0"/>
                      <a:ext cx="5543738" cy="5731026"/>
                    </a:xfrm>
                    <a:prstGeom prst="rect">
                      <a:avLst/>
                    </a:prstGeom>
                  </pic:spPr>
                </pic:pic>
              </a:graphicData>
            </a:graphic>
          </wp:inline>
        </w:drawing>
      </w:r>
    </w:p>
    <w:p w14:paraId="2E66AB31" w14:textId="77777777" w:rsidR="00872B9C" w:rsidRPr="000D067E" w:rsidRDefault="00872B9C" w:rsidP="00872B9C">
      <w:pPr>
        <w:spacing w:after="200"/>
        <w:rPr>
          <w:rFonts w:eastAsia="Calibri" w:cs="Times New Roman"/>
          <w:iCs/>
          <w:color w:val="385623" w:themeColor="accent6" w:themeShade="80"/>
          <w:szCs w:val="18"/>
        </w:rPr>
      </w:pPr>
      <w:bookmarkStart w:id="29" w:name="_Toc213798447"/>
      <w:r w:rsidRPr="000D067E">
        <w:rPr>
          <w:rFonts w:eastAsia="Calibri" w:cs="Times New Roman"/>
          <w:b/>
          <w:bCs/>
          <w:iCs/>
          <w:color w:val="385623" w:themeColor="accent6" w:themeShade="80"/>
          <w:szCs w:val="18"/>
        </w:rPr>
        <w:t xml:space="preserve">Figure </w:t>
      </w:r>
      <w:r w:rsidRPr="000D067E">
        <w:rPr>
          <w:rFonts w:eastAsia="Calibri" w:cs="Times New Roman"/>
          <w:b/>
          <w:bCs/>
          <w:iCs/>
          <w:color w:val="385623" w:themeColor="accent6" w:themeShade="80"/>
          <w:szCs w:val="18"/>
        </w:rPr>
        <w:fldChar w:fldCharType="begin"/>
      </w:r>
      <w:r w:rsidRPr="000D067E">
        <w:rPr>
          <w:rFonts w:eastAsia="Calibri" w:cs="Times New Roman"/>
          <w:b/>
          <w:bCs/>
          <w:iCs/>
          <w:color w:val="385623" w:themeColor="accent6" w:themeShade="80"/>
          <w:szCs w:val="18"/>
        </w:rPr>
        <w:instrText xml:space="preserve"> STYLEREF 1 \s </w:instrText>
      </w:r>
      <w:r w:rsidRPr="000D067E">
        <w:rPr>
          <w:rFonts w:eastAsia="Calibri" w:cs="Times New Roman"/>
          <w:b/>
          <w:bCs/>
          <w:iCs/>
          <w:color w:val="385623" w:themeColor="accent6" w:themeShade="80"/>
          <w:szCs w:val="18"/>
        </w:rPr>
        <w:fldChar w:fldCharType="separate"/>
      </w:r>
      <w:r w:rsidRPr="000D067E">
        <w:rPr>
          <w:rFonts w:eastAsia="Calibri" w:cs="Times New Roman"/>
          <w:b/>
          <w:bCs/>
          <w:iCs/>
          <w:noProof/>
          <w:color w:val="385623" w:themeColor="accent6" w:themeShade="80"/>
          <w:szCs w:val="18"/>
        </w:rPr>
        <w:t>1</w:t>
      </w:r>
      <w:r w:rsidRPr="000D067E">
        <w:rPr>
          <w:rFonts w:eastAsia="Calibri" w:cs="Times New Roman"/>
          <w:b/>
          <w:bCs/>
          <w:iCs/>
          <w:color w:val="385623" w:themeColor="accent6" w:themeShade="80"/>
          <w:szCs w:val="18"/>
        </w:rPr>
        <w:fldChar w:fldCharType="end"/>
      </w:r>
      <w:r w:rsidRPr="000D067E">
        <w:rPr>
          <w:rFonts w:eastAsia="Calibri" w:cs="Times New Roman"/>
          <w:b/>
          <w:bCs/>
          <w:iCs/>
          <w:color w:val="385623" w:themeColor="accent6" w:themeShade="80"/>
          <w:szCs w:val="18"/>
        </w:rPr>
        <w:t>.</w:t>
      </w:r>
      <w:r w:rsidRPr="000D067E">
        <w:rPr>
          <w:rFonts w:eastAsia="Calibri" w:cs="Times New Roman"/>
          <w:b/>
          <w:bCs/>
          <w:iCs/>
          <w:color w:val="385623" w:themeColor="accent6" w:themeShade="80"/>
          <w:szCs w:val="18"/>
        </w:rPr>
        <w:fldChar w:fldCharType="begin"/>
      </w:r>
      <w:r w:rsidRPr="000D067E">
        <w:rPr>
          <w:rFonts w:eastAsia="Calibri" w:cs="Times New Roman"/>
          <w:b/>
          <w:bCs/>
          <w:iCs/>
          <w:color w:val="385623" w:themeColor="accent6" w:themeShade="80"/>
          <w:szCs w:val="18"/>
        </w:rPr>
        <w:instrText xml:space="preserve"> SEQ Figure \* ARABIC \s 1 </w:instrText>
      </w:r>
      <w:r w:rsidRPr="000D067E">
        <w:rPr>
          <w:rFonts w:eastAsia="Calibri" w:cs="Times New Roman"/>
          <w:b/>
          <w:bCs/>
          <w:iCs/>
          <w:color w:val="385623" w:themeColor="accent6" w:themeShade="80"/>
          <w:szCs w:val="18"/>
        </w:rPr>
        <w:fldChar w:fldCharType="separate"/>
      </w:r>
      <w:r w:rsidRPr="000D067E">
        <w:rPr>
          <w:rFonts w:eastAsia="Calibri" w:cs="Times New Roman"/>
          <w:b/>
          <w:bCs/>
          <w:iCs/>
          <w:noProof/>
          <w:color w:val="385623" w:themeColor="accent6" w:themeShade="80"/>
          <w:szCs w:val="18"/>
        </w:rPr>
        <w:t>4</w:t>
      </w:r>
      <w:r w:rsidRPr="000D067E">
        <w:rPr>
          <w:rFonts w:eastAsia="Calibri" w:cs="Times New Roman"/>
          <w:b/>
          <w:bCs/>
          <w:iCs/>
          <w:color w:val="385623" w:themeColor="accent6" w:themeShade="80"/>
          <w:szCs w:val="18"/>
        </w:rPr>
        <w:fldChar w:fldCharType="end"/>
      </w:r>
      <w:r w:rsidRPr="000D067E">
        <w:rPr>
          <w:rFonts w:eastAsia="Calibri" w:cs="Times New Roman"/>
          <w:b/>
          <w:bCs/>
          <w:iCs/>
          <w:color w:val="385623" w:themeColor="accent6" w:themeShade="80"/>
          <w:szCs w:val="18"/>
        </w:rPr>
        <w:t>.</w:t>
      </w:r>
      <w:r w:rsidRPr="000D067E">
        <w:rPr>
          <w:rFonts w:eastAsia="Calibri" w:cs="Times New Roman"/>
          <w:iCs/>
          <w:color w:val="385623" w:themeColor="accent6" w:themeShade="80"/>
          <w:szCs w:val="18"/>
        </w:rPr>
        <w:t xml:space="preserve"> Basal area of living trees in 10 hydric transects (30 plots). Each dot represents a single plot. A) Canopy trees (≥ 12.5 cm DBH); B) understory trees (2.5-12.5 cm DBH). Tree genera were only included in the graph if their mean basal area was in the top seven for either canopy or understory trees. Note the difference in y-axis scale between the two graphs. Boxplot boundaries represent the 25th and 75th percentiles, while center line within the box is the median.</w:t>
      </w:r>
      <w:bookmarkEnd w:id="29"/>
    </w:p>
    <w:p w14:paraId="33C24447" w14:textId="77777777" w:rsidR="00872B9C" w:rsidRPr="000D067E" w:rsidRDefault="00872B9C" w:rsidP="00872B9C">
      <w:pPr>
        <w:spacing w:line="480" w:lineRule="auto"/>
        <w:rPr>
          <w:rFonts w:eastAsia="Calibri" w:cs="Times New Roman"/>
          <w:color w:val="385623" w:themeColor="accent6" w:themeShade="80"/>
        </w:rPr>
      </w:pPr>
    </w:p>
    <w:p w14:paraId="3EC22A97" w14:textId="77777777" w:rsidR="00872B9C" w:rsidRPr="000D067E" w:rsidRDefault="00872B9C" w:rsidP="00872B9C">
      <w:pPr>
        <w:spacing w:line="480" w:lineRule="auto"/>
        <w:rPr>
          <w:rFonts w:eastAsia="Calibri" w:cs="Times New Roman"/>
          <w:color w:val="385623" w:themeColor="accent6" w:themeShade="80"/>
        </w:rPr>
      </w:pPr>
    </w:p>
    <w:p w14:paraId="39E8B1AE" w14:textId="77777777" w:rsidR="00872B9C" w:rsidRPr="000D067E" w:rsidRDefault="00872B9C" w:rsidP="00872B9C">
      <w:pPr>
        <w:spacing w:line="480" w:lineRule="auto"/>
        <w:rPr>
          <w:rFonts w:eastAsia="Calibri" w:cs="Times New Roman"/>
          <w:color w:val="385623" w:themeColor="accent6" w:themeShade="80"/>
        </w:rPr>
      </w:pPr>
      <w:r w:rsidRPr="000D067E">
        <w:rPr>
          <w:rFonts w:eastAsia="Calibri" w:cs="Times New Roman"/>
          <w:noProof/>
          <w:color w:val="385623" w:themeColor="accent6" w:themeShade="80"/>
        </w:rPr>
        <w:lastRenderedPageBreak/>
        <w:drawing>
          <wp:inline distT="0" distB="0" distL="0" distR="0" wp14:anchorId="170CF7F1" wp14:editId="6790A62D">
            <wp:extent cx="5758004" cy="4617805"/>
            <wp:effectExtent l="0" t="0" r="0" b="0"/>
            <wp:docPr id="374876287"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876287" name=""/>
                    <pic:cNvPicPr/>
                  </pic:nvPicPr>
                  <pic:blipFill>
                    <a:blip r:embed="rId20">
                      <a:extLst>
                        <a:ext uri="{96DAC541-7B7A-43D3-8B79-37D633B846F1}">
                          <asvg:svgBlip xmlns:asvg="http://schemas.microsoft.com/office/drawing/2016/SVG/main" r:embed="rId21"/>
                        </a:ext>
                      </a:extLst>
                    </a:blip>
                    <a:stretch>
                      <a:fillRect/>
                    </a:stretch>
                  </pic:blipFill>
                  <pic:spPr>
                    <a:xfrm>
                      <a:off x="0" y="0"/>
                      <a:ext cx="5768236" cy="4626011"/>
                    </a:xfrm>
                    <a:prstGeom prst="rect">
                      <a:avLst/>
                    </a:prstGeom>
                  </pic:spPr>
                </pic:pic>
              </a:graphicData>
            </a:graphic>
          </wp:inline>
        </w:drawing>
      </w:r>
    </w:p>
    <w:p w14:paraId="2EF53D59" w14:textId="77777777" w:rsidR="00872B9C" w:rsidRPr="000D067E" w:rsidRDefault="00872B9C" w:rsidP="00872B9C">
      <w:pPr>
        <w:spacing w:after="200"/>
        <w:rPr>
          <w:rFonts w:eastAsia="Calibri" w:cs="Times New Roman"/>
          <w:iCs/>
          <w:color w:val="385623" w:themeColor="accent6" w:themeShade="80"/>
          <w:szCs w:val="18"/>
        </w:rPr>
      </w:pPr>
      <w:bookmarkStart w:id="30" w:name="_Toc213798448"/>
      <w:r w:rsidRPr="000D067E">
        <w:rPr>
          <w:rFonts w:eastAsia="Calibri" w:cs="Times New Roman"/>
          <w:b/>
          <w:bCs/>
          <w:iCs/>
          <w:color w:val="385623" w:themeColor="accent6" w:themeShade="80"/>
          <w:szCs w:val="18"/>
        </w:rPr>
        <w:t xml:space="preserve">Figure </w:t>
      </w:r>
      <w:r w:rsidRPr="000D067E">
        <w:rPr>
          <w:rFonts w:eastAsia="Calibri" w:cs="Times New Roman"/>
          <w:b/>
          <w:bCs/>
          <w:iCs/>
          <w:color w:val="385623" w:themeColor="accent6" w:themeShade="80"/>
          <w:szCs w:val="18"/>
        </w:rPr>
        <w:fldChar w:fldCharType="begin"/>
      </w:r>
      <w:r w:rsidRPr="000D067E">
        <w:rPr>
          <w:rFonts w:eastAsia="Calibri" w:cs="Times New Roman"/>
          <w:b/>
          <w:bCs/>
          <w:iCs/>
          <w:color w:val="385623" w:themeColor="accent6" w:themeShade="80"/>
          <w:szCs w:val="18"/>
        </w:rPr>
        <w:instrText xml:space="preserve"> STYLEREF 1 \s </w:instrText>
      </w:r>
      <w:r w:rsidRPr="000D067E">
        <w:rPr>
          <w:rFonts w:eastAsia="Calibri" w:cs="Times New Roman"/>
          <w:b/>
          <w:bCs/>
          <w:iCs/>
          <w:color w:val="385623" w:themeColor="accent6" w:themeShade="80"/>
          <w:szCs w:val="18"/>
        </w:rPr>
        <w:fldChar w:fldCharType="separate"/>
      </w:r>
      <w:r w:rsidRPr="000D067E">
        <w:rPr>
          <w:rFonts w:eastAsia="Calibri" w:cs="Times New Roman"/>
          <w:b/>
          <w:bCs/>
          <w:iCs/>
          <w:noProof/>
          <w:color w:val="385623" w:themeColor="accent6" w:themeShade="80"/>
          <w:szCs w:val="18"/>
        </w:rPr>
        <w:t>1</w:t>
      </w:r>
      <w:r w:rsidRPr="000D067E">
        <w:rPr>
          <w:rFonts w:eastAsia="Calibri" w:cs="Times New Roman"/>
          <w:b/>
          <w:bCs/>
          <w:iCs/>
          <w:color w:val="385623" w:themeColor="accent6" w:themeShade="80"/>
          <w:szCs w:val="18"/>
        </w:rPr>
        <w:fldChar w:fldCharType="end"/>
      </w:r>
      <w:r w:rsidRPr="000D067E">
        <w:rPr>
          <w:rFonts w:eastAsia="Calibri" w:cs="Times New Roman"/>
          <w:b/>
          <w:bCs/>
          <w:iCs/>
          <w:color w:val="385623" w:themeColor="accent6" w:themeShade="80"/>
          <w:szCs w:val="18"/>
        </w:rPr>
        <w:t>.</w:t>
      </w:r>
      <w:r w:rsidRPr="000D067E">
        <w:rPr>
          <w:rFonts w:eastAsia="Calibri" w:cs="Times New Roman"/>
          <w:b/>
          <w:bCs/>
          <w:iCs/>
          <w:color w:val="385623" w:themeColor="accent6" w:themeShade="80"/>
          <w:szCs w:val="18"/>
        </w:rPr>
        <w:fldChar w:fldCharType="begin"/>
      </w:r>
      <w:r w:rsidRPr="000D067E">
        <w:rPr>
          <w:rFonts w:eastAsia="Calibri" w:cs="Times New Roman"/>
          <w:b/>
          <w:bCs/>
          <w:iCs/>
          <w:color w:val="385623" w:themeColor="accent6" w:themeShade="80"/>
          <w:szCs w:val="18"/>
        </w:rPr>
        <w:instrText xml:space="preserve"> SEQ Figure \* ARABIC \s 1 </w:instrText>
      </w:r>
      <w:r w:rsidRPr="000D067E">
        <w:rPr>
          <w:rFonts w:eastAsia="Calibri" w:cs="Times New Roman"/>
          <w:b/>
          <w:bCs/>
          <w:iCs/>
          <w:color w:val="385623" w:themeColor="accent6" w:themeShade="80"/>
          <w:szCs w:val="18"/>
        </w:rPr>
        <w:fldChar w:fldCharType="separate"/>
      </w:r>
      <w:r w:rsidRPr="000D067E">
        <w:rPr>
          <w:rFonts w:eastAsia="Calibri" w:cs="Times New Roman"/>
          <w:b/>
          <w:bCs/>
          <w:iCs/>
          <w:noProof/>
          <w:color w:val="385623" w:themeColor="accent6" w:themeShade="80"/>
          <w:szCs w:val="18"/>
        </w:rPr>
        <w:t>5</w:t>
      </w:r>
      <w:r w:rsidRPr="000D067E">
        <w:rPr>
          <w:rFonts w:eastAsia="Calibri" w:cs="Times New Roman"/>
          <w:b/>
          <w:bCs/>
          <w:iCs/>
          <w:color w:val="385623" w:themeColor="accent6" w:themeShade="80"/>
          <w:szCs w:val="18"/>
        </w:rPr>
        <w:fldChar w:fldCharType="end"/>
      </w:r>
      <w:r w:rsidRPr="000D067E">
        <w:rPr>
          <w:rFonts w:eastAsia="Calibri" w:cs="Times New Roman"/>
          <w:b/>
          <w:bCs/>
          <w:iCs/>
          <w:color w:val="385623" w:themeColor="accent6" w:themeShade="80"/>
          <w:szCs w:val="18"/>
        </w:rPr>
        <w:t>.</w:t>
      </w:r>
      <w:r w:rsidRPr="000D067E">
        <w:rPr>
          <w:rFonts w:eastAsia="Calibri" w:cs="Times New Roman"/>
          <w:iCs/>
          <w:color w:val="385623" w:themeColor="accent6" w:themeShade="80"/>
          <w:szCs w:val="18"/>
        </w:rPr>
        <w:t xml:space="preserve"> Nonmetric multidimensional scaling (NMDS) of the tree species composition among the 30 hydric plots visited in 2025. Each point is a plot. Data used to generate the NMDS was the basal area per hectare of each tree species, counting all trees ≥ 2.5 cm DBH. The final stress value was 0.149. Species were pooled within each of the red oak group (</w:t>
      </w:r>
      <w:r w:rsidRPr="000D067E">
        <w:rPr>
          <w:rFonts w:eastAsia="Calibri" w:cs="Times New Roman"/>
          <w:i/>
          <w:iCs/>
          <w:color w:val="385623" w:themeColor="accent6" w:themeShade="80"/>
          <w:szCs w:val="18"/>
        </w:rPr>
        <w:t>Quercus</w:t>
      </w:r>
      <w:r w:rsidRPr="000D067E">
        <w:rPr>
          <w:rFonts w:eastAsia="Calibri" w:cs="Times New Roman"/>
          <w:iCs/>
          <w:color w:val="385623" w:themeColor="accent6" w:themeShade="80"/>
          <w:szCs w:val="18"/>
        </w:rPr>
        <w:t xml:space="preserve"> section </w:t>
      </w:r>
      <w:r w:rsidRPr="000D067E">
        <w:rPr>
          <w:rFonts w:eastAsia="Calibri" w:cs="Times New Roman"/>
          <w:i/>
          <w:iCs/>
          <w:color w:val="385623" w:themeColor="accent6" w:themeShade="80"/>
          <w:szCs w:val="18"/>
        </w:rPr>
        <w:t>Lobatae</w:t>
      </w:r>
      <w:r w:rsidRPr="000D067E">
        <w:rPr>
          <w:rFonts w:eastAsia="Calibri" w:cs="Times New Roman"/>
          <w:iCs/>
          <w:color w:val="385623" w:themeColor="accent6" w:themeShade="80"/>
          <w:szCs w:val="18"/>
        </w:rPr>
        <w:t>), the white oak group (</w:t>
      </w:r>
      <w:r w:rsidRPr="000D067E">
        <w:rPr>
          <w:rFonts w:eastAsia="Calibri" w:cs="Times New Roman"/>
          <w:i/>
          <w:iCs/>
          <w:color w:val="385623" w:themeColor="accent6" w:themeShade="80"/>
          <w:szCs w:val="18"/>
        </w:rPr>
        <w:t>Quercus</w:t>
      </w:r>
      <w:r w:rsidRPr="000D067E">
        <w:rPr>
          <w:rFonts w:eastAsia="Calibri" w:cs="Times New Roman"/>
          <w:iCs/>
          <w:color w:val="385623" w:themeColor="accent6" w:themeShade="80"/>
          <w:szCs w:val="18"/>
        </w:rPr>
        <w:t xml:space="preserve"> section </w:t>
      </w:r>
      <w:r w:rsidRPr="000D067E">
        <w:rPr>
          <w:rFonts w:eastAsia="Calibri" w:cs="Times New Roman"/>
          <w:i/>
          <w:iCs/>
          <w:color w:val="385623" w:themeColor="accent6" w:themeShade="80"/>
          <w:szCs w:val="18"/>
        </w:rPr>
        <w:t>Quercus</w:t>
      </w:r>
      <w:r w:rsidRPr="000D067E">
        <w:rPr>
          <w:rFonts w:eastAsia="Calibri" w:cs="Times New Roman"/>
          <w:iCs/>
          <w:color w:val="385623" w:themeColor="accent6" w:themeShade="80"/>
          <w:szCs w:val="18"/>
        </w:rPr>
        <w:t xml:space="preserve">), </w:t>
      </w:r>
      <w:r w:rsidRPr="000D067E">
        <w:rPr>
          <w:rFonts w:eastAsia="Calibri" w:cs="Times New Roman"/>
          <w:i/>
          <w:iCs/>
          <w:color w:val="385623" w:themeColor="accent6" w:themeShade="80"/>
          <w:szCs w:val="18"/>
        </w:rPr>
        <w:t>Ulmus,</w:t>
      </w:r>
      <w:r w:rsidRPr="000D067E">
        <w:rPr>
          <w:rFonts w:eastAsia="Calibri" w:cs="Times New Roman"/>
          <w:iCs/>
          <w:color w:val="385623" w:themeColor="accent6" w:themeShade="80"/>
          <w:szCs w:val="18"/>
        </w:rPr>
        <w:t xml:space="preserve"> and </w:t>
      </w:r>
      <w:r w:rsidRPr="000D067E">
        <w:rPr>
          <w:rFonts w:eastAsia="Calibri" w:cs="Times New Roman"/>
          <w:i/>
          <w:iCs/>
          <w:color w:val="385623" w:themeColor="accent6" w:themeShade="80"/>
          <w:szCs w:val="18"/>
        </w:rPr>
        <w:t>Populus</w:t>
      </w:r>
      <w:r w:rsidRPr="000D067E">
        <w:rPr>
          <w:rFonts w:eastAsia="Calibri" w:cs="Times New Roman"/>
          <w:color w:val="385623" w:themeColor="accent6" w:themeShade="80"/>
          <w:szCs w:val="18"/>
        </w:rPr>
        <w:t xml:space="preserve"> for the analysis</w:t>
      </w:r>
      <w:r w:rsidRPr="000D067E">
        <w:rPr>
          <w:rFonts w:eastAsia="Calibri" w:cs="Times New Roman"/>
          <w:iCs/>
          <w:color w:val="385623" w:themeColor="accent6" w:themeShade="80"/>
          <w:szCs w:val="18"/>
        </w:rPr>
        <w:t>.</w:t>
      </w:r>
      <w:bookmarkEnd w:id="30"/>
    </w:p>
    <w:p w14:paraId="113F50B5" w14:textId="77777777" w:rsidR="00872B9C" w:rsidRPr="000D067E" w:rsidRDefault="00872B9C" w:rsidP="00872B9C">
      <w:pPr>
        <w:spacing w:line="480" w:lineRule="auto"/>
        <w:rPr>
          <w:rFonts w:eastAsia="Calibri" w:cs="Times New Roman"/>
          <w:color w:val="385623" w:themeColor="accent6" w:themeShade="80"/>
        </w:rPr>
      </w:pPr>
    </w:p>
    <w:p w14:paraId="4507ED45" w14:textId="77777777" w:rsidR="00872B9C" w:rsidRPr="000D067E" w:rsidRDefault="00872B9C" w:rsidP="00872B9C">
      <w:pPr>
        <w:spacing w:line="480" w:lineRule="auto"/>
        <w:rPr>
          <w:rFonts w:eastAsia="Calibri" w:cs="Times New Roman"/>
          <w:color w:val="385623" w:themeColor="accent6" w:themeShade="80"/>
        </w:rPr>
      </w:pPr>
    </w:p>
    <w:p w14:paraId="5C264EC6" w14:textId="77777777" w:rsidR="00872B9C" w:rsidRPr="000D067E" w:rsidRDefault="00872B9C" w:rsidP="00872B9C">
      <w:pPr>
        <w:spacing w:line="480" w:lineRule="auto"/>
        <w:rPr>
          <w:rFonts w:eastAsia="Calibri" w:cs="Times New Roman"/>
          <w:color w:val="385623" w:themeColor="accent6" w:themeShade="80"/>
        </w:rPr>
      </w:pPr>
    </w:p>
    <w:p w14:paraId="44A8F28C" w14:textId="77777777" w:rsidR="00872B9C" w:rsidRPr="000D067E" w:rsidRDefault="00872B9C" w:rsidP="00872B9C">
      <w:pPr>
        <w:spacing w:line="480" w:lineRule="auto"/>
        <w:rPr>
          <w:rFonts w:eastAsia="Calibri" w:cs="Times New Roman"/>
          <w:color w:val="385623" w:themeColor="accent6" w:themeShade="80"/>
        </w:rPr>
      </w:pPr>
    </w:p>
    <w:p w14:paraId="206DBEED" w14:textId="77777777" w:rsidR="00872B9C" w:rsidRPr="000D067E" w:rsidRDefault="00872B9C" w:rsidP="00872B9C">
      <w:pPr>
        <w:spacing w:line="480" w:lineRule="auto"/>
        <w:rPr>
          <w:rFonts w:eastAsia="Calibri" w:cs="Times New Roman"/>
          <w:color w:val="385623" w:themeColor="accent6" w:themeShade="80"/>
        </w:rPr>
      </w:pPr>
    </w:p>
    <w:p w14:paraId="2D424A50" w14:textId="77777777" w:rsidR="00872B9C" w:rsidRPr="000D067E" w:rsidRDefault="00872B9C" w:rsidP="00872B9C">
      <w:pPr>
        <w:spacing w:line="480" w:lineRule="auto"/>
        <w:rPr>
          <w:rFonts w:eastAsia="Calibri" w:cs="Times New Roman"/>
          <w:color w:val="385623" w:themeColor="accent6" w:themeShade="80"/>
        </w:rPr>
      </w:pPr>
    </w:p>
    <w:p w14:paraId="6329AC16" w14:textId="77777777" w:rsidR="00872B9C" w:rsidRPr="000D067E" w:rsidRDefault="00872B9C" w:rsidP="00872B9C">
      <w:pPr>
        <w:spacing w:after="200"/>
        <w:rPr>
          <w:rFonts w:eastAsia="Calibri" w:cs="Times New Roman"/>
          <w:iCs/>
          <w:color w:val="385623" w:themeColor="accent6" w:themeShade="80"/>
          <w:szCs w:val="18"/>
        </w:rPr>
      </w:pPr>
      <w:bookmarkStart w:id="31" w:name="_Toc213798412"/>
      <w:r w:rsidRPr="000D067E">
        <w:rPr>
          <w:rFonts w:eastAsia="Calibri" w:cs="Times New Roman"/>
          <w:b/>
          <w:bCs/>
          <w:iCs/>
          <w:color w:val="385623" w:themeColor="accent6" w:themeShade="80"/>
          <w:szCs w:val="18"/>
        </w:rPr>
        <w:t xml:space="preserve">Table </w:t>
      </w:r>
      <w:r w:rsidRPr="000D067E">
        <w:rPr>
          <w:rFonts w:eastAsia="Calibri" w:cs="Times New Roman"/>
          <w:b/>
          <w:bCs/>
          <w:iCs/>
          <w:color w:val="385623" w:themeColor="accent6" w:themeShade="80"/>
          <w:szCs w:val="18"/>
        </w:rPr>
        <w:fldChar w:fldCharType="begin"/>
      </w:r>
      <w:r w:rsidRPr="000D067E">
        <w:rPr>
          <w:rFonts w:eastAsia="Calibri" w:cs="Times New Roman"/>
          <w:b/>
          <w:bCs/>
          <w:iCs/>
          <w:color w:val="385623" w:themeColor="accent6" w:themeShade="80"/>
          <w:szCs w:val="18"/>
        </w:rPr>
        <w:instrText xml:space="preserve"> STYLEREF 1 \s </w:instrText>
      </w:r>
      <w:r w:rsidRPr="000D067E">
        <w:rPr>
          <w:rFonts w:eastAsia="Calibri" w:cs="Times New Roman"/>
          <w:b/>
          <w:bCs/>
          <w:iCs/>
          <w:color w:val="385623" w:themeColor="accent6" w:themeShade="80"/>
          <w:szCs w:val="18"/>
        </w:rPr>
        <w:fldChar w:fldCharType="separate"/>
      </w:r>
      <w:r w:rsidRPr="000D067E">
        <w:rPr>
          <w:rFonts w:eastAsia="Calibri" w:cs="Times New Roman"/>
          <w:b/>
          <w:bCs/>
          <w:iCs/>
          <w:noProof/>
          <w:color w:val="385623" w:themeColor="accent6" w:themeShade="80"/>
          <w:szCs w:val="18"/>
        </w:rPr>
        <w:t>1</w:t>
      </w:r>
      <w:r w:rsidRPr="000D067E">
        <w:rPr>
          <w:rFonts w:eastAsia="Calibri" w:cs="Times New Roman"/>
          <w:b/>
          <w:bCs/>
          <w:iCs/>
          <w:color w:val="385623" w:themeColor="accent6" w:themeShade="80"/>
          <w:szCs w:val="18"/>
        </w:rPr>
        <w:fldChar w:fldCharType="end"/>
      </w:r>
      <w:r w:rsidRPr="000D067E">
        <w:rPr>
          <w:rFonts w:eastAsia="Calibri" w:cs="Times New Roman"/>
          <w:b/>
          <w:bCs/>
          <w:iCs/>
          <w:color w:val="385623" w:themeColor="accent6" w:themeShade="80"/>
          <w:szCs w:val="18"/>
        </w:rPr>
        <w:t>.</w:t>
      </w:r>
      <w:r w:rsidRPr="000D067E">
        <w:rPr>
          <w:rFonts w:eastAsia="Calibri" w:cs="Times New Roman"/>
          <w:b/>
          <w:bCs/>
          <w:iCs/>
          <w:color w:val="385623" w:themeColor="accent6" w:themeShade="80"/>
          <w:szCs w:val="18"/>
        </w:rPr>
        <w:fldChar w:fldCharType="begin"/>
      </w:r>
      <w:r w:rsidRPr="000D067E">
        <w:rPr>
          <w:rFonts w:eastAsia="Calibri" w:cs="Times New Roman"/>
          <w:b/>
          <w:bCs/>
          <w:iCs/>
          <w:color w:val="385623" w:themeColor="accent6" w:themeShade="80"/>
          <w:szCs w:val="18"/>
        </w:rPr>
        <w:instrText xml:space="preserve"> SEQ Table \* ARABIC \s 1 </w:instrText>
      </w:r>
      <w:r w:rsidRPr="000D067E">
        <w:rPr>
          <w:rFonts w:eastAsia="Calibri" w:cs="Times New Roman"/>
          <w:b/>
          <w:bCs/>
          <w:iCs/>
          <w:color w:val="385623" w:themeColor="accent6" w:themeShade="80"/>
          <w:szCs w:val="18"/>
        </w:rPr>
        <w:fldChar w:fldCharType="separate"/>
      </w:r>
      <w:r w:rsidRPr="000D067E">
        <w:rPr>
          <w:rFonts w:eastAsia="Calibri" w:cs="Times New Roman"/>
          <w:b/>
          <w:bCs/>
          <w:iCs/>
          <w:noProof/>
          <w:color w:val="385623" w:themeColor="accent6" w:themeShade="80"/>
          <w:szCs w:val="18"/>
        </w:rPr>
        <w:t>3</w:t>
      </w:r>
      <w:r w:rsidRPr="000D067E">
        <w:rPr>
          <w:rFonts w:eastAsia="Calibri" w:cs="Times New Roman"/>
          <w:b/>
          <w:bCs/>
          <w:iCs/>
          <w:color w:val="385623" w:themeColor="accent6" w:themeShade="80"/>
          <w:szCs w:val="18"/>
        </w:rPr>
        <w:fldChar w:fldCharType="end"/>
      </w:r>
      <w:r w:rsidRPr="000D067E">
        <w:rPr>
          <w:rFonts w:eastAsia="Calibri" w:cs="Times New Roman"/>
          <w:b/>
          <w:bCs/>
          <w:iCs/>
          <w:color w:val="385623" w:themeColor="accent6" w:themeShade="80"/>
          <w:szCs w:val="18"/>
        </w:rPr>
        <w:t>.</w:t>
      </w:r>
      <w:r w:rsidRPr="000D067E">
        <w:rPr>
          <w:rFonts w:eastAsia="Calibri" w:cs="Times New Roman"/>
          <w:iCs/>
          <w:color w:val="385623" w:themeColor="accent6" w:themeShade="80"/>
          <w:szCs w:val="18"/>
        </w:rPr>
        <w:t xml:space="preserve"> Average percentage cover (± SE) of understory cover types in 10 hydric transects (30 plots). Standard errors were calculated using n=30.</w:t>
      </w:r>
      <w:bookmarkEnd w:id="31"/>
    </w:p>
    <w:p w14:paraId="50BBBDB4" w14:textId="77777777" w:rsidR="00872B9C" w:rsidRPr="000D067E" w:rsidRDefault="00872B9C" w:rsidP="00872B9C">
      <w:pPr>
        <w:rPr>
          <w:rFonts w:eastAsia="Calibri" w:cs="Times New Roman"/>
          <w:color w:val="385623" w:themeColor="accent6" w:themeShade="80"/>
        </w:rPr>
      </w:pPr>
    </w:p>
    <w:tbl>
      <w:tblPr>
        <w:tblW w:w="7453" w:type="dxa"/>
        <w:tblLook w:val="04A0" w:firstRow="1" w:lastRow="0" w:firstColumn="1" w:lastColumn="0" w:noHBand="0" w:noVBand="1"/>
      </w:tblPr>
      <w:tblGrid>
        <w:gridCol w:w="2268"/>
        <w:gridCol w:w="3261"/>
        <w:gridCol w:w="648"/>
        <w:gridCol w:w="348"/>
        <w:gridCol w:w="928"/>
      </w:tblGrid>
      <w:tr w:rsidR="000D067E" w:rsidRPr="000D067E" w14:paraId="467915DC" w14:textId="77777777" w:rsidTr="00B11D15">
        <w:trPr>
          <w:trHeight w:val="290"/>
        </w:trPr>
        <w:tc>
          <w:tcPr>
            <w:tcW w:w="2268" w:type="dxa"/>
            <w:tcBorders>
              <w:top w:val="single" w:sz="4" w:space="0" w:color="auto"/>
              <w:left w:val="nil"/>
              <w:bottom w:val="single" w:sz="4" w:space="0" w:color="auto"/>
              <w:right w:val="nil"/>
            </w:tcBorders>
          </w:tcPr>
          <w:p w14:paraId="4D6989F1" w14:textId="77777777" w:rsidR="00872B9C" w:rsidRPr="000D067E" w:rsidRDefault="00872B9C" w:rsidP="00872B9C">
            <w:pPr>
              <w:rPr>
                <w:rFonts w:eastAsia="Calibri" w:cs="Times New Roman"/>
                <w:color w:val="385623" w:themeColor="accent6" w:themeShade="80"/>
              </w:rPr>
            </w:pPr>
            <w:r w:rsidRPr="000D067E">
              <w:rPr>
                <w:rFonts w:eastAsia="Calibri" w:cs="Times New Roman"/>
                <w:color w:val="385623" w:themeColor="accent6" w:themeShade="80"/>
              </w:rPr>
              <w:t>Cover type</w:t>
            </w:r>
          </w:p>
        </w:tc>
        <w:tc>
          <w:tcPr>
            <w:tcW w:w="3261" w:type="dxa"/>
            <w:tcBorders>
              <w:top w:val="single" w:sz="4" w:space="0" w:color="auto"/>
              <w:left w:val="nil"/>
              <w:bottom w:val="single" w:sz="4" w:space="0" w:color="auto"/>
              <w:right w:val="nil"/>
            </w:tcBorders>
          </w:tcPr>
          <w:p w14:paraId="64DDBD70" w14:textId="77777777" w:rsidR="00872B9C" w:rsidRPr="000D067E" w:rsidRDefault="00872B9C" w:rsidP="00872B9C">
            <w:pPr>
              <w:rPr>
                <w:rFonts w:eastAsia="Calibri" w:cs="Times New Roman"/>
                <w:color w:val="385623" w:themeColor="accent6" w:themeShade="80"/>
              </w:rPr>
            </w:pPr>
            <w:r w:rsidRPr="000D067E">
              <w:rPr>
                <w:rFonts w:eastAsia="Calibri" w:cs="Times New Roman"/>
                <w:color w:val="385623" w:themeColor="accent6" w:themeShade="80"/>
              </w:rPr>
              <w:t>Scientific name</w:t>
            </w:r>
          </w:p>
        </w:tc>
        <w:tc>
          <w:tcPr>
            <w:tcW w:w="1924" w:type="dxa"/>
            <w:gridSpan w:val="3"/>
            <w:tcBorders>
              <w:top w:val="single" w:sz="4" w:space="0" w:color="auto"/>
              <w:left w:val="nil"/>
              <w:bottom w:val="single" w:sz="4" w:space="0" w:color="auto"/>
              <w:right w:val="nil"/>
            </w:tcBorders>
            <w:noWrap/>
            <w:hideMark/>
          </w:tcPr>
          <w:p w14:paraId="29B95831" w14:textId="77777777" w:rsidR="00872B9C" w:rsidRPr="000D067E" w:rsidRDefault="00872B9C" w:rsidP="00872B9C">
            <w:pPr>
              <w:rPr>
                <w:rFonts w:eastAsia="Calibri" w:cs="Times New Roman"/>
                <w:color w:val="385623" w:themeColor="accent6" w:themeShade="80"/>
              </w:rPr>
            </w:pPr>
            <w:r w:rsidRPr="000D067E">
              <w:rPr>
                <w:rFonts w:eastAsia="Calibri" w:cs="Times New Roman"/>
                <w:color w:val="385623" w:themeColor="accent6" w:themeShade="80"/>
              </w:rPr>
              <w:t>Mean percentage cover (%) ± SE</w:t>
            </w:r>
          </w:p>
        </w:tc>
      </w:tr>
      <w:tr w:rsidR="000D067E" w:rsidRPr="000D067E" w14:paraId="644E106E" w14:textId="77777777" w:rsidTr="00B11D15">
        <w:trPr>
          <w:trHeight w:val="290"/>
        </w:trPr>
        <w:tc>
          <w:tcPr>
            <w:tcW w:w="2268" w:type="dxa"/>
            <w:tcBorders>
              <w:top w:val="nil"/>
              <w:left w:val="nil"/>
              <w:bottom w:val="nil"/>
              <w:right w:val="nil"/>
            </w:tcBorders>
          </w:tcPr>
          <w:p w14:paraId="2E486C65" w14:textId="77777777" w:rsidR="00872B9C" w:rsidRPr="000D067E" w:rsidRDefault="00872B9C" w:rsidP="00872B9C">
            <w:pPr>
              <w:rPr>
                <w:rFonts w:eastAsia="Calibri" w:cs="Times New Roman"/>
                <w:color w:val="385623" w:themeColor="accent6" w:themeShade="80"/>
              </w:rPr>
            </w:pPr>
            <w:r w:rsidRPr="000D067E">
              <w:rPr>
                <w:rFonts w:eastAsia="Calibri" w:cs="Times New Roman"/>
                <w:color w:val="385623" w:themeColor="accent6" w:themeShade="80"/>
              </w:rPr>
              <w:t>Water</w:t>
            </w:r>
          </w:p>
        </w:tc>
        <w:tc>
          <w:tcPr>
            <w:tcW w:w="3261" w:type="dxa"/>
            <w:tcBorders>
              <w:top w:val="nil"/>
              <w:left w:val="nil"/>
              <w:bottom w:val="nil"/>
              <w:right w:val="nil"/>
            </w:tcBorders>
          </w:tcPr>
          <w:p w14:paraId="2B731F82" w14:textId="77777777" w:rsidR="00872B9C" w:rsidRPr="000D067E" w:rsidRDefault="00872B9C" w:rsidP="00872B9C">
            <w:pPr>
              <w:rPr>
                <w:rFonts w:eastAsia="Calibri" w:cs="Times New Roman"/>
                <w:color w:val="385623" w:themeColor="accent6" w:themeShade="80"/>
              </w:rPr>
            </w:pPr>
          </w:p>
        </w:tc>
        <w:tc>
          <w:tcPr>
            <w:tcW w:w="648" w:type="dxa"/>
            <w:tcBorders>
              <w:top w:val="nil"/>
              <w:left w:val="nil"/>
              <w:bottom w:val="nil"/>
              <w:right w:val="nil"/>
            </w:tcBorders>
            <w:noWrap/>
            <w:hideMark/>
          </w:tcPr>
          <w:p w14:paraId="7A8C7645" w14:textId="77777777" w:rsidR="00872B9C" w:rsidRPr="000D067E" w:rsidRDefault="00872B9C" w:rsidP="00872B9C">
            <w:pPr>
              <w:rPr>
                <w:rFonts w:eastAsia="Calibri" w:cs="Times New Roman"/>
                <w:color w:val="385623" w:themeColor="accent6" w:themeShade="80"/>
              </w:rPr>
            </w:pPr>
            <w:r w:rsidRPr="000D067E">
              <w:rPr>
                <w:rFonts w:eastAsia="Calibri" w:cs="Times New Roman"/>
                <w:color w:val="385623" w:themeColor="accent6" w:themeShade="80"/>
              </w:rPr>
              <w:t>9.8</w:t>
            </w:r>
          </w:p>
        </w:tc>
        <w:tc>
          <w:tcPr>
            <w:tcW w:w="348" w:type="dxa"/>
            <w:tcBorders>
              <w:top w:val="nil"/>
              <w:left w:val="nil"/>
              <w:bottom w:val="nil"/>
              <w:right w:val="nil"/>
            </w:tcBorders>
            <w:noWrap/>
            <w:hideMark/>
          </w:tcPr>
          <w:p w14:paraId="79A2302C" w14:textId="77777777" w:rsidR="00872B9C" w:rsidRPr="000D067E" w:rsidRDefault="00872B9C" w:rsidP="00872B9C">
            <w:pPr>
              <w:rPr>
                <w:rFonts w:eastAsia="Calibri" w:cs="Times New Roman"/>
                <w:color w:val="385623" w:themeColor="accent6" w:themeShade="80"/>
              </w:rPr>
            </w:pPr>
            <w:r w:rsidRPr="000D067E">
              <w:rPr>
                <w:rFonts w:eastAsia="Calibri" w:cs="Times New Roman"/>
                <w:color w:val="385623" w:themeColor="accent6" w:themeShade="80"/>
              </w:rPr>
              <w:t>±</w:t>
            </w:r>
          </w:p>
        </w:tc>
        <w:tc>
          <w:tcPr>
            <w:tcW w:w="928" w:type="dxa"/>
            <w:tcBorders>
              <w:top w:val="nil"/>
              <w:left w:val="nil"/>
              <w:bottom w:val="nil"/>
              <w:right w:val="nil"/>
            </w:tcBorders>
            <w:noWrap/>
            <w:hideMark/>
          </w:tcPr>
          <w:p w14:paraId="5E1EF29B" w14:textId="77777777" w:rsidR="00872B9C" w:rsidRPr="000D067E" w:rsidRDefault="00872B9C" w:rsidP="00872B9C">
            <w:pPr>
              <w:rPr>
                <w:rFonts w:eastAsia="Calibri" w:cs="Times New Roman"/>
                <w:color w:val="385623" w:themeColor="accent6" w:themeShade="80"/>
              </w:rPr>
            </w:pPr>
            <w:r w:rsidRPr="000D067E">
              <w:rPr>
                <w:rFonts w:eastAsia="Calibri" w:cs="Times New Roman"/>
                <w:color w:val="385623" w:themeColor="accent6" w:themeShade="80"/>
              </w:rPr>
              <w:t>2.6</w:t>
            </w:r>
          </w:p>
        </w:tc>
      </w:tr>
      <w:tr w:rsidR="000D067E" w:rsidRPr="000D067E" w14:paraId="7774DFA4" w14:textId="77777777" w:rsidTr="00B11D15">
        <w:trPr>
          <w:trHeight w:val="290"/>
        </w:trPr>
        <w:tc>
          <w:tcPr>
            <w:tcW w:w="2268" w:type="dxa"/>
            <w:tcBorders>
              <w:top w:val="nil"/>
              <w:left w:val="nil"/>
              <w:bottom w:val="nil"/>
              <w:right w:val="nil"/>
            </w:tcBorders>
          </w:tcPr>
          <w:p w14:paraId="21D929EC" w14:textId="77777777" w:rsidR="00872B9C" w:rsidRPr="000D067E" w:rsidRDefault="00872B9C" w:rsidP="00872B9C">
            <w:pPr>
              <w:rPr>
                <w:rFonts w:eastAsia="Calibri" w:cs="Times New Roman"/>
                <w:color w:val="385623" w:themeColor="accent6" w:themeShade="80"/>
              </w:rPr>
            </w:pPr>
            <w:r w:rsidRPr="000D067E">
              <w:rPr>
                <w:rFonts w:eastAsia="Calibri" w:cs="Times New Roman"/>
                <w:color w:val="385623" w:themeColor="accent6" w:themeShade="80"/>
              </w:rPr>
              <w:t>Graminoids</w:t>
            </w:r>
          </w:p>
        </w:tc>
        <w:tc>
          <w:tcPr>
            <w:tcW w:w="3261" w:type="dxa"/>
            <w:tcBorders>
              <w:top w:val="nil"/>
              <w:left w:val="nil"/>
              <w:bottom w:val="nil"/>
              <w:right w:val="nil"/>
            </w:tcBorders>
          </w:tcPr>
          <w:p w14:paraId="232A1409" w14:textId="77777777" w:rsidR="00872B9C" w:rsidRPr="000D067E" w:rsidRDefault="00872B9C" w:rsidP="00872B9C">
            <w:pPr>
              <w:rPr>
                <w:rFonts w:eastAsia="Calibri" w:cs="Times New Roman"/>
                <w:color w:val="385623" w:themeColor="accent6" w:themeShade="80"/>
              </w:rPr>
            </w:pPr>
            <w:r w:rsidRPr="000D067E">
              <w:rPr>
                <w:rFonts w:eastAsia="Calibri" w:cs="Times New Roman"/>
                <w:color w:val="385623" w:themeColor="accent6" w:themeShade="80"/>
              </w:rPr>
              <w:t>Poales</w:t>
            </w:r>
          </w:p>
        </w:tc>
        <w:tc>
          <w:tcPr>
            <w:tcW w:w="648" w:type="dxa"/>
            <w:tcBorders>
              <w:top w:val="nil"/>
              <w:left w:val="nil"/>
              <w:bottom w:val="nil"/>
              <w:right w:val="nil"/>
            </w:tcBorders>
            <w:noWrap/>
            <w:hideMark/>
          </w:tcPr>
          <w:p w14:paraId="204F53D2" w14:textId="77777777" w:rsidR="00872B9C" w:rsidRPr="000D067E" w:rsidRDefault="00872B9C" w:rsidP="00872B9C">
            <w:pPr>
              <w:rPr>
                <w:rFonts w:eastAsia="Calibri" w:cs="Times New Roman"/>
                <w:color w:val="385623" w:themeColor="accent6" w:themeShade="80"/>
              </w:rPr>
            </w:pPr>
            <w:r w:rsidRPr="000D067E">
              <w:rPr>
                <w:rFonts w:eastAsia="Calibri" w:cs="Times New Roman"/>
                <w:color w:val="385623" w:themeColor="accent6" w:themeShade="80"/>
              </w:rPr>
              <w:t>52.7</w:t>
            </w:r>
          </w:p>
        </w:tc>
        <w:tc>
          <w:tcPr>
            <w:tcW w:w="348" w:type="dxa"/>
            <w:tcBorders>
              <w:top w:val="nil"/>
              <w:left w:val="nil"/>
              <w:bottom w:val="nil"/>
              <w:right w:val="nil"/>
            </w:tcBorders>
            <w:noWrap/>
            <w:hideMark/>
          </w:tcPr>
          <w:p w14:paraId="1E4F5BC2" w14:textId="77777777" w:rsidR="00872B9C" w:rsidRPr="000D067E" w:rsidRDefault="00872B9C" w:rsidP="00872B9C">
            <w:pPr>
              <w:rPr>
                <w:rFonts w:eastAsia="Calibri" w:cs="Times New Roman"/>
                <w:color w:val="385623" w:themeColor="accent6" w:themeShade="80"/>
              </w:rPr>
            </w:pPr>
            <w:r w:rsidRPr="000D067E">
              <w:rPr>
                <w:rFonts w:eastAsia="Calibri" w:cs="Times New Roman"/>
                <w:color w:val="385623" w:themeColor="accent6" w:themeShade="80"/>
              </w:rPr>
              <w:t>±</w:t>
            </w:r>
          </w:p>
        </w:tc>
        <w:tc>
          <w:tcPr>
            <w:tcW w:w="928" w:type="dxa"/>
            <w:tcBorders>
              <w:top w:val="nil"/>
              <w:left w:val="nil"/>
              <w:bottom w:val="nil"/>
              <w:right w:val="nil"/>
            </w:tcBorders>
            <w:noWrap/>
            <w:hideMark/>
          </w:tcPr>
          <w:p w14:paraId="657FEB5B" w14:textId="77777777" w:rsidR="00872B9C" w:rsidRPr="000D067E" w:rsidRDefault="00872B9C" w:rsidP="00872B9C">
            <w:pPr>
              <w:rPr>
                <w:rFonts w:eastAsia="Calibri" w:cs="Times New Roman"/>
                <w:color w:val="385623" w:themeColor="accent6" w:themeShade="80"/>
              </w:rPr>
            </w:pPr>
            <w:r w:rsidRPr="000D067E">
              <w:rPr>
                <w:rFonts w:eastAsia="Calibri" w:cs="Times New Roman"/>
                <w:color w:val="385623" w:themeColor="accent6" w:themeShade="80"/>
              </w:rPr>
              <w:t>5.0</w:t>
            </w:r>
          </w:p>
        </w:tc>
      </w:tr>
      <w:tr w:rsidR="000D067E" w:rsidRPr="000D067E" w14:paraId="35FFBD5D" w14:textId="77777777" w:rsidTr="00B11D15">
        <w:trPr>
          <w:trHeight w:val="290"/>
        </w:trPr>
        <w:tc>
          <w:tcPr>
            <w:tcW w:w="2268" w:type="dxa"/>
            <w:tcBorders>
              <w:top w:val="nil"/>
              <w:left w:val="nil"/>
              <w:bottom w:val="nil"/>
              <w:right w:val="nil"/>
            </w:tcBorders>
          </w:tcPr>
          <w:p w14:paraId="59B491C2" w14:textId="77777777" w:rsidR="00872B9C" w:rsidRPr="000D067E" w:rsidRDefault="00872B9C" w:rsidP="00872B9C">
            <w:pPr>
              <w:rPr>
                <w:rFonts w:eastAsia="Calibri" w:cs="Times New Roman"/>
                <w:color w:val="385623" w:themeColor="accent6" w:themeShade="80"/>
              </w:rPr>
            </w:pPr>
            <w:r w:rsidRPr="000D067E">
              <w:rPr>
                <w:rFonts w:eastAsia="Calibri" w:cs="Times New Roman"/>
                <w:color w:val="385623" w:themeColor="accent6" w:themeShade="80"/>
              </w:rPr>
              <w:t>Skunk cabbage</w:t>
            </w:r>
          </w:p>
        </w:tc>
        <w:tc>
          <w:tcPr>
            <w:tcW w:w="3261" w:type="dxa"/>
            <w:tcBorders>
              <w:top w:val="nil"/>
              <w:left w:val="nil"/>
              <w:bottom w:val="nil"/>
              <w:right w:val="nil"/>
            </w:tcBorders>
          </w:tcPr>
          <w:p w14:paraId="7F48B0FD" w14:textId="77777777" w:rsidR="00872B9C" w:rsidRPr="000D067E" w:rsidRDefault="00872B9C" w:rsidP="00872B9C">
            <w:pPr>
              <w:rPr>
                <w:rFonts w:eastAsia="Calibri" w:cs="Times New Roman"/>
                <w:i/>
                <w:iCs/>
                <w:color w:val="385623" w:themeColor="accent6" w:themeShade="80"/>
              </w:rPr>
            </w:pPr>
            <w:r w:rsidRPr="000D067E">
              <w:rPr>
                <w:rFonts w:eastAsia="Calibri" w:cs="Times New Roman"/>
                <w:i/>
                <w:iCs/>
                <w:color w:val="385623" w:themeColor="accent6" w:themeShade="80"/>
              </w:rPr>
              <w:t>Symplocarpus foetidus</w:t>
            </w:r>
          </w:p>
        </w:tc>
        <w:tc>
          <w:tcPr>
            <w:tcW w:w="648" w:type="dxa"/>
            <w:tcBorders>
              <w:top w:val="nil"/>
              <w:left w:val="nil"/>
              <w:bottom w:val="nil"/>
              <w:right w:val="nil"/>
            </w:tcBorders>
            <w:noWrap/>
            <w:hideMark/>
          </w:tcPr>
          <w:p w14:paraId="22BAE13C" w14:textId="77777777" w:rsidR="00872B9C" w:rsidRPr="000D067E" w:rsidRDefault="00872B9C" w:rsidP="00872B9C">
            <w:pPr>
              <w:rPr>
                <w:rFonts w:eastAsia="Calibri" w:cs="Times New Roman"/>
                <w:color w:val="385623" w:themeColor="accent6" w:themeShade="80"/>
              </w:rPr>
            </w:pPr>
            <w:r w:rsidRPr="000D067E">
              <w:rPr>
                <w:rFonts w:eastAsia="Calibri" w:cs="Times New Roman"/>
                <w:color w:val="385623" w:themeColor="accent6" w:themeShade="80"/>
              </w:rPr>
              <w:t>37.6</w:t>
            </w:r>
          </w:p>
        </w:tc>
        <w:tc>
          <w:tcPr>
            <w:tcW w:w="348" w:type="dxa"/>
            <w:tcBorders>
              <w:top w:val="nil"/>
              <w:left w:val="nil"/>
              <w:bottom w:val="nil"/>
              <w:right w:val="nil"/>
            </w:tcBorders>
            <w:noWrap/>
            <w:hideMark/>
          </w:tcPr>
          <w:p w14:paraId="765F7011" w14:textId="77777777" w:rsidR="00872B9C" w:rsidRPr="000D067E" w:rsidRDefault="00872B9C" w:rsidP="00872B9C">
            <w:pPr>
              <w:rPr>
                <w:rFonts w:eastAsia="Calibri" w:cs="Times New Roman"/>
                <w:color w:val="385623" w:themeColor="accent6" w:themeShade="80"/>
              </w:rPr>
            </w:pPr>
            <w:r w:rsidRPr="000D067E">
              <w:rPr>
                <w:rFonts w:eastAsia="Calibri" w:cs="Times New Roman"/>
                <w:color w:val="385623" w:themeColor="accent6" w:themeShade="80"/>
              </w:rPr>
              <w:t>±</w:t>
            </w:r>
          </w:p>
        </w:tc>
        <w:tc>
          <w:tcPr>
            <w:tcW w:w="928" w:type="dxa"/>
            <w:tcBorders>
              <w:top w:val="nil"/>
              <w:left w:val="nil"/>
              <w:bottom w:val="nil"/>
              <w:right w:val="nil"/>
            </w:tcBorders>
            <w:noWrap/>
            <w:hideMark/>
          </w:tcPr>
          <w:p w14:paraId="465B41FF" w14:textId="77777777" w:rsidR="00872B9C" w:rsidRPr="000D067E" w:rsidRDefault="00872B9C" w:rsidP="00872B9C">
            <w:pPr>
              <w:rPr>
                <w:rFonts w:eastAsia="Calibri" w:cs="Times New Roman"/>
                <w:color w:val="385623" w:themeColor="accent6" w:themeShade="80"/>
              </w:rPr>
            </w:pPr>
            <w:r w:rsidRPr="000D067E">
              <w:rPr>
                <w:rFonts w:eastAsia="Calibri" w:cs="Times New Roman"/>
                <w:color w:val="385623" w:themeColor="accent6" w:themeShade="80"/>
              </w:rPr>
              <w:t>5.0</w:t>
            </w:r>
          </w:p>
        </w:tc>
      </w:tr>
      <w:tr w:rsidR="000D067E" w:rsidRPr="000D067E" w14:paraId="744F3A0D" w14:textId="77777777" w:rsidTr="00B11D15">
        <w:trPr>
          <w:trHeight w:val="290"/>
        </w:trPr>
        <w:tc>
          <w:tcPr>
            <w:tcW w:w="2268" w:type="dxa"/>
            <w:tcBorders>
              <w:top w:val="nil"/>
              <w:left w:val="nil"/>
              <w:bottom w:val="nil"/>
              <w:right w:val="nil"/>
            </w:tcBorders>
          </w:tcPr>
          <w:p w14:paraId="2F105794" w14:textId="77777777" w:rsidR="00872B9C" w:rsidRPr="000D067E" w:rsidRDefault="00872B9C" w:rsidP="00872B9C">
            <w:pPr>
              <w:rPr>
                <w:rFonts w:eastAsia="Calibri" w:cs="Times New Roman"/>
                <w:color w:val="385623" w:themeColor="accent6" w:themeShade="80"/>
              </w:rPr>
            </w:pPr>
            <w:r w:rsidRPr="000D067E">
              <w:rPr>
                <w:rFonts w:eastAsia="Calibri" w:cs="Times New Roman"/>
                <w:color w:val="385623" w:themeColor="accent6" w:themeShade="80"/>
              </w:rPr>
              <w:t>Ferns</w:t>
            </w:r>
          </w:p>
        </w:tc>
        <w:tc>
          <w:tcPr>
            <w:tcW w:w="3261" w:type="dxa"/>
            <w:tcBorders>
              <w:top w:val="nil"/>
              <w:left w:val="nil"/>
              <w:bottom w:val="nil"/>
              <w:right w:val="nil"/>
            </w:tcBorders>
          </w:tcPr>
          <w:p w14:paraId="20FC847C" w14:textId="77777777" w:rsidR="00872B9C" w:rsidRPr="000D067E" w:rsidRDefault="00872B9C" w:rsidP="00872B9C">
            <w:pPr>
              <w:rPr>
                <w:rFonts w:eastAsia="Calibri" w:cs="Times New Roman"/>
                <w:color w:val="385623" w:themeColor="accent6" w:themeShade="80"/>
              </w:rPr>
            </w:pPr>
          </w:p>
        </w:tc>
        <w:tc>
          <w:tcPr>
            <w:tcW w:w="648" w:type="dxa"/>
            <w:tcBorders>
              <w:top w:val="nil"/>
              <w:left w:val="nil"/>
              <w:bottom w:val="nil"/>
              <w:right w:val="nil"/>
            </w:tcBorders>
            <w:noWrap/>
            <w:hideMark/>
          </w:tcPr>
          <w:p w14:paraId="127359F9" w14:textId="77777777" w:rsidR="00872B9C" w:rsidRPr="000D067E" w:rsidRDefault="00872B9C" w:rsidP="00872B9C">
            <w:pPr>
              <w:rPr>
                <w:rFonts w:eastAsia="Calibri" w:cs="Times New Roman"/>
                <w:color w:val="385623" w:themeColor="accent6" w:themeShade="80"/>
              </w:rPr>
            </w:pPr>
            <w:r w:rsidRPr="000D067E">
              <w:rPr>
                <w:rFonts w:eastAsia="Calibri" w:cs="Times New Roman"/>
                <w:color w:val="385623" w:themeColor="accent6" w:themeShade="80"/>
              </w:rPr>
              <w:t>16.5</w:t>
            </w:r>
          </w:p>
        </w:tc>
        <w:tc>
          <w:tcPr>
            <w:tcW w:w="348" w:type="dxa"/>
            <w:tcBorders>
              <w:top w:val="nil"/>
              <w:left w:val="nil"/>
              <w:bottom w:val="nil"/>
              <w:right w:val="nil"/>
            </w:tcBorders>
            <w:noWrap/>
            <w:hideMark/>
          </w:tcPr>
          <w:p w14:paraId="6E4F5F86" w14:textId="77777777" w:rsidR="00872B9C" w:rsidRPr="000D067E" w:rsidRDefault="00872B9C" w:rsidP="00872B9C">
            <w:pPr>
              <w:rPr>
                <w:rFonts w:eastAsia="Calibri" w:cs="Times New Roman"/>
                <w:color w:val="385623" w:themeColor="accent6" w:themeShade="80"/>
              </w:rPr>
            </w:pPr>
            <w:r w:rsidRPr="000D067E">
              <w:rPr>
                <w:rFonts w:eastAsia="Calibri" w:cs="Times New Roman"/>
                <w:color w:val="385623" w:themeColor="accent6" w:themeShade="80"/>
              </w:rPr>
              <w:t>±</w:t>
            </w:r>
          </w:p>
        </w:tc>
        <w:tc>
          <w:tcPr>
            <w:tcW w:w="928" w:type="dxa"/>
            <w:tcBorders>
              <w:top w:val="nil"/>
              <w:left w:val="nil"/>
              <w:bottom w:val="nil"/>
              <w:right w:val="nil"/>
            </w:tcBorders>
            <w:noWrap/>
            <w:hideMark/>
          </w:tcPr>
          <w:p w14:paraId="76108F1D" w14:textId="77777777" w:rsidR="00872B9C" w:rsidRPr="000D067E" w:rsidRDefault="00872B9C" w:rsidP="00872B9C">
            <w:pPr>
              <w:rPr>
                <w:rFonts w:eastAsia="Calibri" w:cs="Times New Roman"/>
                <w:color w:val="385623" w:themeColor="accent6" w:themeShade="80"/>
              </w:rPr>
            </w:pPr>
            <w:r w:rsidRPr="000D067E">
              <w:rPr>
                <w:rFonts w:eastAsia="Calibri" w:cs="Times New Roman"/>
                <w:color w:val="385623" w:themeColor="accent6" w:themeShade="80"/>
              </w:rPr>
              <w:t>2.9</w:t>
            </w:r>
          </w:p>
        </w:tc>
      </w:tr>
      <w:tr w:rsidR="000D067E" w:rsidRPr="000D067E" w14:paraId="4231F387" w14:textId="77777777" w:rsidTr="00B11D15">
        <w:trPr>
          <w:trHeight w:val="290"/>
        </w:trPr>
        <w:tc>
          <w:tcPr>
            <w:tcW w:w="2268" w:type="dxa"/>
            <w:tcBorders>
              <w:top w:val="nil"/>
              <w:left w:val="nil"/>
              <w:bottom w:val="nil"/>
              <w:right w:val="nil"/>
            </w:tcBorders>
          </w:tcPr>
          <w:p w14:paraId="1E7301EE" w14:textId="77777777" w:rsidR="00872B9C" w:rsidRPr="000D067E" w:rsidRDefault="00872B9C" w:rsidP="00872B9C">
            <w:pPr>
              <w:rPr>
                <w:rFonts w:eastAsia="Calibri" w:cs="Times New Roman"/>
                <w:color w:val="385623" w:themeColor="accent6" w:themeShade="80"/>
              </w:rPr>
            </w:pPr>
            <w:r w:rsidRPr="000D067E">
              <w:rPr>
                <w:rFonts w:eastAsia="Calibri" w:cs="Times New Roman"/>
                <w:color w:val="385623" w:themeColor="accent6" w:themeShade="80"/>
              </w:rPr>
              <w:t>Spicebush</w:t>
            </w:r>
          </w:p>
        </w:tc>
        <w:tc>
          <w:tcPr>
            <w:tcW w:w="3261" w:type="dxa"/>
            <w:tcBorders>
              <w:top w:val="nil"/>
              <w:left w:val="nil"/>
              <w:bottom w:val="nil"/>
              <w:right w:val="nil"/>
            </w:tcBorders>
          </w:tcPr>
          <w:p w14:paraId="3D1DCF05" w14:textId="77777777" w:rsidR="00872B9C" w:rsidRPr="000D067E" w:rsidRDefault="00872B9C" w:rsidP="00872B9C">
            <w:pPr>
              <w:rPr>
                <w:rFonts w:eastAsia="Calibri" w:cs="Times New Roman"/>
                <w:i/>
                <w:iCs/>
                <w:color w:val="385623" w:themeColor="accent6" w:themeShade="80"/>
              </w:rPr>
            </w:pPr>
            <w:r w:rsidRPr="000D067E">
              <w:rPr>
                <w:rFonts w:eastAsia="Calibri" w:cs="Times New Roman"/>
                <w:i/>
                <w:iCs/>
                <w:color w:val="385623" w:themeColor="accent6" w:themeShade="80"/>
              </w:rPr>
              <w:t>Lindera benzoin</w:t>
            </w:r>
          </w:p>
        </w:tc>
        <w:tc>
          <w:tcPr>
            <w:tcW w:w="648" w:type="dxa"/>
            <w:tcBorders>
              <w:top w:val="nil"/>
              <w:left w:val="nil"/>
              <w:bottom w:val="nil"/>
              <w:right w:val="nil"/>
            </w:tcBorders>
            <w:noWrap/>
            <w:hideMark/>
          </w:tcPr>
          <w:p w14:paraId="3B9BB833" w14:textId="77777777" w:rsidR="00872B9C" w:rsidRPr="000D067E" w:rsidRDefault="00872B9C" w:rsidP="00872B9C">
            <w:pPr>
              <w:rPr>
                <w:rFonts w:eastAsia="Calibri" w:cs="Times New Roman"/>
                <w:color w:val="385623" w:themeColor="accent6" w:themeShade="80"/>
              </w:rPr>
            </w:pPr>
            <w:r w:rsidRPr="000D067E">
              <w:rPr>
                <w:rFonts w:eastAsia="Calibri" w:cs="Times New Roman"/>
                <w:color w:val="385623" w:themeColor="accent6" w:themeShade="80"/>
              </w:rPr>
              <w:t>19.2</w:t>
            </w:r>
          </w:p>
        </w:tc>
        <w:tc>
          <w:tcPr>
            <w:tcW w:w="348" w:type="dxa"/>
            <w:tcBorders>
              <w:top w:val="nil"/>
              <w:left w:val="nil"/>
              <w:bottom w:val="nil"/>
              <w:right w:val="nil"/>
            </w:tcBorders>
            <w:noWrap/>
            <w:hideMark/>
          </w:tcPr>
          <w:p w14:paraId="5FF65E02" w14:textId="77777777" w:rsidR="00872B9C" w:rsidRPr="000D067E" w:rsidRDefault="00872B9C" w:rsidP="00872B9C">
            <w:pPr>
              <w:rPr>
                <w:rFonts w:eastAsia="Calibri" w:cs="Times New Roman"/>
                <w:color w:val="385623" w:themeColor="accent6" w:themeShade="80"/>
              </w:rPr>
            </w:pPr>
            <w:r w:rsidRPr="000D067E">
              <w:rPr>
                <w:rFonts w:eastAsia="Calibri" w:cs="Times New Roman"/>
                <w:color w:val="385623" w:themeColor="accent6" w:themeShade="80"/>
              </w:rPr>
              <w:t>±</w:t>
            </w:r>
          </w:p>
        </w:tc>
        <w:tc>
          <w:tcPr>
            <w:tcW w:w="928" w:type="dxa"/>
            <w:tcBorders>
              <w:top w:val="nil"/>
              <w:left w:val="nil"/>
              <w:bottom w:val="nil"/>
              <w:right w:val="nil"/>
            </w:tcBorders>
            <w:noWrap/>
            <w:hideMark/>
          </w:tcPr>
          <w:p w14:paraId="098158A2" w14:textId="77777777" w:rsidR="00872B9C" w:rsidRPr="000D067E" w:rsidRDefault="00872B9C" w:rsidP="00872B9C">
            <w:pPr>
              <w:rPr>
                <w:rFonts w:eastAsia="Calibri" w:cs="Times New Roman"/>
                <w:color w:val="385623" w:themeColor="accent6" w:themeShade="80"/>
              </w:rPr>
            </w:pPr>
            <w:r w:rsidRPr="000D067E">
              <w:rPr>
                <w:rFonts w:eastAsia="Calibri" w:cs="Times New Roman"/>
                <w:color w:val="385623" w:themeColor="accent6" w:themeShade="80"/>
              </w:rPr>
              <w:t>4.4</w:t>
            </w:r>
          </w:p>
        </w:tc>
      </w:tr>
      <w:tr w:rsidR="000D067E" w:rsidRPr="000D067E" w14:paraId="3E87F4EC" w14:textId="77777777" w:rsidTr="00B11D15">
        <w:trPr>
          <w:trHeight w:val="290"/>
        </w:trPr>
        <w:tc>
          <w:tcPr>
            <w:tcW w:w="2268" w:type="dxa"/>
            <w:tcBorders>
              <w:top w:val="nil"/>
              <w:left w:val="nil"/>
              <w:bottom w:val="nil"/>
              <w:right w:val="nil"/>
            </w:tcBorders>
          </w:tcPr>
          <w:p w14:paraId="1158501F" w14:textId="77777777" w:rsidR="00872B9C" w:rsidRPr="000D067E" w:rsidRDefault="00872B9C" w:rsidP="00872B9C">
            <w:pPr>
              <w:rPr>
                <w:rFonts w:eastAsia="Calibri" w:cs="Times New Roman"/>
                <w:color w:val="385623" w:themeColor="accent6" w:themeShade="80"/>
              </w:rPr>
            </w:pPr>
            <w:r w:rsidRPr="000D067E">
              <w:rPr>
                <w:rFonts w:eastAsia="Calibri" w:cs="Times New Roman"/>
                <w:color w:val="385623" w:themeColor="accent6" w:themeShade="80"/>
              </w:rPr>
              <w:t>Winterberry</w:t>
            </w:r>
          </w:p>
        </w:tc>
        <w:tc>
          <w:tcPr>
            <w:tcW w:w="3261" w:type="dxa"/>
            <w:tcBorders>
              <w:top w:val="nil"/>
              <w:left w:val="nil"/>
              <w:bottom w:val="nil"/>
              <w:right w:val="nil"/>
            </w:tcBorders>
          </w:tcPr>
          <w:p w14:paraId="04067315" w14:textId="77777777" w:rsidR="00872B9C" w:rsidRPr="000D067E" w:rsidRDefault="00872B9C" w:rsidP="00872B9C">
            <w:pPr>
              <w:rPr>
                <w:rFonts w:eastAsia="Calibri" w:cs="Times New Roman"/>
                <w:i/>
                <w:iCs/>
                <w:color w:val="385623" w:themeColor="accent6" w:themeShade="80"/>
              </w:rPr>
            </w:pPr>
            <w:r w:rsidRPr="000D067E">
              <w:rPr>
                <w:rFonts w:eastAsia="Calibri" w:cs="Times New Roman"/>
                <w:i/>
                <w:iCs/>
                <w:color w:val="385623" w:themeColor="accent6" w:themeShade="80"/>
              </w:rPr>
              <w:t>Ilex verticillata</w:t>
            </w:r>
          </w:p>
        </w:tc>
        <w:tc>
          <w:tcPr>
            <w:tcW w:w="648" w:type="dxa"/>
            <w:tcBorders>
              <w:top w:val="nil"/>
              <w:left w:val="nil"/>
              <w:bottom w:val="nil"/>
              <w:right w:val="nil"/>
            </w:tcBorders>
            <w:noWrap/>
            <w:hideMark/>
          </w:tcPr>
          <w:p w14:paraId="06799A7D" w14:textId="77777777" w:rsidR="00872B9C" w:rsidRPr="000D067E" w:rsidRDefault="00872B9C" w:rsidP="00872B9C">
            <w:pPr>
              <w:rPr>
                <w:rFonts w:eastAsia="Calibri" w:cs="Times New Roman"/>
                <w:color w:val="385623" w:themeColor="accent6" w:themeShade="80"/>
              </w:rPr>
            </w:pPr>
            <w:r w:rsidRPr="000D067E">
              <w:rPr>
                <w:rFonts w:eastAsia="Calibri" w:cs="Times New Roman"/>
                <w:color w:val="385623" w:themeColor="accent6" w:themeShade="80"/>
              </w:rPr>
              <w:t>5.7</w:t>
            </w:r>
          </w:p>
        </w:tc>
        <w:tc>
          <w:tcPr>
            <w:tcW w:w="348" w:type="dxa"/>
            <w:tcBorders>
              <w:top w:val="nil"/>
              <w:left w:val="nil"/>
              <w:bottom w:val="nil"/>
              <w:right w:val="nil"/>
            </w:tcBorders>
            <w:noWrap/>
            <w:hideMark/>
          </w:tcPr>
          <w:p w14:paraId="0228672F" w14:textId="77777777" w:rsidR="00872B9C" w:rsidRPr="000D067E" w:rsidRDefault="00872B9C" w:rsidP="00872B9C">
            <w:pPr>
              <w:rPr>
                <w:rFonts w:eastAsia="Calibri" w:cs="Times New Roman"/>
                <w:color w:val="385623" w:themeColor="accent6" w:themeShade="80"/>
              </w:rPr>
            </w:pPr>
            <w:r w:rsidRPr="000D067E">
              <w:rPr>
                <w:rFonts w:eastAsia="Calibri" w:cs="Times New Roman"/>
                <w:color w:val="385623" w:themeColor="accent6" w:themeShade="80"/>
              </w:rPr>
              <w:t>±</w:t>
            </w:r>
          </w:p>
        </w:tc>
        <w:tc>
          <w:tcPr>
            <w:tcW w:w="928" w:type="dxa"/>
            <w:tcBorders>
              <w:top w:val="nil"/>
              <w:left w:val="nil"/>
              <w:bottom w:val="nil"/>
              <w:right w:val="nil"/>
            </w:tcBorders>
            <w:noWrap/>
            <w:hideMark/>
          </w:tcPr>
          <w:p w14:paraId="630B2B46" w14:textId="77777777" w:rsidR="00872B9C" w:rsidRPr="000D067E" w:rsidRDefault="00872B9C" w:rsidP="00872B9C">
            <w:pPr>
              <w:rPr>
                <w:rFonts w:eastAsia="Calibri" w:cs="Times New Roman"/>
                <w:color w:val="385623" w:themeColor="accent6" w:themeShade="80"/>
              </w:rPr>
            </w:pPr>
            <w:r w:rsidRPr="000D067E">
              <w:rPr>
                <w:rFonts w:eastAsia="Calibri" w:cs="Times New Roman"/>
                <w:color w:val="385623" w:themeColor="accent6" w:themeShade="80"/>
              </w:rPr>
              <w:t>1.9</w:t>
            </w:r>
          </w:p>
        </w:tc>
      </w:tr>
      <w:tr w:rsidR="000D067E" w:rsidRPr="000D067E" w14:paraId="77706832" w14:textId="77777777" w:rsidTr="00B11D15">
        <w:trPr>
          <w:trHeight w:val="290"/>
        </w:trPr>
        <w:tc>
          <w:tcPr>
            <w:tcW w:w="2268" w:type="dxa"/>
            <w:tcBorders>
              <w:top w:val="nil"/>
              <w:left w:val="nil"/>
              <w:bottom w:val="nil"/>
              <w:right w:val="nil"/>
            </w:tcBorders>
          </w:tcPr>
          <w:p w14:paraId="00CBE013" w14:textId="77777777" w:rsidR="00872B9C" w:rsidRPr="000D067E" w:rsidRDefault="00872B9C" w:rsidP="00872B9C">
            <w:pPr>
              <w:rPr>
                <w:rFonts w:eastAsia="Calibri" w:cs="Times New Roman"/>
                <w:color w:val="385623" w:themeColor="accent6" w:themeShade="80"/>
              </w:rPr>
            </w:pPr>
            <w:r w:rsidRPr="000D067E">
              <w:rPr>
                <w:rFonts w:eastAsia="Calibri" w:cs="Times New Roman"/>
                <w:color w:val="385623" w:themeColor="accent6" w:themeShade="80"/>
              </w:rPr>
              <w:t>Glossy buckthorn</w:t>
            </w:r>
          </w:p>
        </w:tc>
        <w:tc>
          <w:tcPr>
            <w:tcW w:w="3261" w:type="dxa"/>
            <w:tcBorders>
              <w:top w:val="nil"/>
              <w:left w:val="nil"/>
              <w:bottom w:val="nil"/>
              <w:right w:val="nil"/>
            </w:tcBorders>
          </w:tcPr>
          <w:p w14:paraId="285FE051" w14:textId="77777777" w:rsidR="00872B9C" w:rsidRPr="000D067E" w:rsidRDefault="00872B9C" w:rsidP="00872B9C">
            <w:pPr>
              <w:rPr>
                <w:rFonts w:eastAsia="Calibri" w:cs="Times New Roman"/>
                <w:i/>
                <w:iCs/>
                <w:color w:val="385623" w:themeColor="accent6" w:themeShade="80"/>
              </w:rPr>
            </w:pPr>
            <w:r w:rsidRPr="000D067E">
              <w:rPr>
                <w:rFonts w:eastAsia="Calibri" w:cs="Times New Roman"/>
                <w:i/>
                <w:iCs/>
                <w:color w:val="385623" w:themeColor="accent6" w:themeShade="80"/>
              </w:rPr>
              <w:t>Frangula alnus</w:t>
            </w:r>
          </w:p>
        </w:tc>
        <w:tc>
          <w:tcPr>
            <w:tcW w:w="648" w:type="dxa"/>
            <w:tcBorders>
              <w:top w:val="nil"/>
              <w:left w:val="nil"/>
              <w:bottom w:val="nil"/>
              <w:right w:val="nil"/>
            </w:tcBorders>
            <w:noWrap/>
            <w:hideMark/>
          </w:tcPr>
          <w:p w14:paraId="012D4BBD" w14:textId="77777777" w:rsidR="00872B9C" w:rsidRPr="000D067E" w:rsidRDefault="00872B9C" w:rsidP="00872B9C">
            <w:pPr>
              <w:rPr>
                <w:rFonts w:eastAsia="Calibri" w:cs="Times New Roman"/>
                <w:color w:val="385623" w:themeColor="accent6" w:themeShade="80"/>
              </w:rPr>
            </w:pPr>
            <w:r w:rsidRPr="000D067E">
              <w:rPr>
                <w:rFonts w:eastAsia="Calibri" w:cs="Times New Roman"/>
                <w:color w:val="385623" w:themeColor="accent6" w:themeShade="80"/>
              </w:rPr>
              <w:t>3.6</w:t>
            </w:r>
          </w:p>
        </w:tc>
        <w:tc>
          <w:tcPr>
            <w:tcW w:w="348" w:type="dxa"/>
            <w:tcBorders>
              <w:top w:val="nil"/>
              <w:left w:val="nil"/>
              <w:bottom w:val="nil"/>
              <w:right w:val="nil"/>
            </w:tcBorders>
            <w:noWrap/>
            <w:hideMark/>
          </w:tcPr>
          <w:p w14:paraId="41BF3524" w14:textId="77777777" w:rsidR="00872B9C" w:rsidRPr="000D067E" w:rsidRDefault="00872B9C" w:rsidP="00872B9C">
            <w:pPr>
              <w:rPr>
                <w:rFonts w:eastAsia="Calibri" w:cs="Times New Roman"/>
                <w:color w:val="385623" w:themeColor="accent6" w:themeShade="80"/>
              </w:rPr>
            </w:pPr>
            <w:r w:rsidRPr="000D067E">
              <w:rPr>
                <w:rFonts w:eastAsia="Calibri" w:cs="Times New Roman"/>
                <w:color w:val="385623" w:themeColor="accent6" w:themeShade="80"/>
              </w:rPr>
              <w:t>±</w:t>
            </w:r>
          </w:p>
        </w:tc>
        <w:tc>
          <w:tcPr>
            <w:tcW w:w="928" w:type="dxa"/>
            <w:tcBorders>
              <w:top w:val="nil"/>
              <w:left w:val="nil"/>
              <w:bottom w:val="nil"/>
              <w:right w:val="nil"/>
            </w:tcBorders>
            <w:noWrap/>
            <w:hideMark/>
          </w:tcPr>
          <w:p w14:paraId="5F666CFF" w14:textId="77777777" w:rsidR="00872B9C" w:rsidRPr="000D067E" w:rsidRDefault="00872B9C" w:rsidP="00872B9C">
            <w:pPr>
              <w:rPr>
                <w:rFonts w:eastAsia="Calibri" w:cs="Times New Roman"/>
                <w:color w:val="385623" w:themeColor="accent6" w:themeShade="80"/>
              </w:rPr>
            </w:pPr>
            <w:r w:rsidRPr="000D067E">
              <w:rPr>
                <w:rFonts w:eastAsia="Calibri" w:cs="Times New Roman"/>
                <w:color w:val="385623" w:themeColor="accent6" w:themeShade="80"/>
              </w:rPr>
              <w:t>1.2</w:t>
            </w:r>
          </w:p>
        </w:tc>
      </w:tr>
      <w:tr w:rsidR="000D067E" w:rsidRPr="000D067E" w14:paraId="6B50392D" w14:textId="77777777" w:rsidTr="00B11D15">
        <w:trPr>
          <w:trHeight w:val="290"/>
        </w:trPr>
        <w:tc>
          <w:tcPr>
            <w:tcW w:w="2268" w:type="dxa"/>
            <w:tcBorders>
              <w:top w:val="nil"/>
              <w:left w:val="nil"/>
              <w:right w:val="nil"/>
            </w:tcBorders>
          </w:tcPr>
          <w:p w14:paraId="2E5A4625" w14:textId="77777777" w:rsidR="00872B9C" w:rsidRPr="000D067E" w:rsidRDefault="00872B9C" w:rsidP="00872B9C">
            <w:pPr>
              <w:rPr>
                <w:rFonts w:eastAsia="Calibri" w:cs="Times New Roman"/>
                <w:color w:val="385623" w:themeColor="accent6" w:themeShade="80"/>
              </w:rPr>
            </w:pPr>
            <w:r w:rsidRPr="000D067E">
              <w:rPr>
                <w:rFonts w:eastAsia="Calibri" w:cs="Times New Roman"/>
                <w:color w:val="385623" w:themeColor="accent6" w:themeShade="80"/>
              </w:rPr>
              <w:t>Poison sumac</w:t>
            </w:r>
          </w:p>
        </w:tc>
        <w:tc>
          <w:tcPr>
            <w:tcW w:w="3261" w:type="dxa"/>
            <w:tcBorders>
              <w:top w:val="nil"/>
              <w:left w:val="nil"/>
              <w:right w:val="nil"/>
            </w:tcBorders>
          </w:tcPr>
          <w:p w14:paraId="5841B635" w14:textId="77777777" w:rsidR="00872B9C" w:rsidRPr="000D067E" w:rsidRDefault="00872B9C" w:rsidP="00872B9C">
            <w:pPr>
              <w:rPr>
                <w:rFonts w:eastAsia="Calibri" w:cs="Times New Roman"/>
                <w:i/>
                <w:iCs/>
                <w:color w:val="385623" w:themeColor="accent6" w:themeShade="80"/>
              </w:rPr>
            </w:pPr>
            <w:r w:rsidRPr="000D067E">
              <w:rPr>
                <w:rFonts w:eastAsia="Calibri" w:cs="Times New Roman"/>
                <w:i/>
                <w:iCs/>
                <w:color w:val="385623" w:themeColor="accent6" w:themeShade="80"/>
              </w:rPr>
              <w:t>Toxicodendron vernix</w:t>
            </w:r>
          </w:p>
        </w:tc>
        <w:tc>
          <w:tcPr>
            <w:tcW w:w="648" w:type="dxa"/>
            <w:tcBorders>
              <w:top w:val="nil"/>
              <w:left w:val="nil"/>
              <w:right w:val="nil"/>
            </w:tcBorders>
            <w:noWrap/>
            <w:hideMark/>
          </w:tcPr>
          <w:p w14:paraId="6BF7F501" w14:textId="77777777" w:rsidR="00872B9C" w:rsidRPr="000D067E" w:rsidRDefault="00872B9C" w:rsidP="00872B9C">
            <w:pPr>
              <w:rPr>
                <w:rFonts w:eastAsia="Calibri" w:cs="Times New Roman"/>
                <w:color w:val="385623" w:themeColor="accent6" w:themeShade="80"/>
              </w:rPr>
            </w:pPr>
            <w:r w:rsidRPr="000D067E">
              <w:rPr>
                <w:rFonts w:eastAsia="Calibri" w:cs="Times New Roman"/>
                <w:color w:val="385623" w:themeColor="accent6" w:themeShade="80"/>
              </w:rPr>
              <w:t>2.1</w:t>
            </w:r>
          </w:p>
        </w:tc>
        <w:tc>
          <w:tcPr>
            <w:tcW w:w="348" w:type="dxa"/>
            <w:tcBorders>
              <w:top w:val="nil"/>
              <w:left w:val="nil"/>
              <w:right w:val="nil"/>
            </w:tcBorders>
            <w:noWrap/>
            <w:hideMark/>
          </w:tcPr>
          <w:p w14:paraId="227F1AD4" w14:textId="77777777" w:rsidR="00872B9C" w:rsidRPr="000D067E" w:rsidRDefault="00872B9C" w:rsidP="00872B9C">
            <w:pPr>
              <w:rPr>
                <w:rFonts w:eastAsia="Calibri" w:cs="Times New Roman"/>
                <w:color w:val="385623" w:themeColor="accent6" w:themeShade="80"/>
              </w:rPr>
            </w:pPr>
            <w:r w:rsidRPr="000D067E">
              <w:rPr>
                <w:rFonts w:eastAsia="Calibri" w:cs="Times New Roman"/>
                <w:color w:val="385623" w:themeColor="accent6" w:themeShade="80"/>
              </w:rPr>
              <w:t>±</w:t>
            </w:r>
          </w:p>
        </w:tc>
        <w:tc>
          <w:tcPr>
            <w:tcW w:w="928" w:type="dxa"/>
            <w:tcBorders>
              <w:top w:val="nil"/>
              <w:left w:val="nil"/>
              <w:right w:val="nil"/>
            </w:tcBorders>
            <w:noWrap/>
            <w:hideMark/>
          </w:tcPr>
          <w:p w14:paraId="01350D69" w14:textId="77777777" w:rsidR="00872B9C" w:rsidRPr="000D067E" w:rsidRDefault="00872B9C" w:rsidP="00872B9C">
            <w:pPr>
              <w:rPr>
                <w:rFonts w:eastAsia="Calibri" w:cs="Times New Roman"/>
                <w:color w:val="385623" w:themeColor="accent6" w:themeShade="80"/>
              </w:rPr>
            </w:pPr>
            <w:r w:rsidRPr="000D067E">
              <w:rPr>
                <w:rFonts w:eastAsia="Calibri" w:cs="Times New Roman"/>
                <w:color w:val="385623" w:themeColor="accent6" w:themeShade="80"/>
              </w:rPr>
              <w:t>0.9</w:t>
            </w:r>
          </w:p>
        </w:tc>
      </w:tr>
      <w:tr w:rsidR="00872B9C" w:rsidRPr="000D067E" w14:paraId="08545E66" w14:textId="77777777" w:rsidTr="00B11D15">
        <w:trPr>
          <w:trHeight w:val="290"/>
        </w:trPr>
        <w:tc>
          <w:tcPr>
            <w:tcW w:w="2268" w:type="dxa"/>
            <w:tcBorders>
              <w:top w:val="nil"/>
              <w:left w:val="nil"/>
              <w:bottom w:val="single" w:sz="4" w:space="0" w:color="auto"/>
              <w:right w:val="nil"/>
            </w:tcBorders>
          </w:tcPr>
          <w:p w14:paraId="7FAE70DA" w14:textId="77777777" w:rsidR="00872B9C" w:rsidRPr="000D067E" w:rsidRDefault="00872B9C" w:rsidP="00872B9C">
            <w:pPr>
              <w:rPr>
                <w:rFonts w:eastAsia="Calibri" w:cs="Times New Roman"/>
                <w:color w:val="385623" w:themeColor="accent6" w:themeShade="80"/>
              </w:rPr>
            </w:pPr>
            <w:r w:rsidRPr="000D067E">
              <w:rPr>
                <w:rFonts w:eastAsia="Calibri" w:cs="Times New Roman"/>
                <w:color w:val="385623" w:themeColor="accent6" w:themeShade="80"/>
              </w:rPr>
              <w:t>Other woody shrubs</w:t>
            </w:r>
          </w:p>
          <w:p w14:paraId="622C4A2A" w14:textId="77777777" w:rsidR="00872B9C" w:rsidRPr="000D067E" w:rsidRDefault="00872B9C" w:rsidP="00872B9C">
            <w:pPr>
              <w:rPr>
                <w:rFonts w:eastAsia="Calibri" w:cs="Times New Roman"/>
                <w:color w:val="385623" w:themeColor="accent6" w:themeShade="80"/>
              </w:rPr>
            </w:pPr>
          </w:p>
        </w:tc>
        <w:tc>
          <w:tcPr>
            <w:tcW w:w="3261" w:type="dxa"/>
            <w:tcBorders>
              <w:top w:val="nil"/>
              <w:left w:val="nil"/>
              <w:bottom w:val="single" w:sz="4" w:space="0" w:color="auto"/>
              <w:right w:val="nil"/>
            </w:tcBorders>
          </w:tcPr>
          <w:p w14:paraId="5826078C" w14:textId="77777777" w:rsidR="00872B9C" w:rsidRPr="000D067E" w:rsidRDefault="00872B9C" w:rsidP="00872B9C">
            <w:pPr>
              <w:rPr>
                <w:rFonts w:eastAsia="Calibri" w:cs="Times New Roman"/>
                <w:i/>
                <w:iCs/>
                <w:color w:val="385623" w:themeColor="accent6" w:themeShade="80"/>
              </w:rPr>
            </w:pPr>
            <w:r w:rsidRPr="000D067E">
              <w:rPr>
                <w:rFonts w:eastAsia="Calibri" w:cs="Times New Roman"/>
                <w:i/>
                <w:iCs/>
                <w:color w:val="385623" w:themeColor="accent6" w:themeShade="80"/>
              </w:rPr>
              <w:t xml:space="preserve">Elaeagnus umbellata, Cornus </w:t>
            </w:r>
            <w:r w:rsidRPr="000D067E">
              <w:rPr>
                <w:rFonts w:eastAsia="Calibri" w:cs="Times New Roman"/>
                <w:color w:val="385623" w:themeColor="accent6" w:themeShade="80"/>
              </w:rPr>
              <w:t>sp.</w:t>
            </w:r>
            <w:r w:rsidRPr="000D067E">
              <w:rPr>
                <w:rFonts w:eastAsia="Calibri" w:cs="Times New Roman"/>
                <w:i/>
                <w:iCs/>
                <w:color w:val="385623" w:themeColor="accent6" w:themeShade="80"/>
              </w:rPr>
              <w:t xml:space="preserve">, Rosa </w:t>
            </w:r>
            <w:r w:rsidRPr="000D067E">
              <w:rPr>
                <w:rFonts w:eastAsia="Calibri" w:cs="Times New Roman"/>
                <w:color w:val="385623" w:themeColor="accent6" w:themeShade="80"/>
              </w:rPr>
              <w:t>sp.</w:t>
            </w:r>
            <w:r w:rsidRPr="000D067E">
              <w:rPr>
                <w:rFonts w:eastAsia="Calibri" w:cs="Times New Roman"/>
                <w:i/>
                <w:iCs/>
                <w:color w:val="385623" w:themeColor="accent6" w:themeShade="80"/>
              </w:rPr>
              <w:t xml:space="preserve">, Vaccinium </w:t>
            </w:r>
            <w:r w:rsidRPr="000D067E">
              <w:rPr>
                <w:rFonts w:eastAsia="Calibri" w:cs="Times New Roman"/>
                <w:color w:val="385623" w:themeColor="accent6" w:themeShade="80"/>
              </w:rPr>
              <w:t>sp.</w:t>
            </w:r>
            <w:r w:rsidRPr="000D067E">
              <w:rPr>
                <w:rFonts w:eastAsia="Calibri" w:cs="Times New Roman"/>
                <w:i/>
                <w:iCs/>
                <w:color w:val="385623" w:themeColor="accent6" w:themeShade="80"/>
              </w:rPr>
              <w:t xml:space="preserve">, Corylus </w:t>
            </w:r>
            <w:r w:rsidRPr="000D067E">
              <w:rPr>
                <w:rFonts w:eastAsia="Calibri" w:cs="Times New Roman"/>
                <w:color w:val="385623" w:themeColor="accent6" w:themeShade="80"/>
              </w:rPr>
              <w:t>sp., etc.</w:t>
            </w:r>
          </w:p>
        </w:tc>
        <w:tc>
          <w:tcPr>
            <w:tcW w:w="648" w:type="dxa"/>
            <w:tcBorders>
              <w:top w:val="nil"/>
              <w:left w:val="nil"/>
              <w:bottom w:val="single" w:sz="4" w:space="0" w:color="auto"/>
              <w:right w:val="nil"/>
            </w:tcBorders>
            <w:noWrap/>
            <w:hideMark/>
          </w:tcPr>
          <w:p w14:paraId="45FC5AFA" w14:textId="77777777" w:rsidR="00872B9C" w:rsidRPr="000D067E" w:rsidRDefault="00872B9C" w:rsidP="00872B9C">
            <w:pPr>
              <w:rPr>
                <w:rFonts w:eastAsia="Calibri" w:cs="Times New Roman"/>
                <w:color w:val="385623" w:themeColor="accent6" w:themeShade="80"/>
              </w:rPr>
            </w:pPr>
            <w:r w:rsidRPr="000D067E">
              <w:rPr>
                <w:rFonts w:eastAsia="Calibri" w:cs="Times New Roman"/>
                <w:color w:val="385623" w:themeColor="accent6" w:themeShade="80"/>
              </w:rPr>
              <w:t>5.0</w:t>
            </w:r>
          </w:p>
        </w:tc>
        <w:tc>
          <w:tcPr>
            <w:tcW w:w="348" w:type="dxa"/>
            <w:tcBorders>
              <w:top w:val="nil"/>
              <w:left w:val="nil"/>
              <w:bottom w:val="single" w:sz="4" w:space="0" w:color="auto"/>
              <w:right w:val="nil"/>
            </w:tcBorders>
            <w:noWrap/>
            <w:hideMark/>
          </w:tcPr>
          <w:p w14:paraId="7D3B0FD8" w14:textId="77777777" w:rsidR="00872B9C" w:rsidRPr="000D067E" w:rsidRDefault="00872B9C" w:rsidP="00872B9C">
            <w:pPr>
              <w:rPr>
                <w:rFonts w:eastAsia="Calibri" w:cs="Times New Roman"/>
                <w:color w:val="385623" w:themeColor="accent6" w:themeShade="80"/>
              </w:rPr>
            </w:pPr>
            <w:r w:rsidRPr="000D067E">
              <w:rPr>
                <w:rFonts w:eastAsia="Calibri" w:cs="Times New Roman"/>
                <w:color w:val="385623" w:themeColor="accent6" w:themeShade="80"/>
              </w:rPr>
              <w:t>±</w:t>
            </w:r>
          </w:p>
          <w:p w14:paraId="5DDBC84E" w14:textId="77777777" w:rsidR="00872B9C" w:rsidRPr="000D067E" w:rsidRDefault="00872B9C" w:rsidP="00872B9C">
            <w:pPr>
              <w:rPr>
                <w:rFonts w:eastAsia="Calibri" w:cs="Times New Roman"/>
                <w:color w:val="385623" w:themeColor="accent6" w:themeShade="80"/>
              </w:rPr>
            </w:pPr>
          </w:p>
          <w:p w14:paraId="53A03579" w14:textId="77777777" w:rsidR="00872B9C" w:rsidRPr="000D067E" w:rsidRDefault="00872B9C" w:rsidP="00872B9C">
            <w:pPr>
              <w:rPr>
                <w:rFonts w:eastAsia="Calibri" w:cs="Times New Roman"/>
                <w:color w:val="385623" w:themeColor="accent6" w:themeShade="80"/>
              </w:rPr>
            </w:pPr>
          </w:p>
        </w:tc>
        <w:tc>
          <w:tcPr>
            <w:tcW w:w="928" w:type="dxa"/>
            <w:tcBorders>
              <w:top w:val="nil"/>
              <w:left w:val="nil"/>
              <w:bottom w:val="single" w:sz="4" w:space="0" w:color="auto"/>
              <w:right w:val="nil"/>
            </w:tcBorders>
            <w:noWrap/>
            <w:hideMark/>
          </w:tcPr>
          <w:p w14:paraId="44303454" w14:textId="77777777" w:rsidR="00872B9C" w:rsidRPr="000D067E" w:rsidRDefault="00872B9C" w:rsidP="00872B9C">
            <w:pPr>
              <w:rPr>
                <w:rFonts w:eastAsia="Calibri" w:cs="Times New Roman"/>
                <w:color w:val="385623" w:themeColor="accent6" w:themeShade="80"/>
              </w:rPr>
            </w:pPr>
            <w:r w:rsidRPr="000D067E">
              <w:rPr>
                <w:rFonts w:eastAsia="Calibri" w:cs="Times New Roman"/>
                <w:color w:val="385623" w:themeColor="accent6" w:themeShade="80"/>
              </w:rPr>
              <w:t>0.8</w:t>
            </w:r>
          </w:p>
        </w:tc>
      </w:tr>
    </w:tbl>
    <w:p w14:paraId="27B62767" w14:textId="77777777" w:rsidR="00872B9C" w:rsidRPr="000D067E" w:rsidRDefault="00872B9C" w:rsidP="00872B9C">
      <w:pPr>
        <w:spacing w:line="480" w:lineRule="auto"/>
        <w:rPr>
          <w:rFonts w:eastAsia="Calibri" w:cs="Times New Roman"/>
          <w:color w:val="385623" w:themeColor="accent6" w:themeShade="80"/>
        </w:rPr>
      </w:pPr>
    </w:p>
    <w:p w14:paraId="121264AD" w14:textId="77777777" w:rsidR="00872B9C" w:rsidRPr="000D067E" w:rsidRDefault="00872B9C" w:rsidP="00872B9C">
      <w:pPr>
        <w:spacing w:line="480" w:lineRule="auto"/>
        <w:rPr>
          <w:rFonts w:eastAsia="Calibri" w:cs="Times New Roman"/>
          <w:color w:val="385623" w:themeColor="accent6" w:themeShade="80"/>
        </w:rPr>
      </w:pPr>
    </w:p>
    <w:p w14:paraId="66ACF48C" w14:textId="77777777" w:rsidR="00872B9C" w:rsidRPr="000D067E" w:rsidRDefault="00872B9C" w:rsidP="00872B9C">
      <w:pPr>
        <w:spacing w:line="480" w:lineRule="auto"/>
        <w:rPr>
          <w:rFonts w:eastAsia="Calibri" w:cs="Times New Roman"/>
          <w:b/>
          <w:bCs/>
          <w:color w:val="385623" w:themeColor="accent6" w:themeShade="80"/>
        </w:rPr>
      </w:pPr>
      <w:r w:rsidRPr="000D067E">
        <w:rPr>
          <w:rFonts w:eastAsia="Calibri" w:cs="Times New Roman"/>
          <w:b/>
          <w:bCs/>
          <w:color w:val="385623" w:themeColor="accent6" w:themeShade="80"/>
        </w:rPr>
        <w:t>Discussion</w:t>
      </w:r>
    </w:p>
    <w:p w14:paraId="142E8570" w14:textId="77777777" w:rsidR="00872B9C" w:rsidRPr="000D067E" w:rsidRDefault="00872B9C" w:rsidP="00872B9C">
      <w:pPr>
        <w:spacing w:line="480" w:lineRule="auto"/>
        <w:ind w:firstLine="720"/>
        <w:rPr>
          <w:rFonts w:eastAsia="Calibri" w:cs="Times New Roman"/>
          <w:color w:val="385623" w:themeColor="accent6" w:themeShade="80"/>
        </w:rPr>
      </w:pPr>
      <w:r w:rsidRPr="000D067E">
        <w:rPr>
          <w:rFonts w:eastAsia="Calibri" w:cs="Times New Roman"/>
          <w:color w:val="385623" w:themeColor="accent6" w:themeShade="80"/>
        </w:rPr>
        <w:t xml:space="preserve">Over two decades since EAB was first detected in North America, we characterized ash survival and regeneration in forests that have experienced the longest history of EAB impacts. We found that ash regeneration was still present in these post-outbreak forests, although EAB continues to impact populations of ash. </w:t>
      </w:r>
      <w:commentRangeStart w:id="32"/>
      <w:commentRangeStart w:id="33"/>
      <w:r w:rsidRPr="000D067E">
        <w:rPr>
          <w:rFonts w:eastAsia="Calibri" w:cs="Times New Roman"/>
          <w:color w:val="385623" w:themeColor="accent6" w:themeShade="80"/>
        </w:rPr>
        <w:t>Ash regeneration remained at the seedling or sapling stages in mesic and xeric forests</w:t>
      </w:r>
      <w:commentRangeEnd w:id="32"/>
      <w:r w:rsidR="00AB7C37" w:rsidRPr="000D067E">
        <w:rPr>
          <w:rStyle w:val="CommentReference"/>
          <w:rFonts w:cs="Times New Roman"/>
          <w:color w:val="385623" w:themeColor="accent6" w:themeShade="80"/>
          <w:kern w:val="2"/>
          <w14:ligatures w14:val="standardContextual"/>
        </w:rPr>
        <w:commentReference w:id="32"/>
      </w:r>
      <w:commentRangeEnd w:id="33"/>
      <w:r w:rsidR="004B5D52" w:rsidRPr="000D067E">
        <w:rPr>
          <w:rStyle w:val="CommentReference"/>
          <w:rFonts w:cs="Times New Roman"/>
          <w:color w:val="385623" w:themeColor="accent6" w:themeShade="80"/>
          <w:kern w:val="2"/>
          <w14:ligatures w14:val="standardContextual"/>
        </w:rPr>
        <w:commentReference w:id="33"/>
      </w:r>
      <w:r w:rsidRPr="000D067E">
        <w:rPr>
          <w:rFonts w:eastAsia="Calibri" w:cs="Times New Roman"/>
          <w:color w:val="385623" w:themeColor="accent6" w:themeShade="80"/>
        </w:rPr>
        <w:t xml:space="preserve">, but in hydric forests, ash regeneration consisted of trees in size classes susceptible to EAB. Parasitoids introduced to control EAB populations have established in the region, and we recovered three species, albeit in low numbers. </w:t>
      </w:r>
    </w:p>
    <w:p w14:paraId="57C1E6B6" w14:textId="77777777" w:rsidR="00872B9C" w:rsidRPr="000D067E" w:rsidRDefault="00872B9C" w:rsidP="00872B9C">
      <w:pPr>
        <w:spacing w:line="480" w:lineRule="auto"/>
        <w:ind w:firstLine="720"/>
        <w:rPr>
          <w:rFonts w:eastAsia="Calibri" w:cs="Times New Roman"/>
          <w:color w:val="385623" w:themeColor="accent6" w:themeShade="80"/>
        </w:rPr>
      </w:pPr>
      <w:r w:rsidRPr="000D067E">
        <w:rPr>
          <w:rFonts w:eastAsia="Calibri" w:cs="Times New Roman"/>
          <w:color w:val="385623" w:themeColor="accent6" w:themeShade="80"/>
        </w:rPr>
        <w:t xml:space="preserve">Stages of ash regeneration varied based on forest soil hydrology. In dry xeric and riparian mesic forests, ash seedlings were a prominent component of the understory layer, </w:t>
      </w:r>
      <w:r w:rsidRPr="000D067E">
        <w:rPr>
          <w:rFonts w:eastAsia="Calibri" w:cs="Times New Roman"/>
          <w:color w:val="385623" w:themeColor="accent6" w:themeShade="80"/>
        </w:rPr>
        <w:lastRenderedPageBreak/>
        <w:t xml:space="preserve">but ash trees &gt;2.5 cm DBH were mostly absent. In hydric swamp forests, we found low numbers of seedlings, but higher densities of ash in the 2.5-10 cm DBH range. This suggests a difference in growth rate, whereby ash regeneration tended to be more advanced in hydric forests. In our study locations, the hydric transects previously had a higher density of ash in the canopy than mesic or xeric transects, which may have resulted in larger canopy gaps following widespread ash mortality </w:t>
      </w:r>
      <w:r w:rsidRPr="000D067E">
        <w:rPr>
          <w:rFonts w:eastAsia="Calibri" w:cs="Times New Roman"/>
          <w:color w:val="385623" w:themeColor="accent6" w:themeShade="80"/>
        </w:rPr>
        <w:fldChar w:fldCharType="begin"/>
      </w:r>
      <w:r w:rsidRPr="000D067E">
        <w:rPr>
          <w:rFonts w:eastAsia="Calibri" w:cs="Times New Roman"/>
          <w:color w:val="385623" w:themeColor="accent6" w:themeShade="80"/>
        </w:rPr>
        <w:instrText xml:space="preserve"> ADDIN ZOTERO_ITEM CSL_CITATION {"citationID":"ugvz3wa3","properties":{"formattedCitation":"(Klooster 2012)","plainCitation":"(Klooster 2012)","noteIndex":0},"citationItems":[{"id":768,"uris":["http://zotero.org/groups/5270502/items/R92BVHM8"],"itemData":{"id":768,"type":"thesis","genre":"PhD Thesis","publisher":"The Ohio State University","title":"Forest Responses to Emerald Ash Borer-Induced Ash Mortality","URL":"https://etd.ohiolink.edu/acprod/odb_etd/etd/r/1501/10?clear=10&amp;p10_accession_num=osu1338337754","author":[{"family":"Klooster","given":"Wendy S."}],"issued":{"date-parts":[["2012"]]}}}],"schema":"https://github.com/citation-style-language/schema/raw/master/csl-citation.json"} </w:instrText>
      </w:r>
      <w:r w:rsidRPr="000D067E">
        <w:rPr>
          <w:rFonts w:eastAsia="Calibri" w:cs="Times New Roman"/>
          <w:color w:val="385623" w:themeColor="accent6" w:themeShade="80"/>
        </w:rPr>
        <w:fldChar w:fldCharType="separate"/>
      </w:r>
      <w:r w:rsidRPr="000D067E">
        <w:rPr>
          <w:rFonts w:eastAsia="Calibri" w:cs="Times New Roman"/>
          <w:color w:val="385623" w:themeColor="accent6" w:themeShade="80"/>
        </w:rPr>
        <w:t>(Klooster 2012)</w:t>
      </w:r>
      <w:r w:rsidRPr="000D067E">
        <w:rPr>
          <w:rFonts w:eastAsia="Calibri" w:cs="Times New Roman"/>
          <w:color w:val="385623" w:themeColor="accent6" w:themeShade="80"/>
        </w:rPr>
        <w:fldChar w:fldCharType="end"/>
      </w:r>
      <w:r w:rsidRPr="000D067E">
        <w:rPr>
          <w:rFonts w:eastAsia="Calibri" w:cs="Times New Roman"/>
          <w:color w:val="385623" w:themeColor="accent6" w:themeShade="80"/>
        </w:rPr>
        <w:t xml:space="preserve">. Furthermore, overall canopy tree cover was lower in hydric forests than mesic or xeric forests even before significant ash loss </w:t>
      </w:r>
      <w:r w:rsidRPr="000D067E">
        <w:rPr>
          <w:rFonts w:eastAsia="Calibri" w:cs="Times New Roman"/>
          <w:color w:val="385623" w:themeColor="accent6" w:themeShade="80"/>
        </w:rPr>
        <w:fldChar w:fldCharType="begin"/>
      </w:r>
      <w:r w:rsidRPr="000D067E">
        <w:rPr>
          <w:rFonts w:eastAsia="Calibri" w:cs="Times New Roman"/>
          <w:color w:val="385623" w:themeColor="accent6" w:themeShade="80"/>
        </w:rPr>
        <w:instrText xml:space="preserve"> ADDIN ZOTERO_ITEM CSL_CITATION {"citationID":"Ek270zob","properties":{"formattedCitation":"(Smith 2006, Klooster 2012)","plainCitation":"(Smith 2006, Klooster 2012)","noteIndex":0},"citationItems":[{"id":478,"uris":["http://zotero.org/groups/5270502/items/MKCWT8XS"],"itemData":{"id":478,"type":"thesis","abstract":"Emerald ash borer (EAB) (Agrilus planipennis Fairmare) is an exotic, wood- boring beetle that has killed millions of ash trees (Fraxinus species) in southeastern Michigan. If not contained and eradicated this invasive insect has the potential to devastate ash throughout North America causing substantial economic and ecological consequences. The objectives of this research were to (1) determine if community composition, diversity, and stand structure influence susceptibility of forests to EAB invasion, and (2) determine how EAB-induced ash mortality may influence forest community composition. Plots were established during the summers of 2004 and 2005 in 31 forest stands within the Huron River watershed in southeast Michigan that were categorized as xeric (N = 11), mesic (N = 11) or hydric (N = 9). Overstory, understory and seedling tree species composition were quantified in three replicated plots along a transect within each stand. Each ash tree was closely inspected for signs of EAB colonization and degree of dieback. Stem density, basal area, Shannon diversity (H’), relative dominance of ash, relative density of ash, ash importance value, and percent canopy cover were quantified for each stand. EAB has caused significant mortality in all stands across the study area. Dieback of black ash (F. nigra) was more advanced than that of white (F. americana) and green ash (F. pennsylvanica). Percent mortality, percentage of infested stems, and EAB attack frequency were also higher in black ash than the other two species. This difference could be the result of the insect’s preference, differences in the physiology of phloem tissue, or an edge effect inherent in riparian and marshy sites to which black ash is adapted. There were no relationships between EAB-induced dieback or mortality and species diversity, stand density, stand basal area, ash basal area, ash density, relative dominance of ash or relative density of ash. Distance from the putative epicenter of the invasion was the only variable that was negatively correlated with all measures of EAB impact. This suggests that it is only a matter of time until all stands suffer complete mortality of Fraxinus species. Widespread loss of ash due to the EAB invasion will initiate changes in community composition and structure in all three forest types. Maple (Acer spp.) and elm (Ulmus spp.) were common on xeric and mesic stands and will likely experience an increase in importance as numerous saplings fill canopy gaps. However, as elms saplings grow they will become susceptible to Dutch elm disease (Chryphonectria parasitica), which is common in the study area. Maple and cherry were over represented in the understory of hydric stands where they should increase in importance. Oaks were poorly represented in the understory layers of all stands and will likely decrease in dominance over the long term. Ash species were common in the sapling layer and were the most abundant species in the seedling layer in all stand types. The high density of juvenile ash may prolong the EAB invasion by providing host material after mature trees are killed. This project documents the initial stages of the invasion of North American forests by EAB. The high susceptibility of all ash species and stands provides clear evidence that EAB has the potential to extirpate ash in North America with ecological impacts similar to those inflicted by Dutch elm disease and chestnut blight. This study also provides baseline data of the community composition of the Huron River watershed at the time of initial EAB colonization, which will facilitate long-term studies of ecological impacts and successional trajectories resulting from of wide-spread gap formation caused by EAB-induced ash mortality.","genre":"Master's Thesis","publisher":"The Ohio State University","title":"Effects of Community Structure on Forest susceptibility and Response to the Emerald Ash Borer Invasion of the Huron River Watershed in Southeast Michigan","URL":"http://rave.ohiolink.edu/etdc/view?acc_num=osu1394801603","author":[{"family":"Smith","given":"Annemarie"}],"issued":{"date-parts":[["2006"]]}}},{"id":768,"uris":["http://zotero.org/groups/5270502/items/R92BVHM8"],"itemData":{"id":768,"type":"thesis","genre":"PhD Thesis","publisher":"The Ohio State University","title":"Forest Responses to Emerald Ash Borer-Induced Ash Mortality","URL":"https://etd.ohiolink.edu/acprod/odb_etd/etd/r/1501/10?clear=10&amp;p10_accession_num=osu1338337754","author":[{"family":"Klooster","given":"Wendy S."}],"issued":{"date-parts":[["2012"]]}}}],"schema":"https://github.com/citation-style-language/schema/raw/master/csl-citation.json"} </w:instrText>
      </w:r>
      <w:r w:rsidRPr="000D067E">
        <w:rPr>
          <w:rFonts w:eastAsia="Calibri" w:cs="Times New Roman"/>
          <w:color w:val="385623" w:themeColor="accent6" w:themeShade="80"/>
        </w:rPr>
        <w:fldChar w:fldCharType="separate"/>
      </w:r>
      <w:r w:rsidRPr="000D067E">
        <w:rPr>
          <w:rFonts w:eastAsia="Calibri" w:cs="Times New Roman"/>
          <w:color w:val="385623" w:themeColor="accent6" w:themeShade="80"/>
        </w:rPr>
        <w:t>(Smith 2006, Klooster 2012)</w:t>
      </w:r>
      <w:r w:rsidRPr="000D067E">
        <w:rPr>
          <w:rFonts w:eastAsia="Calibri" w:cs="Times New Roman"/>
          <w:color w:val="385623" w:themeColor="accent6" w:themeShade="80"/>
        </w:rPr>
        <w:fldChar w:fldCharType="end"/>
      </w:r>
      <w:r w:rsidRPr="000D067E">
        <w:rPr>
          <w:rFonts w:eastAsia="Calibri" w:cs="Times New Roman"/>
          <w:color w:val="385623" w:themeColor="accent6" w:themeShade="80"/>
        </w:rPr>
        <w:t xml:space="preserve">. Multi-tree gaps and high light availability likely allowed surviving ash regeneration to grow quickly as EAB populations declined following a reduction in host material in the landscape. Furthermore, black and green ash, which are highly tolerant of flooding, likely had an advantage in hydric forests over other co-occurring plant species, such as </w:t>
      </w:r>
      <w:r w:rsidRPr="000D067E">
        <w:rPr>
          <w:rFonts w:eastAsia="Calibri" w:cs="Times New Roman"/>
          <w:i/>
          <w:iCs/>
          <w:color w:val="385623" w:themeColor="accent6" w:themeShade="80"/>
        </w:rPr>
        <w:t>C. caroliniana</w:t>
      </w:r>
      <w:r w:rsidRPr="000D067E">
        <w:rPr>
          <w:rFonts w:eastAsia="Calibri" w:cs="Times New Roman"/>
          <w:color w:val="385623" w:themeColor="accent6" w:themeShade="80"/>
        </w:rPr>
        <w:t xml:space="preserve">, which are less flood tolerant (Table A.4) </w:t>
      </w:r>
      <w:r w:rsidRPr="000D067E">
        <w:rPr>
          <w:rFonts w:eastAsia="Calibri" w:cs="Times New Roman"/>
          <w:color w:val="385623" w:themeColor="accent6" w:themeShade="80"/>
        </w:rPr>
        <w:fldChar w:fldCharType="begin"/>
      </w:r>
      <w:r w:rsidRPr="000D067E">
        <w:rPr>
          <w:rFonts w:eastAsia="Calibri" w:cs="Times New Roman"/>
          <w:color w:val="385623" w:themeColor="accent6" w:themeShade="80"/>
        </w:rPr>
        <w:instrText xml:space="preserve"> ADDIN ZOTERO_ITEM CSL_CITATION {"citationID":"wgfI9aWN","properties":{"formattedCitation":"(Niinemets and Valladares 2006)","plainCitation":"(Niinemets and Valladares 2006)","noteIndex":0},"citationItems":[{"id":1211,"uris":["http://zotero.org/groups/5270502/items/IMCDUL5A"],"itemData":{"id":1211,"type":"article-journal","abstract":"Lack of information on ecological characteristics of species across different continents hinders development of general world-scale quantitative vegetation dynamic models. We constructed common scales of shade, drought, and waterlogging tolerance for 806 North American, European/West Asian, and East Asian temperate shrubs and trees representing about 40% of the extant natural Northern Hemisphere species pool. These scales were used to test the hypotheses that shade tolerance is negatively related to drought and waterlogging tolerances, and that these correlations vary among continents and plant functional types. We observed signiﬁcant negative correlations among shade and drought tolerance rankings for all data pooled, and separately for every continent and plant functional type, except for evergreen angiosperms. Another signiﬁcant trade-off was found for drought and waterlogging tolerance for all continents, and for evergreen and deciduous angiosperms, but not for gymnosperms. For all data pooled, for Europe and East Asia, and for evergreen and deciduous angiosperms, shade tolerance was also negatively associated with waterlogging tolerance. Quantile regressions revealed that the negative relationship between shade and drought tolerance was signiﬁcant for species growing in deep to moderate shade and that the negative relationship between shade and waterlogging tolerance was signiﬁcant for species growing in moderate shade to high light, explaining why all relationships between different tolerances were negative according to general regression analyses. Phylogenetic signal in the tolerance to any one of the three environmental factors studied was signiﬁcant but low, with only 21–24% of cladogram nodes exhibiting signiﬁcant conservatism. The inverse relationships between different tolerances were signiﬁcant in phylogenetically independent analyses both for the overall pool of species and for two multispecies genera (Pinus and Quercus) for which reliable molecular phylogenies were available. Only 2.6–10.3% of the species were relatively tolerant to two environmental stresses simultaneously (tolerance value !3), and only three species were tolerant to all three stresses, supporting the existence of functional trade-offs in adjusting to multiple environmental limitations. These trade-offs represent a constraint for niche differentiation, reducing the diversity of plant responses to the many combinations of irradiance and water supply that are found in natural ecosystems.","container-title":"Ecological Monographs","DOI":"10.1890/0012-9615(2006)076[0521:TTSDAW]2.0.CO;2","ISSN":"0012-9615","issue":"4","journalAbbreviation":"Ecological Monographs","language":"en","license":"http://doi.wiley.com/10.1002/tdm_license_1.1","page":"521-547","source":"DOI.org (Crossref)","title":"Tolerance to Shade, Drought, and Waterlogging of Temperate Northern Hemisphere Trees and Shrubs","volume":"76","author":[{"family":"Niinemets","given":"Ülo"},{"family":"Valladares","given":"Fernando"}],"issued":{"date-parts":[["2006",11]]}}}],"schema":"https://github.com/citation-style-language/schema/raw/master/csl-citation.json"} </w:instrText>
      </w:r>
      <w:r w:rsidRPr="000D067E">
        <w:rPr>
          <w:rFonts w:eastAsia="Calibri" w:cs="Times New Roman"/>
          <w:color w:val="385623" w:themeColor="accent6" w:themeShade="80"/>
        </w:rPr>
        <w:fldChar w:fldCharType="separate"/>
      </w:r>
      <w:r w:rsidRPr="000D067E">
        <w:rPr>
          <w:rFonts w:eastAsia="Calibri" w:cs="Times New Roman"/>
          <w:color w:val="385623" w:themeColor="accent6" w:themeShade="80"/>
        </w:rPr>
        <w:t>(Niinemets and Valladares 2006)</w:t>
      </w:r>
      <w:r w:rsidRPr="000D067E">
        <w:rPr>
          <w:rFonts w:eastAsia="Calibri" w:cs="Times New Roman"/>
          <w:color w:val="385623" w:themeColor="accent6" w:themeShade="80"/>
        </w:rPr>
        <w:fldChar w:fldCharType="end"/>
      </w:r>
      <w:r w:rsidRPr="000D067E">
        <w:rPr>
          <w:rFonts w:eastAsia="Calibri" w:cs="Times New Roman"/>
          <w:color w:val="385623" w:themeColor="accent6" w:themeShade="80"/>
        </w:rPr>
        <w:t xml:space="preserve">. In contrast, mesic and xeric forests may have developed mostly single-tree gaps from isolated ash canopy trees, allowing neighboring non-ash canopy trees to fill the gaps before saplings could grow substantially. In fact, saplings underneath mature canopy trees may require more than one tree-fall event in order to reach the canopy, due to the rapid canopy expansion of neighboring mature trees </w:t>
      </w:r>
      <w:r w:rsidRPr="000D067E">
        <w:rPr>
          <w:rFonts w:eastAsia="Calibri" w:cs="Times New Roman"/>
          <w:color w:val="385623" w:themeColor="accent6" w:themeShade="80"/>
        </w:rPr>
        <w:fldChar w:fldCharType="begin"/>
      </w:r>
      <w:r w:rsidRPr="000D067E">
        <w:rPr>
          <w:rFonts w:eastAsia="Calibri" w:cs="Times New Roman"/>
          <w:color w:val="385623" w:themeColor="accent6" w:themeShade="80"/>
        </w:rPr>
        <w:instrText xml:space="preserve"> ADDIN ZOTERO_ITEM CSL_CITATION {"citationID":"taYvWv5U","properties":{"formattedCitation":"(Runkle and Yetter 1987)","plainCitation":"(Runkle and Yetter 1987)","noteIndex":0},"citationItems":[{"id":1348,"uris":["http://zotero.org/groups/5270502/items/J74CLAHS"],"itemData":{"id":1348,"type":"article-journal","abstract":"In 1976-1977, 284 gaps (canopy-opening sizes 1-1490 M2) were sampled (age, size, species composition) from old-growth mesic forests in Great Smoky Mountains National Park, Joyce Kilmer Wilderness Area and Walker Cove Research Natural Area. In 1983, the woody vegetation (stems - 1 cm dbh) of 273 of these gaps was resampled, rates of gap closure by canopy tree branch growth and sapling height growth were estimated, and incidences of disturbances occurring since 1976-1977 were noted. The average yearly crown extension growth rate was 18 cm/yr, with much variation among species and individuals. Some individual crowns grew into the canopy opening as much as 4 m in the 7 yr. Saplings grew an average of 30 cm/yr in height, again with much variation. Overall, taller saplings grew somewhat faster than smaller ones and saplings in large gaps grew faster than those in small gaps. These two rates of gap closure together suggest that most saplings will require two or more gap episodes to reach the forest canopy.","container-title":"Ecology","DOI":"10.2307/1939273","ISSN":"0012-9658, 1939-9170","issue":"2","journalAbbreviation":"Ecology","language":"en","license":"http://onlinelibrary.wiley.com/termsAndConditions#vor","page":"417-424","source":"DOI.org (Crossref)","title":"Treefalls Revisited: Gap Dynamics in the Southern Appalachians","title-short":"Treefalls Revisited","volume":"68","author":[{"family":"Runkle","given":"James R."},{"family":"Yetter","given":"Todd C."}],"issued":{"date-parts":[["1987",4]]}}}],"schema":"https://github.com/citation-style-language/schema/raw/master/csl-citation.json"} </w:instrText>
      </w:r>
      <w:r w:rsidRPr="000D067E">
        <w:rPr>
          <w:rFonts w:eastAsia="Calibri" w:cs="Times New Roman"/>
          <w:color w:val="385623" w:themeColor="accent6" w:themeShade="80"/>
        </w:rPr>
        <w:fldChar w:fldCharType="separate"/>
      </w:r>
      <w:r w:rsidRPr="000D067E">
        <w:rPr>
          <w:rFonts w:eastAsia="Calibri" w:cs="Times New Roman"/>
          <w:color w:val="385623" w:themeColor="accent6" w:themeShade="80"/>
        </w:rPr>
        <w:t>(Runkle and Yetter 1987)</w:t>
      </w:r>
      <w:r w:rsidRPr="000D067E">
        <w:rPr>
          <w:rFonts w:eastAsia="Calibri" w:cs="Times New Roman"/>
          <w:color w:val="385623" w:themeColor="accent6" w:themeShade="80"/>
        </w:rPr>
        <w:fldChar w:fldCharType="end"/>
      </w:r>
      <w:r w:rsidRPr="000D067E">
        <w:rPr>
          <w:rFonts w:eastAsia="Calibri" w:cs="Times New Roman"/>
          <w:color w:val="385623" w:themeColor="accent6" w:themeShade="80"/>
        </w:rPr>
        <w:t xml:space="preserve">. Other studies of forests after EAB invasion have similarly found rapid growth of canopy trees, such as sugar maples, to fill gaps left by ash mortality </w:t>
      </w:r>
      <w:r w:rsidRPr="000D067E">
        <w:rPr>
          <w:rFonts w:eastAsia="Calibri" w:cs="Times New Roman"/>
          <w:color w:val="385623" w:themeColor="accent6" w:themeShade="80"/>
        </w:rPr>
        <w:fldChar w:fldCharType="begin"/>
      </w:r>
      <w:r w:rsidRPr="000D067E">
        <w:rPr>
          <w:rFonts w:eastAsia="Calibri" w:cs="Times New Roman"/>
          <w:color w:val="385623" w:themeColor="accent6" w:themeShade="80"/>
        </w:rPr>
        <w:instrText xml:space="preserve"> ADDIN ZOTERO_ITEM CSL_CITATION {"citationID":"u5Ogt0er","properties":{"formattedCitation":"(Costilow et al. 2017, Hoven et al. 2020)","plainCitation":"(Costilow et al. 2017, Hoven et al. 2020)","noteIndex":0},"citationItems":[{"id":788,"uris":["http://zotero.org/groups/5270502/items/INCRFUP6"],"itemData":{"id":788,"type":"article-journal","abstract":"Key message Radial growth of silver and red maples was investigated across three forests in northwest Ohio following the outbreak of the invasive emerald ash borer. The growth response of maples was driven by an advancement in canopy class and disturbance severity.","container-title":"Annals of Forest Science","DOI":"10.1007/s13595-016-0602-1","ISSN":"1286-4560, 1297-966X","issue":"1","journalAbbreviation":"Annals of Forest Science","language":"en","page":"10","source":"DOI.org (Crossref)","title":"Disturbance severity and canopy position control the radial growth response of maple trees (Acer spp.) in forests of northwest Ohio impacted by emerald ash borer (Agrilus planipennis)","volume":"74","author":[{"family":"Costilow","given":"K.C."},{"family":"Knight","given":"K.S."},{"family":"Flower","given":"C.E."}],"issued":{"date-parts":[["2017",3]]}}},{"id":709,"uris":["http://zotero.org/groups/5270502/items/7E4CKTXS"],"itemData":{"id":709,"type":"article-journal","container-title":"Annals of Forest Science","DOI":"10.1007/s13595-019-0895-y","ISSN":"1286-4560, 1297-966X","issue":"1","journalAbbreviation":"Annals of Forest Science","language":"en","page":"10","source":"DOI.org (Crossref)","title":"Release and suppression: forest layer responses to emerald ash borer (Agrilus planipennis)-caused ash death","title-short":"Release and suppression","volume":"77","author":[{"family":"Hoven","given":"Brian M."},{"family":"Knight","given":"Kathleen S."},{"family":"Peters","given":"Valerie E."},{"family":"Gorchov","given":"David L."}],"issued":{"date-parts":[["2020",3]]}}}],"schema":"https://github.com/citation-style-language/schema/raw/master/csl-citation.json"} </w:instrText>
      </w:r>
      <w:r w:rsidRPr="000D067E">
        <w:rPr>
          <w:rFonts w:eastAsia="Calibri" w:cs="Times New Roman"/>
          <w:color w:val="385623" w:themeColor="accent6" w:themeShade="80"/>
        </w:rPr>
        <w:fldChar w:fldCharType="separate"/>
      </w:r>
      <w:r w:rsidRPr="000D067E">
        <w:rPr>
          <w:rFonts w:eastAsia="Calibri" w:cs="Times New Roman"/>
          <w:color w:val="385623" w:themeColor="accent6" w:themeShade="80"/>
        </w:rPr>
        <w:t>(Costilow et al. 2017, Hoven et al. 2020)</w:t>
      </w:r>
      <w:r w:rsidRPr="000D067E">
        <w:rPr>
          <w:rFonts w:eastAsia="Calibri" w:cs="Times New Roman"/>
          <w:color w:val="385623" w:themeColor="accent6" w:themeShade="80"/>
        </w:rPr>
        <w:fldChar w:fldCharType="end"/>
      </w:r>
      <w:r w:rsidRPr="000D067E">
        <w:rPr>
          <w:rFonts w:eastAsia="Calibri" w:cs="Times New Roman"/>
          <w:color w:val="385623" w:themeColor="accent6" w:themeShade="80"/>
        </w:rPr>
        <w:t>.</w:t>
      </w:r>
    </w:p>
    <w:p w14:paraId="44BCC9D4" w14:textId="77777777" w:rsidR="00872B9C" w:rsidRPr="000D067E" w:rsidRDefault="00872B9C" w:rsidP="00872B9C">
      <w:pPr>
        <w:spacing w:line="480" w:lineRule="auto"/>
        <w:ind w:firstLine="720"/>
        <w:rPr>
          <w:rFonts w:eastAsia="Calibri" w:cs="Times New Roman"/>
          <w:color w:val="385623" w:themeColor="accent6" w:themeShade="80"/>
        </w:rPr>
      </w:pPr>
      <w:r w:rsidRPr="000D067E">
        <w:rPr>
          <w:rFonts w:eastAsia="Calibri" w:cs="Times New Roman"/>
          <w:color w:val="385623" w:themeColor="accent6" w:themeShade="80"/>
        </w:rPr>
        <w:t xml:space="preserve">Although ash seedlings were abundant in these post-outbreak forests, almost none had cotyledons. I did, however, observe two individual ash seedlings just outside a </w:t>
      </w:r>
      <w:r w:rsidRPr="000D067E">
        <w:rPr>
          <w:rFonts w:eastAsia="Calibri" w:cs="Times New Roman"/>
          <w:color w:val="385623" w:themeColor="accent6" w:themeShade="80"/>
        </w:rPr>
        <w:lastRenderedPageBreak/>
        <w:t>microplot which had cotyledons (A. Tayal, personal observation). Thus, the vast majority of ash seedlings present are not newly germinated, but rather have established in previous years. The most plausible explanation is that ash seedlings are simply persisting from before 2008, when new germination from the seed bank ceased. While mortality and promotions in size class appear to have impacted some seedlings, a sizeable number (~16,500 seedlings ha</w:t>
      </w:r>
      <w:r w:rsidRPr="000D067E">
        <w:rPr>
          <w:rFonts w:eastAsia="Calibri" w:cs="Times New Roman"/>
          <w:color w:val="385623" w:themeColor="accent6" w:themeShade="80"/>
          <w:vertAlign w:val="superscript"/>
        </w:rPr>
        <w:t>-1</w:t>
      </w:r>
      <w:r w:rsidRPr="000D067E">
        <w:rPr>
          <w:rFonts w:eastAsia="Calibri" w:cs="Times New Roman"/>
          <w:color w:val="385623" w:themeColor="accent6" w:themeShade="80"/>
        </w:rPr>
        <w:t xml:space="preserve"> for those under 137 cm tall) remain in these long-term monitoring plots </w:t>
      </w:r>
      <w:r w:rsidRPr="000D067E">
        <w:rPr>
          <w:rFonts w:eastAsia="Calibri" w:cs="Times New Roman"/>
          <w:color w:val="385623" w:themeColor="accent6" w:themeShade="80"/>
        </w:rPr>
        <w:fldChar w:fldCharType="begin"/>
      </w:r>
      <w:r w:rsidRPr="000D067E">
        <w:rPr>
          <w:rFonts w:eastAsia="Calibri" w:cs="Times New Roman"/>
          <w:color w:val="385623" w:themeColor="accent6" w:themeShade="80"/>
        </w:rPr>
        <w:instrText xml:space="preserve"> ADDIN ZOTERO_ITEM CSL_CITATION {"citationID":"j6NBzCC5","properties":{"formattedCitation":"(Klooster et al. 2013)","plainCitation":"(Klooster et al. 2013)","noteIndex":0},"citationItems":[{"id":618,"uris":["http://zotero.org/groups/5270502/items/J2YNFJUZ"],"itemData":{"id":618,"type":"article-journal","container-title":"Biological Invasions","DOI":"10.1007/s10530-013-0543-7","ISSN":"1387-3547, 1573-1464","issue":"4","journalAbbreviation":"Biol Invasions","language":"en","page":"859-873","source":"DOI.org (Crossref)","title":"Ash (Fraxinus spp.) mortality, regeneration, and seed bank dynamics in mixed hardwood forests following invasion by emerald ash borer (Agrilus planipennis)","volume":"16","author":[{"family":"Klooster","given":"Wendy S."},{"family":"Herms","given":"Daniel A."},{"family":"Knight","given":"Kathleen S."},{"family":"Herms","given":"Catherine P."},{"family":"McCullough","given":"Deborah G."},{"family":"Smith","given":"Annemarie"},{"family":"Gandhi","given":"Kamal J. K."},{"family":"Cardina","given":"John"}],"issued":{"date-parts":[["2013"]]}}}],"schema":"https://github.com/citation-style-language/schema/raw/master/csl-citation.json"} </w:instrText>
      </w:r>
      <w:r w:rsidRPr="000D067E">
        <w:rPr>
          <w:rFonts w:eastAsia="Calibri" w:cs="Times New Roman"/>
          <w:color w:val="385623" w:themeColor="accent6" w:themeShade="80"/>
        </w:rPr>
        <w:fldChar w:fldCharType="separate"/>
      </w:r>
      <w:r w:rsidRPr="000D067E">
        <w:rPr>
          <w:rFonts w:eastAsia="Calibri" w:cs="Times New Roman"/>
          <w:color w:val="385623" w:themeColor="accent6" w:themeShade="80"/>
        </w:rPr>
        <w:t>(Klooster et al. 2013)</w:t>
      </w:r>
      <w:r w:rsidRPr="000D067E">
        <w:rPr>
          <w:rFonts w:eastAsia="Calibri" w:cs="Times New Roman"/>
          <w:color w:val="385623" w:themeColor="accent6" w:themeShade="80"/>
        </w:rPr>
        <w:fldChar w:fldCharType="end"/>
      </w:r>
      <w:r w:rsidRPr="000D067E">
        <w:rPr>
          <w:rFonts w:eastAsia="Calibri" w:cs="Times New Roman"/>
          <w:color w:val="385623" w:themeColor="accent6" w:themeShade="80"/>
        </w:rPr>
        <w:t xml:space="preserve">. While this density of surviving seedlings is on the higher side of values obtained by other studies, it generally confirms the consensus that ash seedlings persist for long time periods in forest understories </w:t>
      </w:r>
      <w:r w:rsidRPr="000D067E">
        <w:rPr>
          <w:rFonts w:eastAsia="Calibri" w:cs="Times New Roman"/>
          <w:color w:val="385623" w:themeColor="accent6" w:themeShade="80"/>
        </w:rPr>
        <w:fldChar w:fldCharType="begin"/>
      </w:r>
      <w:r w:rsidRPr="000D067E">
        <w:rPr>
          <w:rFonts w:eastAsia="Calibri" w:cs="Times New Roman"/>
          <w:color w:val="385623" w:themeColor="accent6" w:themeShade="80"/>
        </w:rPr>
        <w:instrText xml:space="preserve"> ADDIN ZOTERO_ITEM CSL_CITATION {"citationID":"m5qdJNqa","properties":{"formattedCitation":"(Engelken et al. 2020, Siegert et al. 2021, Morris et al. 2023)","plainCitation":"(Engelken et al. 2020, Siegert et al. 2021, Morris et al. 2023)","noteIndex":0},"citationItems":[{"id":739,"uris":["http://zotero.org/groups/5270502/items/3L7PIM45"],"itemData":{"id":739,"type":"article-journal","container-title":"Forest Ecology and Management","DOI":"10.1016/j.foreco.2019.117684","ISSN":"03781127","journalAbbreviation":"Forest Ecology and Management","language":"en","page":"117684","source":"DOI.org (Crossref)","title":"Legacy effects of emerald ash borer on riparian forest vegetation and structure","volume":"457","author":[{"family":"Engelken","given":"Patrick J."},{"family":"Benbow","given":"M. Eric"},{"family":"McCullough","given":"Deborah G."}],"issued":{"date-parts":[["2020",2]]}}},{"id":1080,"uris":["http://zotero.org/groups/5270502/items/NNJC268G"],"itemData":{"id":1080,"type":"article-journal","abstract":"Quantifying changes in ash (Fraxinus spp.) demography and emerald ash borer (EAB; Agrilus planipennis) carrying capacity in forested ecosystems is essential for understanding impacts of this invader and projecting future species composition in aftermath forests in North America. We inventoried green ash (F. pennsylvanica) and black ash (F. nigra) trees in two ash-dominated Michigan forests invaded by EAB, estimated phloem area, and potential EAB adult production before tree mortality occurred in 2007 and 2008. We re-inventoried both areas approxi­ mately a decade later to assess post-invasion ash demographics and EAB carrying capacity. Ash distribution by size class initially followed a negative exponential function. In the Pre-EAB inventories, small trees (2.5–13 cm dbh) accounted for more than 70% of the stems but comprised less than 20% of the ash phloem. Mid-sized trees (26–42 cm dbh) represented &lt;10% of stems but accounted for at least 40% of the phloem. In Post-EAB in­ ventories, nearly all ash &gt;13 cm dbh were dead and EAB carrying capacity was reduced by 94% and 99% in the two areas. Live stump sprouts were present on 25–30% of EAB-killed green ash trees but were absent on dead black ash trees. Ash sapling and recruit density varied within and between forests, but newly germinated ash seedlings were absent. Whether green or black ash will function as overstory species in post-invasion forests in North America may be jeopardized by the near extirpation of seed sources and endemic EAB populations likely to limit recruitment of ash saplings and seedlings.","container-title":"Forest Ecology and Management","DOI":"10.1016/j.foreco.2021.119335","ISSN":"03781127","journalAbbreviation":"Forest Ecology and Management","language":"en","page":"119335","source":"DOI.org (Crossref)","title":"Changes in demography and carrying capacity of green ash and black ash ten years after emerald ash borer invasion of two ash-dominant forests","volume":"494","author":[{"family":"Siegert","given":"Nathan W."},{"family":"Engelken","given":"Patrick J."},{"family":"McCullough","given":"Deborah G."}],"issued":{"date-parts":[["2021",8]]}}},{"id":1082,"uris":["http://zotero.org/groups/5270502/items/WU56TLYI"],"itemData":{"id":1082,"type":"article-journal","abstract":"In many forest stands, persistence of mature ash (Fraxinus spp.) and the ability of regenerating ash to reach maturity is likely to influence future forest composition and ecosystem structure. Seedlings and saplings are often too small to be infested by the initial wave of invasive emerald ash borer (EAB), Agrilus planipennis Fairmaire, and low release numbers and a lagged response of introduced biological control agents in outbreak EAB populations make quick protection of mature trees unpredictable but may provide protection for the next generation of ash. This study reports current composition and status of historically ash-dominated forest stands in eastern and western New York a decade after first EAB detection and nine years after release of parasitoid wasps for bio­ logical control. Monitored trees exhibited an increasingly binary status over the study period with the death of almost all trees that initially showed signs of decline, leaving only healthy individuals with full canopies alive. Near complete mortality of mature trees was observed in eastern New York, whereas a substantial number of mature trees persisted in western New York. There was little change in numbers of ash seedlings (&lt;2.5 cm DBH) or saplings (≥2.5 cm DBH and &lt; 10 cm DBH) between 2014 and 2021 in either region; however, density of the tallest seedlings (&gt;1 m in height) increased significantly in eastern New York. Changes in overstory forest composition were mostly explained by loss of mature ash. These results provide hope for regenerating ash to grow into existing canopy gaps with the protection provided by continued presence of biological control agents.","container-title":"Forest Ecology and Management","DOI":"10.1016/j.foreco.2023.121464","ISSN":"03781127","journalAbbreviation":"Forest Ecology and Management","language":"en","page":"121464","source":"DOI.org (Crossref)","title":"Status of ash forests and regeneration a decade after first detection of emerald ash borer infestation in New York state","volume":"549","author":[{"family":"Morris","given":"T.D."},{"family":"Gould","given":"J.R."},{"family":"Drake","given":"J."},{"family":"Fierke","given":"M.K."}],"issued":{"date-parts":[["2023",12]]}}}],"schema":"https://github.com/citation-style-language/schema/raw/master/csl-citation.json"} </w:instrText>
      </w:r>
      <w:r w:rsidRPr="000D067E">
        <w:rPr>
          <w:rFonts w:eastAsia="Calibri" w:cs="Times New Roman"/>
          <w:color w:val="385623" w:themeColor="accent6" w:themeShade="80"/>
        </w:rPr>
        <w:fldChar w:fldCharType="separate"/>
      </w:r>
      <w:r w:rsidRPr="000D067E">
        <w:rPr>
          <w:rFonts w:eastAsia="Calibri" w:cs="Times New Roman"/>
          <w:color w:val="385623" w:themeColor="accent6" w:themeShade="80"/>
        </w:rPr>
        <w:t>(Engelken et al. 2020, Siegert et al. 2021, Morris et al. 2023)</w:t>
      </w:r>
      <w:r w:rsidRPr="000D067E">
        <w:rPr>
          <w:rFonts w:eastAsia="Calibri" w:cs="Times New Roman"/>
          <w:color w:val="385623" w:themeColor="accent6" w:themeShade="80"/>
        </w:rPr>
        <w:fldChar w:fldCharType="end"/>
      </w:r>
      <w:r w:rsidRPr="000D067E">
        <w:rPr>
          <w:rFonts w:eastAsia="Calibri" w:cs="Times New Roman"/>
          <w:color w:val="385623" w:themeColor="accent6" w:themeShade="80"/>
        </w:rPr>
        <w:t xml:space="preserve">. In particular, ash seedlings seem more capable of long-term persistence in mesic and xeric forests, whereas in hydric forests competition with graminoids and seasonal flooding can limit seedling abundances </w:t>
      </w:r>
      <w:r w:rsidRPr="000D067E">
        <w:rPr>
          <w:rFonts w:eastAsia="Calibri" w:cs="Times New Roman"/>
          <w:color w:val="385623" w:themeColor="accent6" w:themeShade="80"/>
        </w:rPr>
        <w:fldChar w:fldCharType="begin"/>
      </w:r>
      <w:r w:rsidRPr="000D067E">
        <w:rPr>
          <w:rFonts w:eastAsia="Calibri" w:cs="Times New Roman"/>
          <w:color w:val="385623" w:themeColor="accent6" w:themeShade="80"/>
        </w:rPr>
        <w:instrText xml:space="preserve"> ADDIN ZOTERO_ITEM CSL_CITATION {"citationID":"jd3KfStA","properties":{"formattedCitation":"(Engelken et al. 2020, Abella et al. 2024)","plainCitation":"(Engelken et al. 2020, Abella et al. 2024)","noteIndex":0},"citationItems":[{"id":739,"uris":["http://zotero.org/groups/5270502/items/3L7PIM45"],"itemData":{"id":739,"type":"article-journal","container-title":"Forest Ecology and Management","DOI":"10.1016/j.foreco.2019.117684","ISSN":"03781127","journalAbbreviation":"Forest Ecology and Management","language":"en","page":"117684","source":"DOI.org (Crossref)","title":"Legacy effects of emerald ash borer on riparian forest vegetation and structure","volume":"457","author":[{"family":"Engelken","given":"Patrick J."},{"family":"Benbow","given":"M. Eric"},{"family":"McCullough","given":"Deborah G."}],"issued":{"date-parts":[["2020",2]]}}},{"id":1084,"uris":["http://zotero.org/groups/5270502/items/C4ZFNSP9"],"itemData":{"id":1084,"type":"article-journal","abstract":"Understanding variation in tree regeneration among species and sites, and how well forest size class distribution (seedlings, saplings, and trees) portends long-term species compositional change, may assist managing forests during contemporary global change rapidly altering forests, such as after invasion by introduced pests. In northwestern Ohio, one of the North American regions longest invaded by emerald ash borer (EAB, Agrilus planipennis), we 1) examined variation in size class abundance among tree species and sites in 22 forested wetlands in 2018 and 2021; and 2) assessed how closely size class distribution of tree species in 2005, at the onset of EAB invasion before Fraxinus trees died, forecasted observed forest change during the next 17 years. In 2018 and 2021, three major groups of tree species emerged with respect to their frequency across size classes: 1) species commonly in all three, or at least two, size classes on a site, 2) species frequent in only one size class, which varied but was often seedlings, and 3) species almost always present only as trees, with little advance regeneration. Shade tolerance correlated with species occurring in all three size classes. Among sites in 2018 and 2021, abundance of regeneration and similarity of species composition across size classes varied between years (largely from fluctuations in seedlings) and with site factors. Sites with the least regeneration had high soil available water capacity and high cover of graminoids. On long-term sites after the onset of EAB invasion in 2005, all seedling-to-sapling and sapling-to-tree advancements recorded through 2021 were from species already present in 2005, and only shade-tolerant species (e.g., Ulmus americana) advanced. Results suggest that there is substantial variation in advance regeneration availability among species and sites in forested wetlands across the EAB-invaded landscape. Portions of this variability were structured into well-demarcated groups of similarly responding species and sites, were associated with species traits such as shade tolerance and site factors such as soil texture, and were prognostic of forest changes within the first two decades after EAB invasion.","container-title":"Forest Ecology and Management","DOI":"10.1016/j.foreco.2024.121750","ISSN":"03781127","journalAbbreviation":"Forest Ecology and Management","language":"en","page":"121750","source":"DOI.org (Crossref)","title":"Species and landscape variation in tree regeneration and 17 years of change in forested wetlands invaded by emerald ash borer","volume":"557","author":[{"family":"Abella","given":"Scott R."},{"family":"Menard","given":"Karen S."},{"family":"Schetter","given":"Timothy A."},{"family":"Hausman","given":"Constance E."}],"issued":{"date-parts":[["2024",4]]}}}],"schema":"https://github.com/citation-style-language/schema/raw/master/csl-citation.json"} </w:instrText>
      </w:r>
      <w:r w:rsidRPr="000D067E">
        <w:rPr>
          <w:rFonts w:eastAsia="Calibri" w:cs="Times New Roman"/>
          <w:color w:val="385623" w:themeColor="accent6" w:themeShade="80"/>
        </w:rPr>
        <w:fldChar w:fldCharType="separate"/>
      </w:r>
      <w:r w:rsidRPr="000D067E">
        <w:rPr>
          <w:rFonts w:eastAsia="Calibri" w:cs="Times New Roman"/>
          <w:color w:val="385623" w:themeColor="accent6" w:themeShade="80"/>
        </w:rPr>
        <w:t>(Engelken et al. 2020, Abella et al. 2024)</w:t>
      </w:r>
      <w:r w:rsidRPr="000D067E">
        <w:rPr>
          <w:rFonts w:eastAsia="Calibri" w:cs="Times New Roman"/>
          <w:color w:val="385623" w:themeColor="accent6" w:themeShade="80"/>
        </w:rPr>
        <w:fldChar w:fldCharType="end"/>
      </w:r>
      <w:r w:rsidRPr="000D067E">
        <w:rPr>
          <w:rFonts w:eastAsia="Calibri" w:cs="Times New Roman"/>
          <w:color w:val="385623" w:themeColor="accent6" w:themeShade="80"/>
        </w:rPr>
        <w:t xml:space="preserve">. Importantly, our study only found isolated examples of ash seeds growing on ash trees (four trees total in plots), indicating that the seedbank is not being replenished. This stands in contrast to other studies, where the ash canopy trees were not all killed by EAB, and in which seed production continued even after EAB invasion </w:t>
      </w:r>
      <w:r w:rsidRPr="000D067E">
        <w:rPr>
          <w:rFonts w:eastAsia="Calibri" w:cs="Times New Roman"/>
          <w:color w:val="385623" w:themeColor="accent6" w:themeShade="80"/>
        </w:rPr>
        <w:fldChar w:fldCharType="begin"/>
      </w:r>
      <w:r w:rsidRPr="000D067E">
        <w:rPr>
          <w:rFonts w:eastAsia="Calibri" w:cs="Times New Roman"/>
          <w:color w:val="385623" w:themeColor="accent6" w:themeShade="80"/>
        </w:rPr>
        <w:instrText xml:space="preserve"> ADDIN ZOTERO_ITEM CSL_CITATION {"citationID":"If5I7i9m","properties":{"formattedCitation":"(Kashian 2016, Robinett and McCullough 2019, Morris et al. 2023)","plainCitation":"(Kashian 2016, Robinett and McCullough 2019, Morris et al. 2023)","noteIndex":0},"citationItems":[{"id":760,"uris":["http://zotero.org/groups/5270502/items/5F65LFE8"],"itemData":{"id":760,"type":"article-journal","abstract":"Abstract\n            \n              Invasive insects and pathogens have had major impacts on many forest tree species in North America that often affect forest structure and composition. Despite these effects, variation exists in the likelihood that some native species may persist following outbreaks and establishment of exotic insects and pathogens. Emerald ash borer (\n              EAB\n              ;\n              Agrilus planipennis\n              ) has killed millions of trees near its introduction point in southeastern Michigan, and several recent studies in the area have predicted functional elimination of green ash (\n              Fraxinus pennsylvanica\n              ) from the landscape. Intensive management in yet unaffected stands that results from such predictions, however, demands data that examine the potential for persistence of the host species in the presence of the invasive. This study examined the potential for persistence of green ash in the presence of\n              EAB\n              by measuring surviving trees, regeneration, and seed rain characteristics in 17 small, near‐pure stands of green ash in five consecutive growing seasons. Live trees experienced 58% mortality due to\n              EAB\n              , significantly less than that reported for ash in mixed stands. Approximately 20% of surviving trees exhibited signs of\n              EAB\n              , confirming that\n              EAB\n              mortality has slowed significantly but is ongoing. Sprouting was the dominant mode of ash regeneration in every year, and 27% of large sprouts produced seeds during a mast year in 2011. Advanced regeneration and new seedling establishment resulted in a sizable level of ash regeneration over the five years of the study even when sapling and seedling mortality was taken into account. Seed production was reduced considerably following\n              EAB\n              ‐caused mortality, but there was no evidence that seed dispersal limited seedling recruitment. These results suggest that the seed‐producing ability of small trees and basal sprouts, as well as continued low‐level mortality that will retain reduced host density, may allow green ash to persist in the presence of\n              EAB\n              . Although green ash populations and individual trees are unlikely to ever resemble the stature of those prior to\n              EAB\n              , their presence will continue to be an important component of forests on the landscape.","container-title":"Ecosphere","DOI":"10.1002/ecs2.1332","ISSN":"2150-8925, 2150-8925","issue":"4","journalAbbreviation":"Ecosphere","language":"en","page":"e01332","source":"DOI.org (Crossref)","title":"Sprouting and seed production may promote persistence of green ash in the presence of the emerald ash borer","volume":"7","author":[{"family":"Kashian","given":"Daniel M."}],"editor":[{"family":"Haynes","given":"K."}],"issued":{"date-parts":[["2016",4]]}}},{"id":744,"uris":["http://zotero.org/groups/5270502/items/JNTXFDTQ"],"itemData":{"id":744,"type":"article-journal","abstract":"Despite catastrophic ash (Fraxinus spp.) mortality observed by the mid-2000s in the epicenter of the emerald ash borer (EAB) (Agrilus planipennis Fairmaire) invasion in southeast Michigan, we noticed numerous live white ash (Fraxinus americana L.) in some forests in this region. In 2015, we inventoried overstory trees and regeneration in 28 white ash sites spanning 11 counties. White ash survival ranged from 0% to 100% of stems. Overall, 75% of 821 white ash trees, ranging from 10.0 to 44.0 cm diameter at breast height, and 66% of the white ash basal area, ranging from 0.3 to 3.5 m\n              2\n              ·ha\n              –1\n              , were alive. Nearly all live white ash had signs of previous EAB colonization, but 83% had healthy canopies (≤10% canopy dieback). Green ash trees were recorded in 27 sites, but 92% were killed by EAB. Model selection indicated that variation in white ash survival was related to white ash abundance and distance of sites from the original EAB epicenter but not to green ash related variables or to the distance of sites from the Asian parasitoid release or recovery locations. Regeneration strata were dominated by white ash, suggesting that some white ash populations may persist in post-invasion areas.","container-title":"Canadian Journal of Forest Research","DOI":"10.1139/cjfr-2018-0320","ISSN":"0045-5067, 1208-6037","issue":"5","journalAbbreviation":"Can. J. For. Res.","language":"en","page":"510-520","source":"DOI.org (Crossref)","title":"White ash ( &lt;i&gt;Fraxinus americana&lt;/i&gt; ) survival in the core of the emerald ash borer ( &lt;i&gt;Agrilus planipennis&lt;/i&gt; ) invasion","volume":"49","author":[{"family":"Robinett","given":"Molly A."},{"family":"McCullough","given":"Deborah G."}],"issued":{"date-parts":[["2019",5]]}}},{"id":1082,"uris":["http://zotero.org/groups/5270502/items/WU56TLYI"],"itemData":{"id":1082,"type":"article-journal","abstract":"In many forest stands, persistence of mature ash (Fraxinus spp.) and the ability of regenerating ash to reach maturity is likely to influence future forest composition and ecosystem structure. Seedlings and saplings are often too small to be infested by the initial wave of invasive emerald ash borer (EAB), Agrilus planipennis Fairmaire, and low release numbers and a lagged response of introduced biological control agents in outbreak EAB populations make quick protection of mature trees unpredictable but may provide protection for the next generation of ash. This study reports current composition and status of historically ash-dominated forest stands in eastern and western New York a decade after first EAB detection and nine years after release of parasitoid wasps for bio­ logical control. Monitored trees exhibited an increasingly binary status over the study period with the death of almost all trees that initially showed signs of decline, leaving only healthy individuals with full canopies alive. Near complete mortality of mature trees was observed in eastern New York, whereas a substantial number of mature trees persisted in western New York. There was little change in numbers of ash seedlings (&lt;2.5 cm DBH) or saplings (≥2.5 cm DBH and &lt; 10 cm DBH) between 2014 and 2021 in either region; however, density of the tallest seedlings (&gt;1 m in height) increased significantly in eastern New York. Changes in overstory forest composition were mostly explained by loss of mature ash. These results provide hope for regenerating ash to grow into existing canopy gaps with the protection provided by continued presence of biological control agents.","container-title":"Forest Ecology and Management","DOI":"10.1016/j.foreco.2023.121464","ISSN":"03781127","journalAbbreviation":"Forest Ecology and Management","language":"en","page":"121464","source":"DOI.org (Crossref)","title":"Status of ash forests and regeneration a decade after first detection of emerald ash borer infestation in New York state","volume":"549","author":[{"family":"Morris","given":"T.D."},{"family":"Gould","given":"J.R."},{"family":"Drake","given":"J."},{"family":"Fierke","given":"M.K."}],"issued":{"date-parts":[["2023",12]]}}}],"schema":"https://github.com/citation-style-language/schema/raw/master/csl-citation.json"} </w:instrText>
      </w:r>
      <w:r w:rsidRPr="000D067E">
        <w:rPr>
          <w:rFonts w:eastAsia="Calibri" w:cs="Times New Roman"/>
          <w:color w:val="385623" w:themeColor="accent6" w:themeShade="80"/>
        </w:rPr>
        <w:fldChar w:fldCharType="separate"/>
      </w:r>
      <w:r w:rsidRPr="000D067E">
        <w:rPr>
          <w:rFonts w:eastAsia="Calibri" w:cs="Times New Roman"/>
          <w:color w:val="385623" w:themeColor="accent6" w:themeShade="80"/>
        </w:rPr>
        <w:t>(Kashian 2016, Robinett and McCullough 2019, Morris et al. 2023)</w:t>
      </w:r>
      <w:r w:rsidRPr="000D067E">
        <w:rPr>
          <w:rFonts w:eastAsia="Calibri" w:cs="Times New Roman"/>
          <w:color w:val="385623" w:themeColor="accent6" w:themeShade="80"/>
        </w:rPr>
        <w:fldChar w:fldCharType="end"/>
      </w:r>
      <w:r w:rsidRPr="000D067E">
        <w:rPr>
          <w:rFonts w:eastAsia="Calibri" w:cs="Times New Roman"/>
          <w:color w:val="385623" w:themeColor="accent6" w:themeShade="80"/>
        </w:rPr>
        <w:t xml:space="preserve">. It is likely that in </w:t>
      </w:r>
      <w:commentRangeStart w:id="34"/>
      <w:r w:rsidRPr="000D067E">
        <w:rPr>
          <w:rFonts w:eastAsia="Calibri" w:cs="Times New Roman"/>
          <w:color w:val="385623" w:themeColor="accent6" w:themeShade="80"/>
        </w:rPr>
        <w:t>stands where ash is dominant</w:t>
      </w:r>
      <w:commentRangeEnd w:id="34"/>
      <w:r w:rsidR="00AB7C37" w:rsidRPr="000D067E">
        <w:rPr>
          <w:rStyle w:val="CommentReference"/>
          <w:rFonts w:cs="Times New Roman"/>
          <w:color w:val="385623" w:themeColor="accent6" w:themeShade="80"/>
          <w:kern w:val="2"/>
          <w14:ligatures w14:val="standardContextual"/>
        </w:rPr>
        <w:commentReference w:id="34"/>
      </w:r>
      <w:r w:rsidRPr="000D067E">
        <w:rPr>
          <w:rFonts w:eastAsia="Calibri" w:cs="Times New Roman"/>
          <w:color w:val="385623" w:themeColor="accent6" w:themeShade="80"/>
        </w:rPr>
        <w:t xml:space="preserve">, trees survive for longer after EAB introduction, and may continue to produce seeds, whereas in our study sites seed production ceased </w:t>
      </w:r>
      <w:r w:rsidRPr="000D067E">
        <w:rPr>
          <w:rFonts w:eastAsia="Calibri" w:cs="Times New Roman"/>
          <w:color w:val="385623" w:themeColor="accent6" w:themeShade="80"/>
        </w:rPr>
        <w:fldChar w:fldCharType="begin"/>
      </w:r>
      <w:r w:rsidRPr="000D067E">
        <w:rPr>
          <w:rFonts w:eastAsia="Calibri" w:cs="Times New Roman"/>
          <w:color w:val="385623" w:themeColor="accent6" w:themeShade="80"/>
        </w:rPr>
        <w:instrText xml:space="preserve"> ADDIN ZOTERO_ITEM CSL_CITATION {"citationID":"1OhUWkJn","properties":{"formattedCitation":"(Knight et al. 2013, Kashian 2016)","plainCitation":"(Knight et al. 2013, Kashian 2016)","noteIndex":0},"citationItems":[{"id":1299,"uris":["http://zotero.org/groups/5270502/items/FWHWRKSQ"],"itemData":{"id":1299,"type":"article-journal","container-title":"Biological Invasions","DOI":"10.1007/s10530-012-0292-z","ISSN":"1387-3547, 1573-1464","issue":"2","journalAbbreviation":"Biol Invasions","language":"en","license":"http://www.springer.com/tdm","page":"371-383","source":"DOI.org (Crossref)","title":"Factors affecting the survival of ash (Fraxinus spp.) trees infested by emerald ash borer (Agrilus planipennis)","volume":"15","author":[{"family":"Knight","given":"Kathleen S."},{"family":"Brown","given":"John P."},{"family":"Long","given":"Robert P."}],"issued":{"date-parts":[["2013",2]]}}},{"id":760,"uris":["http://zotero.org/groups/5270502/items/5F65LFE8"],"itemData":{"id":760,"type":"article-journal","abstract":"Abstract\n            \n              Invasive insects and pathogens have had major impacts on many forest tree species in North America that often affect forest structure and composition. Despite these effects, variation exists in the likelihood that some native species may persist following outbreaks and establishment of exotic insects and pathogens. Emerald ash borer (\n              EAB\n              ;\n              Agrilus planipennis\n              ) has killed millions of trees near its introduction point in southeastern Michigan, and several recent studies in the area have predicted functional elimination of green ash (\n              Fraxinus pennsylvanica\n              ) from the landscape. Intensive management in yet unaffected stands that results from such predictions, however, demands data that examine the potential for persistence of the host species in the presence of the invasive. This study examined the potential for persistence of green ash in the presence of\n              EAB\n              by measuring surviving trees, regeneration, and seed rain characteristics in 17 small, near‐pure stands of green ash in five consecutive growing seasons. Live trees experienced 58% mortality due to\n              EAB\n              , significantly less than that reported for ash in mixed stands. Approximately 20% of surviving trees exhibited signs of\n              EAB\n              , confirming that\n              EAB\n              mortality has slowed significantly but is ongoing. Sprouting was the dominant mode of ash regeneration in every year, and 27% of large sprouts produced seeds during a mast year in 2011. Advanced regeneration and new seedling establishment resulted in a sizable level of ash regeneration over the five years of the study even when sapling and seedling mortality was taken into account. Seed production was reduced considerably following\n              EAB\n              ‐caused mortality, but there was no evidence that seed dispersal limited seedling recruitment. These results suggest that the seed‐producing ability of small trees and basal sprouts, as well as continued low‐level mortality that will retain reduced host density, may allow green ash to persist in the presence of\n              EAB\n              . Although green ash populations and individual trees are unlikely to ever resemble the stature of those prior to\n              EAB\n              , their presence will continue to be an important component of forests on the landscape.","container-title":"Ecosphere","DOI":"10.1002/ecs2.1332","ISSN":"2150-8925, 2150-8925","issue":"4","journalAbbreviation":"Ecosphere","language":"en","page":"e01332","source":"DOI.org (Crossref)","title":"Sprouting and seed production may promote persistence of green ash in the presence of the emerald ash borer","volume":"7","author":[{"family":"Kashian","given":"Daniel M."}],"editor":[{"family":"Haynes","given":"K."}],"issued":{"date-parts":[["2016",4]]}}}],"schema":"https://github.com/citation-style-language/schema/raw/master/csl-citation.json"} </w:instrText>
      </w:r>
      <w:r w:rsidRPr="000D067E">
        <w:rPr>
          <w:rFonts w:eastAsia="Calibri" w:cs="Times New Roman"/>
          <w:color w:val="385623" w:themeColor="accent6" w:themeShade="80"/>
        </w:rPr>
        <w:fldChar w:fldCharType="separate"/>
      </w:r>
      <w:r w:rsidRPr="000D067E">
        <w:rPr>
          <w:rFonts w:eastAsia="Calibri" w:cs="Times New Roman"/>
          <w:color w:val="385623" w:themeColor="accent6" w:themeShade="80"/>
        </w:rPr>
        <w:t>(Knight et al. 2013, Kashian 2016)</w:t>
      </w:r>
      <w:r w:rsidRPr="000D067E">
        <w:rPr>
          <w:rFonts w:eastAsia="Calibri" w:cs="Times New Roman"/>
          <w:color w:val="385623" w:themeColor="accent6" w:themeShade="80"/>
        </w:rPr>
        <w:fldChar w:fldCharType="end"/>
      </w:r>
      <w:r w:rsidRPr="000D067E">
        <w:rPr>
          <w:rFonts w:eastAsia="Calibri" w:cs="Times New Roman"/>
          <w:color w:val="385623" w:themeColor="accent6" w:themeShade="80"/>
        </w:rPr>
        <w:t xml:space="preserve">. </w:t>
      </w:r>
    </w:p>
    <w:p w14:paraId="1997B192" w14:textId="77777777" w:rsidR="00872B9C" w:rsidRPr="000D067E" w:rsidRDefault="00872B9C" w:rsidP="00872B9C">
      <w:pPr>
        <w:spacing w:line="480" w:lineRule="auto"/>
        <w:ind w:firstLine="720"/>
        <w:rPr>
          <w:rFonts w:eastAsia="Calibri" w:cs="Times New Roman"/>
          <w:color w:val="385623" w:themeColor="accent6" w:themeShade="80"/>
        </w:rPr>
      </w:pPr>
      <w:r w:rsidRPr="000D067E">
        <w:rPr>
          <w:rFonts w:eastAsia="Calibri" w:cs="Times New Roman"/>
          <w:color w:val="385623" w:themeColor="accent6" w:themeShade="80"/>
        </w:rPr>
        <w:t xml:space="preserve">We found that ash tree regeneration continues to be damaged and killed by EAB, but some trees are surviving well into the susceptible size range. We found that </w:t>
      </w:r>
      <w:r w:rsidRPr="000D067E">
        <w:rPr>
          <w:rFonts w:eastAsia="Calibri" w:cs="Times New Roman"/>
          <w:color w:val="385623" w:themeColor="accent6" w:themeShade="80"/>
        </w:rPr>
        <w:lastRenderedPageBreak/>
        <w:t xml:space="preserve">symptoms of EAB including the incidence of canopy decline, woodpecker predation marks, and epicormic sprouts all increased with increasing tree diameter. However, bark splits, basal sprouts, and tree death did not show any significant relationship with ash tree diameter. In particular, the distribution of bark splits across a range of ash diameters suggests that even some 2.5 cm DBH ash are being affected by EAB oviposition. Ash larger than 4 cm DBH may be more suitable for larval development, but female EAB still oviposit on stems as small as 2 cm DBH </w:t>
      </w:r>
      <w:r w:rsidRPr="000D067E">
        <w:rPr>
          <w:rFonts w:eastAsia="Calibri" w:cs="Times New Roman"/>
          <w:color w:val="385623" w:themeColor="accent6" w:themeShade="80"/>
        </w:rPr>
        <w:fldChar w:fldCharType="begin"/>
      </w:r>
      <w:r w:rsidRPr="000D067E">
        <w:rPr>
          <w:rFonts w:eastAsia="Calibri" w:cs="Times New Roman"/>
          <w:color w:val="385623" w:themeColor="accent6" w:themeShade="80"/>
        </w:rPr>
        <w:instrText xml:space="preserve"> ADDIN ZOTERO_ITEM CSL_CITATION {"citationID":"MhKKfIT1","properties":{"formattedCitation":"(Timms et al. 2006, Aubin et al. 2015)","plainCitation":"(Timms et al. 2006, Aubin et al. 2015)","noteIndex":0},"citationItems":[{"id":1226,"uris":["http://zotero.org/groups/5270502/items/FKPG3I3Y"],"itemData":{"id":1226,"type":"article-journal","abstract":"Abstract\n            \n              1 The emerald ash borer\n              Agrilus planipennis\n              Fairmaire (Coleoptera: Buprestidae) is a serious exotic pest of ash trees (\n              Fraxinus\n              spp.) in North America, and is responsible for the deaths of millions of trees in Ontario and Michigan. One of the greatest challenges facing the successful management of the pest is the ability to accurately detect its presence in a tree.\n            \n            \n              2 Observations were made on\n              A. planipennis\n              larval feeding galleries found within 65 young, green‐ash trees cut from plantations in Essex County, Ontario, Canada. The within‐tree distributions of feeding galleries were described in relation to height‐above‐ground, stem diameter, bark thickness and stem aspect.\n            \n            3 Galleries were not distributed randomly or evenly; minimum boundaries of stem diameter and bark thickness and a maximum boundary of height‐above‐ground were detected. Indications of maximum boundaries for stem diameter and bark thickness were also observed. Galleries were found most often on the south‐west side of the tree.\n            \n              4 Using the technique of upper boundary regression, we were able to identify significant quadratic relationships between\n              A. planipennis\n              gallery density and stem diameter and bark thickness, as well as a significant negative linear relationship between gallery density and height‐above‐ground.\n            \n            \n              5 \n              Agrilus planipennis\n              gallery density in newly‐infested trees was lower than in previously‐infested trees, and was observed to peak at smaller stem diameters and bark thicknesses than in previously‐infested trees.\n            \n            \n              6 Survey teams would increase their probability of detecting new\n              A. planipennis\n              infestations by initiating searches for exit holes and feeding galleries in trunk sections and branches of approximately 7 cm in diameter.","container-title":"Agricultural and Forest Entomology","DOI":"10.1111/j.1461-9563.2006.00311.x","ISSN":"1461-9555, 1461-9563","issue":"4","journalAbbreviation":"Agri and Forest Entomology","language":"en","page":"313-321","source":"DOI.org (Crossref)","title":"Patterns in the within‐tree distribution of the emerald ash borer &lt;i&gt;Agrilus planipennis&lt;/i&gt; (Fairmaire) in young, green‐ash plantations of south‐western Ontario, Canada","volume":"8","author":[{"family":"Timms","given":"Laura L"},{"family":"Smith","given":"Sandy M"},{"family":"De Groot","given":"Peter"}],"issued":{"date-parts":[["2006",11]]}}},{"id":766,"uris":["http://zotero.org/groups/5270502/items/9BFJ6H2E"],"itemData":{"id":766,"type":"article-journal","container-title":"The Forestry Chronicle","DOI":"10.5558/tfc2015-050","ISSN":"0015-7546, 1499-9315","issue":"03","journalAbbreviation":"The Forestry Chronicle","language":"en","page":"291-298","source":"DOI.org (Crossref)","title":"Ash regeneration capacity after emerald ash borer (EAB) outbreaks: Some early results","title-short":"Ash regeneration capacity after emerald ash borer (EAB) outbreaks","volume":"91","author":[{"family":"Aubin","given":"I."},{"family":"Cardou","given":"F."},{"family":"Ryall","given":"K."},{"family":"Kreutzweiser","given":"D."},{"family":"Scarr","given":"T."}],"issued":{"date-parts":[["2015",6]]}}}],"schema":"https://github.com/citation-style-language/schema/raw/master/csl-citation.json"} </w:instrText>
      </w:r>
      <w:r w:rsidRPr="000D067E">
        <w:rPr>
          <w:rFonts w:eastAsia="Calibri" w:cs="Times New Roman"/>
          <w:color w:val="385623" w:themeColor="accent6" w:themeShade="80"/>
        </w:rPr>
        <w:fldChar w:fldCharType="separate"/>
      </w:r>
      <w:r w:rsidRPr="000D067E">
        <w:rPr>
          <w:rFonts w:eastAsia="Calibri" w:cs="Times New Roman"/>
          <w:color w:val="385623" w:themeColor="accent6" w:themeShade="80"/>
        </w:rPr>
        <w:t>(Timms et al. 2006, Aubin et al. 2015)</w:t>
      </w:r>
      <w:r w:rsidRPr="000D067E">
        <w:rPr>
          <w:rFonts w:eastAsia="Calibri" w:cs="Times New Roman"/>
          <w:color w:val="385623" w:themeColor="accent6" w:themeShade="80"/>
        </w:rPr>
        <w:fldChar w:fldCharType="end"/>
      </w:r>
      <w:r w:rsidRPr="000D067E">
        <w:rPr>
          <w:rFonts w:eastAsia="Calibri" w:cs="Times New Roman"/>
          <w:color w:val="385623" w:themeColor="accent6" w:themeShade="80"/>
        </w:rPr>
        <w:t xml:space="preserve">. Even though EAB symptoms were common, we still found sizeable numbers of ash trees with healthy canopies in the 2.5-10 cm DBH range. This contrasts with patterns observed in 2009, when almost no ash &gt;2.5 cm DBH were living </w:t>
      </w:r>
      <w:r w:rsidRPr="000D067E">
        <w:rPr>
          <w:rFonts w:eastAsia="Calibri" w:cs="Times New Roman"/>
          <w:color w:val="385623" w:themeColor="accent6" w:themeShade="80"/>
        </w:rPr>
        <w:fldChar w:fldCharType="begin"/>
      </w:r>
      <w:r w:rsidRPr="000D067E">
        <w:rPr>
          <w:rFonts w:eastAsia="Calibri" w:cs="Times New Roman"/>
          <w:color w:val="385623" w:themeColor="accent6" w:themeShade="80"/>
        </w:rPr>
        <w:instrText xml:space="preserve"> ADDIN ZOTERO_ITEM CSL_CITATION {"citationID":"lDMTCSkU","properties":{"formattedCitation":"(Klooster et al. 2013)","plainCitation":"(Klooster et al. 2013)","noteIndex":0},"citationItems":[{"id":618,"uris":["http://zotero.org/groups/5270502/items/J2YNFJUZ"],"itemData":{"id":618,"type":"article-journal","container-title":"Biological Invasions","DOI":"10.1007/s10530-013-0543-7","ISSN":"1387-3547, 1573-1464","issue":"4","journalAbbreviation":"Biol Invasions","language":"en","page":"859-873","source":"DOI.org (Crossref)","title":"Ash (Fraxinus spp.) mortality, regeneration, and seed bank dynamics in mixed hardwood forests following invasion by emerald ash borer (Agrilus planipennis)","volume":"16","author":[{"family":"Klooster","given":"Wendy S."},{"family":"Herms","given":"Daniel A."},{"family":"Knight","given":"Kathleen S."},{"family":"Herms","given":"Catherine P."},{"family":"McCullough","given":"Deborah G."},{"family":"Smith","given":"Annemarie"},{"family":"Gandhi","given":"Kamal J. K."},{"family":"Cardina","given":"John"}],"issued":{"date-parts":[["2013"]]}}}],"schema":"https://github.com/citation-style-language/schema/raw/master/csl-citation.json"} </w:instrText>
      </w:r>
      <w:r w:rsidRPr="000D067E">
        <w:rPr>
          <w:rFonts w:eastAsia="Calibri" w:cs="Times New Roman"/>
          <w:color w:val="385623" w:themeColor="accent6" w:themeShade="80"/>
        </w:rPr>
        <w:fldChar w:fldCharType="separate"/>
      </w:r>
      <w:r w:rsidRPr="000D067E">
        <w:rPr>
          <w:rFonts w:eastAsia="Calibri" w:cs="Times New Roman"/>
          <w:color w:val="385623" w:themeColor="accent6" w:themeShade="80"/>
        </w:rPr>
        <w:t>(Klooster et al. 2013)</w:t>
      </w:r>
      <w:r w:rsidRPr="000D067E">
        <w:rPr>
          <w:rFonts w:eastAsia="Calibri" w:cs="Times New Roman"/>
          <w:color w:val="385623" w:themeColor="accent6" w:themeShade="80"/>
        </w:rPr>
        <w:fldChar w:fldCharType="end"/>
      </w:r>
      <w:r w:rsidRPr="000D067E">
        <w:rPr>
          <w:rFonts w:eastAsia="Calibri" w:cs="Times New Roman"/>
          <w:color w:val="385623" w:themeColor="accent6" w:themeShade="80"/>
        </w:rPr>
        <w:t xml:space="preserve">. Although ash trees are recovering, they have not yet attained sizes larger than 12.5 cm DBH in our study plots. </w:t>
      </w:r>
    </w:p>
    <w:p w14:paraId="6B83E290" w14:textId="77777777" w:rsidR="00872B9C" w:rsidRPr="000D067E" w:rsidRDefault="00872B9C" w:rsidP="00872B9C">
      <w:pPr>
        <w:spacing w:line="480" w:lineRule="auto"/>
        <w:ind w:firstLine="720"/>
        <w:rPr>
          <w:rFonts w:eastAsia="Calibri" w:cs="Times New Roman"/>
          <w:color w:val="385623" w:themeColor="accent6" w:themeShade="80"/>
        </w:rPr>
      </w:pPr>
      <w:r w:rsidRPr="000D067E">
        <w:rPr>
          <w:rFonts w:eastAsia="Calibri" w:cs="Times New Roman"/>
          <w:color w:val="385623" w:themeColor="accent6" w:themeShade="80"/>
        </w:rPr>
        <w:t xml:space="preserve">We found that canopy tree species composition varied in hydric swamp forests where EAB has been present for more than 15 years. </w:t>
      </w:r>
      <w:del w:id="35" w:author="Klooster, Wendy" w:date="2025-11-19T09:16:00Z" w16du:dateUtc="2025-11-19T14:16:00Z">
        <w:r w:rsidRPr="000D067E" w:rsidDel="00AB7C37">
          <w:rPr>
            <w:rFonts w:eastAsia="Calibri" w:cs="Times New Roman"/>
            <w:color w:val="385623" w:themeColor="accent6" w:themeShade="80"/>
          </w:rPr>
          <w:delText xml:space="preserve"> </w:delText>
        </w:r>
      </w:del>
      <w:r w:rsidRPr="000D067E">
        <w:rPr>
          <w:rFonts w:eastAsia="Calibri" w:cs="Times New Roman"/>
          <w:color w:val="385623" w:themeColor="accent6" w:themeShade="80"/>
        </w:rPr>
        <w:t xml:space="preserve">Black ash provide ecological and cultural services in northern wet forests, including habitat for insects and birds, as well as raw materials for basket weaving by Tribal Nations </w:t>
      </w:r>
      <w:r w:rsidRPr="000D067E">
        <w:rPr>
          <w:rFonts w:eastAsia="Calibri" w:cs="Times New Roman"/>
          <w:color w:val="385623" w:themeColor="accent6" w:themeShade="80"/>
        </w:rPr>
        <w:fldChar w:fldCharType="begin"/>
      </w:r>
      <w:r w:rsidRPr="000D067E">
        <w:rPr>
          <w:rFonts w:eastAsia="Calibri" w:cs="Times New Roman"/>
          <w:color w:val="385623" w:themeColor="accent6" w:themeShade="80"/>
        </w:rPr>
        <w:instrText xml:space="preserve"> ADDIN ZOTERO_ITEM CSL_CITATION {"citationID":"KVr29XZ4","properties":{"formattedCitation":"(Gandhi et al. 2014, Wagner and Todd 2015, Youngquist et al. 2017, Bolen 2020)","plainCitation":"(Gandhi et al. 2014, Wagner and Todd 2015, Youngquist et al. 2017, Bolen 2020)","noteIndex":0},"citationItems":[{"id":978,"uris":["http://zotero.org/groups/5270502/items/R8HIWM84"],"itemData":{"id":978,"type":"article-journal","abstract":"Exotic herbivorous insects have drastically and irreversibly altered forest structure and composition of North American forests. For example, emerald ash borer (Agrilus planipennis Fairmaire) from Asia has caused wide-scale mortality of ash trees (Fraxinus spp.) in eastern United States and Canada. We studied the effects of forest changes resulting from emerald ash borer invasion on epigaeic or ground beetles (Coleoptera: Carabidae) along a gradient of ash dieback and gap sizes in southeastern Michigan. Ground beetles were sampled in hydric, mesic, and xeric habitats in which black (Fraxinus nigra Marshall), green (Fraxinus pennsylvanica Marshall), and white (Fraxinus americana L.) ash were the most common species, respectively. During 2006 Ð2007, we trapped 2,545 adult ground beetles comprising 52 species. There was a negative correlation between percent ash tree mortality in 2006 and catches of all beetles. Catches of Agonum melanarium Dejean (in 2006) and Pterostichus mutus (Say) (in 2006Ð2007) were negatively correlated with tree mortality and gap size, respectively. However, catches of Pterostichus corvinus Dejean were positively correlated with gap size in 2006. As ash mortality and average gap size increased from 2006 to 2007, catches of all beetles as well as P. mutus and Pterostichus stygicus (Say) increased (1.3Ð3.9 times), while species diversity decreased, especially in mesic and xeric stands. Cluster analysis revealed that beetle assemblages in hydric and mesic stand diverged (25 and 40%, respectively) in their composition from 2006 to 2007, and that hydric stands had the most unique beetle assemblages. Overall, epigaeic beetle assemblages were altered in ash stands impacted by emerald ash borer; however, these impacts may dissipate as canopy gaps close.","container-title":"Environmental Entomology","DOI":"10.1603/EN13227","ISSN":"0046-225X, 1938-2936","issue":"3","journalAbbreviation":"Environ Entomol","language":"en","page":"546-555","source":"DOI.org (Crossref)","title":"Indirect Effects of Emerald Ash Borer-Induced Ash Mortality and Canopy Gap Formation on Epigaeic Beetles","volume":"43","author":[{"family":"Gandhi","given":"Kamal J. K."},{"family":"Smith","given":"Annemarie"},{"family":"Hartzler","given":"Diane M."},{"family":"Herms","given":"Daniel A."}],"issued":{"date-parts":[["2014",6,1]]}}},{"id":735,"uris":["http://zotero.org/groups/5270502/items/KHV6TDSL"],"itemData":{"id":735,"type":"chapter","container-title":"Biology and Control of Emerald Ash Borer","publisher":"USDA Forest Service","title":"Chapter 2: Ecological Impacts of Emerald Ash Borer","author":[{"family":"Wagner","given":"David L."},{"family":"Todd","given":"Katherine J."}],"issued":{"date-parts":[["2015"]]}}},{"id":1012,"uris":["http://zotero.org/groups/5270502/items/7RNT8AKF"],"itemData":{"id":1012,"type":"article-journal","abstract":"The emerald ash borer (EAB; Agrilus planipennis) is an invasive beetle that causes almost complete mortality of ash trees (Fraxinus spp.) in North America and Europe. Northern temperate wetlands, where black ash (F. nigra) is a dominant and foundation species, will likely undergo dramatic shifts after EAB invasion. Utilizing published knowledge on amphibian and aquatic invertebrate responses to environmental gradients and the effects of ash loss on forest structure and function, we provide a mechanistic framework to discuss how changes in hydrology, canopy structure, and litter inputs could affect wetland communities. Changes in leaf litter could affect primary production and food web structure in the aquatic environment; overall changes in habitat structure might shift the community to species with longer aquatic stages that prefer open-canopy habitats. Amphibians and aquatic invertebrates serve as linkages between aquatic and terrestrial ecosystems. Therefore, understanding how the abundance and functional diversity of these taxa change in response to EAB is necessary to understand whole ecosystem responses. Using a mechanistic framework to formulate hypotheses and predictions is vital for our ability to manage target systems, retain biodiversity, and sustain ecosystem function.","container-title":"Wetlands","DOI":"10.1007/s13157-017-0908-2","ISSN":"0277-5212, 1943-6246","issue":"4","journalAbbreviation":"Wetlands","language":"en","page":"787-799","source":"DOI.org (Crossref)","title":"Potential Effects of Foundation Species Loss on Wetland Communities: A Case Study of Black Ash Wetlands Threatened by Emerald Ash Borer","title-short":"Potential Effects of Foundation Species Loss on Wetland Communities","volume":"37","author":[{"family":"Youngquist","given":"Melissa B."},{"family":"Eggert","given":"Sue L."},{"family":"D’Amato","given":"Anthony W."},{"family":"Palik","given":"Brian J."},{"family":"Slesak","given":"Robert A."}],"issued":{"date-parts":[["2017",8]]}}},{"id":988,"uris":["http://zotero.org/groups/5270502/items/IG6ARKSZ"],"itemData":{"id":988,"type":"article-magazine","container-title":"National Museum of the American Indian","issue":"Spring","title":"A Silent Killer: Black Ash Basket Makers are Battling a Voracious Beetle to Keep Their Heritage Alive","volume":"21","author":[{"family":"Bolen","given":"Anne"}],"issued":{"date-parts":[["2020"]]}}}],"schema":"https://github.com/citation-style-language/schema/raw/master/csl-citation.json"} </w:instrText>
      </w:r>
      <w:r w:rsidRPr="000D067E">
        <w:rPr>
          <w:rFonts w:eastAsia="Calibri" w:cs="Times New Roman"/>
          <w:color w:val="385623" w:themeColor="accent6" w:themeShade="80"/>
        </w:rPr>
        <w:fldChar w:fldCharType="separate"/>
      </w:r>
      <w:r w:rsidRPr="000D067E">
        <w:rPr>
          <w:rFonts w:eastAsia="Calibri" w:cs="Times New Roman"/>
          <w:color w:val="385623" w:themeColor="accent6" w:themeShade="80"/>
        </w:rPr>
        <w:t>(Gandhi et al. 2014, Wagner and Todd 2015, Youngquist et al. 2017, Bolen 2020)</w:t>
      </w:r>
      <w:r w:rsidRPr="000D067E">
        <w:rPr>
          <w:rFonts w:eastAsia="Calibri" w:cs="Times New Roman"/>
          <w:color w:val="385623" w:themeColor="accent6" w:themeShade="80"/>
        </w:rPr>
        <w:fldChar w:fldCharType="end"/>
      </w:r>
      <w:r w:rsidRPr="000D067E">
        <w:rPr>
          <w:rFonts w:eastAsia="Calibri" w:cs="Times New Roman"/>
          <w:color w:val="385623" w:themeColor="accent6" w:themeShade="80"/>
        </w:rPr>
        <w:t>. Because ash is a dominant tree in swamp forests of the northern US and Canada, ash mortality caused by</w:t>
      </w:r>
      <w:del w:id="36" w:author="Klooster, Wendy" w:date="2025-11-19T09:16:00Z" w16du:dateUtc="2025-11-19T14:16:00Z">
        <w:r w:rsidRPr="000D067E" w:rsidDel="00AB7C37">
          <w:rPr>
            <w:rFonts w:eastAsia="Calibri" w:cs="Times New Roman"/>
            <w:color w:val="385623" w:themeColor="accent6" w:themeShade="80"/>
          </w:rPr>
          <w:delText xml:space="preserve"> </w:delText>
        </w:r>
      </w:del>
      <w:r w:rsidRPr="000D067E">
        <w:rPr>
          <w:rFonts w:eastAsia="Calibri" w:cs="Times New Roman"/>
          <w:color w:val="385623" w:themeColor="accent6" w:themeShade="80"/>
        </w:rPr>
        <w:t xml:space="preserve"> EAB is currently having substantial impacts in these systems </w:t>
      </w:r>
      <w:r w:rsidRPr="000D067E">
        <w:rPr>
          <w:rFonts w:eastAsia="Calibri" w:cs="Times New Roman"/>
          <w:color w:val="385623" w:themeColor="accent6" w:themeShade="80"/>
        </w:rPr>
        <w:fldChar w:fldCharType="begin"/>
      </w:r>
      <w:r w:rsidRPr="000D067E">
        <w:rPr>
          <w:rFonts w:eastAsia="Calibri" w:cs="Times New Roman"/>
          <w:color w:val="385623" w:themeColor="accent6" w:themeShade="80"/>
        </w:rPr>
        <w:instrText xml:space="preserve"> ADDIN ZOTERO_ITEM CSL_CITATION {"citationID":"AuhzFVoq","properties":{"formattedCitation":"(Golet et al. 1993, Kolka et al. 2018, Siegert et al. 2023)","plainCitation":"(Golet et al. 1993, Kolka et al. 2018, Siegert et al. 2023)","noteIndex":0},"citationItems":[{"id":1253,"uris":["http://zotero.org/groups/5270502/items/WM6SYLA5"],"itemData":{"id":1253,"type":"book","collection-title":"Biological report","note":"LCCN: 94168251","publisher":"U.S. Department of the Interior, Fish and Wildlife Service","title":"Ecology of Red Maple Swamps in the Glaciated Northeast: A Community Profile","URL":"https://books.google.com/books?id=1aQsAQAAMAAJ","author":[{"family":"Golet","given":"F.C."},{"family":"Allen","given":"J.A."},{"family":"Fish","given":"U. S."},{"family":"Service","given":"Wildlife"}],"issued":{"date-parts":[["1993"]]}}},{"id":976,"uris":["http://zotero.org/groups/5270502/items/DJ6MMWY8"],"itemData":{"id":976,"type":"article-journal","abstract":"The emerald ash borer (EAB) is rapidly spreading throughout eastern North America and devastating ecosystems where ash is a component tree. This rapid and sustained loss of ash trees has already resulted in ecological impacts on both terrestrial and aquatic ecosystems and is projected to be even more severe as EAB invades black ash-dominated wetlands of the western Great Lakes region. Using two companion studies that are simulating short- and long-term EAB infestations and what is known from the literature, we synthesize our current limited understanding and predict anticipated future impacts of EAB on black ash wetlands. A key response to the die-back of mature black ash will be higher water tables and the potential for ﬂooding and resulting changes to both the vegetation and animal communities. Although seedling planting studies have shown some possible replacement species, little is known about how the removal of black ash from the canopy will affect non-ash species growth and regeneration. Because black ash litter is relatively high in nitrogen, it is expected that there will be important changes in nutrient and carbon cycling and subsequent rates of productivity and decomposition. Changes in hydrology and nutrient and carbon cycling will have cascading effects on the biological community which have been scarcely studied. Research to address these important gaps is currently underway and should lead to alternatives to mitigate the effects of EAB on black ash wetland forests and develop management options pre- and post-EAB invasion.","container-title":"Forests","DOI":"10.3390/f9040179","ISSN":"1999-4907","issue":"4","journalAbbreviation":"Forests","language":"en","license":"https://creativecommons.org/licenses/by/4.0/","page":"179","source":"DOI.org (Crossref)","title":"Review of Ecosystem Level Impacts of Emerald Ash Borer on Black Ash Wetlands: What Does the Future Hold?","title-short":"Review of Ecosystem Level Impacts of Emerald Ash Borer on Black Ash Wetlands","volume":"9","author":[{"family":"Kolka","given":"Randall"},{"family":"D’Amato","given":"Anthony"},{"family":"Wagenbrenner","given":"Joseph"},{"family":"Slesak","given":"Robert"},{"family":"Pypker","given":"Thomas"},{"family":"Youngquist","given":"Melissa"},{"family":"Grinde","given":"Alexis"},{"family":"Palik","given":"Brian"}],"issued":{"date-parts":[["2018",4,2]]}}},{"id":1031,"uris":["http://zotero.org/groups/5270502/items/5IWFLHLF"],"itemData":{"id":1031,"type":"article-journal","abstract":"Black ash (\n              Fraxinus nigra\n              ), the most highly preferred and vulnerable host of the invasive emerald ash borer (EAB;\n              Agrilus planipennis\n              ) in North America, is of cultural and spiritual importance to many Tribal Nations in the US and First Nations in Canada. To date, EAB has invaded nearly 60% of the native range of black ash, with annual spread averaging approximately 50 km per year. On the basis of the predicted expansion of EAB distribution, we estimate that more than 75% of black ash basal area will be lost across 87% of the species’ North American range by 2035. Census data indicate that 98% of Indigenous people currently residing within the geographic range of black ash in the US will be within the area experiencing more than 75% basal area loss by 2035, suggesting broad and multidimensional impacts of EAB invasion for those who value black ash as a cultural keystone species. Collaborative efforts among scientists, resource managers, and Indigenous experts are needed to mitigate EAB impacts and preserve or protect black ash resources, given the species’ vulnerability to EAB and its associated cultural and ecological value.","container-title":"Frontiers in Ecology and the Environment","DOI":"10.1002/fee.2654","ISSN":"1540-9295, 1540-9309","issue":"7","journalAbbreviation":"Frontiers in Ecol &amp; Environ","language":"en","page":"310-316","source":"DOI.org (Crossref)","title":"Biological invasion threatens keystone species indelibly entwined with Indigenous cultures","volume":"21","author":[{"family":"Siegert","given":"Nathan W"},{"family":"McCullough","given":"Deborah G"},{"family":"Luther","given":"Thomas"},{"family":"Benedict","given":"Les"},{"family":"Crocker","given":"Susan"},{"family":"Church","given":"Kelly"},{"family":"Banks","given":"John"}],"issued":{"date-parts":[["2023",9]]}}}],"schema":"https://github.com/citation-style-language/schema/raw/master/csl-citation.json"} </w:instrText>
      </w:r>
      <w:r w:rsidRPr="000D067E">
        <w:rPr>
          <w:rFonts w:eastAsia="Calibri" w:cs="Times New Roman"/>
          <w:color w:val="385623" w:themeColor="accent6" w:themeShade="80"/>
        </w:rPr>
        <w:fldChar w:fldCharType="separate"/>
      </w:r>
      <w:r w:rsidRPr="000D067E">
        <w:rPr>
          <w:rFonts w:eastAsia="Calibri" w:cs="Times New Roman"/>
          <w:color w:val="385623" w:themeColor="accent6" w:themeShade="80"/>
        </w:rPr>
        <w:t>(Golet et al. 1993, Kolka et al. 2018, Siegert et al. 2023)</w:t>
      </w:r>
      <w:r w:rsidRPr="000D067E">
        <w:rPr>
          <w:rFonts w:eastAsia="Calibri" w:cs="Times New Roman"/>
          <w:color w:val="385623" w:themeColor="accent6" w:themeShade="80"/>
        </w:rPr>
        <w:fldChar w:fldCharType="end"/>
      </w:r>
      <w:r w:rsidRPr="000D067E">
        <w:rPr>
          <w:rFonts w:eastAsia="Calibri" w:cs="Times New Roman"/>
          <w:color w:val="385623" w:themeColor="accent6" w:themeShade="80"/>
        </w:rPr>
        <w:t xml:space="preserve">. We investigated tree composition in hydric forests to determine which species thrived after canopy ash mortality, and found that silver maple was abundant, especially in the canopy. This species thrives in alluvial soils and is highly tolerant of </w:t>
      </w:r>
      <w:r w:rsidRPr="000D067E">
        <w:rPr>
          <w:rFonts w:eastAsia="Calibri" w:cs="Times New Roman"/>
          <w:color w:val="385623" w:themeColor="accent6" w:themeShade="80"/>
        </w:rPr>
        <w:lastRenderedPageBreak/>
        <w:t xml:space="preserve">seasonal flooding (Table A.4) </w:t>
      </w:r>
      <w:r w:rsidRPr="000D067E">
        <w:rPr>
          <w:rFonts w:eastAsia="Calibri" w:cs="Times New Roman"/>
          <w:color w:val="385623" w:themeColor="accent6" w:themeShade="80"/>
        </w:rPr>
        <w:fldChar w:fldCharType="begin"/>
      </w:r>
      <w:r w:rsidRPr="000D067E">
        <w:rPr>
          <w:rFonts w:eastAsia="Calibri" w:cs="Times New Roman"/>
          <w:color w:val="385623" w:themeColor="accent6" w:themeShade="80"/>
        </w:rPr>
        <w:instrText xml:space="preserve"> ADDIN ZOTERO_ITEM CSL_CITATION {"citationID":"kXMmJDS7","properties":{"formattedCitation":"(Burns and Honkala 1990, Niinemets and Valladares 2006, Bolton et al. 2018)","plainCitation":"(Burns and Honkala 1990, Niinemets and Valladares 2006, Bolton et al. 2018)","noteIndex":0},"citationItems":[{"id":638,"uris":["http://zotero.org/groups/5270502/items/6HMUZ2KC"],"itemData":{"id":638,"type":"book","title":"Silvics of North America: Volume 2, Hardwoods","volume":"2","author":[{"family":"Burns","given":"Russell"},{"family":"Honkala","given":"Barbara"}],"issued":{"date-parts":[["1990"]]}}},{"id":1211,"uris":["http://zotero.org/groups/5270502/items/IMCDUL5A"],"itemData":{"id":1211,"type":"article-journal","abstract":"Lack of information on ecological characteristics of species across different continents hinders development of general world-scale quantitative vegetation dynamic models. We constructed common scales of shade, drought, and waterlogging tolerance for 806 North American, European/West Asian, and East Asian temperate shrubs and trees representing about 40% of the extant natural Northern Hemisphere species pool. These scales were used to test the hypotheses that shade tolerance is negatively related to drought and waterlogging tolerances, and that these correlations vary among continents and plant functional types. We observed signiﬁcant negative correlations among shade and drought tolerance rankings for all data pooled, and separately for every continent and plant functional type, except for evergreen angiosperms. Another signiﬁcant trade-off was found for drought and waterlogging tolerance for all continents, and for evergreen and deciduous angiosperms, but not for gymnosperms. For all data pooled, for Europe and East Asia, and for evergreen and deciduous angiosperms, shade tolerance was also negatively associated with waterlogging tolerance. Quantile regressions revealed that the negative relationship between shade and drought tolerance was signiﬁcant for species growing in deep to moderate shade and that the negative relationship between shade and waterlogging tolerance was signiﬁcant for species growing in moderate shade to high light, explaining why all relationships between different tolerances were negative according to general regression analyses. Phylogenetic signal in the tolerance to any one of the three environmental factors studied was signiﬁcant but low, with only 21–24% of cladogram nodes exhibiting signiﬁcant conservatism. The inverse relationships between different tolerances were signiﬁcant in phylogenetically independent analyses both for the overall pool of species and for two multispecies genera (Pinus and Quercus) for which reliable molecular phylogenies were available. Only 2.6–10.3% of the species were relatively tolerant to two environmental stresses simultaneously (tolerance value !3), and only three species were tolerant to all three stresses, supporting the existence of functional trade-offs in adjusting to multiple environmental limitations. These trade-offs represent a constraint for niche differentiation, reducing the diversity of plant responses to the many combinations of irradiance and water supply that are found in natural ecosystems.","container-title":"Ecological Monographs","DOI":"10.1890/0012-9615(2006)076[0521:TTSDAW]2.0.CO;2","ISSN":"0012-9615","issue":"4","journalAbbreviation":"Ecological Monographs","language":"en","license":"http://doi.wiley.com/10.1002/tdm_license_1.1","page":"521-547","source":"DOI.org (Crossref)","title":"Tolerance to Shade, Drought, and Waterlogging of Temperate Northern Hemisphere Trees and Shrubs","volume":"76","author":[{"family":"Niinemets","given":"Ülo"},{"family":"Valladares","given":"Fernando"}],"issued":{"date-parts":[["2006",11]]}}},{"id":997,"uris":["http://zotero.org/groups/5270502/items/BPCI6QME"],"itemData":{"id":997,"type":"article-journal","abstract":"Emerald ash borer (EAB) continues to spread across North America, infesting native ash trees and changing the forested landscape. Black ash wetland forests are severely affected by EAB. As black ash wetland forests provide integral ecosystem services, alternative approaches to maintain forest cover on the landscape are needed. We implemented simulated EAB infestations in depressional black ash wetlands in the Ottawa National Forest in Michigan to mimic the short-term and long-term effects of EAB. These wetlands were planted with 10 alternative tree species in 2013. Based on initial results in the Michigan sites, a riparian corridor in the Superior Municipal Forest in Wisconsin was planted with three alternative tree species in 2015. Results across both locations indicate that silver maple (Acer saccharinum L.), red maple (Acer rubrum L.), American elm (Ulmus americana L.), and northern white cedar (Thuja occidentalis L.) are viable alternative species to plant in black ash-dominated wetlands. Additionally, selectively planting on natural or created hummocks resulted in two times greater survival than in adjacent lowland sites, and this suggests that planting should be implemented with microsite selection or creation as a primary control. Regional landowners and forest managers can use these results to help mitigate the canopy and structure losses from EAB and maintain forest cover and hydrologic function in black ash-dominated wetlands after infestation.","container-title":"Forests","DOI":"10.3390/f9030146","ISSN":"1999-4907","issue":"3","journalAbbreviation":"Forests","language":"en","license":"https://creativecommons.org/licenses/by/4.0/","page":"146","source":"DOI.org (Crossref)","title":"Methods to Improve Survival and Growth of Planted Alternative Species Seedlings in Black Ash Ecosystems Threatened by Emerald Ash Borer","volume":"9","author":[{"family":"Bolton","given":"Nicholas"},{"family":"Shannon","given":"Joseph"},{"family":"Davis","given":"Joshua"},{"family":"Grinsven","given":"Matthew"},{"family":"Noh","given":"Nam"},{"family":"Schooler","given":"Shon"},{"family":"Kolka","given":"Randall"},{"family":"Pypker","given":"Thomas"},{"family":"Wagenbrenner","given":"Joseph"}],"issued":{"date-parts":[["2018",3,16]]}}}],"schema":"https://github.com/citation-style-language/schema/raw/master/csl-citation.json"} </w:instrText>
      </w:r>
      <w:r w:rsidRPr="000D067E">
        <w:rPr>
          <w:rFonts w:eastAsia="Calibri" w:cs="Times New Roman"/>
          <w:color w:val="385623" w:themeColor="accent6" w:themeShade="80"/>
        </w:rPr>
        <w:fldChar w:fldCharType="separate"/>
      </w:r>
      <w:r w:rsidRPr="000D067E">
        <w:rPr>
          <w:rFonts w:eastAsia="Calibri" w:cs="Times New Roman"/>
          <w:color w:val="385623" w:themeColor="accent6" w:themeShade="80"/>
        </w:rPr>
        <w:t>(Burns and Honkala 1990, Niinemets and Valladares 2006, Bolton et al. 2018)</w:t>
      </w:r>
      <w:r w:rsidRPr="000D067E">
        <w:rPr>
          <w:rFonts w:eastAsia="Calibri" w:cs="Times New Roman"/>
          <w:color w:val="385623" w:themeColor="accent6" w:themeShade="80"/>
        </w:rPr>
        <w:fldChar w:fldCharType="end"/>
      </w:r>
      <w:r w:rsidRPr="000D067E">
        <w:rPr>
          <w:rFonts w:eastAsia="Calibri" w:cs="Times New Roman"/>
          <w:color w:val="385623" w:themeColor="accent6" w:themeShade="80"/>
        </w:rPr>
        <w:t>. However, not all plant communities</w:t>
      </w:r>
      <w:del w:id="37" w:author="Klooster, Wendy" w:date="2025-11-19T09:16:00Z" w16du:dateUtc="2025-11-19T14:16:00Z">
        <w:r w:rsidRPr="000D067E" w:rsidDel="00AB7C37">
          <w:rPr>
            <w:rFonts w:eastAsia="Calibri" w:cs="Times New Roman"/>
            <w:color w:val="385623" w:themeColor="accent6" w:themeShade="80"/>
          </w:rPr>
          <w:delText xml:space="preserve"> </w:delText>
        </w:r>
      </w:del>
      <w:r w:rsidRPr="000D067E">
        <w:rPr>
          <w:rFonts w:eastAsia="Calibri" w:cs="Times New Roman"/>
          <w:color w:val="385623" w:themeColor="accent6" w:themeShade="80"/>
        </w:rPr>
        <w:t xml:space="preserve"> were dominated by silver maple but instead contained tamarack and sometimes yellow birch. Tamarack and yellow birch are typical of cooler, northern forests, whereas silver maple is commonly found further south of our study sites </w:t>
      </w:r>
      <w:r w:rsidRPr="000D067E">
        <w:rPr>
          <w:rFonts w:eastAsia="Calibri" w:cs="Times New Roman"/>
          <w:color w:val="385623" w:themeColor="accent6" w:themeShade="80"/>
        </w:rPr>
        <w:fldChar w:fldCharType="begin"/>
      </w:r>
      <w:r w:rsidRPr="000D067E">
        <w:rPr>
          <w:rFonts w:eastAsia="Calibri" w:cs="Times New Roman"/>
          <w:color w:val="385623" w:themeColor="accent6" w:themeShade="80"/>
        </w:rPr>
        <w:instrText xml:space="preserve"> ADDIN ZOTERO_ITEM CSL_CITATION {"citationID":"TwhtuHNp","properties":{"formattedCitation":"(Barnes 1976, Braun 1989, Burns and Honkala 1990, Kost and O\\uc0\\u8217{}Connor 2003, Kartesz 2015)","plainCitation":"(Barnes 1976, Braun 1989, Burns and Honkala 1990, Kost and O’Connor 2003, Kartesz 2015)","noteIndex":0},"citationItems":[{"id":932,"uris":["http://zotero.org/groups/5270502/items/K5ZX4GMT"],"itemData":{"id":932,"type":"article-journal","abstract":"Fifty-six permanent sample plots were established in deciduous swamp communities of south-eastern Michigan where Ulmus americana was dominant before introduction of the Dutch elm disease. Plots were also established in old fields where elm seedlings were present. The purpose of the study was to determine the composition of the overstory, understory, and seedling layers in deciduous swamp forests and to provide a base line for determining the fate of young seedling and sapling elms, and the rate and nature of succession in the deciduous swamp communities. The major overstory species in the three swamps studied were Fraxinus nigra, Acer rubrum, and Betula alleghaniensis. These species were also dominant in the understory along with smaller numbers of Carpinus caroliniana, Ulmus americana, Tilia americana, and Fraxinus pennsylvanica. In the next generation the communities will be much as they are today. The overstory dominants are also strongly represented in the seedling layer. Ulmus americana was more abundant in this layer than in the understory. Therefore, Ulmus has not been eliminated from the deciduous swamps but makes up about 10 to 15% of the understory and seedling layers. Old fields and other open upland areas are much more important habitats for regeneration of Ulmus than swamp communities. Indications are that unlike Castanea dentata, Ulmus americana will be perpetuated for generations by seeds from young elm trees; however, the average life span of the species will be drastically reduced.","container-title":"Canadian Journal of Botany","DOI":"10.1139/b76-004","ISSN":"0008-4026","issue":"1-2","journalAbbreviation":"Can. J. Bot.","language":"en","license":"http://www.nrcresearchpress.com/page/about/CorporateTextAndDataMining","page":"19-24","source":"DOI.org (Crossref)","title":"Succession in deciduous swamp communities of southeastern Michigan formerly dominated by American elm","volume":"54","author":[{"family":"Barnes","given":"Burton V."}],"issued":{"date-parts":[["1976",1,1]]}}},{"id":791,"uris":["http://zotero.org/groups/5270502/items/QMXQYGU7"],"itemData":{"id":791,"type":"book","event-place":"Columbus, Ohio","ISBN":"978-0-8142-0497-9","language":"eng","note":"OCLC: 20939199","publisher":"Ohio State University Press","publisher-place":"Columbus, Ohio","source":"Open WorldCat","title":"The woody plants of Ohio: trees, shrubs and woody climbers, native, naturalized, and escaped","title-short":"The woody plants of Ohio","author":[{"family":"Braun","given":"E. Lucy"}],"issued":{"date-parts":[["1989"]]}}},{"id":638,"uris":["http://zotero.org/groups/5270502/items/6HMUZ2KC"],"itemData":{"id":638,"type":"book","title":"Silvics of North America: Volume 2, Hardwoods","volume":"2","author":[{"family":"Burns","given":"Russell"},{"family":"Honkala","given":"Barbara"}],"issued":{"date-parts":[["1990"]]}}},{"id":968,"uris":["http://zotero.org/groups/5270502/items/BRWV5HEW"],"itemData":{"id":968,"type":"report","genre":"Michigan Natural Features Inventory","language":"en","publisher":"Huron-Clinton Metropolitan Authority","source":"Zotero","title":"Natural Features Inventory and Management Recommendations for Kensington and Oakwoods Metroparks","author":[{"family":"Kost","given":"Michael A."},{"family":"O'Connor","given":"Ryan P."}],"issued":{"date-parts":[["2003"]]}}},{"id":980,"uris":["http://zotero.org/groups/5270502/items/438ZDIG7"],"itemData":{"id":980,"type":"book","event-place":"Chapel Hill, N.C.","note":"[maps generated from Kartesz, J.T. 2015. Floristic Synthesis of North America, Version 1.0. Biota of North America Program (BONAP). (in press)]","publisher":"North American Plant Atlas. (http://bonap.net/napa)","publisher-place":"Chapel Hill, N.C.","title":"The Biota of North America Program (BONAP)","author":[{"family":"Kartesz","given":"J.T."}],"issued":{"date-parts":[["2015"]]}}}],"schema":"https://github.com/citation-style-language/schema/raw/master/csl-citation.json"} </w:instrText>
      </w:r>
      <w:r w:rsidRPr="000D067E">
        <w:rPr>
          <w:rFonts w:eastAsia="Calibri" w:cs="Times New Roman"/>
          <w:color w:val="385623" w:themeColor="accent6" w:themeShade="80"/>
        </w:rPr>
        <w:fldChar w:fldCharType="separate"/>
      </w:r>
      <w:r w:rsidRPr="000D067E">
        <w:rPr>
          <w:rFonts w:eastAsia="Calibri" w:cs="Times New Roman"/>
          <w:color w:val="385623" w:themeColor="accent6" w:themeShade="80"/>
        </w:rPr>
        <w:t>(Barnes 1976, Braun 1989, Burns and Honkala 1990, Kost and O’Connor 2003, Kartesz 2015)</w:t>
      </w:r>
      <w:r w:rsidRPr="000D067E">
        <w:rPr>
          <w:rFonts w:eastAsia="Calibri" w:cs="Times New Roman"/>
          <w:color w:val="385623" w:themeColor="accent6" w:themeShade="80"/>
        </w:rPr>
        <w:fldChar w:fldCharType="end"/>
      </w:r>
      <w:r w:rsidRPr="000D067E">
        <w:rPr>
          <w:rFonts w:eastAsia="Calibri" w:cs="Times New Roman"/>
          <w:color w:val="385623" w:themeColor="accent6" w:themeShade="80"/>
        </w:rPr>
        <w:t>. Regeneration of green ash primarily occurred alongside silver maple, whereas black ash regeneration was commonly associated with tamarack or yellow birch, although the two ash species were sometimes found in the same stands. These observed associations between tree species can inform restoration plantings in forests impacted by EAB, especially if land managers seek</w:t>
      </w:r>
      <w:del w:id="38" w:author="Klooster, Wendy" w:date="2025-11-19T09:17:00Z" w16du:dateUtc="2025-11-19T14:17:00Z">
        <w:r w:rsidRPr="000D067E" w:rsidDel="00AB7C37">
          <w:rPr>
            <w:rFonts w:eastAsia="Calibri" w:cs="Times New Roman"/>
            <w:color w:val="385623" w:themeColor="accent6" w:themeShade="80"/>
          </w:rPr>
          <w:delText xml:space="preserve"> </w:delText>
        </w:r>
      </w:del>
      <w:r w:rsidRPr="000D067E">
        <w:rPr>
          <w:rFonts w:eastAsia="Calibri" w:cs="Times New Roman"/>
          <w:color w:val="385623" w:themeColor="accent6" w:themeShade="80"/>
        </w:rPr>
        <w:t xml:space="preserve"> replacement tree seedlings to maintain or improve forest cover </w:t>
      </w:r>
      <w:r w:rsidRPr="000D067E">
        <w:rPr>
          <w:rFonts w:eastAsia="Calibri" w:cs="Times New Roman"/>
          <w:color w:val="385623" w:themeColor="accent6" w:themeShade="80"/>
        </w:rPr>
        <w:fldChar w:fldCharType="begin"/>
      </w:r>
      <w:r w:rsidRPr="000D067E">
        <w:rPr>
          <w:rFonts w:eastAsia="Calibri" w:cs="Times New Roman"/>
          <w:color w:val="385623" w:themeColor="accent6" w:themeShade="80"/>
        </w:rPr>
        <w:instrText xml:space="preserve"> ADDIN ZOTERO_ITEM CSL_CITATION {"citationID":"QAo1VMal","properties":{"formattedCitation":"(Bolton et al. 2018, Palik et al. 2021)","plainCitation":"(Bolton et al. 2018, Palik et al. 2021)","noteIndex":0},"citationItems":[{"id":997,"uris":["http://zotero.org/groups/5270502/items/BPCI6QME"],"itemData":{"id":997,"type":"article-journal","abstract":"Emerald ash borer (EAB) continues to spread across North America, infesting native ash trees and changing the forested landscape. Black ash wetland forests are severely affected by EAB. As black ash wetland forests provide integral ecosystem services, alternative approaches to maintain forest cover on the landscape are needed. We implemented simulated EAB infestations in depressional black ash wetlands in the Ottawa National Forest in Michigan to mimic the short-term and long-term effects of EAB. These wetlands were planted with 10 alternative tree species in 2013. Based on initial results in the Michigan sites, a riparian corridor in the Superior Municipal Forest in Wisconsin was planted with three alternative tree species in 2015. Results across both locations indicate that silver maple (Acer saccharinum L.), red maple (Acer rubrum L.), American elm (Ulmus americana L.), and northern white cedar (Thuja occidentalis L.) are viable alternative species to plant in black ash-dominated wetlands. Additionally, selectively planting on natural or created hummocks resulted in two times greater survival than in adjacent lowland sites, and this suggests that planting should be implemented with microsite selection or creation as a primary control. Regional landowners and forest managers can use these results to help mitigate the canopy and structure losses from EAB and maintain forest cover and hydrologic function in black ash-dominated wetlands after infestation.","container-title":"Forests","DOI":"10.3390/f9030146","ISSN":"1999-4907","issue":"3","journalAbbreviation":"Forests","language":"en","license":"https://creativecommons.org/licenses/by/4.0/","page":"146","source":"DOI.org (Crossref)","title":"Methods to Improve Survival and Growth of Planted Alternative Species Seedlings in Black Ash Ecosystems Threatened by Emerald Ash Borer","volume":"9","author":[{"family":"Bolton","given":"Nicholas"},{"family":"Shannon","given":"Joseph"},{"family":"Davis","given":"Joshua"},{"family":"Grinsven","given":"Matthew"},{"family":"Noh","given":"Nam"},{"family":"Schooler","given":"Shon"},{"family":"Kolka","given":"Randall"},{"family":"Pypker","given":"Thomas"},{"family":"Wagenbrenner","given":"Joseph"}],"issued":{"date-parts":[["2018",3,16]]}}},{"id":1350,"uris":["http://zotero.org/groups/5270502/items/7NZHDYFU"],"itemData":{"id":1350,"type":"article-journal","abstract":"Black ash (Fraxinus nigra) is native to lowland forests of the western Great Lakes region, USA, where it often comprises a majority of trees. Like all native ash in North America, black ash is threatened by emerald ash borer (EAB; Agrilus planipennis), but the impacts from EAB mortality may be particularly severe in these forests given the foundational role of black ash at regulating ecosystem function. Compounding the problem is that associated tree species occur in low abundance and their abundance may be further reduced as habitat declines with climate change. These converging threats point to the need for silvicultural intervention to establish replacement tree species in anticipation of EAB invasion. Here we report on a large-scale management experiment from Minnesota, USA that includes different silvicultural approaches for establishing replacement tree species in black ash forests. Specifically, we examined eighth-year survival and growth of planted seedling in treatments that included clearcutting, group selection, uncut forest, and emulation of EAB mortality by girdling black ash. Species included nine that are native to the ecosystem, two from the next southern climate zone, and one exotic species, Manchurian ash (Fraxinus mandshurica). Among species and treatment combinations, survival was highest for American elm (Ulmus americana), averaging around 81% in uncut, group selection, and girdle treatments. Swamp white oak (Quercus bicolor), a species from the next southern climate zone, also had high survival in these treatments (ranging from 61% to 79%). Both species had survival under 60% in the clearcut treatment. Most native southern boreal species, as well as Manchurian ash, had low survival (0% to less than 40%) in most treatments. In the clearcut, girdle, and group selection treatments relative diameter and relative height growth was highest for balsam poplar (Populus balsamifera), averaging, respectively, around 0.25 mm mm 1 yr 1 and 0.20 cm cm 1 yr 1, followed by swamp white oak and red maple (Acer rubrum). Non-native Manchurian ash had consistently low growth in all treatments compared to other species. All species had low growth rates in the uncut treatment. An integration of survival and diameter growth pointed to group selection as the treatment that provides the best balance between survival and growth. Our results indicate promising survival and growth of at least some replacement species, including several predicted to be future climate-adapted, as well as a silvicultural approach in group selection that is an effective method to regenerate these species.","container-title":"Forest Ecology and Management","DOI":"10.1016/j.foreco.2021.118958","ISSN":"03781127","journalAbbreviation":"Forest Ecology and Management","language":"en","page":"118958","source":"DOI.org (Crossref)","title":"Eighth-year survival and growth of planted replacement tree species in black ash (Fraxinus nigra) wetlands threatened by emerald ash borer in Minnesota, USA","volume":"484","author":[{"family":"Palik","given":"Brian J."},{"family":"D'Amato","given":"Anthony W."},{"family":"Slesak","given":"Robert A."},{"family":"Kastendick","given":"Doug"},{"family":"Looney","given":"Chris"},{"family":"Kragthorpe","given":"Josh"}],"issued":{"date-parts":[["2021",3]]}}}],"schema":"https://github.com/citation-style-language/schema/raw/master/csl-citation.json"} </w:instrText>
      </w:r>
      <w:r w:rsidRPr="000D067E">
        <w:rPr>
          <w:rFonts w:eastAsia="Calibri" w:cs="Times New Roman"/>
          <w:color w:val="385623" w:themeColor="accent6" w:themeShade="80"/>
        </w:rPr>
        <w:fldChar w:fldCharType="separate"/>
      </w:r>
      <w:r w:rsidRPr="000D067E">
        <w:rPr>
          <w:rFonts w:eastAsia="Calibri" w:cs="Times New Roman"/>
          <w:color w:val="385623" w:themeColor="accent6" w:themeShade="80"/>
        </w:rPr>
        <w:t>(Bolton et al. 2018, Palik et al. 2021)</w:t>
      </w:r>
      <w:r w:rsidRPr="000D067E">
        <w:rPr>
          <w:rFonts w:eastAsia="Calibri" w:cs="Times New Roman"/>
          <w:color w:val="385623" w:themeColor="accent6" w:themeShade="80"/>
        </w:rPr>
        <w:fldChar w:fldCharType="end"/>
      </w:r>
      <w:r w:rsidRPr="000D067E">
        <w:rPr>
          <w:rFonts w:eastAsia="Calibri" w:cs="Times New Roman"/>
          <w:color w:val="385623" w:themeColor="accent6" w:themeShade="80"/>
        </w:rPr>
        <w:t xml:space="preserve">. Consistent with our results, black ash regeneration in the 2.5-10 cm DBH range has been variable, but trees larger than 14 cm DBH were rare </w:t>
      </w:r>
      <w:r w:rsidRPr="000D067E">
        <w:rPr>
          <w:rFonts w:eastAsia="Calibri" w:cs="Times New Roman"/>
          <w:color w:val="385623" w:themeColor="accent6" w:themeShade="80"/>
        </w:rPr>
        <w:fldChar w:fldCharType="begin"/>
      </w:r>
      <w:r w:rsidRPr="000D067E">
        <w:rPr>
          <w:rFonts w:eastAsia="Calibri" w:cs="Times New Roman"/>
          <w:color w:val="385623" w:themeColor="accent6" w:themeShade="80"/>
        </w:rPr>
        <w:instrText xml:space="preserve"> ADDIN ZOTERO_ITEM CSL_CITATION {"citationID":"ggQkygpX","properties":{"formattedCitation":"(Engelken et al. 2020, Siegert et al. 2021)","plainCitation":"(Engelken et al. 2020, Siegert et al. 2021)","noteIndex":0},"citationItems":[{"id":739,"uris":["http://zotero.org/groups/5270502/items/3L7PIM45"],"itemData":{"id":739,"type":"article-journal","container-title":"Forest Ecology and Management","DOI":"10.1016/j.foreco.2019.117684","ISSN":"03781127","journalAbbreviation":"Forest Ecology and Management","language":"en","page":"117684","source":"DOI.org (Crossref)","title":"Legacy effects of emerald ash borer on riparian forest vegetation and structure","volume":"457","author":[{"family":"Engelken","given":"Patrick J."},{"family":"Benbow","given":"M. Eric"},{"family":"McCullough","given":"Deborah G."}],"issued":{"date-parts":[["2020",2]]}}},{"id":1080,"uris":["http://zotero.org/groups/5270502/items/NNJC268G"],"itemData":{"id":1080,"type":"article-journal","abstract":"Quantifying changes in ash (Fraxinus spp.) demography and emerald ash borer (EAB; Agrilus planipennis) carrying capacity in forested ecosystems is essential for understanding impacts of this invader and projecting future species composition in aftermath forests in North America. We inventoried green ash (F. pennsylvanica) and black ash (F. nigra) trees in two ash-dominated Michigan forests invaded by EAB, estimated phloem area, and potential EAB adult production before tree mortality occurred in 2007 and 2008. We re-inventoried both areas approxi­ mately a decade later to assess post-invasion ash demographics and EAB carrying capacity. Ash distribution by size class initially followed a negative exponential function. In the Pre-EAB inventories, small trees (2.5–13 cm dbh) accounted for more than 70% of the stems but comprised less than 20% of the ash phloem. Mid-sized trees (26–42 cm dbh) represented &lt;10% of stems but accounted for at least 40% of the phloem. In Post-EAB in­ ventories, nearly all ash &gt;13 cm dbh were dead and EAB carrying capacity was reduced by 94% and 99% in the two areas. Live stump sprouts were present on 25–30% of EAB-killed green ash trees but were absent on dead black ash trees. Ash sapling and recruit density varied within and between forests, but newly germinated ash seedlings were absent. Whether green or black ash will function as overstory species in post-invasion forests in North America may be jeopardized by the near extirpation of seed sources and endemic EAB populations likely to limit recruitment of ash saplings and seedlings.","container-title":"Forest Ecology and Management","DOI":"10.1016/j.foreco.2021.119335","ISSN":"03781127","journalAbbreviation":"Forest Ecology and Management","language":"en","page":"119335","source":"DOI.org (Crossref)","title":"Changes in demography and carrying capacity of green ash and black ash ten years after emerald ash borer invasion of two ash-dominant forests","volume":"494","author":[{"family":"Siegert","given":"Nathan W."},{"family":"Engelken","given":"Patrick J."},{"family":"McCullough","given":"Deborah G."}],"issued":{"date-parts":[["2021",8]]}}}],"schema":"https://github.com/citation-style-language/schema/raw/master/csl-citation.json"} </w:instrText>
      </w:r>
      <w:r w:rsidRPr="000D067E">
        <w:rPr>
          <w:rFonts w:eastAsia="Calibri" w:cs="Times New Roman"/>
          <w:color w:val="385623" w:themeColor="accent6" w:themeShade="80"/>
        </w:rPr>
        <w:fldChar w:fldCharType="separate"/>
      </w:r>
      <w:r w:rsidRPr="000D067E">
        <w:rPr>
          <w:rFonts w:eastAsia="Calibri" w:cs="Times New Roman"/>
          <w:color w:val="385623" w:themeColor="accent6" w:themeShade="80"/>
        </w:rPr>
        <w:t>(Engelken et al. 2020, Siegert et al. 2021)</w:t>
      </w:r>
      <w:r w:rsidRPr="000D067E">
        <w:rPr>
          <w:rFonts w:eastAsia="Calibri" w:cs="Times New Roman"/>
          <w:color w:val="385623" w:themeColor="accent6" w:themeShade="80"/>
        </w:rPr>
        <w:fldChar w:fldCharType="end"/>
      </w:r>
      <w:r w:rsidRPr="000D067E">
        <w:rPr>
          <w:rFonts w:eastAsia="Calibri" w:cs="Times New Roman"/>
          <w:color w:val="385623" w:themeColor="accent6" w:themeShade="80"/>
        </w:rPr>
        <w:t xml:space="preserve">. Our results indicate that once 15 years have passed since peak EAB densities, black ash regeneration remains alive in many swamp forests. Although black ash only produces many seeds every 5-7 years, and the seeds can take 2 years to germinate, our observation of isolated seed production of black ash indicates the possibility for black ash to persist in the forest </w:t>
      </w:r>
      <w:r w:rsidRPr="000D067E">
        <w:rPr>
          <w:rFonts w:eastAsia="Calibri" w:cs="Times New Roman"/>
          <w:color w:val="385623" w:themeColor="accent6" w:themeShade="80"/>
        </w:rPr>
        <w:fldChar w:fldCharType="begin"/>
      </w:r>
      <w:r w:rsidRPr="000D067E">
        <w:rPr>
          <w:rFonts w:eastAsia="Calibri" w:cs="Times New Roman"/>
          <w:color w:val="385623" w:themeColor="accent6" w:themeShade="80"/>
        </w:rPr>
        <w:instrText xml:space="preserve"> ADDIN ZOTERO_ITEM CSL_CITATION {"citationID":"CKyGMjnx","properties":{"formattedCitation":"(Benedict and David 2003)","plainCitation":"(Benedict and David 2003)","noteIndex":0},"citationItems":[{"id":1301,"uris":["http://zotero.org/groups/5270502/items/SNDM6PJM"],"itemData":{"id":1301,"type":"article-journal","container-title":"Native Plants","title":"Propogation protocol for black ash","author":[{"family":"Benedict","given":"Les"},{"family":"David","given":"Richard"}],"issued":{"date-parts":[["2003"]]}}}],"schema":"https://github.com/citation-style-language/schema/raw/master/csl-citation.json"} </w:instrText>
      </w:r>
      <w:r w:rsidRPr="000D067E">
        <w:rPr>
          <w:rFonts w:eastAsia="Calibri" w:cs="Times New Roman"/>
          <w:color w:val="385623" w:themeColor="accent6" w:themeShade="80"/>
        </w:rPr>
        <w:fldChar w:fldCharType="separate"/>
      </w:r>
      <w:r w:rsidRPr="000D067E">
        <w:rPr>
          <w:rFonts w:eastAsia="Calibri" w:cs="Times New Roman"/>
          <w:color w:val="385623" w:themeColor="accent6" w:themeShade="80"/>
        </w:rPr>
        <w:t>(Benedict and David 2003)</w:t>
      </w:r>
      <w:r w:rsidRPr="000D067E">
        <w:rPr>
          <w:rFonts w:eastAsia="Calibri" w:cs="Times New Roman"/>
          <w:color w:val="385623" w:themeColor="accent6" w:themeShade="80"/>
        </w:rPr>
        <w:fldChar w:fldCharType="end"/>
      </w:r>
      <w:r w:rsidRPr="000D067E">
        <w:rPr>
          <w:rFonts w:eastAsia="Calibri" w:cs="Times New Roman"/>
          <w:color w:val="385623" w:themeColor="accent6" w:themeShade="80"/>
        </w:rPr>
        <w:t xml:space="preserve">. Future research should focus on forest attributes that may affect black ash regeneration success, including water pH, nutrient levels, and seasonal flooding pattern </w:t>
      </w:r>
      <w:r w:rsidRPr="000D067E">
        <w:rPr>
          <w:rFonts w:eastAsia="Calibri" w:cs="Times New Roman"/>
          <w:color w:val="385623" w:themeColor="accent6" w:themeShade="80"/>
        </w:rPr>
        <w:fldChar w:fldCharType="begin"/>
      </w:r>
      <w:r w:rsidRPr="000D067E">
        <w:rPr>
          <w:rFonts w:eastAsia="Calibri" w:cs="Times New Roman"/>
          <w:color w:val="385623" w:themeColor="accent6" w:themeShade="80"/>
        </w:rPr>
        <w:instrText xml:space="preserve"> ADDIN ZOTERO_ITEM CSL_CITATION {"citationID":"CoJSeCPD","properties":{"formattedCitation":"(Golet et al. 1993)","plainCitation":"(Golet et al. 1993)","noteIndex":0},"citationItems":[{"id":1253,"uris":["http://zotero.org/groups/5270502/items/WM6SYLA5"],"itemData":{"id":1253,"type":"book","collection-title":"Biological report","note":"LCCN: 94168251","publisher":"U.S. Department of the Interior, Fish and Wildlife Service","title":"Ecology of Red Maple Swamps in the Glaciated Northeast: A Community Profile","URL":"https://books.google.com/books?id=1aQsAQAAMAAJ","author":[{"family":"Golet","given":"F.C."},{"family":"Allen","given":"J.A."},{"family":"Fish","given":"U. S."},{"family":"Service","given":"Wildlife"}],"issued":{"date-parts":[["1993"]]}}}],"schema":"https://github.com/citation-style-language/schema/raw/master/csl-citation.json"} </w:instrText>
      </w:r>
      <w:r w:rsidRPr="000D067E">
        <w:rPr>
          <w:rFonts w:eastAsia="Calibri" w:cs="Times New Roman"/>
          <w:color w:val="385623" w:themeColor="accent6" w:themeShade="80"/>
        </w:rPr>
        <w:fldChar w:fldCharType="separate"/>
      </w:r>
      <w:r w:rsidRPr="000D067E">
        <w:rPr>
          <w:rFonts w:eastAsia="Calibri" w:cs="Times New Roman"/>
          <w:color w:val="385623" w:themeColor="accent6" w:themeShade="80"/>
        </w:rPr>
        <w:t>(Golet et al. 1993)</w:t>
      </w:r>
      <w:r w:rsidRPr="000D067E">
        <w:rPr>
          <w:rFonts w:eastAsia="Calibri" w:cs="Times New Roman"/>
          <w:color w:val="385623" w:themeColor="accent6" w:themeShade="80"/>
        </w:rPr>
        <w:fldChar w:fldCharType="end"/>
      </w:r>
      <w:r w:rsidRPr="000D067E">
        <w:rPr>
          <w:rFonts w:eastAsia="Calibri" w:cs="Times New Roman"/>
          <w:color w:val="385623" w:themeColor="accent6" w:themeShade="80"/>
        </w:rPr>
        <w:t>.</w:t>
      </w:r>
    </w:p>
    <w:p w14:paraId="3D9794D1" w14:textId="77777777" w:rsidR="00872B9C" w:rsidRPr="000D067E" w:rsidRDefault="00872B9C" w:rsidP="00872B9C">
      <w:pPr>
        <w:spacing w:line="480" w:lineRule="auto"/>
        <w:ind w:firstLine="720"/>
        <w:rPr>
          <w:color w:val="385623" w:themeColor="accent6" w:themeShade="80"/>
        </w:rPr>
      </w:pPr>
      <w:r w:rsidRPr="000D067E">
        <w:rPr>
          <w:rFonts w:eastAsia="Calibri" w:cs="Times New Roman"/>
          <w:color w:val="385623" w:themeColor="accent6" w:themeShade="80"/>
        </w:rPr>
        <w:t xml:space="preserve">Three species of parasitoids introduced to control EAB populations were recovered in these post-outbreak forests, specifically at Pontiac Lake Recreation Area. </w:t>
      </w:r>
      <w:r w:rsidRPr="000D067E">
        <w:rPr>
          <w:rFonts w:eastAsia="Calibri" w:cs="Times New Roman"/>
          <w:color w:val="385623" w:themeColor="accent6" w:themeShade="80"/>
        </w:rPr>
        <w:lastRenderedPageBreak/>
        <w:t xml:space="preserve">Although these parasitoids cannot prevent canopy ash mortality in forests naïve to EAB, they may help protect regenerating ash trees in post-outbreak forests </w:t>
      </w:r>
      <w:r w:rsidRPr="000D067E">
        <w:rPr>
          <w:rFonts w:eastAsia="Calibri" w:cs="Times New Roman"/>
          <w:color w:val="385623" w:themeColor="accent6" w:themeShade="80"/>
        </w:rPr>
        <w:fldChar w:fldCharType="begin"/>
      </w:r>
      <w:r w:rsidRPr="000D067E">
        <w:rPr>
          <w:rFonts w:eastAsia="Calibri" w:cs="Times New Roman"/>
          <w:color w:val="385623" w:themeColor="accent6" w:themeShade="80"/>
        </w:rPr>
        <w:instrText xml:space="preserve"> ADDIN ZOTERO_ITEM CSL_CITATION {"citationID":"f6GisEho","properties":{"formattedCitation":"(Duan et al. 2017, Kashian et al. 2018, Jones et al. 2019)","plainCitation":"(Duan et al. 2017, Kashian et al. 2018, Jones et al. 2019)","noteIndex":0},"citationItems":[{"id":762,"uris":["http://zotero.org/groups/5270502/items/88M5QDC9"],"itemData":{"id":762,"type":"article-journal","container-title":"Forest Ecology and Management","DOI":"10.1016/j.foreco.2017.03.024","ISSN":"03781127","journalAbbreviation":"Forest Ecology and Management","language":"en","page":"64-72","source":"DOI.org (Crossref)","title":"Emerald ash borer biocontrol in ash saplings: The potential for early stage recovery of North American ash trees","title-short":"Emerald ash borer biocontrol in ash saplings","volume":"394","author":[{"family":"Duan","given":"Jian J."},{"family":"Bauer","given":"Leah S."},{"family":"Van Driesche","given":"Roy G."}],"issued":{"date-parts":[["2017",6]]}}},{"id":1352,"uris":["http://zotero.org/groups/5270502/items/PFWKA3FU"],"itemData":{"id":1352,"type":"article-journal","abstract":"Emerald ash borer (EAB) is an invasive beetle that kills native North American ash species, threatening their persistence. A classical biological control program for EAB was initiated in 2007 with the release of three specialized EAB parasitoids. Monitoring changes in the health and regeneration of ash where EAB biocontrol agents have been released is critical for assessing the success of EAB biocontrol and predicting future changes to the ash component of North American forests. We sampled release and control plots across southern Michigan over a three-year period to measure ash health and recruitment to begin assessing the long-term impact of EAB biological control on ash populations. We noted a reduced mortality of larger trees between 2012 and 2015 in release plots compared to control plots and increases in ash diameter, but our results were otherwise inconsistent. Ash regeneration was generally higher in release plots compared to control plots but highly variable among sites, suggesting some protection of ash saplings from EAB by parasitoids. We conclude that EAB biocontrol is likely to have a positive effect on ash populations, but that the study duration was not long enough to deﬁnitively deduce the long-term success of the biocontrol program in this region.","container-title":"Forests","DOI":"10.3390/f9060296","ISSN":"1999-4907","issue":"6","journalAbbreviation":"Forests","language":"en","page":"296","source":"DOI.org (Crossref)","title":"Potential Impacts of Emerald Ash Borer Biocontrol on Ash Health and Recovery in Southern Michigan","volume":"9","author":[{"family":"Kashian","given":"Daniel M."},{"family":"Bauer","given":"Leah S."},{"family":"Spei","given":"Benjamin A."},{"family":"Duan","given":"Jian J."},{"family":"Gould","given":"Juli R."}],"issued":{"date-parts":[["2018",5,25]]}}},{"id":689,"uris":["http://zotero.org/groups/5270502/items/HQ8PSAE9"],"itemData":{"id":689,"type":"article-journal","container-title":"Biological Control","DOI":"10.1016/j.biocontrol.2018.09.004","ISSN":"10499644","journalAbbreviation":"Biological Control","language":"en","page":"94-101","source":"DOI.org (Crossref)","title":"Dispersal of emerald ash borer (Coleoptera: Buprestidae) parasitoids along an ash corridor in western New York","title-short":"Dispersal of emerald ash borer (Coleoptera","volume":"128","author":[{"family":"Jones","given":"Michael I."},{"family":"Gould","given":"Juli R."},{"family":"Warden","given":"Melissa L."},{"family":"Fierke","given":"Melissa K."}],"issued":{"date-parts":[["2019",1]]}}}],"schema":"https://github.com/citation-style-language/schema/raw/master/csl-citation.json"} </w:instrText>
      </w:r>
      <w:r w:rsidRPr="000D067E">
        <w:rPr>
          <w:rFonts w:eastAsia="Calibri" w:cs="Times New Roman"/>
          <w:color w:val="385623" w:themeColor="accent6" w:themeShade="80"/>
        </w:rPr>
        <w:fldChar w:fldCharType="separate"/>
      </w:r>
      <w:r w:rsidRPr="000D067E">
        <w:rPr>
          <w:rFonts w:eastAsia="Calibri" w:cs="Times New Roman"/>
          <w:color w:val="385623" w:themeColor="accent6" w:themeShade="80"/>
        </w:rPr>
        <w:t>(Duan et al. 2017, Kashian et al. 2018, Jones et al. 2019)</w:t>
      </w:r>
      <w:r w:rsidRPr="000D067E">
        <w:rPr>
          <w:rFonts w:eastAsia="Calibri" w:cs="Times New Roman"/>
          <w:color w:val="385623" w:themeColor="accent6" w:themeShade="80"/>
        </w:rPr>
        <w:fldChar w:fldCharType="end"/>
      </w:r>
      <w:r w:rsidRPr="000D067E">
        <w:rPr>
          <w:rFonts w:eastAsia="Calibri" w:cs="Times New Roman"/>
          <w:color w:val="385623" w:themeColor="accent6" w:themeShade="80"/>
        </w:rPr>
        <w:t xml:space="preserve">. We detected </w:t>
      </w:r>
      <w:r w:rsidRPr="000D067E">
        <w:rPr>
          <w:rFonts w:eastAsia="Calibri" w:cs="Times New Roman"/>
          <w:i/>
          <w:iCs/>
          <w:color w:val="385623" w:themeColor="accent6" w:themeShade="80"/>
        </w:rPr>
        <w:t>T. planipennisi</w:t>
      </w:r>
      <w:r w:rsidRPr="000D067E">
        <w:rPr>
          <w:rFonts w:eastAsia="Calibri" w:cs="Times New Roman"/>
          <w:color w:val="385623" w:themeColor="accent6" w:themeShade="80"/>
        </w:rPr>
        <w:t xml:space="preserve">, which has been shown to effectively reduce the abundance of EAB through a combination of multiple generations per year, multiple wasps developing from a single EAB larvae, and effective dispersal capability </w:t>
      </w:r>
      <w:r w:rsidRPr="000D067E">
        <w:rPr>
          <w:rFonts w:eastAsia="Calibri" w:cs="Times New Roman"/>
          <w:color w:val="385623" w:themeColor="accent6" w:themeShade="80"/>
        </w:rPr>
        <w:fldChar w:fldCharType="begin"/>
      </w:r>
      <w:r w:rsidRPr="000D067E">
        <w:rPr>
          <w:rFonts w:eastAsia="Calibri" w:cs="Times New Roman"/>
          <w:color w:val="385623" w:themeColor="accent6" w:themeShade="80"/>
        </w:rPr>
        <w:instrText xml:space="preserve"> ADDIN ZOTERO_ITEM CSL_CITATION {"citationID":"R7iEmclM","properties":{"formattedCitation":"(Duan et al. 2011, Jones et al. 2019, 2020, USDA\\uc0\\u8211{}APHIS/ARS/FS 2021)","plainCitation":"(Duan et al. 2011, Jones et al. 2019, 2020, USDA–APHIS/ARS/FS 2021)","noteIndex":0},"citationItems":[{"id":681,"uris":["http://zotero.org/groups/5270502/items/J8LXVKBG"],"itemData":{"id":681,"type":"article-journal","container-title":"Florida Entomologist","DOI":"10.1653/024.094.0430","ISSN":"0015-4040, 1938-5102","issue":"4","journalAbbreviation":"Florida Entomologist","language":"en","page":"933-940","source":"DOI.org (Crossref)","title":"Biology and Life History of &lt;i&gt;Tetrastichus planipennisi&lt;/i&gt; (Hymenoptera: Eulophidae), a Larval Endoparasitoid of the Emerald Ash Borer (Coleoptera: Buprestidae)","title-short":"Biology and Life History of &lt;i&gt;Tetrastichus planipennisi&lt;/i&gt; (Hymenoptera","volume":"94","author":[{"family":"Duan","given":"Jian J."},{"family":"Oppel","given":"Craig B."},{"family":"Ulyshen","given":"Michael D."},{"family":"Bauer","given":"Leah S."},{"family":"LeLito","given":"Jonathan"}],"issued":{"date-parts":[["2011",12]]}}},{"id":689,"uris":["http://zotero.org/groups/5270502/items/HQ8PSAE9"],"itemData":{"id":689,"type":"article-journal","container-title":"Biological Control","DOI":"10.1016/j.biocontrol.2018.09.004","ISSN":"10499644","journalAbbreviation":"Biological Control","language":"en","page":"94-101","source":"DOI.org (Crossref)","title":"Dispersal of emerald ash borer (Coleoptera: Buprestidae) parasitoids along an ash corridor in western New York","title-short":"Dispersal of emerald ash borer (Coleoptera","volume":"128","author":[{"family":"Jones","given":"Michael I."},{"family":"Gould","given":"Juli R."},{"family":"Warden","given":"Melissa L."},{"family":"Fierke","given":"Melissa K."}],"issued":{"date-parts":[["2019",1]]}}},{"id":700,"uris":["http://zotero.org/groups/5270502/items/S7XP5HQ3"],"itemData":{"id":700,"type":"article-journal","abstract":"Abstract\n            Biological control offers a long-term and sustainable option for controlling the destructive forest pest emerald ash borer (EAB), Agrilus planipennis Fairmaire, in North America. Three larval parasitoids, Spathius agrili Yang (Hymenoptera: Braconidae), Tetrastichus planipennisi Yang (Eulophidae), and Spathius galinae Belokobylskij &amp; Strazanac, have been introduced to North America from the native range of EAB (northeastern Asia). While T. planipennisi appears to be persisting where it has been introduced in northern United States, S. agrili failed to establish in northeastern states. The more recently identified parasitoid S. galinae was recovered from the Russian Far East and climate matching suggests it should be suited for release in colder climates. We collected data on the phenology of EAB and its introduced larval parasitoids from colonies established in an insectary, growth chambers, and field-caged trees in Syracuse, New York to determine whether asynchrony between parasitoids and EAB or climate could impact establishment and persistence. Phenological data indicated EAB has one and 2-yr life cycles in New York, with parasitoid-susceptible EAB larvae available spring to fall for parasitism. Insectary and growth chamber studies indicated S. galinae and T. planipennisi were synchronous with EAB phenology, and field studies suggested both species could overwinter in northeastern climates. Spathius agrili was asynchronous with EAB phenology and climate, emerging when fewer parasitoid-susceptible EAB larvae were available and temperatures were not optimal for survival. Our results suggest S. galinae and T. planipennisi are suited for biological control of EAB at the northern limits of its range in North America.","container-title":"Journal of Economic Entomology","DOI":"10.1093/jee/toz304","ISSN":"0022-0493, 1938-291X","issue":"2","language":"en","page":"622-632","source":"DOI.org (Crossref)","title":"Phenology of Emerald Ash Borer (Coleoptera: Buprestidae) and Its Introduced Larval Parasitoids in the Northeastern United States","title-short":"Phenology of Emerald Ash Borer (Coleoptera","volume":"113","author":[{"family":"Jones","given":"Michael I"},{"family":"Gould","given":"Juli R"},{"family":"Mahon","given":"Hope J"},{"family":"Fierke","given":"Melissa K"}],"editor":[{"family":"Sullivan","given":"Brian"}],"issued":{"date-parts":[["2020",4,6]]}}},{"id":834,"uris":["http://zotero.org/groups/5270502/items/WASW5BW3"],"itemData":{"id":834,"type":"report","event-place":"Riverdale, Maryland","publisher":"USDA–APHIS–ARS–FS","publisher-place":"Riverdale, Maryland","title":"Emerald Ash Borer Biological Control Release and Recovery Guidelines","author":[{"family":"USDA–APHIS/ARS/FS","given":""}],"issued":{"date-parts":[["2021"]]}}}],"schema":"https://github.com/citation-style-language/schema/raw/master/csl-citation.json"} </w:instrText>
      </w:r>
      <w:r w:rsidRPr="000D067E">
        <w:rPr>
          <w:rFonts w:eastAsia="Calibri" w:cs="Times New Roman"/>
          <w:color w:val="385623" w:themeColor="accent6" w:themeShade="80"/>
        </w:rPr>
        <w:fldChar w:fldCharType="separate"/>
      </w:r>
      <w:r w:rsidRPr="000D067E">
        <w:rPr>
          <w:rFonts w:eastAsia="Calibri" w:cs="Times New Roman"/>
          <w:color w:val="385623" w:themeColor="accent6" w:themeShade="80"/>
        </w:rPr>
        <w:t>(Duan et al. 2011, Jones et al. 2019, 2020, USDA–APHIS/ARS/FS 2021)</w:t>
      </w:r>
      <w:r w:rsidRPr="000D067E">
        <w:rPr>
          <w:rFonts w:eastAsia="Calibri" w:cs="Times New Roman"/>
          <w:color w:val="385623" w:themeColor="accent6" w:themeShade="80"/>
        </w:rPr>
        <w:fldChar w:fldCharType="end"/>
      </w:r>
      <w:r w:rsidRPr="000D067E">
        <w:rPr>
          <w:rFonts w:eastAsia="Calibri" w:cs="Times New Roman"/>
          <w:color w:val="385623" w:themeColor="accent6" w:themeShade="80"/>
        </w:rPr>
        <w:t xml:space="preserve">. Similarly, we detected </w:t>
      </w:r>
      <w:r w:rsidRPr="000D067E">
        <w:rPr>
          <w:rFonts w:eastAsia="Calibri" w:cs="Times New Roman"/>
          <w:i/>
          <w:iCs/>
          <w:color w:val="385623" w:themeColor="accent6" w:themeShade="80"/>
        </w:rPr>
        <w:t>S. galinae</w:t>
      </w:r>
      <w:r w:rsidRPr="000D067E">
        <w:rPr>
          <w:rFonts w:eastAsia="Calibri" w:cs="Times New Roman"/>
          <w:color w:val="385623" w:themeColor="accent6" w:themeShade="80"/>
        </w:rPr>
        <w:t xml:space="preserve">, a parasitoid native to the Russian Far East which can spread rapidly and parasitize EAB larvae within larger ash trees due to its long ovipositor </w:t>
      </w:r>
      <w:r w:rsidRPr="000D067E">
        <w:rPr>
          <w:rFonts w:eastAsia="Calibri" w:cs="Times New Roman"/>
          <w:color w:val="385623" w:themeColor="accent6" w:themeShade="80"/>
        </w:rPr>
        <w:fldChar w:fldCharType="begin"/>
      </w:r>
      <w:r w:rsidRPr="000D067E">
        <w:rPr>
          <w:rFonts w:eastAsia="Calibri" w:cs="Times New Roman"/>
          <w:color w:val="385623" w:themeColor="accent6" w:themeShade="80"/>
        </w:rPr>
        <w:instrText xml:space="preserve"> ADDIN ZOTERO_ITEM CSL_CITATION {"citationID":"R7rqPjNk","properties":{"formattedCitation":"(Duan et al. 2021, Aker et al. 2022)","plainCitation":"(Duan et al. 2021, Aker et al. 2022)","noteIndex":0},"citationItems":[{"id":776,"uris":["http://zotero.org/groups/5270502/items/HM4E7FIQ"],"itemData":{"id":776,"type":"article-journal","container-title":"Biological Control","DOI":"10.1016/j.biocontrol.2021.104698","ISSN":"10499644","journalAbbreviation":"Biological Control","language":"en","page":"104698","source":"DOI.org (Crossref)","title":"Niche partitioning and coexistence of parasitoids of the same feeding guild introduced for biological control of an invasive forest pest","volume":"160","author":[{"family":"Duan","given":"Jian J."},{"family":"Van Driesche","given":"Roy G."},{"family":"Schmude","given":"Jonathan M."},{"family":"Quinn","given":"Nicole F."},{"family":"Petrice","given":"Toby R."},{"family":"Rutledge","given":"Claire E."},{"family":"Poland","given":"Therese M."},{"family":"Bauer","given":"Leah S."},{"family":"Elkinton","given":"Joseph S."}],"issued":{"date-parts":[["2021",9]]}}},{"id":621,"uris":["http://zotero.org/groups/5270502/items/GQEH839A"],"itemData":{"id":621,"type":"article-journal","abstract":"Emerald ash borer (Agrilus planipennis Fairmaire (Coleoptera: Buprestidae)), an invasive phloem-feeding beetle native to Asia, has devastated North American ash forests since its detection in Michigan, United States in 2002. As the emerald ash borer has continued to spread, the potential for successful long-term management hinges upon the release, establishment, and spread of introduced larval and egg parasitoids for biological control. Here, we focus on the establishment and evidence for spatial spread of introduced larval parasitoid, Spathius agrili Yang and Spathius galinae Belokobylskij &amp; Strazanac (Hymenoptera: Braconidae) in the state of Maryland. To assess each species, we analyzed historical release and recovery data and resampled previous release sites and nonrelease sites for establishment. We found little evidence of establishment or spread for S. agrili, despite a comparatively large number of release locations, events, and individuals. By contrast, despite much lower propagule pressure and shorter history of releases, we detected multiple established populations of S. galinae at release sites and at sites up to 90 km from the nearest release point approximately 3 yr after its most current release. Our findings show that S. galinae has established and spread rapidly following field releases whereas its congener, S. agrili has not. Although it may still be too early to evaluate the level of population control and ash protection afforded by S. galinae, these findings indicate the need for continued investment in S. galinae for emerald ash borer classical biological control efforts.","container-title":"Journal of Economic Entomology","DOI":"10.1093/jee/toab248","ISSN":"0022-0493, 1938-291X","issue":"1","language":"en","page":"381-386","source":"DOI.org (Crossref)","title":"Rapid Spread of an Introduced Parasitoid for Biological Control of Emerald Ash Borer (Coleoptera: Buprestidae) in Maryland","title-short":"Rapid Spread of an Introduced Parasitoid for Biological Control of Emerald Ash Borer (Coleoptera","volume":"115","author":[{"family":"Aker","given":"Stokes A"},{"family":"De Andrade","given":"Rafael B"},{"family":"Duan","given":"Jian J"},{"family":"Gruner","given":"Daniel S"}],"editor":[{"family":"Gandhi","given":"Kamal"}],"issued":{"date-parts":[["2022",2,9]]}}}],"schema":"https://github.com/citation-style-language/schema/raw/master/csl-citation.json"} </w:instrText>
      </w:r>
      <w:r w:rsidRPr="000D067E">
        <w:rPr>
          <w:rFonts w:eastAsia="Calibri" w:cs="Times New Roman"/>
          <w:color w:val="385623" w:themeColor="accent6" w:themeShade="80"/>
        </w:rPr>
        <w:fldChar w:fldCharType="separate"/>
      </w:r>
      <w:r w:rsidRPr="000D067E">
        <w:rPr>
          <w:rFonts w:eastAsia="Calibri" w:cs="Times New Roman"/>
          <w:color w:val="385623" w:themeColor="accent6" w:themeShade="80"/>
        </w:rPr>
        <w:t>(Duan et al. 2021, Aker et al. 2022)</w:t>
      </w:r>
      <w:r w:rsidRPr="000D067E">
        <w:rPr>
          <w:rFonts w:eastAsia="Calibri" w:cs="Times New Roman"/>
          <w:color w:val="385623" w:themeColor="accent6" w:themeShade="80"/>
        </w:rPr>
        <w:fldChar w:fldCharType="end"/>
      </w:r>
      <w:r w:rsidRPr="000D067E">
        <w:rPr>
          <w:rFonts w:eastAsia="Calibri" w:cs="Times New Roman"/>
          <w:color w:val="385623" w:themeColor="accent6" w:themeShade="80"/>
        </w:rPr>
        <w:t xml:space="preserve">. Finally, we detected </w:t>
      </w:r>
      <w:r w:rsidRPr="000D067E">
        <w:rPr>
          <w:rFonts w:eastAsia="Calibri" w:cs="Times New Roman"/>
          <w:i/>
          <w:iCs/>
          <w:color w:val="385623" w:themeColor="accent6" w:themeShade="80"/>
        </w:rPr>
        <w:t>O. agrili</w:t>
      </w:r>
      <w:r w:rsidRPr="000D067E">
        <w:rPr>
          <w:rFonts w:eastAsia="Calibri" w:cs="Times New Roman"/>
          <w:color w:val="385623" w:themeColor="accent6" w:themeShade="80"/>
        </w:rPr>
        <w:t xml:space="preserve">, an egg parasitoid which times its lifecycle to when EAB females are ovipositing on the bark of ash trees </w:t>
      </w:r>
      <w:r w:rsidRPr="000D067E">
        <w:rPr>
          <w:rFonts w:eastAsia="Calibri" w:cs="Times New Roman"/>
          <w:color w:val="385623" w:themeColor="accent6" w:themeShade="80"/>
        </w:rPr>
        <w:fldChar w:fldCharType="begin"/>
      </w:r>
      <w:r w:rsidRPr="000D067E">
        <w:rPr>
          <w:rFonts w:eastAsia="Calibri" w:cs="Times New Roman"/>
          <w:color w:val="385623" w:themeColor="accent6" w:themeShade="80"/>
        </w:rPr>
        <w:instrText xml:space="preserve"> ADDIN ZOTERO_ITEM CSL_CITATION {"citationID":"x52hrdeq","properties":{"formattedCitation":"(Petrice et al. 2021a)","plainCitation":"(Petrice et al. 2021a)","noteIndex":0},"citationItems":[{"id":853,"uris":["http://zotero.org/groups/5270502/items/FM6WUC3K"],"itemData":{"id":853,"type":"article-journal","abstract":"In North America, the emerald ash borer, Agrilus planipennis Fairmaire (Coleoptera: Buprestidae), continues to spread, and its egg parasitoid, Oobius agrili Zhang and Huang (Hymenoptera: Encyrtidae), is being released for emerald ash borer biocontrol well beyond their endemic climatic ranges in China. We developed a multiple cohort rate summation model to simulate O. agrili F0, F1, and F2 generations, and emerald ash borer oviposition for examining host–parasitoid synchrony across a north–south gradient from Duluth, MN (latitude 46.8369, longitude −92.1833) to Shreveport, LA (latitude 32.4469, longitude −93.8242). Temporal occurrences of critical day length for O. agrili diapause induction were integrated into the model. We used O. agrili and emerald ash borer trapping data from south central and northwestern Lower Michigan for model validation. Simulations demonstrated that 1) F0 adult emergence consistently occurred 2–5 d before emerald ash borer oviposition began; 2) F1 adult emergence was most synchronized with peak emerald ash borer oviposition compared with other generations; and 3) emerald ash borer oviposition was complete, or near so, when F2 adult emergence was predicted across the north–south gradient. Comparison of O. agrili trap captures with model simulations demonstrated that primarily two adult O. agrili generations (F0 and F1) emerged per year in Michigan and almost all F2 larvae entered diapause despite day lengths longer than critical day length in south central Michigan. Critical day length varied temporally across the north–south gradient during emergence of O. agrili generations. Determining day lengths perceived by O. agrili larvae in the field should improve model realism for examining spatiotemporal variation in O. agrili population dynamics.","container-title":"Environmental Entomology","DOI":"10.1093/ee/nvaa169","ISSN":"0046-225X, 1938-2936","issue":"2","language":"en","page":"280-292","source":"DOI.org (Crossref)","title":"A Phenology Model for Simulating &lt;i&gt;Oobius agrili&lt;/i&gt; (Hymenoptera: Encyrtidae) Seasonal Voltinism and Synchrony With Emerald Ash Borer Oviposition","title-short":"A Phenology Model for Simulating &lt;i&gt;Oobius agrili&lt;/i&gt; (Hymenoptera","volume":"50","author":[{"family":"Petrice","given":"Toby R"},{"family":"Bauer","given":"Leah S"},{"family":"Miller","given":"Deborah L"},{"family":"Poland","given":"Therese M"},{"family":"Ravlin","given":"F William"}],"editor":[{"family":"Schmidt-Jeffris","given":"Rebecca"}],"issued":{"date-parts":[["2021",4,23]]}}}],"schema":"https://github.com/citation-style-language/schema/raw/master/csl-citation.json"} </w:instrText>
      </w:r>
      <w:r w:rsidRPr="000D067E">
        <w:rPr>
          <w:rFonts w:eastAsia="Calibri" w:cs="Times New Roman"/>
          <w:color w:val="385623" w:themeColor="accent6" w:themeShade="80"/>
        </w:rPr>
        <w:fldChar w:fldCharType="separate"/>
      </w:r>
      <w:r w:rsidRPr="000D067E">
        <w:rPr>
          <w:rFonts w:eastAsia="Calibri" w:cs="Times New Roman"/>
          <w:color w:val="385623" w:themeColor="accent6" w:themeShade="80"/>
        </w:rPr>
        <w:t>(Petrice et al. 2021a)</w:t>
      </w:r>
      <w:r w:rsidRPr="000D067E">
        <w:rPr>
          <w:rFonts w:eastAsia="Calibri" w:cs="Times New Roman"/>
          <w:color w:val="385623" w:themeColor="accent6" w:themeShade="80"/>
        </w:rPr>
        <w:fldChar w:fldCharType="end"/>
      </w:r>
      <w:r w:rsidRPr="000D067E">
        <w:rPr>
          <w:rFonts w:eastAsia="Calibri" w:cs="Times New Roman"/>
          <w:color w:val="385623" w:themeColor="accent6" w:themeShade="80"/>
        </w:rPr>
        <w:t xml:space="preserve">. Our recovery of </w:t>
      </w:r>
      <w:r w:rsidRPr="000D067E">
        <w:rPr>
          <w:rFonts w:eastAsia="Calibri" w:cs="Times New Roman"/>
          <w:i/>
          <w:iCs/>
          <w:color w:val="385623" w:themeColor="accent6" w:themeShade="80"/>
        </w:rPr>
        <w:t>O. agrili</w:t>
      </w:r>
      <w:r w:rsidRPr="000D067E">
        <w:rPr>
          <w:rFonts w:eastAsia="Calibri" w:cs="Times New Roman"/>
          <w:color w:val="385623" w:themeColor="accent6" w:themeShade="80"/>
        </w:rPr>
        <w:t xml:space="preserve"> is encouraging, given that its small size could make dispersal challenging, and that parasitism of EAB eggs could provide another layer of biological control </w:t>
      </w:r>
      <w:r w:rsidRPr="000D067E">
        <w:rPr>
          <w:rFonts w:eastAsia="Calibri" w:cs="Times New Roman"/>
          <w:color w:val="385623" w:themeColor="accent6" w:themeShade="80"/>
        </w:rPr>
        <w:fldChar w:fldCharType="begin"/>
      </w:r>
      <w:r w:rsidRPr="000D067E">
        <w:rPr>
          <w:rFonts w:eastAsia="Calibri" w:cs="Times New Roman"/>
          <w:color w:val="385623" w:themeColor="accent6" w:themeShade="80"/>
        </w:rPr>
        <w:instrText xml:space="preserve"> ADDIN ZOTERO_ITEM CSL_CITATION {"citationID":"blTgDW8c","properties":{"formattedCitation":"(Quinn et al. 2022a, 2023)","plainCitation":"(Quinn et al. 2022a, 2023)","noteIndex":0},"citationItems":[{"id":854,"uris":["http://zotero.org/groups/5270502/items/CLSBN4BW"],"itemData":{"id":854,"type":"article-journal","container-title":"BioControl","DOI":"10.1007/s10526-022-10149-3","ISSN":"1386-6141, 1573-8248","issue":"4","journalAbbreviation":"BioControl","language":"en","page":"387-394","source":"DOI.org (Crossref)","title":"Monitoring the impact of introduced emerald ash borer parasitoids: factors affecting Oobius agrili dispersal and parasitization of sentinel host eggs","title-short":"Monitoring the impact of introduced emerald ash borer parasitoids","volume":"67","author":[{"family":"Quinn","given":"Nicole F."},{"family":"Duan","given":"Jian J."},{"family":"Elkinton","given":"Joseph"}],"issued":{"date-parts":[["2022",8]]}}},{"id":857,"uris":["http://zotero.org/groups/5270502/items/RKPWQX7N"],"itemData":{"id":857,"type":"article-journal","abstract":"The emerald ash borer (EAB), Agrilus planipennis Fairmaire (Coleoptera: Buprestidae), is an invasive woodboring pest of ash trees (Fraxinus sp.) in North America. Among the Asiatic parasitoids being released for the management of EAB in North America, Oobius agrili Zhang and Huang (Hymenoptera: Encyrtidae) is the only EAB egg parasitoid. To date, more than 2.5 million O. agrili have been released in North America; however, few studies have examined its success as a biological control agent of EAB. We conducted studies to assess O. agrili establishment, persistence, spread, and EAB egg parasitism rates in Michigan at the earliest release sites (2007–2010), as well as at more recent release sites (2015–2016) in 3 Northeastern United States (Connecticut, Massachusetts, New York). In both regions, we documented successful O. agrili establishment at all but one release site. In Michigan, O. agrili has persisted at release sites for over a decade and spread to all control sites located 0.6–3.8 km from release sites. Overall, EAB egg parasitism ranged from 1.5% to 51.2% (mean of 21.4%) during 2016–2020 in Michigan and from 2.6% to 29.2% (mean of 16.1%) during 2018–2020 in the Northeastern states. Future research efforts should focus on factors affecting the spatiotemporal variation in EAB egg parasitism rates by O. agrili, as well as its potential range in North America.","container-title":"Journal of Economic Entomology","DOI":"10.1093/jee/toad120","ISSN":"0022-0493, 1938-291X","issue":"4","language":"en","license":"https://academic.oup.com/pages/standard-publication-reuse-rights","page":"1165-1170","source":"DOI.org (Crossref)","title":"Postrelease assessment of &lt;i&gt;Oobius agrili&lt;/i&gt; (Hymenoptera: Encyrtidae) establishment and persistence in Michigan and the Northeastern United States","title-short":"Postrelease assessment of &lt;i&gt;Oobius agrili&lt;/i&gt; (Hymenoptera","volume":"116","author":[{"family":"Quinn","given":"Nicole F"},{"family":"Petrice","given":"Toby R"},{"family":"Schmude","given":"Jonathan M"},{"family":"Poland","given":"Therese M"},{"family":"Bauer","given":"Leah S"},{"family":"Rutlege","given":"Claire E"},{"family":"Van Driesche","given":"Roy G"},{"family":"Elkinton","given":"Joseph S"},{"family":"Duan","given":"Jian J"}],"editor":[{"family":"Martel","given":"Veronique"}],"issued":{"date-parts":[["2023",8,10]]}}}],"schema":"https://github.com/citation-style-language/schema/raw/master/csl-citation.json"} </w:instrText>
      </w:r>
      <w:r w:rsidRPr="000D067E">
        <w:rPr>
          <w:rFonts w:eastAsia="Calibri" w:cs="Times New Roman"/>
          <w:color w:val="385623" w:themeColor="accent6" w:themeShade="80"/>
        </w:rPr>
        <w:fldChar w:fldCharType="separate"/>
      </w:r>
      <w:r w:rsidRPr="000D067E">
        <w:rPr>
          <w:rFonts w:eastAsia="Calibri" w:cs="Times New Roman"/>
          <w:color w:val="385623" w:themeColor="accent6" w:themeShade="80"/>
        </w:rPr>
        <w:t>(Quinn et al. 2022a, 2023)</w:t>
      </w:r>
      <w:r w:rsidRPr="000D067E">
        <w:rPr>
          <w:rFonts w:eastAsia="Calibri" w:cs="Times New Roman"/>
          <w:color w:val="385623" w:themeColor="accent6" w:themeShade="80"/>
        </w:rPr>
        <w:fldChar w:fldCharType="end"/>
      </w:r>
      <w:r w:rsidRPr="000D067E">
        <w:rPr>
          <w:rFonts w:eastAsia="Calibri" w:cs="Times New Roman"/>
          <w:color w:val="385623" w:themeColor="accent6" w:themeShade="80"/>
        </w:rPr>
        <w:t xml:space="preserve">. Although we recovered all three biological control agents known to have established in the region </w:t>
      </w:r>
      <w:r w:rsidRPr="000D067E">
        <w:rPr>
          <w:color w:val="385623" w:themeColor="accent6" w:themeShade="80"/>
        </w:rPr>
        <w:fldChar w:fldCharType="begin"/>
      </w:r>
      <w:r w:rsidRPr="000D067E">
        <w:rPr>
          <w:color w:val="385623" w:themeColor="accent6" w:themeShade="80"/>
        </w:rPr>
        <w:instrText xml:space="preserve"> ADDIN ZOTERO_ITEM CSL_CITATION {"citationID":"CXMSi0Jj","properties":{"formattedCitation":"(Duan et al. 2023, \\uc0\\u8220{}mapBioControl (Midwest Invasive Species Information Network)\\uc0\\u8221{} 2024)","plainCitation":"(Duan et al. 2023, “mapBioControl (Midwest Invasive Species Information Network)” 2024)","dontUpdate":true,"noteIndex":0},"citationItems":[{"id":599,"uris":["http://zotero.org/groups/5270502/items/T5VVC9XD"],"itemData":{"id":599,"type":"article-journal","container-title":"BioControl","DOI":"10.1007/s10526-023-10182-w","ISSN":"1386-6141, 1573-8248","issue":"2","journalAbbreviation":"BioControl","language":"en","page":"87-100","source":"DOI.org (Crossref)","title":"Protection of North American ash against emerald ash borer with biological control: ecological premises and progress toward success","title-short":"Protection of North American ash against emerald ash borer with biological control","volume":"68","author":[{"family":"Duan","given":"Jian J."},{"family":"Gould","given":"Juli R."},{"family":"Quinn","given":"Nicole F."},{"family":"Petrice","given":"Toby R."},{"family":"Slager","given":"Benjamin H."},{"family":"Poland","given":"Therese M."},{"family":"Bauer","given":"Leah S."},{"family":"Rutledge","given":"Claire E."},{"family":"Elkinton","given":"Joseph S."},{"family":"Van Driesche","given":"Roy G."}],"issued":{"date-parts":[["2023",4]]}}},{"id":1019,"uris":["http://zotero.org/groups/5270502/items/6XSQYXJP"],"itemData":{"id":1019,"type":"dataset","medium":"Map","number":"Release Site Dashboard","title":"mapBioControl (Midwest Invasive Species Information Network)","URL":"https://www.mapbiocontrol.org/","accessed":{"date-parts":[["2024",11,23]]},"issued":{"date-parts":[["2024"]]}}}],"schema":"https://github.com/citation-style-language/schema/raw/master/csl-citation.json"} </w:instrText>
      </w:r>
      <w:r w:rsidRPr="000D067E">
        <w:rPr>
          <w:color w:val="385623" w:themeColor="accent6" w:themeShade="80"/>
        </w:rPr>
        <w:fldChar w:fldCharType="separate"/>
      </w:r>
      <w:r w:rsidRPr="000D067E">
        <w:rPr>
          <w:color w:val="385623" w:themeColor="accent6" w:themeShade="80"/>
        </w:rPr>
        <w:t>(Duan et al. 2023, mapBioControl 2024)</w:t>
      </w:r>
      <w:r w:rsidRPr="000D067E">
        <w:rPr>
          <w:color w:val="385623" w:themeColor="accent6" w:themeShade="80"/>
        </w:rPr>
        <w:fldChar w:fldCharType="end"/>
      </w:r>
      <w:r w:rsidRPr="000D067E">
        <w:rPr>
          <w:color w:val="385623" w:themeColor="accent6" w:themeShade="80"/>
        </w:rPr>
        <w:t xml:space="preserve">, we collected these parasitoids in low abundance (7 individuals total). Yellow pan traps are an inefficient method to detect larval parasitoids, and do not permit estimation of parasitism rates </w:t>
      </w:r>
      <w:r w:rsidRPr="000D067E">
        <w:rPr>
          <w:color w:val="385623" w:themeColor="accent6" w:themeShade="80"/>
        </w:rPr>
        <w:fldChar w:fldCharType="begin"/>
      </w:r>
      <w:r w:rsidRPr="000D067E">
        <w:rPr>
          <w:color w:val="385623" w:themeColor="accent6" w:themeShade="80"/>
        </w:rPr>
        <w:instrText xml:space="preserve"> ADDIN ZOTERO_ITEM CSL_CITATION {"citationID":"Xwk8o6pI","properties":{"formattedCitation":"(Rutledge et al. 2021)","plainCitation":"(Rutledge et al. 2021)","noteIndex":0},"citationItems":[{"id":861,"uris":["http://zotero.org/groups/5270502/items/LBRJ2AWB"],"itemData":{"id":861,"type":"article-journal","container-title":"Biological Control","DOI":"10.1016/j.biocontrol.2021.104704","ISSN":"10499644","journalAbbreviation":"Biological Control","language":"en","page":"104704","source":"DOI.org (Crossref)","title":"Comparative efficacy of three techniques for monitoring the establishment and spread of larval parasitoids recently introduced for biological control of emerald ash borer, Agrilus planipennis (Coleoptera: Buprestidae)","title-short":"Comparative efficacy of three techniques for monitoring the establishment and spread of larval parasitoids recently introduced for biological control of emerald ash borer, Agrilus planipennis (Coleoptera","volume":"161","author":[{"family":"Rutledge","given":"Claire E."},{"family":"Van Driesche","given":"Roy G."},{"family":"Duan","given":"Jian J."}],"issued":{"date-parts":[["2021",10]]}}}],"schema":"https://github.com/citation-style-language/schema/raw/master/csl-citation.json"} </w:instrText>
      </w:r>
      <w:r w:rsidRPr="000D067E">
        <w:rPr>
          <w:color w:val="385623" w:themeColor="accent6" w:themeShade="80"/>
        </w:rPr>
        <w:fldChar w:fldCharType="separate"/>
      </w:r>
      <w:r w:rsidRPr="000D067E">
        <w:rPr>
          <w:color w:val="385623" w:themeColor="accent6" w:themeShade="80"/>
        </w:rPr>
        <w:t>(Rutledge et al. 2021)</w:t>
      </w:r>
      <w:r w:rsidRPr="000D067E">
        <w:rPr>
          <w:color w:val="385623" w:themeColor="accent6" w:themeShade="80"/>
        </w:rPr>
        <w:fldChar w:fldCharType="end"/>
      </w:r>
      <w:r w:rsidRPr="000D067E">
        <w:rPr>
          <w:color w:val="385623" w:themeColor="accent6" w:themeShade="80"/>
        </w:rPr>
        <w:t xml:space="preserve">. However, they can be a useful nondestructive method for quantifying parasitoid populations if the sample size is sufficiently large, and may be particularly suited to monitoring </w:t>
      </w:r>
      <w:r w:rsidRPr="000D067E">
        <w:rPr>
          <w:i/>
          <w:iCs/>
          <w:color w:val="385623" w:themeColor="accent6" w:themeShade="80"/>
          <w:rPrChange w:id="39" w:author="Klooster, Wendy" w:date="2025-11-19T09:18:00Z" w16du:dateUtc="2025-11-19T14:18:00Z">
            <w:rPr/>
          </w:rPrChange>
        </w:rPr>
        <w:t xml:space="preserve">O. agrili </w:t>
      </w:r>
      <w:r w:rsidRPr="000D067E">
        <w:rPr>
          <w:color w:val="385623" w:themeColor="accent6" w:themeShade="80"/>
        </w:rPr>
        <w:t xml:space="preserve">populations </w:t>
      </w:r>
      <w:r w:rsidRPr="000D067E">
        <w:rPr>
          <w:color w:val="385623" w:themeColor="accent6" w:themeShade="80"/>
        </w:rPr>
        <w:fldChar w:fldCharType="begin"/>
      </w:r>
      <w:r w:rsidRPr="000D067E">
        <w:rPr>
          <w:color w:val="385623" w:themeColor="accent6" w:themeShade="80"/>
        </w:rPr>
        <w:instrText xml:space="preserve"> ADDIN ZOTERO_ITEM CSL_CITATION {"citationID":"Z1lLyeoI","properties":{"formattedCitation":"(Petrice et al. 2021b)","plainCitation":"(Petrice et al. 2021b)","noteIndex":0},"citationItems":[{"id":748,"uris":["http://zotero.org/groups/5270502/items/FXHFHXZ3"],"itemData":{"id":748,"type":"article-journal","container-title":"Biological Control","DOI":"10.1016/j.biocontrol.2021.104535","ISSN":"10499644","journalAbbreviation":"Biological Control","language":"en","page":"104535","source":"DOI.org (Crossref)","title":"Monitoring field establishment of the emerald ash borer biocontrol agent Oobius agrili Zhang and Huang (Hymenoptera: Encyrtidae): Sampling methods, sample size, and phenology","title-short":"Monitoring field establishment of the emerald ash borer biocontrol agent Oobius agrili Zhang and Huang (Hymenoptera","volume":"156","author":[{"family":"Petrice","given":"Toby R."},{"family":"Bauer","given":"Leah S."},{"family":"Miller","given":"Deborah L."},{"family":"Stanovick","given":"John S."},{"family":"Poland","given":"Therese M."},{"family":"Ravlin","given":"F. William"}],"issued":{"date-parts":[["2021",5]]}}}],"schema":"https://github.com/citation-style-language/schema/raw/master/csl-citation.json"} </w:instrText>
      </w:r>
      <w:r w:rsidRPr="000D067E">
        <w:rPr>
          <w:color w:val="385623" w:themeColor="accent6" w:themeShade="80"/>
        </w:rPr>
        <w:fldChar w:fldCharType="separate"/>
      </w:r>
      <w:r w:rsidRPr="000D067E">
        <w:rPr>
          <w:color w:val="385623" w:themeColor="accent6" w:themeShade="80"/>
        </w:rPr>
        <w:t>(Petrice et al. 2021b)</w:t>
      </w:r>
      <w:r w:rsidRPr="000D067E">
        <w:rPr>
          <w:color w:val="385623" w:themeColor="accent6" w:themeShade="80"/>
        </w:rPr>
        <w:fldChar w:fldCharType="end"/>
      </w:r>
      <w:r w:rsidRPr="000D067E">
        <w:rPr>
          <w:color w:val="385623" w:themeColor="accent6" w:themeShade="80"/>
        </w:rPr>
        <w:t>.</w:t>
      </w:r>
    </w:p>
    <w:p w14:paraId="7B34DBFB" w14:textId="77777777" w:rsidR="00872B9C" w:rsidRPr="000D067E" w:rsidRDefault="00872B9C" w:rsidP="00872B9C">
      <w:pPr>
        <w:spacing w:line="480" w:lineRule="auto"/>
        <w:ind w:firstLine="720"/>
        <w:rPr>
          <w:color w:val="385623" w:themeColor="accent6" w:themeShade="80"/>
        </w:rPr>
      </w:pPr>
      <w:r w:rsidRPr="000D067E">
        <w:rPr>
          <w:color w:val="385623" w:themeColor="accent6" w:themeShade="80"/>
        </w:rPr>
        <w:t xml:space="preserve">Our findings in forests of southeast Michigan, 15 years after peak ash mortality, show that ash is still present in forests. Parasitoids may be playing a role in the health of </w:t>
      </w:r>
      <w:r w:rsidRPr="000D067E">
        <w:rPr>
          <w:color w:val="385623" w:themeColor="accent6" w:themeShade="80"/>
        </w:rPr>
        <w:lastRenderedPageBreak/>
        <w:t xml:space="preserve">the ash regeneration, but further research is necessary. Specifically, parasitoids should be surveyed in hydric swamp forests with regenerating black ash because previous studies have primarily focused on parasitoids in stands of green or white ash </w:t>
      </w:r>
      <w:r w:rsidRPr="000D067E">
        <w:rPr>
          <w:color w:val="385623" w:themeColor="accent6" w:themeShade="80"/>
        </w:rPr>
        <w:fldChar w:fldCharType="begin"/>
      </w:r>
      <w:r w:rsidRPr="000D067E">
        <w:rPr>
          <w:color w:val="385623" w:themeColor="accent6" w:themeShade="80"/>
        </w:rPr>
        <w:instrText xml:space="preserve"> ADDIN ZOTERO_ITEM CSL_CITATION {"citationID":"2ecqld6d","properties":{"formattedCitation":"(Abell et al. 2014, Quinn et al. 2022b)","plainCitation":"(Abell et al. 2014, Quinn et al. 2022b)","noteIndex":0},"citationItems":[{"id":596,"uris":["http://zotero.org/groups/5270502/items/KAQCRP3Y"],"itemData":{"id":596,"type":"article-journal","container-title":"Biological Control","DOI":"10.1016/j.biocontrol.2014.08.002","ISSN":"10499644","journalAbbreviation":"Biological Control","language":"en","page":"36-42","source":"DOI.org (Crossref)","title":"Long-term monitoring of the introduced emerald ash borer (Coleoptera: Buprestidae) egg parasitoid, Oobius agrili (Hymenoptera: Encyrtidae), in Michigan, USA and evaluation of a newly developed monitoring technique","title-short":"Long-term monitoring of the introduced emerald ash borer (Coleoptera","volume":"79","author":[{"family":"Abell","given":"Kristopher J."},{"family":"Bauer","given":"Leah S."},{"family":"Duan","given":"Jian J."},{"family":"Van Driesche","given":"Roy"}],"issued":{"date-parts":[["2014",12]]}}},{"id":614,"uris":["http://zotero.org/groups/5270502/items/KQHNQ34X"],"itemData":{"id":614,"type":"article-journal","container-title":"Biological Control","DOI":"10.1016/j.biocontrol.2021.104794","ISSN":"10499644","journalAbbreviation":"Biological Control","language":"en","page":"104794","source":"DOI.org (Crossref)","title":"Spread and phenology of Spathius galinae and Tetrastichus planipennisi, recently introduced for biocontrol of emerald ash borer (Coleoptera: Buprestidae) in the northeastern United States","title-short":"Spread and phenology of Spathius galinae and Tetrastichus planipennisi, recently introduced for biocontrol of emerald ash borer (Coleoptera","volume":"165","author":[{"family":"Quinn","given":"Nicole F."},{"family":"Gould","given":"Juli S."},{"family":"Rutledge","given":"Claire E."},{"family":"Fassler","given":"Aliza"},{"family":"Elkinton","given":"Joseph S."},{"family":"Duan","given":"Jian J."}],"issued":{"date-parts":[["2022",2]]}}}],"schema":"https://github.com/citation-style-language/schema/raw/master/csl-citation.json"} </w:instrText>
      </w:r>
      <w:r w:rsidRPr="000D067E">
        <w:rPr>
          <w:color w:val="385623" w:themeColor="accent6" w:themeShade="80"/>
        </w:rPr>
        <w:fldChar w:fldCharType="separate"/>
      </w:r>
      <w:r w:rsidRPr="000D067E">
        <w:rPr>
          <w:color w:val="385623" w:themeColor="accent6" w:themeShade="80"/>
        </w:rPr>
        <w:t>(Abell et al. 2014, Quinn et al. 2022b)</w:t>
      </w:r>
      <w:r w:rsidRPr="000D067E">
        <w:rPr>
          <w:color w:val="385623" w:themeColor="accent6" w:themeShade="80"/>
        </w:rPr>
        <w:fldChar w:fldCharType="end"/>
      </w:r>
      <w:r w:rsidRPr="000D067E">
        <w:rPr>
          <w:color w:val="385623" w:themeColor="accent6" w:themeShade="80"/>
        </w:rPr>
        <w:t xml:space="preserve">. We found that in hydric stands, ash trees between 2.5-10 cm DBH were common, whereas in 2009 this size of tree had been completely killed by EAB. Furthermore, some regeneration exhibited symptoms of EAB, like epicormic sprouts, whereas others in the same stand appeared healthy. Multiple factors could be involved in the survival and growth of ash regeneration, including reduced EAB density due to declines in living ash phloem </w:t>
      </w:r>
      <w:r w:rsidRPr="000D067E">
        <w:rPr>
          <w:color w:val="385623" w:themeColor="accent6" w:themeShade="80"/>
        </w:rPr>
        <w:fldChar w:fldCharType="begin"/>
      </w:r>
      <w:r w:rsidRPr="000D067E">
        <w:rPr>
          <w:color w:val="385623" w:themeColor="accent6" w:themeShade="80"/>
        </w:rPr>
        <w:instrText xml:space="preserve"> ADDIN ZOTERO_ITEM CSL_CITATION {"citationID":"UcIVYEUG","properties":{"formattedCitation":"(Duan et al. 2015, Siegert et al. 2021)","plainCitation":"(Duan et al. 2015, Siegert et al. 2021)","noteIndex":0},"citationItems":[{"id":772,"uris":["http://zotero.org/groups/5270502/items/45L5ZIW5"],"itemData":{"id":772,"type":"article-journal","abstract":"Summary\n            \n              \n                \n                  \n                    Understanding the population dynamics of exotic pests and associated natural enemies is important in developing sound management strategies in invaded forest ecosystems. The emerald ash borer (\n                    EAB\n                    )\n                    Agrilus planipennis\n                    Fairmaire is an invasive phloem‐feeding beetle that has killed tens of millions of ash\n                    Fraxinus\n                    trees in North America since first detected in 2002.\n                  \n                \n                \n                  \n                    We evaluated populations of immature\n                    EAB\n                    life stages and associated natural enemies over a 7‐year period (2008–2014) in six stands of eastern deciduous forest in southern Michigan, where\n                    Tetrastichus planipennisi\n                    Yang and two other Asian‐origin\n                    EAB\n                    parasitoids were released for biological control between 2007 and 2010.\n                  \n                \n                \n                  \n                    We observed ≈90% decline in densities of live\n                    EAB\n                    larvae in infested ash trees at both parasitoid‐release and control plots from 2009 to 2014 and found no significant differences in\n                    EAB\n                    density or mortality rates by parasitoids, avian predators or other undetermined factors between parasitoid‐release and control plots. The decline in\n                    EAB\n                    larval density in our study sites was correlated with significant increases in\n                    EAB\n                    larval parasitism, first by native parasitoids, then by\n                    T. planipennisi\n                    .\n                  \n                \n                \n                  \n                    Life table analyses further indicated that parasitism by the introduced biocontrol agent and the North American native parasitoids contributed significantly to the reduction of net\n                    EAB\n                    population growth rates in our study sites from 2010 to 2014.\n                  \n                \n                \n                  \n                    Synthesis and applications\n                    . Our findings indicate that successful biocontrol of emerald ash borer (\n                    EAB\n                    ) may involve suppression of\n                    EAB\n                    abundance both by local, generalist natural enemies (such as\n                    Atanycolus\n                    spp.) and by introduced specialist parasitoids (such as\n                    T. planipennisi\n                    ). Biological control programmes against\n                    EAB\n                    in the aftermath of invasion should focus on establishing stable populations of\n                    T. planipennisi\n                    and other introduced specialist parasitoids for sustained suppression of low‐density\n                    EAB\n                    populations. Moreover, we recommend releasing the introduced specialist biocontrol agents as soon as possible to prevent the outbreak of\n                    EAB\n                    populations in both newly infested and aftermath forests when\n                    EAB\n                    densities are still low.\n                  \n                \n              \n            \n          , \n            \n              Our findings indicate that successful biocontrol of emerald ash borer (\n              EAB\n              ) may involve suppression of\n              EAB\n              abundance both by local, generalist natural enemies (such as\n              Atanycolus\n              spp.) and by introduced specialist parasitoids (such as\n              T. planipennisi\n              ). Biological control programmes against\n              EAB\n              in the aftermath of invasion should focus on establishing stable populations of\n              T. planipennisi\n              and other introduced specialist parasitoids for sustained suppression of low‐density\n              EAB\n              populations. Moreover, we recommend releasing the introduced specialist biocontrol agents as soon as possible to prevent the outbreak of\n              EAB\n              populations in both newly infested and aftermath forests when\n              EAB\n              densities are still low.","container-title":"Journal of Applied Ecology","DOI":"10.1111/1365-2664.12485","ISSN":"0021-8901, 1365-2664","issue":"5","journalAbbreviation":"Journal of Applied Ecology","language":"en","page":"1246-1254","source":"DOI.org (Crossref)","title":"Population dynamics of an invasive forest insect and associated natural enemies in the aftermath of invasion: implications for biological control","title-short":"Population dynamics of an invasive forest insect and associated natural enemies in the aftermath of invasion","volume":"52","author":[{"family":"Duan","given":"Jian J."},{"family":"Bauer","given":"Leah S."},{"family":"Abell","given":"Kristopher J."},{"family":"Ulyshen","given":"Michael D."},{"family":"Van Driesche","given":"Roy G."}],"editor":[{"family":"Sheppard","given":"Andy"}],"issued":{"date-parts":[["2015",10]]}}},{"id":1080,"uris":["http://zotero.org/groups/5270502/items/NNJC268G"],"itemData":{"id":1080,"type":"article-journal","abstract":"Quantifying changes in ash (Fraxinus spp.) demography and emerald ash borer (EAB; Agrilus planipennis) carrying capacity in forested ecosystems is essential for understanding impacts of this invader and projecting future species composition in aftermath forests in North America. We inventoried green ash (F. pennsylvanica) and black ash (F. nigra) trees in two ash-dominated Michigan forests invaded by EAB, estimated phloem area, and potential EAB adult production before tree mortality occurred in 2007 and 2008. We re-inventoried both areas approxi­ mately a decade later to assess post-invasion ash demographics and EAB carrying capacity. Ash distribution by size class initially followed a negative exponential function. In the Pre-EAB inventories, small trees (2.5–13 cm dbh) accounted for more than 70% of the stems but comprised less than 20% of the ash phloem. Mid-sized trees (26–42 cm dbh) represented &lt;10% of stems but accounted for at least 40% of the phloem. In Post-EAB in­ ventories, nearly all ash &gt;13 cm dbh were dead and EAB carrying capacity was reduced by 94% and 99% in the two areas. Live stump sprouts were present on 25–30% of EAB-killed green ash trees but were absent on dead black ash trees. Ash sapling and recruit density varied within and between forests, but newly germinated ash seedlings were absent. Whether green or black ash will function as overstory species in post-invasion forests in North America may be jeopardized by the near extirpation of seed sources and endemic EAB populations likely to limit recruitment of ash saplings and seedlings.","container-title":"Forest Ecology and Management","DOI":"10.1016/j.foreco.2021.119335","ISSN":"03781127","journalAbbreviation":"Forest Ecology and Management","language":"en","page":"119335","source":"DOI.org (Crossref)","title":"Changes in demography and carrying capacity of green ash and black ash ten years after emerald ash borer invasion of two ash-dominant forests","volume":"494","author":[{"family":"Siegert","given":"Nathan W."},{"family":"Engelken","given":"Patrick J."},{"family":"McCullough","given":"Deborah G."}],"issued":{"date-parts":[["2021",8]]}}}],"schema":"https://github.com/citation-style-language/schema/raw/master/csl-citation.json"} </w:instrText>
      </w:r>
      <w:r w:rsidRPr="000D067E">
        <w:rPr>
          <w:color w:val="385623" w:themeColor="accent6" w:themeShade="80"/>
        </w:rPr>
        <w:fldChar w:fldCharType="separate"/>
      </w:r>
      <w:r w:rsidRPr="000D067E">
        <w:rPr>
          <w:color w:val="385623" w:themeColor="accent6" w:themeShade="80"/>
        </w:rPr>
        <w:t>(Duan et al. 2015, Siegert et al. 2021)</w:t>
      </w:r>
      <w:r w:rsidRPr="000D067E">
        <w:rPr>
          <w:color w:val="385623" w:themeColor="accent6" w:themeShade="80"/>
        </w:rPr>
        <w:fldChar w:fldCharType="end"/>
      </w:r>
      <w:r w:rsidRPr="000D067E">
        <w:rPr>
          <w:color w:val="385623" w:themeColor="accent6" w:themeShade="80"/>
        </w:rPr>
        <w:t xml:space="preserve">, the development of ash tree resistance to EAB </w:t>
      </w:r>
      <w:r w:rsidRPr="000D067E">
        <w:rPr>
          <w:color w:val="385623" w:themeColor="accent6" w:themeShade="80"/>
        </w:rPr>
        <w:fldChar w:fldCharType="begin"/>
      </w:r>
      <w:r w:rsidRPr="000D067E">
        <w:rPr>
          <w:color w:val="385623" w:themeColor="accent6" w:themeShade="80"/>
        </w:rPr>
        <w:instrText xml:space="preserve"> ADDIN ZOTERO_ITEM CSL_CITATION {"citationID":"yRxdiurC","properties":{"formattedCitation":"(Koch et al. 2015, Villari et al. 2016)","plainCitation":"(Koch et al. 2015, Villari et al. 2016)","noteIndex":0},"citationItems":[{"id":1270,"uris":["http://zotero.org/groups/5270502/items/DZJQ4U9M"],"itemData":{"id":1270,"type":"article-journal","abstract":"The emerald ash borer (EAB; Agrilus planipennis Fairmaire) is a bark and wood boring beetle native to east Asia that was ﬁrst discovered in North America in 2002. Since then, entire stands of highly susceptible green ash (Fraxinus pennsylvanica Marshall) have been killed within a few years of infestation. We have identiﬁed a small number of mature green ash trees which have been attacked by EAB, yet survived the peak EAB infestation that resulted in mortality of the rest of the ash cohort. Adult landing and feeding preference bioassays, leaf volatile quantiﬁcation and EAB egg bioassay experiments were used to characterize potential differences in responses of these select ‘‘lingering’’ green ash trees relative to known EAB susceptible controls. Three selections were identiﬁed as being signiﬁcantly less preferred for adult feeding, but no speciﬁc leaf volatile proﬁle was associated with this reduced preference. Egg bioassays identiﬁed two ash selections that had signiﬁcant differences in larval survival and development; one having a higher number of larvae killed by apparent host tree defenses and the other having lower larval weight. Correlation and validation of the bioassay results in replicated plantings to assess EAB resistance in the ﬁeld is still necessary. However, the differences between lingering ash selections and susceptible controls measured by these bioassays indicate that more than one mechanism is responsible for the increased resistance to EAB that resulted in these selections surviving longer than their counterparts. Efforts to further increase ash resistance to EAB through use of these selections in a breeding program are underway.","container-title":"New Forests","DOI":"10.1007/s11056-015-9494-4","ISSN":"0169-4286, 1573-5095","issue":"5-6","journalAbbreviation":"New Forests","language":"en","page":"995-1011","source":"DOI.org (Crossref)","title":"Intraspecific variation in Fraxinus pennsylvanica responses to emerald ash borer (Agrilus planipennis)","volume":"46","author":[{"family":"Koch","given":"J. L."},{"family":"Carey","given":"D. W."},{"family":"Mason","given":"M. E."},{"family":"Poland","given":"T. M."},{"family":"Knight","given":"K. S."}],"issued":{"date-parts":[["2015",11]]}}},{"id":728,"uris":["http://zotero.org/groups/5270502/items/H28XYNMH"],"itemData":{"id":728,"type":"article-journal","abstract":"Summary\n            \n              We review the literature on host resistance of ash to emerald ash borer (EAB,\n              Agrilus planipennis\n              ), an invasive species that causes widespread mortality of ash. Manchurian ash (\n              Fraxinus mandshurica\n              ), which coevolved with EAB, is more resistant than evolutionarily naïve North American and European congeners. Manchurian ash was less preferred for adult feeding and oviposition than susceptible hosts, more resistant to larval feeding, had higher constitutive concentrations of bark lignans, coumarins, proline, tyramine and defensive proteins, and was characterized by faster oxidation of phenolics. Consistent with EAB being a secondary colonizer of coevolved hosts, drought stress decreased the resistance of Manchurian ash, but had no effect on constitutive bark phenolics, suggesting that they do not contribute to increased susceptibility in response to drought stress. The induced resistance of North American species to EAB in response to the exogenous application of methyl jasmonate was associated with increased bark concentrations of verbascoside, lignin and/or trypsin inhibitors, which decreased larval survival and/or growth in bioassays. This finding suggests that these inherently susceptible species possess latent defenses that are not induced naturally by larval colonization, perhaps because they fail to recognize larval cues or respond quickly enough. Finally, we propose future research directions that would address some critical knowledge gaps.\n            \n            \n              \n                \n                  \n                  \n                  \n                  \n                    \n                      \n                      Contents\n                      \n                    \n                  \n                  \n                    \n                      \n                      Summary\n                      63\n                    \n                    \n                      I.\n                      \n                        Introduction\n                      \n                      64\n                    \n                    \n                      II.\n                      \n                        Emerald ash borer life cycle and host range\n                      \n                      64\n                    \n                    \n                      III.\n                      \n                        Mechanisms of ash resistance to emerald ash borer\n                      \n                      65\n                    \n                    \n                      IV.\n                      \n                        Nutritional quality and primary metabolites\n                      \n                      71\n                    \n                    \n                      V.\n                      \n                        Conclusions and future directions\n                      \n                      72\n                    \n                    \n                      \n                      \n                        Acknowledgements\n                      \n                      75\n                    \n                    \n                      \n                      \n                        References\n                      \n                      75","container-title":"New Phytologist","DOI":"10.1111/nph.13604","ISSN":"0028-646X, 1469-8137","issue":"1","journalAbbreviation":"New Phytologist","language":"en","page":"63-79","source":"DOI.org (Crossref)","title":"Progress and gaps in understanding mechanisms of ash tree resistance to emerald ash borer, a model for wood‐boring insects that kill angiosperms","volume":"209","author":[{"family":"Villari","given":"Caterina"},{"family":"Herms","given":"Daniel A."},{"family":"Whitehill","given":"Justin G. A."},{"family":"Cipollini","given":"Don"},{"family":"Bonello","given":"Pierluigi"}],"issued":{"date-parts":[["2016",1]]}}}],"schema":"https://github.com/citation-style-language/schema/raw/master/csl-citation.json"} </w:instrText>
      </w:r>
      <w:r w:rsidRPr="000D067E">
        <w:rPr>
          <w:color w:val="385623" w:themeColor="accent6" w:themeShade="80"/>
        </w:rPr>
        <w:fldChar w:fldCharType="separate"/>
      </w:r>
      <w:r w:rsidRPr="000D067E">
        <w:rPr>
          <w:color w:val="385623" w:themeColor="accent6" w:themeShade="80"/>
        </w:rPr>
        <w:t>(Koch et al. 2015, Villari et al. 2016)</w:t>
      </w:r>
      <w:r w:rsidRPr="000D067E">
        <w:rPr>
          <w:color w:val="385623" w:themeColor="accent6" w:themeShade="80"/>
        </w:rPr>
        <w:fldChar w:fldCharType="end"/>
      </w:r>
      <w:r w:rsidRPr="000D067E">
        <w:rPr>
          <w:color w:val="385623" w:themeColor="accent6" w:themeShade="80"/>
        </w:rPr>
        <w:t xml:space="preserve">, site conditions including sunlight and water levels </w:t>
      </w:r>
      <w:r w:rsidRPr="000D067E">
        <w:rPr>
          <w:color w:val="385623" w:themeColor="accent6" w:themeShade="80"/>
        </w:rPr>
        <w:fldChar w:fldCharType="begin"/>
      </w:r>
      <w:r w:rsidRPr="000D067E">
        <w:rPr>
          <w:color w:val="385623" w:themeColor="accent6" w:themeShade="80"/>
        </w:rPr>
        <w:instrText xml:space="preserve"> ADDIN ZOTERO_ITEM CSL_CITATION {"citationID":"rZ31Ww58","properties":{"formattedCitation":"(Knight et al. 2013, Davis et al. 2017)","plainCitation":"(Knight et al. 2013, Davis et al. 2017)","noteIndex":0},"citationItems":[{"id":1299,"uris":["http://zotero.org/groups/5270502/items/FWHWRKSQ"],"itemData":{"id":1299,"type":"article-journal","container-title":"Biological Invasions","DOI":"10.1007/s10530-012-0292-z","ISSN":"1387-3547, 1573-1464","issue":"2","journalAbbreviation":"Biol Invasions","language":"en","license":"http://www.springer.com/tdm","page":"371-383","source":"DOI.org (Crossref)","title":"Factors affecting the survival of ash (Fraxinus spp.) trees infested by emerald ash borer (Agrilus planipennis)","volume":"15","author":[{"family":"Knight","given":"Kathleen S."},{"family":"Brown","given":"John P."},{"family":"Long","given":"Robert P."}],"issued":{"date-parts":[["2013",2]]}}},{"id":984,"uris":["http://zotero.org/groups/5270502/items/GCPI93FA"],"itemData":{"id":984,"type":"article-journal","abstract":"The invasive emerald ash borer (EAB) (Agrilus planipennis Fairmaire (Coleoptera: Buprestidae)) is a signiﬁcant threat to biodiversity and ecosystem processes in North American forests. Of particular concern is the fate of Fraxinus nigra (black ash), which is frequently a dominant canopy species across much of its range. To investigate the potential vegetation response to the loss of this foundation species, EAB-induced mortality was simulated in F. nigra dominated wetlands of Upper Michigan, USA. No growth response of residual overstory species occurred over the course of three growing seasons, which may in part be attributed to negative effects of post-treatment growing conditions, including prolonged inundation. A signiﬁcant increase in non-Fraxinus sapling growth rate was observed, however. Mortality of F. nigra did not impact overall stem recruitment or regeneration, although species composition is shifting towards Acer rubrum (red maple) and Betula alleghaniensis (yellow birch) in the seedling layer. The herbaceous community exhibited the greatest response, nearly doubling in areal cover by the end of the study. Importantly, this expanded cover was not associated with decreased establishment of new woody seedlings, suggesting that increased competition between these functional groups has not yet impacted the potential for future recovery of woody vegetation in these forests.","container-title":"Canadian Journal of Forest Research","DOI":"10.1139/cjfr-2016-0105","ISSN":"0045-5067, 1208-6037","issue":"3","journalAbbreviation":"Can. J. For. Res.","language":"en","license":"http://www.nrcresearchpress.com/page/about/CorporateTextAndDataMining","page":"319-330","source":"DOI.org (Crossref)","title":"Vegetation responses to simulated emerald ash borer infestation in &lt;i&gt;Fraxinus nigra&lt;/i&gt; dominated wetlands of Upper Michigan, USA","volume":"47","author":[{"family":"Davis","given":"Joshua C."},{"family":"Shannon","given":"Joseph P."},{"family":"Bolton","given":"Nicholas W."},{"family":"Kolka","given":"Randall K."},{"family":"Pypker","given":"Thomas G."}],"issued":{"date-parts":[["2017",3]]}}}],"schema":"https://github.com/citation-style-language/schema/raw/master/csl-citation.json"} </w:instrText>
      </w:r>
      <w:r w:rsidRPr="000D067E">
        <w:rPr>
          <w:color w:val="385623" w:themeColor="accent6" w:themeShade="80"/>
        </w:rPr>
        <w:fldChar w:fldCharType="separate"/>
      </w:r>
      <w:r w:rsidRPr="000D067E">
        <w:rPr>
          <w:color w:val="385623" w:themeColor="accent6" w:themeShade="80"/>
        </w:rPr>
        <w:t>(Knight et al. 2013, Davis et al. 2017)</w:t>
      </w:r>
      <w:r w:rsidRPr="000D067E">
        <w:rPr>
          <w:color w:val="385623" w:themeColor="accent6" w:themeShade="80"/>
        </w:rPr>
        <w:fldChar w:fldCharType="end"/>
      </w:r>
      <w:r w:rsidRPr="000D067E">
        <w:rPr>
          <w:color w:val="385623" w:themeColor="accent6" w:themeShade="80"/>
        </w:rPr>
        <w:t xml:space="preserve">, and parasitoid natural enemies. Future research could focus on the host-location strategies of parasitoids, which could improve our knowledge of whether parasitoids could disperse to ash trees that are newly infested with EAB, or if parasitoids only disperse to declining ash </w:t>
      </w:r>
      <w:r w:rsidRPr="000D067E">
        <w:rPr>
          <w:color w:val="385623" w:themeColor="accent6" w:themeShade="80"/>
        </w:rPr>
        <w:fldChar w:fldCharType="begin"/>
      </w:r>
      <w:r w:rsidRPr="000D067E">
        <w:rPr>
          <w:color w:val="385623" w:themeColor="accent6" w:themeShade="80"/>
        </w:rPr>
        <w:instrText xml:space="preserve"> ADDIN ZOTERO_ITEM CSL_CITATION {"citationID":"y3CRwAp1","properties":{"formattedCitation":"(Johnson et al. 2014, Chen et al. 2016, Wilson et al. 2024)","plainCitation":"(Johnson et al. 2014, Chen et al. 2016, Wilson et al. 2024)","noteIndex":0},"citationItems":[{"id":1023,"uris":["http://zotero.org/groups/5270502/items/V2KKJ3WH"],"itemData":{"id":1023,"type":"article-journal","container-title":"Biological Control","DOI":"10.1016/j.biocontrol.2014.05.004","ISSN":"10499644","journalAbbreviation":"Biological Control","language":"en","page":"110-117","source":"DOI.org (Crossref)","title":"Responses of two parasitoids, the exotic Spathius agrili Yang and the native Spathius floridanus Ashmead, to volatile cues associated with the emerald ash borer, Agrilus planipennis Fairmaire","volume":"79","author":[{"family":"Johnson","given":"Todd D."},{"family":"Lelito","given":"Jonathan P."},{"family":"Raffa","given":"Kenneth F."}],"issued":{"date-parts":[["2014",12]]}}},{"id":1037,"uris":["http://zotero.org/groups/5270502/items/3NPCPNXI"],"itemData":{"id":1037,"type":"article-journal","abstract":"Many natural enemies employ plant- and/or herbivore-derived signals for host/prey location. The larval parasitoid Tetrastichus planipennisi Yang (Hymenoptera: Eulophidae) is 1 of 3 biocontrol agents currently being released in an effort to control the emerald ash borer (EAB), Agrilus planipennis Fairmaire (Coloeptera: Burprestidae) in North America. To enhance its efficiency, allelochemicals that attract it need to be assessed. In this study, ash phloem volatile organic compounds (VOCs) of black, green, and white ash, and EAB larval frass were compared. Foraging behavior of T. planipennisi females in response to VOCs of white ash or frass from EAB larvae feeding on white ash phloem was tested using a Y-tube olfactometer. Results indicated that the 3 ash species had similar VOC profiles. EAB larval frass generally contained greater levels of VOCs than phloem. Factor analysis indicated that the 11 VOCs could be broadly divided into 2 groups, with α-bisabolol, β-caryophyllene, (E)-2-hexenal, (Z)-3-hexenal, limonene, methyl benzoate, methyl indole-3-acetic acid, methyl jasmonate, methyl salicylate as the first group and the rest (i.e., methyl linoleate and methyl linolenate) as a second. Abundance of VOCs in white ash phloem tissue and frass, nevertheless, did not attract T. planipennisi females. The concealed feeding of EAB larvae might explain the selection for detectable and reliable virbrational signals, instead of undetectable and relatively unreliable VOC cues from phloem and frass, in short-range foraging by T. planipennisi. Alternatively, it is possible that T. planipennisi is not amenable to the Y-tube olfactometer assay employed.","container-title":"Insect Science","DOI":"10.1111/1744-7917.12227","ISSN":"1672-9609, 1744-7917","issue":"5","journalAbbreviation":"Insect Science","language":"en","page":"712-719","source":"DOI.org (Crossref)","title":"Abundance of volatile organic compounds in white ash phloem and emerald ash borer larval frass does not attract &lt;i&gt;Tetrastichus planipennisi&lt;/i&gt; in a Y‐tube olfactometer","volume":"23","author":[{"family":"Chen","given":"Yigen"},{"family":"Ulyshen","given":"Michael D."},{"family":"Poland","given":"Therese M."}],"issued":{"date-parts":[["2016",10]]}}},{"id":1039,"uris":["http://zotero.org/groups/5270502/items/NR93BFLN"],"itemData":{"id":1039,"type":"article-journal","abstract":"Emerald ash borer (EAB) (Agrilus planipennis Fairmaire) (Coleoptera: Buprestidae) is the most destructive insect to invade North American forests. Identifying habitat features that support EAB natural enemies is necessary to enhance EAB biological control. In many forest ecosystems, tree species diversity has been linked with reduced pest abundance and increases in natural enemy abundance. We assessed the influence of tree species richness, ash density, and proportion of total ash basal area on ash canopy condition, EAB larval densities, and biocontrol by woodpeckers and parasitoids in pairs of healthy and declining overstory (DBH &gt; 10 cm) and recruit-sized ash (DBH 2–10 cm) in 4 post-invasion forests in Michigan, USA. Tree species richness and ash density were not significantly associated with EAB larval densities, ash canopy dieback and transparency, and woodpecker predation of EAB larvae. In declining and healthy overstory ash, woodpeckers killed 38.5 ± 3.9% and 13.2 ± 3.7% of larvae, respectively, while the native parasitoid Phasgonophora sulcata Westwood killed 15.8 ± 3.8% and 8.3 ± 3.0% and the introduced parasitoid Spathius galinae Belokobylskij &amp; Strazanac killed 10.8 ± 2.5% and 5.0 ± 2.6% of EAB larvae. Parasitism by P. sulcata was inversely related to ash density while parasitism by S. galinae was positively associated with ash density. Ash density, but not tree diversity, appears to differentially influence biological control of EAB by parasitoids, but this effect is not associated with reduced EAB densities or improved canopy condition.","container-title":"Environmental Entomology","DOI":"10.1093/ee/nvae060","ISSN":"0046-225X, 1938-2936","issue":"4","language":"en","license":"https://academic.oup.com/pages/standard-publication-reuse-rights","page":"544-560","source":"DOI.org (Crossref)","title":"Tree species richness and ash density have variable effects on emerald ash borer biological control by woodpeckers and parasitoid wasps in post-invasion white ash stands","volume":"53","author":[{"family":"Wilson","given":"Caleb J"},{"family":"Petrice","given":"Toby R"},{"family":"Poland","given":"Therese M"},{"family":"McCullough","given":"Deborah G"}],"editor":[{"family":"Abram","given":"Paul"}],"issued":{"date-parts":[["2024",8,17]]}}}],"schema":"https://github.com/citation-style-language/schema/raw/master/csl-citation.json"} </w:instrText>
      </w:r>
      <w:r w:rsidRPr="000D067E">
        <w:rPr>
          <w:color w:val="385623" w:themeColor="accent6" w:themeShade="80"/>
        </w:rPr>
        <w:fldChar w:fldCharType="separate"/>
      </w:r>
      <w:r w:rsidRPr="000D067E">
        <w:rPr>
          <w:color w:val="385623" w:themeColor="accent6" w:themeShade="80"/>
        </w:rPr>
        <w:t>(Johnson et al. 2014, Chen et al. 2016, Wilson et al. 2024)</w:t>
      </w:r>
      <w:r w:rsidRPr="000D067E">
        <w:rPr>
          <w:color w:val="385623" w:themeColor="accent6" w:themeShade="80"/>
        </w:rPr>
        <w:fldChar w:fldCharType="end"/>
      </w:r>
      <w:r w:rsidRPr="000D067E">
        <w:rPr>
          <w:color w:val="385623" w:themeColor="accent6" w:themeShade="80"/>
        </w:rPr>
        <w:t>. In summary, the continued presence of ash in forests of southeast Michigan is far from guaranteed, but instead depends on multiple top-down and bottom-up ecological processes.</w:t>
      </w:r>
    </w:p>
    <w:p w14:paraId="35E82605" w14:textId="77777777" w:rsidR="00872B9C" w:rsidRPr="000D067E" w:rsidRDefault="00872B9C" w:rsidP="00872B9C">
      <w:pPr>
        <w:spacing w:line="480" w:lineRule="auto"/>
        <w:rPr>
          <w:b/>
          <w:bCs/>
          <w:color w:val="385623" w:themeColor="accent6" w:themeShade="80"/>
        </w:rPr>
      </w:pPr>
    </w:p>
    <w:p w14:paraId="26074EC8" w14:textId="77777777" w:rsidR="00872B9C" w:rsidRPr="000D067E" w:rsidRDefault="00872B9C" w:rsidP="00872B9C">
      <w:pPr>
        <w:rPr>
          <w:b/>
          <w:bCs/>
          <w:color w:val="385623" w:themeColor="accent6" w:themeShade="80"/>
        </w:rPr>
      </w:pPr>
      <w:r w:rsidRPr="000D067E">
        <w:rPr>
          <w:b/>
          <w:bCs/>
          <w:color w:val="385623" w:themeColor="accent6" w:themeShade="80"/>
        </w:rPr>
        <w:t>References</w:t>
      </w:r>
    </w:p>
    <w:p w14:paraId="016614A5" w14:textId="77777777" w:rsidR="00872B9C" w:rsidRPr="000D067E" w:rsidRDefault="00872B9C" w:rsidP="00872B9C">
      <w:pPr>
        <w:rPr>
          <w:color w:val="385623" w:themeColor="accent6" w:themeShade="80"/>
        </w:rPr>
      </w:pPr>
    </w:p>
    <w:p w14:paraId="2A54F390" w14:textId="77777777" w:rsidR="0018768E" w:rsidRPr="000D067E" w:rsidRDefault="00872B9C" w:rsidP="0018768E">
      <w:pPr>
        <w:pStyle w:val="Bibliography"/>
        <w:rPr>
          <w:color w:val="385623" w:themeColor="accent6" w:themeShade="80"/>
        </w:rPr>
      </w:pPr>
      <w:r w:rsidRPr="000D067E">
        <w:rPr>
          <w:color w:val="385623" w:themeColor="accent6" w:themeShade="80"/>
        </w:rPr>
        <w:fldChar w:fldCharType="begin"/>
      </w:r>
      <w:r w:rsidRPr="000D067E">
        <w:rPr>
          <w:color w:val="385623" w:themeColor="accent6" w:themeShade="80"/>
        </w:rPr>
        <w:instrText xml:space="preserve"> ADDIN ZOTERO_BIBL {"uncited":[],"omitted":[],"custom":[]} CSL_BIBLIOGRAPHY </w:instrText>
      </w:r>
      <w:r w:rsidRPr="000D067E">
        <w:rPr>
          <w:color w:val="385623" w:themeColor="accent6" w:themeShade="80"/>
        </w:rPr>
        <w:fldChar w:fldCharType="separate"/>
      </w:r>
      <w:r w:rsidR="0018768E" w:rsidRPr="000D067E">
        <w:rPr>
          <w:color w:val="385623" w:themeColor="accent6" w:themeShade="80"/>
        </w:rPr>
        <w:t xml:space="preserve">Abell, K. J., L. S. Bauer, J. J. Duan, and R. Van Driesche. 2014. Long-term monitoring of the introduced emerald ash borer (Coleoptera: Buprestidae) egg parasitoid, </w:t>
      </w:r>
      <w:r w:rsidR="0018768E" w:rsidRPr="000D067E">
        <w:rPr>
          <w:color w:val="385623" w:themeColor="accent6" w:themeShade="80"/>
        </w:rPr>
        <w:lastRenderedPageBreak/>
        <w:t>Oobius agrili (Hymenoptera: Encyrtidae), in Michigan, USA and evaluation of a newly developed monitoring technique. Biological Control 79:36–42.</w:t>
      </w:r>
    </w:p>
    <w:p w14:paraId="18109349" w14:textId="77777777" w:rsidR="0018768E" w:rsidRPr="000D067E" w:rsidRDefault="0018768E" w:rsidP="0018768E">
      <w:pPr>
        <w:pStyle w:val="Bibliography"/>
        <w:rPr>
          <w:color w:val="385623" w:themeColor="accent6" w:themeShade="80"/>
        </w:rPr>
      </w:pPr>
      <w:r w:rsidRPr="000D067E">
        <w:rPr>
          <w:color w:val="385623" w:themeColor="accent6" w:themeShade="80"/>
        </w:rPr>
        <w:t>Abell, K. J., J. J. Duan, L. Bauer, J. P. Lelito, and R. G. Van Driesche. 2012. The effect of bark thickness on host partitioning between Tetrastichus planipennisi (Hymen: Eulophidae) and Atanycolus spp. (Hymen: Braconidae), two parasitoids of emerald ash borer (Coleop: Buprestidae). Biological Control 63:320–325.</w:t>
      </w:r>
    </w:p>
    <w:p w14:paraId="4EEF254B" w14:textId="77777777" w:rsidR="0018768E" w:rsidRPr="000D067E" w:rsidRDefault="0018768E" w:rsidP="0018768E">
      <w:pPr>
        <w:pStyle w:val="Bibliography"/>
        <w:rPr>
          <w:color w:val="385623" w:themeColor="accent6" w:themeShade="80"/>
        </w:rPr>
      </w:pPr>
      <w:r w:rsidRPr="000D067E">
        <w:rPr>
          <w:color w:val="385623" w:themeColor="accent6" w:themeShade="80"/>
        </w:rPr>
        <w:t>Abella, S. R., C. E. Hausman, J. F. Jaeger, K. S. Menard, T. A. Schetter, and O. J. Rocha. 2019. Fourteen years of swamp forest change from the onset, during, and after invasion of emerald ash borer. Biological Invasions 21:3685–3696.</w:t>
      </w:r>
    </w:p>
    <w:p w14:paraId="47769CEA" w14:textId="77777777" w:rsidR="0018768E" w:rsidRPr="000D067E" w:rsidRDefault="0018768E" w:rsidP="0018768E">
      <w:pPr>
        <w:pStyle w:val="Bibliography"/>
        <w:rPr>
          <w:color w:val="385623" w:themeColor="accent6" w:themeShade="80"/>
        </w:rPr>
      </w:pPr>
      <w:r w:rsidRPr="000D067E">
        <w:rPr>
          <w:color w:val="385623" w:themeColor="accent6" w:themeShade="80"/>
        </w:rPr>
        <w:t>Abella, S. R., K. S. Menard, T. A. Schetter, and C. E. Hausman. 2024. Species and landscape variation in tree regeneration and 17 years of change in forested wetlands invaded by emerald ash borer. Forest Ecology and Management 557:121750.</w:t>
      </w:r>
    </w:p>
    <w:p w14:paraId="2C6EA1B7" w14:textId="77777777" w:rsidR="0018768E" w:rsidRPr="000D067E" w:rsidRDefault="0018768E" w:rsidP="0018768E">
      <w:pPr>
        <w:pStyle w:val="Bibliography"/>
        <w:rPr>
          <w:color w:val="385623" w:themeColor="accent6" w:themeShade="80"/>
        </w:rPr>
      </w:pPr>
      <w:r w:rsidRPr="000D067E">
        <w:rPr>
          <w:color w:val="385623" w:themeColor="accent6" w:themeShade="80"/>
        </w:rPr>
        <w:t>Aker, S. A., R. B. De Andrade, J. J. Duan, and D. S. Gruner. 2022. Rapid Spread of an Introduced Parasitoid for Biological Control of Emerald Ash Borer (Coleoptera: Buprestidae) in Maryland. Journal of Economic Entomology 115:381–386.</w:t>
      </w:r>
    </w:p>
    <w:p w14:paraId="2B3EA1C1" w14:textId="77777777" w:rsidR="0018768E" w:rsidRPr="000D067E" w:rsidRDefault="0018768E" w:rsidP="0018768E">
      <w:pPr>
        <w:pStyle w:val="Bibliography"/>
        <w:rPr>
          <w:color w:val="385623" w:themeColor="accent6" w:themeShade="80"/>
        </w:rPr>
      </w:pPr>
      <w:r w:rsidRPr="000D067E">
        <w:rPr>
          <w:color w:val="385623" w:themeColor="accent6" w:themeShade="80"/>
        </w:rPr>
        <w:t>Aubin, I., F. Cardou, K. Ryall, D. Kreutzweiser, and T. Scarr. 2015. Ash regeneration capacity after emerald ash borer (EAB) outbreaks: Some early results. The Forestry Chronicle 91:291–298.</w:t>
      </w:r>
    </w:p>
    <w:p w14:paraId="1CD02C67" w14:textId="77777777" w:rsidR="0018768E" w:rsidRPr="000D067E" w:rsidRDefault="0018768E" w:rsidP="0018768E">
      <w:pPr>
        <w:pStyle w:val="Bibliography"/>
        <w:rPr>
          <w:color w:val="385623" w:themeColor="accent6" w:themeShade="80"/>
        </w:rPr>
      </w:pPr>
      <w:r w:rsidRPr="000D067E">
        <w:rPr>
          <w:color w:val="385623" w:themeColor="accent6" w:themeShade="80"/>
        </w:rPr>
        <w:t>Barber, N. A., and W. L. Widick. 2017. Localized Effects of Tornado Damage on Ground Beetle Communities and Vegetation in a Forested Preserve. Natural Areas Journal 37:489–496.</w:t>
      </w:r>
    </w:p>
    <w:p w14:paraId="7944233D" w14:textId="77777777" w:rsidR="0018768E" w:rsidRPr="000D067E" w:rsidRDefault="0018768E" w:rsidP="0018768E">
      <w:pPr>
        <w:pStyle w:val="Bibliography"/>
        <w:rPr>
          <w:color w:val="385623" w:themeColor="accent6" w:themeShade="80"/>
        </w:rPr>
      </w:pPr>
      <w:r w:rsidRPr="000D067E">
        <w:rPr>
          <w:color w:val="385623" w:themeColor="accent6" w:themeShade="80"/>
        </w:rPr>
        <w:lastRenderedPageBreak/>
        <w:t>Barnes, B. V. 1976. Succession in deciduous swamp communities of southeastern Michigan formerly dominated by American elm. Canadian Journal of Botany 54:19–24.</w:t>
      </w:r>
    </w:p>
    <w:p w14:paraId="4608C15D" w14:textId="77777777" w:rsidR="0018768E" w:rsidRPr="000D067E" w:rsidRDefault="0018768E" w:rsidP="0018768E">
      <w:pPr>
        <w:pStyle w:val="Bibliography"/>
        <w:rPr>
          <w:color w:val="385623" w:themeColor="accent6" w:themeShade="80"/>
        </w:rPr>
      </w:pPr>
      <w:r w:rsidRPr="000D067E">
        <w:rPr>
          <w:color w:val="385623" w:themeColor="accent6" w:themeShade="80"/>
        </w:rPr>
        <w:t>Barton, P. S., H. Gibb, A. D. Manning, D. B. Lindenmayer, and S. A. Cunningham. 2011. Morphological traits as predictors of diet and microhabitat use in a diverse beetle assemblage. Biological Journal of the Linnean Society 102:301–310.</w:t>
      </w:r>
    </w:p>
    <w:p w14:paraId="58EEDD55" w14:textId="77777777" w:rsidR="0018768E" w:rsidRPr="000D067E" w:rsidRDefault="0018768E" w:rsidP="0018768E">
      <w:pPr>
        <w:pStyle w:val="Bibliography"/>
        <w:rPr>
          <w:color w:val="385623" w:themeColor="accent6" w:themeShade="80"/>
        </w:rPr>
      </w:pPr>
      <w:r w:rsidRPr="000D067E">
        <w:rPr>
          <w:color w:val="385623" w:themeColor="accent6" w:themeShade="80"/>
        </w:rPr>
        <w:t xml:space="preserve">Bates, D., M. Mächler, B. Bolker, and S. Walker. 2015. Fitting Linear Mixed-Effects Models Using </w:t>
      </w:r>
      <w:r w:rsidRPr="000D067E">
        <w:rPr>
          <w:b/>
          <w:bCs/>
          <w:color w:val="385623" w:themeColor="accent6" w:themeShade="80"/>
        </w:rPr>
        <w:t>lme4</w:t>
      </w:r>
      <w:r w:rsidRPr="000D067E">
        <w:rPr>
          <w:color w:val="385623" w:themeColor="accent6" w:themeShade="80"/>
        </w:rPr>
        <w:t>. Journal of Statistical Software 67.</w:t>
      </w:r>
    </w:p>
    <w:p w14:paraId="5EADE9D5" w14:textId="77777777" w:rsidR="0018768E" w:rsidRPr="000D067E" w:rsidRDefault="0018768E" w:rsidP="0018768E">
      <w:pPr>
        <w:pStyle w:val="Bibliography"/>
        <w:rPr>
          <w:color w:val="385623" w:themeColor="accent6" w:themeShade="80"/>
        </w:rPr>
      </w:pPr>
      <w:r w:rsidRPr="000D067E">
        <w:rPr>
          <w:color w:val="385623" w:themeColor="accent6" w:themeShade="80"/>
        </w:rPr>
        <w:t>Bauer, T., and M. Kredler. 1993. Morphology of the compound eyes as an indicator of life-style in carabid beetles. Canadian Journal of Zoology 71:799–810.</w:t>
      </w:r>
    </w:p>
    <w:p w14:paraId="50F0760E" w14:textId="77777777" w:rsidR="0018768E" w:rsidRPr="000D067E" w:rsidRDefault="0018768E" w:rsidP="0018768E">
      <w:pPr>
        <w:pStyle w:val="Bibliography"/>
        <w:rPr>
          <w:color w:val="385623" w:themeColor="accent6" w:themeShade="80"/>
        </w:rPr>
      </w:pPr>
      <w:r w:rsidRPr="000D067E">
        <w:rPr>
          <w:color w:val="385623" w:themeColor="accent6" w:themeShade="80"/>
        </w:rPr>
        <w:t>Benedict, L., and R. David. 2003. Propogation protocol for black ash. Native Plants.</w:t>
      </w:r>
    </w:p>
    <w:p w14:paraId="33EDE395" w14:textId="77777777" w:rsidR="0018768E" w:rsidRPr="000D067E" w:rsidRDefault="0018768E" w:rsidP="0018768E">
      <w:pPr>
        <w:pStyle w:val="Bibliography"/>
        <w:rPr>
          <w:color w:val="385623" w:themeColor="accent6" w:themeShade="80"/>
        </w:rPr>
      </w:pPr>
      <w:r w:rsidRPr="000D067E">
        <w:rPr>
          <w:color w:val="385623" w:themeColor="accent6" w:themeShade="80"/>
        </w:rPr>
        <w:t>Bolen, A. 2020. A Silent Killer: Black Ash Basket Makers are Battling a Voracious Beetle to Keep Their Heritage Alive. National Museum of the American Indian 21.</w:t>
      </w:r>
    </w:p>
    <w:p w14:paraId="4840A591" w14:textId="77777777" w:rsidR="0018768E" w:rsidRPr="000D067E" w:rsidRDefault="0018768E" w:rsidP="0018768E">
      <w:pPr>
        <w:pStyle w:val="Bibliography"/>
        <w:rPr>
          <w:color w:val="385623" w:themeColor="accent6" w:themeShade="80"/>
        </w:rPr>
      </w:pPr>
      <w:r w:rsidRPr="000D067E">
        <w:rPr>
          <w:color w:val="385623" w:themeColor="accent6" w:themeShade="80"/>
        </w:rPr>
        <w:t>Bolton, N., J. Shannon, J. Davis, M. Grinsven, N. Noh, S. Schooler, R. Kolka, T. Pypker, and J. Wagenbrenner. 2018. Methods to Improve Survival and Growth of Planted Alternative Species Seedlings in Black Ash Ecosystems Threatened by Emerald Ash Borer. Forests 9:146.</w:t>
      </w:r>
    </w:p>
    <w:p w14:paraId="731C8EBA" w14:textId="77777777" w:rsidR="0018768E" w:rsidRPr="000D067E" w:rsidRDefault="0018768E" w:rsidP="0018768E">
      <w:pPr>
        <w:pStyle w:val="Bibliography"/>
        <w:rPr>
          <w:color w:val="385623" w:themeColor="accent6" w:themeShade="80"/>
        </w:rPr>
      </w:pPr>
      <w:r w:rsidRPr="000D067E">
        <w:rPr>
          <w:color w:val="385623" w:themeColor="accent6" w:themeShade="80"/>
        </w:rPr>
        <w:t>Bousquet, Y. 2010. Illustrated identification guide to adults and larvae of northeastern North American ground beetles: Coleoptera : Carabidae. Pensoft, Sofia.</w:t>
      </w:r>
    </w:p>
    <w:p w14:paraId="299C7AB8" w14:textId="77777777" w:rsidR="0018768E" w:rsidRPr="000D067E" w:rsidRDefault="0018768E" w:rsidP="0018768E">
      <w:pPr>
        <w:pStyle w:val="Bibliography"/>
        <w:rPr>
          <w:color w:val="385623" w:themeColor="accent6" w:themeShade="80"/>
        </w:rPr>
      </w:pPr>
      <w:r w:rsidRPr="000D067E">
        <w:rPr>
          <w:color w:val="385623" w:themeColor="accent6" w:themeShade="80"/>
        </w:rPr>
        <w:t>Bousquet, Y. 2012. Catalogue of Geadephaga (Coleoptera: Adephaga) of America, north of Mexico. ZooKeys 245:1–1722.</w:t>
      </w:r>
    </w:p>
    <w:p w14:paraId="731CB623" w14:textId="77777777" w:rsidR="0018768E" w:rsidRPr="000D067E" w:rsidRDefault="0018768E" w:rsidP="0018768E">
      <w:pPr>
        <w:pStyle w:val="Bibliography"/>
        <w:rPr>
          <w:color w:val="385623" w:themeColor="accent6" w:themeShade="80"/>
        </w:rPr>
      </w:pPr>
      <w:r w:rsidRPr="000D067E">
        <w:rPr>
          <w:color w:val="385623" w:themeColor="accent6" w:themeShade="80"/>
        </w:rPr>
        <w:lastRenderedPageBreak/>
        <w:t>Bousquet, Y., and P. Messer. 2010. Redescription of Stenolophus thoracicus Casey (Coleoptera, Carabidae, Harpalini), a valid species. ZooKeys 53:25–31.</w:t>
      </w:r>
    </w:p>
    <w:p w14:paraId="2F845FFE" w14:textId="77777777" w:rsidR="0018768E" w:rsidRPr="000D067E" w:rsidRDefault="0018768E" w:rsidP="0018768E">
      <w:pPr>
        <w:pStyle w:val="Bibliography"/>
        <w:rPr>
          <w:color w:val="385623" w:themeColor="accent6" w:themeShade="80"/>
        </w:rPr>
      </w:pPr>
      <w:r w:rsidRPr="000D067E">
        <w:rPr>
          <w:color w:val="385623" w:themeColor="accent6" w:themeShade="80"/>
        </w:rPr>
        <w:t>Braun, E. L. 1989. The woody plants of Ohio: trees, shrubs and woody climbers, native, naturalized, and escaped. Ohio State University Press, Columbus, Ohio.</w:t>
      </w:r>
    </w:p>
    <w:p w14:paraId="04634FBF" w14:textId="77777777" w:rsidR="0018768E" w:rsidRPr="000D067E" w:rsidRDefault="0018768E" w:rsidP="0018768E">
      <w:pPr>
        <w:pStyle w:val="Bibliography"/>
        <w:rPr>
          <w:color w:val="385623" w:themeColor="accent6" w:themeShade="80"/>
        </w:rPr>
      </w:pPr>
      <w:r w:rsidRPr="000D067E">
        <w:rPr>
          <w:color w:val="385623" w:themeColor="accent6" w:themeShade="80"/>
        </w:rPr>
        <w:t>Browne, R., S. Maveety, L. Cooper, and K. Riley. 2014. Ground Beetle (Coleoptera: Carabidae) Species Composition in the Southern Appalachian Mountains. Southeastern Naturalist 13:407–422.</w:t>
      </w:r>
    </w:p>
    <w:p w14:paraId="70F6F5E6" w14:textId="77777777" w:rsidR="0018768E" w:rsidRPr="000D067E" w:rsidRDefault="0018768E" w:rsidP="0018768E">
      <w:pPr>
        <w:pStyle w:val="Bibliography"/>
        <w:rPr>
          <w:color w:val="385623" w:themeColor="accent6" w:themeShade="80"/>
        </w:rPr>
      </w:pPr>
      <w:r w:rsidRPr="000D067E">
        <w:rPr>
          <w:color w:val="385623" w:themeColor="accent6" w:themeShade="80"/>
        </w:rPr>
        <w:t>Burns, R., and B. Honkala. 1990. Silvics of North America: Volume 2, Hardwoods.</w:t>
      </w:r>
    </w:p>
    <w:p w14:paraId="4D447C81" w14:textId="77777777" w:rsidR="0018768E" w:rsidRPr="000D067E" w:rsidRDefault="0018768E" w:rsidP="0018768E">
      <w:pPr>
        <w:pStyle w:val="Bibliography"/>
        <w:rPr>
          <w:color w:val="385623" w:themeColor="accent6" w:themeShade="80"/>
        </w:rPr>
      </w:pPr>
      <w:r w:rsidRPr="000D067E">
        <w:rPr>
          <w:color w:val="385623" w:themeColor="accent6" w:themeShade="80"/>
        </w:rPr>
        <w:t>Calinger, K., E. Calhoon, H. Chang, J. Whitacre, J. Wenzel, L. Comita, and S. Queenborough. 2015. Historic Mining and Agriculture as Indicators of Occurrence and Abundance of Widespread Invasive Plant Species. PLOS ONE 10:e0128161.</w:t>
      </w:r>
    </w:p>
    <w:p w14:paraId="576935C2" w14:textId="77777777" w:rsidR="0018768E" w:rsidRPr="000D067E" w:rsidRDefault="0018768E" w:rsidP="0018768E">
      <w:pPr>
        <w:pStyle w:val="Bibliography"/>
        <w:rPr>
          <w:color w:val="385623" w:themeColor="accent6" w:themeShade="80"/>
        </w:rPr>
      </w:pPr>
      <w:r w:rsidRPr="000D067E">
        <w:rPr>
          <w:color w:val="385623" w:themeColor="accent6" w:themeShade="80"/>
        </w:rPr>
        <w:t xml:space="preserve">Chao, A., and C. Chiu. 2016. Species Richness: Estimation and Comparison. Pages 1–26 </w:t>
      </w:r>
      <w:r w:rsidRPr="000D067E">
        <w:rPr>
          <w:i/>
          <w:iCs/>
          <w:color w:val="385623" w:themeColor="accent6" w:themeShade="80"/>
        </w:rPr>
        <w:t>in</w:t>
      </w:r>
      <w:r w:rsidRPr="000D067E">
        <w:rPr>
          <w:color w:val="385623" w:themeColor="accent6" w:themeShade="80"/>
        </w:rPr>
        <w:t xml:space="preserve"> R. S. Kenett, N. T. Longford, W. W. Piegorsch, and F. Ruggeri, editors. Wiley StatsRef: Statistics Reference Online. First edition. Wiley.</w:t>
      </w:r>
    </w:p>
    <w:p w14:paraId="7A402598" w14:textId="77777777" w:rsidR="0018768E" w:rsidRPr="000D067E" w:rsidRDefault="0018768E" w:rsidP="0018768E">
      <w:pPr>
        <w:pStyle w:val="Bibliography"/>
        <w:rPr>
          <w:color w:val="385623" w:themeColor="accent6" w:themeShade="80"/>
        </w:rPr>
      </w:pPr>
      <w:r w:rsidRPr="000D067E">
        <w:rPr>
          <w:color w:val="385623" w:themeColor="accent6" w:themeShade="80"/>
        </w:rPr>
        <w:t>Chao, A., K. H. Ma, T. C. Hsieh, and C. Chiu. 2016. SpadeR: Species-Richness Prediction and Diversity Estimation with R.</w:t>
      </w:r>
    </w:p>
    <w:p w14:paraId="09EF3B6C" w14:textId="77777777" w:rsidR="0018768E" w:rsidRPr="000D067E" w:rsidRDefault="0018768E" w:rsidP="0018768E">
      <w:pPr>
        <w:pStyle w:val="Bibliography"/>
        <w:rPr>
          <w:color w:val="385623" w:themeColor="accent6" w:themeShade="80"/>
        </w:rPr>
      </w:pPr>
      <w:r w:rsidRPr="000D067E">
        <w:rPr>
          <w:color w:val="385623" w:themeColor="accent6" w:themeShade="80"/>
        </w:rPr>
        <w:t xml:space="preserve">Chen, Y., M. D. Ulyshen, and T. M. Poland. 2016. Abundance of volatile organic compounds in white ash phloem and emerald ash borer larval frass does not attract </w:t>
      </w:r>
      <w:r w:rsidRPr="000D067E">
        <w:rPr>
          <w:i/>
          <w:iCs/>
          <w:color w:val="385623" w:themeColor="accent6" w:themeShade="80"/>
        </w:rPr>
        <w:t>Tetrastichus planipennisi</w:t>
      </w:r>
      <w:r w:rsidRPr="000D067E">
        <w:rPr>
          <w:color w:val="385623" w:themeColor="accent6" w:themeShade="80"/>
        </w:rPr>
        <w:t xml:space="preserve"> in a Y‐tube olfactometer. Insect Science 23:712–719.</w:t>
      </w:r>
    </w:p>
    <w:p w14:paraId="39C753CF" w14:textId="77777777" w:rsidR="0018768E" w:rsidRPr="000D067E" w:rsidRDefault="0018768E" w:rsidP="0018768E">
      <w:pPr>
        <w:pStyle w:val="Bibliography"/>
        <w:rPr>
          <w:color w:val="385623" w:themeColor="accent6" w:themeShade="80"/>
        </w:rPr>
      </w:pPr>
      <w:r w:rsidRPr="000D067E">
        <w:rPr>
          <w:color w:val="385623" w:themeColor="accent6" w:themeShade="80"/>
        </w:rPr>
        <w:lastRenderedPageBreak/>
        <w:t>Costilow, K. C., K. S. Knight, and C. E. Flower. 2017. Disturbance severity and canopy position control the radial growth response of maple trees (Acer spp.) in forests of northwest Ohio impacted by emerald ash borer (Agrilus planipennis). Annals of Forest Science 74:10.</w:t>
      </w:r>
    </w:p>
    <w:p w14:paraId="2EE7012B" w14:textId="77777777" w:rsidR="0018768E" w:rsidRPr="000D067E" w:rsidRDefault="0018768E" w:rsidP="0018768E">
      <w:pPr>
        <w:pStyle w:val="Bibliography"/>
        <w:rPr>
          <w:color w:val="385623" w:themeColor="accent6" w:themeShade="80"/>
        </w:rPr>
      </w:pPr>
      <w:r w:rsidRPr="000D067E">
        <w:rPr>
          <w:color w:val="385623" w:themeColor="accent6" w:themeShade="80"/>
        </w:rPr>
        <w:t>Curtze, A. C., T. A. Carlo, and J. W. Wenzel. 2018. The Effects of a Tornado Disturbance and a Salvaged Timber Extraction on the Seed-Rain and Recruitment Community of an Eastern Temperate Deciduous Forest. Northeastern Naturalist 25:627.</w:t>
      </w:r>
    </w:p>
    <w:p w14:paraId="6F24A7B5" w14:textId="77777777" w:rsidR="0018768E" w:rsidRPr="000D067E" w:rsidRDefault="0018768E" w:rsidP="0018768E">
      <w:pPr>
        <w:pStyle w:val="Bibliography"/>
        <w:rPr>
          <w:color w:val="385623" w:themeColor="accent6" w:themeShade="80"/>
        </w:rPr>
      </w:pPr>
      <w:r w:rsidRPr="000D067E">
        <w:rPr>
          <w:color w:val="385623" w:themeColor="accent6" w:themeShade="80"/>
        </w:rPr>
        <w:t xml:space="preserve">Davis, J. C., J. P. Shannon, N. W. Bolton, R. K. Kolka, and T. G. Pypker. 2017. Vegetation responses to simulated emerald ash borer infestation in </w:t>
      </w:r>
      <w:r w:rsidRPr="000D067E">
        <w:rPr>
          <w:i/>
          <w:iCs/>
          <w:color w:val="385623" w:themeColor="accent6" w:themeShade="80"/>
        </w:rPr>
        <w:t>Fraxinus nigra</w:t>
      </w:r>
      <w:r w:rsidRPr="000D067E">
        <w:rPr>
          <w:color w:val="385623" w:themeColor="accent6" w:themeShade="80"/>
        </w:rPr>
        <w:t xml:space="preserve"> dominated wetlands of Upper Michigan, USA. Canadian Journal of Forest Research 47:319–330.</w:t>
      </w:r>
    </w:p>
    <w:p w14:paraId="6C42C9D4" w14:textId="77777777" w:rsidR="0018768E" w:rsidRPr="000D067E" w:rsidRDefault="0018768E" w:rsidP="0018768E">
      <w:pPr>
        <w:pStyle w:val="Bibliography"/>
        <w:rPr>
          <w:color w:val="385623" w:themeColor="accent6" w:themeShade="80"/>
        </w:rPr>
      </w:pPr>
      <w:r w:rsidRPr="000D067E">
        <w:rPr>
          <w:color w:val="385623" w:themeColor="accent6" w:themeShade="80"/>
        </w:rPr>
        <w:t>Duan, J. J., L. S. Bauer, K. J. Abell, M. D. Ulyshen, and R. G. Van Driesche. 2015. Population dynamics of an invasive forest insect and associated natural enemies in the aftermath of invasion: implications for biological control. Journal of Applied Ecology 52:1246–1254.</w:t>
      </w:r>
    </w:p>
    <w:p w14:paraId="5945CC9D" w14:textId="77777777" w:rsidR="0018768E" w:rsidRPr="000D067E" w:rsidRDefault="0018768E" w:rsidP="0018768E">
      <w:pPr>
        <w:pStyle w:val="Bibliography"/>
        <w:rPr>
          <w:color w:val="385623" w:themeColor="accent6" w:themeShade="80"/>
        </w:rPr>
      </w:pPr>
      <w:r w:rsidRPr="000D067E">
        <w:rPr>
          <w:color w:val="385623" w:themeColor="accent6" w:themeShade="80"/>
        </w:rPr>
        <w:t>Duan, J. J., L. S. Bauer, and R. G. Van Driesche. 2017. Emerald ash borer biocontrol in ash saplings: The potential for early stage recovery of North American ash trees. Forest Ecology and Management 394:64–72.</w:t>
      </w:r>
    </w:p>
    <w:p w14:paraId="65C793F3" w14:textId="77777777" w:rsidR="0018768E" w:rsidRPr="000D067E" w:rsidRDefault="0018768E" w:rsidP="0018768E">
      <w:pPr>
        <w:pStyle w:val="Bibliography"/>
        <w:rPr>
          <w:color w:val="385623" w:themeColor="accent6" w:themeShade="80"/>
        </w:rPr>
      </w:pPr>
      <w:r w:rsidRPr="000D067E">
        <w:rPr>
          <w:color w:val="385623" w:themeColor="accent6" w:themeShade="80"/>
        </w:rPr>
        <w:t>Duan, J. J., J. R. Gould, N. F. Quinn, T. R. Petrice, B. H. Slager, T. M. Poland, L. S. Bauer, C. E. Rutledge, J. S. Elkinton, and R. G. Van Driesche. 2023. Protection of North American ash against emerald ash borer with biological control: ecological premises and progress toward success. BioControl 68:87–100.</w:t>
      </w:r>
    </w:p>
    <w:p w14:paraId="3483C737" w14:textId="77777777" w:rsidR="0018768E" w:rsidRPr="000D067E" w:rsidRDefault="0018768E" w:rsidP="0018768E">
      <w:pPr>
        <w:pStyle w:val="Bibliography"/>
        <w:rPr>
          <w:color w:val="385623" w:themeColor="accent6" w:themeShade="80"/>
        </w:rPr>
      </w:pPr>
      <w:r w:rsidRPr="000D067E">
        <w:rPr>
          <w:color w:val="385623" w:themeColor="accent6" w:themeShade="80"/>
        </w:rPr>
        <w:lastRenderedPageBreak/>
        <w:t xml:space="preserve">Duan, J. J., C. B. Oppel, M. D. Ulyshen, L. S. Bauer, and J. LeLito. 2011. Biology and Life History of </w:t>
      </w:r>
      <w:r w:rsidRPr="000D067E">
        <w:rPr>
          <w:i/>
          <w:iCs/>
          <w:color w:val="385623" w:themeColor="accent6" w:themeShade="80"/>
        </w:rPr>
        <w:t>Tetrastichus planipennisi</w:t>
      </w:r>
      <w:r w:rsidRPr="000D067E">
        <w:rPr>
          <w:color w:val="385623" w:themeColor="accent6" w:themeShade="80"/>
        </w:rPr>
        <w:t xml:space="preserve"> (Hymenoptera: Eulophidae), a Larval Endoparasitoid of the Emerald Ash Borer (Coleoptera: Buprestidae). Florida Entomologist 94:933–940.</w:t>
      </w:r>
    </w:p>
    <w:p w14:paraId="3E7E5F13" w14:textId="77777777" w:rsidR="0018768E" w:rsidRPr="000D067E" w:rsidRDefault="0018768E" w:rsidP="0018768E">
      <w:pPr>
        <w:pStyle w:val="Bibliography"/>
        <w:rPr>
          <w:color w:val="385623" w:themeColor="accent6" w:themeShade="80"/>
        </w:rPr>
      </w:pPr>
      <w:r w:rsidRPr="000D067E">
        <w:rPr>
          <w:color w:val="385623" w:themeColor="accent6" w:themeShade="80"/>
        </w:rPr>
        <w:t>Duan, J. J., R. G. Van Driesche, J. M. Schmude, N. F. Quinn, T. R. Petrice, C. E. Rutledge, T. M. Poland, L. S. Bauer, and J. S. Elkinton. 2021. Niche partitioning and coexistence of parasitoids of the same feeding guild introduced for biological control of an invasive forest pest. Biological Control 160:104698.</w:t>
      </w:r>
    </w:p>
    <w:p w14:paraId="11122A6E" w14:textId="77777777" w:rsidR="0018768E" w:rsidRPr="000D067E" w:rsidRDefault="0018768E" w:rsidP="0018768E">
      <w:pPr>
        <w:pStyle w:val="Bibliography"/>
        <w:rPr>
          <w:color w:val="385623" w:themeColor="accent6" w:themeShade="80"/>
        </w:rPr>
      </w:pPr>
      <w:r w:rsidRPr="000D067E">
        <w:rPr>
          <w:color w:val="385623" w:themeColor="accent6" w:themeShade="80"/>
        </w:rPr>
        <w:t>Elliott, K. J., S. L. Hitchcock, and L. Krueger. 2002. Vegetation Response to Large Scale Disturbance in a Southern Appalachian Forest: Hurricane Opal and Salvage Logging. Journal of the Torrey Botanical Society 129:48.</w:t>
      </w:r>
    </w:p>
    <w:p w14:paraId="00F27F3A" w14:textId="77777777" w:rsidR="0018768E" w:rsidRPr="000D067E" w:rsidRDefault="0018768E" w:rsidP="0018768E">
      <w:pPr>
        <w:pStyle w:val="Bibliography"/>
        <w:rPr>
          <w:color w:val="385623" w:themeColor="accent6" w:themeShade="80"/>
        </w:rPr>
      </w:pPr>
      <w:r w:rsidRPr="000D067E">
        <w:rPr>
          <w:color w:val="385623" w:themeColor="accent6" w:themeShade="80"/>
        </w:rPr>
        <w:t>Engelken, P. J., M. E. Benbow, and D. G. McCullough. 2020. Legacy effects of emerald ash borer on riparian forest vegetation and structure. Forest Ecology and Management 457:117684.</w:t>
      </w:r>
    </w:p>
    <w:p w14:paraId="72078F90" w14:textId="77777777" w:rsidR="0018768E" w:rsidRPr="000D067E" w:rsidRDefault="0018768E" w:rsidP="0018768E">
      <w:pPr>
        <w:pStyle w:val="Bibliography"/>
        <w:rPr>
          <w:color w:val="385623" w:themeColor="accent6" w:themeShade="80"/>
        </w:rPr>
      </w:pPr>
      <w:r w:rsidRPr="000D067E">
        <w:rPr>
          <w:color w:val="385623" w:themeColor="accent6" w:themeShade="80"/>
        </w:rPr>
        <w:t xml:space="preserve">Erwin, T. L. 1979. Thoughts on the Evolutionary History of Ground Beetles: Hypotheses Generated from Comparative Faunal Analyses of Lowland Forest Sites in Temperate and Tropical Regions. Pages 539–592 </w:t>
      </w:r>
      <w:r w:rsidRPr="000D067E">
        <w:rPr>
          <w:i/>
          <w:iCs/>
          <w:color w:val="385623" w:themeColor="accent6" w:themeShade="80"/>
        </w:rPr>
        <w:t>in</w:t>
      </w:r>
      <w:r w:rsidRPr="000D067E">
        <w:rPr>
          <w:color w:val="385623" w:themeColor="accent6" w:themeShade="80"/>
        </w:rPr>
        <w:t xml:space="preserve"> T. L. Erwin, G. E. Ball, D. R. Whitehead, and A. L. Halpern, editors. Carabid Beetles: Their Evolution, Natural History, and Classification. Springer Netherlands, Dordrecht.</w:t>
      </w:r>
    </w:p>
    <w:p w14:paraId="271B69B2" w14:textId="77777777" w:rsidR="0018768E" w:rsidRPr="000D067E" w:rsidRDefault="0018768E" w:rsidP="0018768E">
      <w:pPr>
        <w:pStyle w:val="Bibliography"/>
        <w:rPr>
          <w:color w:val="385623" w:themeColor="accent6" w:themeShade="80"/>
        </w:rPr>
      </w:pPr>
      <w:r w:rsidRPr="000D067E">
        <w:rPr>
          <w:color w:val="385623" w:themeColor="accent6" w:themeShade="80"/>
        </w:rPr>
        <w:t>Evans, M. E. G. 1977. Locomotion in the Coleoptera Adephaga, especially Carabidae. Journal of Zoology 181:189–226.</w:t>
      </w:r>
    </w:p>
    <w:p w14:paraId="61B2A3B5" w14:textId="77777777" w:rsidR="0018768E" w:rsidRPr="000D067E" w:rsidRDefault="0018768E" w:rsidP="0018768E">
      <w:pPr>
        <w:pStyle w:val="Bibliography"/>
        <w:rPr>
          <w:color w:val="385623" w:themeColor="accent6" w:themeShade="80"/>
        </w:rPr>
      </w:pPr>
      <w:r w:rsidRPr="000D067E">
        <w:rPr>
          <w:color w:val="385623" w:themeColor="accent6" w:themeShade="80"/>
        </w:rPr>
        <w:lastRenderedPageBreak/>
        <w:t>Fischer, A., P. Marshall, and A. Camp. 2013. Disturbances in deciduous temperate forest ecosystems of the northern hemisphere: their effects on both recent and future forest development. Biodiversity and Conservation 22:1863–1893.</w:t>
      </w:r>
    </w:p>
    <w:p w14:paraId="1D3F52FD" w14:textId="77777777" w:rsidR="0018768E" w:rsidRPr="000D067E" w:rsidRDefault="0018768E" w:rsidP="0018768E">
      <w:pPr>
        <w:pStyle w:val="Bibliography"/>
        <w:rPr>
          <w:color w:val="385623" w:themeColor="accent6" w:themeShade="80"/>
        </w:rPr>
      </w:pPr>
      <w:r w:rsidRPr="000D067E">
        <w:rPr>
          <w:color w:val="385623" w:themeColor="accent6" w:themeShade="80"/>
        </w:rPr>
        <w:t>Forsythe, T. G. 1981. Running and Pushing in Relationship to Hind Leg Structure in Some Carabidae (Coleoptera). The Coleopterists Bulletin 35:353–378.</w:t>
      </w:r>
    </w:p>
    <w:p w14:paraId="215F6D88" w14:textId="77777777" w:rsidR="0018768E" w:rsidRPr="000D067E" w:rsidRDefault="0018768E" w:rsidP="0018768E">
      <w:pPr>
        <w:pStyle w:val="Bibliography"/>
        <w:rPr>
          <w:color w:val="385623" w:themeColor="accent6" w:themeShade="80"/>
        </w:rPr>
      </w:pPr>
      <w:r w:rsidRPr="000D067E">
        <w:rPr>
          <w:color w:val="385623" w:themeColor="accent6" w:themeShade="80"/>
        </w:rPr>
        <w:t>Forsythe, T. G. 1991. Feeding and locomotory functions in relation to body form in five species of ground beetle (Coleoptera: Carabidae). Journal of Zoology 223:233–263.</w:t>
      </w:r>
    </w:p>
    <w:p w14:paraId="64F9C808" w14:textId="77777777" w:rsidR="0018768E" w:rsidRPr="000D067E" w:rsidRDefault="0018768E" w:rsidP="0018768E">
      <w:pPr>
        <w:pStyle w:val="Bibliography"/>
        <w:rPr>
          <w:color w:val="385623" w:themeColor="accent6" w:themeShade="80"/>
        </w:rPr>
      </w:pPr>
      <w:r w:rsidRPr="000D067E">
        <w:rPr>
          <w:color w:val="385623" w:themeColor="accent6" w:themeShade="80"/>
        </w:rPr>
        <w:t>Fountain-Jones, N. M., S. C. Baker, and G. J. Jordan. 2015. Moving beyond the guild concept: developing a practical functional trait framework for terrestrial beetles. Ecological Entomology 40:1–13.</w:t>
      </w:r>
    </w:p>
    <w:p w14:paraId="5D7BBBA3" w14:textId="77777777" w:rsidR="0018768E" w:rsidRPr="000D067E" w:rsidRDefault="0018768E" w:rsidP="0018768E">
      <w:pPr>
        <w:pStyle w:val="Bibliography"/>
        <w:rPr>
          <w:color w:val="385623" w:themeColor="accent6" w:themeShade="80"/>
        </w:rPr>
      </w:pPr>
      <w:r w:rsidRPr="000D067E">
        <w:rPr>
          <w:color w:val="385623" w:themeColor="accent6" w:themeShade="80"/>
        </w:rPr>
        <w:t>Fox, J., and S. Weisberg. 2019. An {R} Companion to Applied Regression. Sage, Thousand Oaks {CA}.</w:t>
      </w:r>
    </w:p>
    <w:p w14:paraId="6EDA4928" w14:textId="77777777" w:rsidR="0018768E" w:rsidRPr="000D067E" w:rsidRDefault="0018768E" w:rsidP="0018768E">
      <w:pPr>
        <w:pStyle w:val="Bibliography"/>
        <w:rPr>
          <w:color w:val="385623" w:themeColor="accent6" w:themeShade="80"/>
        </w:rPr>
      </w:pPr>
      <w:r w:rsidRPr="000D067E">
        <w:rPr>
          <w:color w:val="385623" w:themeColor="accent6" w:themeShade="80"/>
        </w:rPr>
        <w:t>Freitag, R. 1969. A revision of the species of the genus Evarthrus LeConte (Coleoptera: Carabidae). Quaestiones Entomologicae 5:88–212.</w:t>
      </w:r>
    </w:p>
    <w:p w14:paraId="473587C8" w14:textId="77777777" w:rsidR="0018768E" w:rsidRPr="000D067E" w:rsidRDefault="0018768E" w:rsidP="0018768E">
      <w:pPr>
        <w:pStyle w:val="Bibliography"/>
        <w:rPr>
          <w:color w:val="385623" w:themeColor="accent6" w:themeShade="80"/>
        </w:rPr>
      </w:pPr>
      <w:r w:rsidRPr="000D067E">
        <w:rPr>
          <w:color w:val="385623" w:themeColor="accent6" w:themeShade="80"/>
        </w:rPr>
        <w:t>Gandhi, K. J. K., D. W. Gilmore, S. A. Katovich, W. J. Mattson, J. C. Zasada, and S. J. Seybold. 2008. Catastrophic windstorm and fuel-reduction treatments alter ground beetle (Coleoptera: Carabidae) assemblages in a North American sub-boreal forest. Forest Ecology and Management 256:1104–1123.</w:t>
      </w:r>
    </w:p>
    <w:p w14:paraId="6BA6CE0F" w14:textId="77777777" w:rsidR="0018768E" w:rsidRPr="000D067E" w:rsidRDefault="0018768E" w:rsidP="0018768E">
      <w:pPr>
        <w:pStyle w:val="Bibliography"/>
        <w:rPr>
          <w:color w:val="385623" w:themeColor="accent6" w:themeShade="80"/>
        </w:rPr>
      </w:pPr>
      <w:r w:rsidRPr="000D067E">
        <w:rPr>
          <w:color w:val="385623" w:themeColor="accent6" w:themeShade="80"/>
        </w:rPr>
        <w:t>Gandhi, K. J. K., and D. A. Herms. 2010. Direct and indirect effects of alien insect herbivores on ecological processes and interactions in forests of eastern North America. Biological Invasions 12:389–405.</w:t>
      </w:r>
    </w:p>
    <w:p w14:paraId="793BFD72" w14:textId="77777777" w:rsidR="0018768E" w:rsidRPr="000D067E" w:rsidRDefault="0018768E" w:rsidP="0018768E">
      <w:pPr>
        <w:pStyle w:val="Bibliography"/>
        <w:rPr>
          <w:color w:val="385623" w:themeColor="accent6" w:themeShade="80"/>
        </w:rPr>
      </w:pPr>
      <w:r w:rsidRPr="000D067E">
        <w:rPr>
          <w:color w:val="385623" w:themeColor="accent6" w:themeShade="80"/>
        </w:rPr>
        <w:lastRenderedPageBreak/>
        <w:t>Gandhi, K. J. K., A. Smith, D. M. Hartzler, and D. A. Herms. 2014. Indirect Effects of Emerald Ash Borer-Induced Ash Mortality and Canopy Gap Formation on Epigaeic Beetles. Environmental Entomology 43:546–555.</w:t>
      </w:r>
    </w:p>
    <w:p w14:paraId="0D77031E" w14:textId="77777777" w:rsidR="0018768E" w:rsidRPr="000D067E" w:rsidRDefault="0018768E" w:rsidP="0018768E">
      <w:pPr>
        <w:pStyle w:val="Bibliography"/>
        <w:rPr>
          <w:color w:val="385623" w:themeColor="accent6" w:themeShade="80"/>
        </w:rPr>
      </w:pPr>
      <w:r w:rsidRPr="000D067E">
        <w:rPr>
          <w:color w:val="385623" w:themeColor="accent6" w:themeShade="80"/>
        </w:rPr>
        <w:t>Golet, F. C., J. A. Allen, U. S. Fish, and W. Service. 1993. Ecology of Red Maple Swamps in the Glaciated Northeast: A Community Profile. U.S. Department of the Interior, Fish and Wildlife Service.</w:t>
      </w:r>
    </w:p>
    <w:p w14:paraId="29BF3D63" w14:textId="77777777" w:rsidR="0018768E" w:rsidRPr="000D067E" w:rsidRDefault="0018768E" w:rsidP="0018768E">
      <w:pPr>
        <w:pStyle w:val="Bibliography"/>
        <w:rPr>
          <w:color w:val="385623" w:themeColor="accent6" w:themeShade="80"/>
        </w:rPr>
      </w:pPr>
      <w:r w:rsidRPr="000D067E">
        <w:rPr>
          <w:color w:val="385623" w:themeColor="accent6" w:themeShade="80"/>
        </w:rPr>
        <w:t>Gore, J. A., and W. A. Patterson III. 1986. Mass of downed wood in northern hardwood forests in New Hampshire: potential effects of forest management. Canadian Journal of Forest Research 16:335–339.</w:t>
      </w:r>
    </w:p>
    <w:p w14:paraId="28A2CE3E" w14:textId="77777777" w:rsidR="0018768E" w:rsidRPr="000D067E" w:rsidRDefault="0018768E" w:rsidP="0018768E">
      <w:pPr>
        <w:pStyle w:val="Bibliography"/>
        <w:rPr>
          <w:color w:val="385623" w:themeColor="accent6" w:themeShade="80"/>
        </w:rPr>
      </w:pPr>
      <w:r w:rsidRPr="000D067E">
        <w:rPr>
          <w:color w:val="385623" w:themeColor="accent6" w:themeShade="80"/>
        </w:rPr>
        <w:t>Greenberg, C. H., and T. G. Forrest. 2003. Seasonal abundance of ground-occuring macroarthropods in forest and canopy gaps in the southern Appalachians. Southeastern Naturalist 2:591–608.</w:t>
      </w:r>
    </w:p>
    <w:p w14:paraId="08CEDABF" w14:textId="77777777" w:rsidR="0018768E" w:rsidRPr="000D067E" w:rsidRDefault="0018768E" w:rsidP="0018768E">
      <w:pPr>
        <w:pStyle w:val="Bibliography"/>
        <w:rPr>
          <w:color w:val="385623" w:themeColor="accent6" w:themeShade="80"/>
        </w:rPr>
      </w:pPr>
      <w:r w:rsidRPr="000D067E">
        <w:rPr>
          <w:color w:val="385623" w:themeColor="accent6" w:themeShade="80"/>
        </w:rPr>
        <w:t>Hamilton, J. 1884. The survival of the fittest among certain species of Pterostichus as deduced from their habits. The Canadian Entomologist 16:73–77.</w:t>
      </w:r>
    </w:p>
    <w:p w14:paraId="02AA8A09" w14:textId="77777777" w:rsidR="0018768E" w:rsidRPr="000D067E" w:rsidRDefault="0018768E" w:rsidP="0018768E">
      <w:pPr>
        <w:pStyle w:val="Bibliography"/>
        <w:rPr>
          <w:color w:val="385623" w:themeColor="accent6" w:themeShade="80"/>
        </w:rPr>
      </w:pPr>
      <w:r w:rsidRPr="000D067E">
        <w:rPr>
          <w:color w:val="385623" w:themeColor="accent6" w:themeShade="80"/>
        </w:rPr>
        <w:t>Harden, C. W., and F. G. Guarnieri. 2017. Illustrated Key and Photo Atlas of the Snail-eating Ground Beetles in the Genus Scaphinotus Dejean (Coleoptera: Carabidae: Cychrini) Occurring in the Mid-Atlantic Region. The Maryland Entomologist 7:16–34.</w:t>
      </w:r>
    </w:p>
    <w:p w14:paraId="637E3B08" w14:textId="77777777" w:rsidR="0018768E" w:rsidRPr="000D067E" w:rsidRDefault="0018768E" w:rsidP="0018768E">
      <w:pPr>
        <w:pStyle w:val="Bibliography"/>
        <w:rPr>
          <w:color w:val="385623" w:themeColor="accent6" w:themeShade="80"/>
        </w:rPr>
      </w:pPr>
      <w:r w:rsidRPr="000D067E">
        <w:rPr>
          <w:color w:val="385623" w:themeColor="accent6" w:themeShade="80"/>
        </w:rPr>
        <w:t>Hartig, F. 2024. DHARMa: Residual Diagnostics for Hierarchical (Multi-Level / Mixed) Regression Models. R.</w:t>
      </w:r>
    </w:p>
    <w:p w14:paraId="7CAB91D9" w14:textId="77777777" w:rsidR="0018768E" w:rsidRPr="000D067E" w:rsidRDefault="0018768E" w:rsidP="0018768E">
      <w:pPr>
        <w:pStyle w:val="Bibliography"/>
        <w:rPr>
          <w:color w:val="385623" w:themeColor="accent6" w:themeShade="80"/>
        </w:rPr>
      </w:pPr>
      <w:r w:rsidRPr="000D067E">
        <w:rPr>
          <w:color w:val="385623" w:themeColor="accent6" w:themeShade="80"/>
        </w:rPr>
        <w:lastRenderedPageBreak/>
        <w:t>Hoven, B. M., K. S. Knight, V. E. Peters, and D. L. Gorchov. 2020. Release and suppression: forest layer responses to emerald ash borer (Agrilus planipennis)-caused ash death. Annals of Forest Science 77:10.</w:t>
      </w:r>
    </w:p>
    <w:p w14:paraId="5D0730E9" w14:textId="77777777" w:rsidR="0018768E" w:rsidRPr="000D067E" w:rsidRDefault="0018768E" w:rsidP="0018768E">
      <w:pPr>
        <w:pStyle w:val="Bibliography"/>
        <w:rPr>
          <w:color w:val="385623" w:themeColor="accent6" w:themeShade="80"/>
        </w:rPr>
      </w:pPr>
      <w:r w:rsidRPr="000D067E">
        <w:rPr>
          <w:color w:val="385623" w:themeColor="accent6" w:themeShade="80"/>
        </w:rPr>
        <w:t>Hunting, W. 2013. A taxonomic revision of the Cymindis (Pinacodera) limbata species group (Coleoptera, Carabidae, Lebiini), including description of a new species from Florida, U.S.A. ZooKeys 259:1–73.</w:t>
      </w:r>
    </w:p>
    <w:p w14:paraId="77EC36E1" w14:textId="77777777" w:rsidR="0018768E" w:rsidRPr="000D067E" w:rsidRDefault="0018768E" w:rsidP="0018768E">
      <w:pPr>
        <w:pStyle w:val="Bibliography"/>
        <w:rPr>
          <w:color w:val="385623" w:themeColor="accent6" w:themeShade="80"/>
        </w:rPr>
      </w:pPr>
      <w:r w:rsidRPr="000D067E">
        <w:rPr>
          <w:color w:val="385623" w:themeColor="accent6" w:themeShade="80"/>
        </w:rPr>
        <w:t>Inward, D. J. G., R. G. Davies, C. Pergande, A. J. Denham, and A. P. Vogler. 2011. Local and regional ecological morphology of dung beetle assemblages across four biogeographic regions: Ecological morphology of dung beetle assemblages. Journal of Biogeography 38:1668–1682.</w:t>
      </w:r>
    </w:p>
    <w:p w14:paraId="3C024695" w14:textId="77777777" w:rsidR="0018768E" w:rsidRPr="000D067E" w:rsidRDefault="0018768E" w:rsidP="0018768E">
      <w:pPr>
        <w:pStyle w:val="Bibliography"/>
        <w:rPr>
          <w:color w:val="385623" w:themeColor="accent6" w:themeShade="80"/>
        </w:rPr>
      </w:pPr>
      <w:r w:rsidRPr="000D067E">
        <w:rPr>
          <w:color w:val="385623" w:themeColor="accent6" w:themeShade="80"/>
        </w:rPr>
        <w:t>Johnson, T. D., J. P. Lelito, and K. F. Raffa. 2014. Responses of two parasitoids, the exotic Spathius agrili Yang and the native Spathius floridanus Ashmead, to volatile cues associated with the emerald ash borer, Agrilus planipennis Fairmaire. Biological Control 79:110–117.</w:t>
      </w:r>
    </w:p>
    <w:p w14:paraId="3E5A8AE2" w14:textId="77777777" w:rsidR="0018768E" w:rsidRPr="000D067E" w:rsidRDefault="0018768E" w:rsidP="0018768E">
      <w:pPr>
        <w:pStyle w:val="Bibliography"/>
        <w:rPr>
          <w:color w:val="385623" w:themeColor="accent6" w:themeShade="80"/>
        </w:rPr>
      </w:pPr>
      <w:r w:rsidRPr="000D067E">
        <w:rPr>
          <w:color w:val="385623" w:themeColor="accent6" w:themeShade="80"/>
        </w:rPr>
        <w:t>Jones, M. I., J. R. Gould, H. J. Mahon, and M. K. Fierke. 2020. Phenology of Emerald Ash Borer (Coleoptera: Buprestidae) and Its Introduced Larval Parasitoids in the Northeastern United States. Journal of Economic Entomology 113:622–632.</w:t>
      </w:r>
    </w:p>
    <w:p w14:paraId="328EE841" w14:textId="77777777" w:rsidR="0018768E" w:rsidRPr="000D067E" w:rsidRDefault="0018768E" w:rsidP="0018768E">
      <w:pPr>
        <w:pStyle w:val="Bibliography"/>
        <w:rPr>
          <w:color w:val="385623" w:themeColor="accent6" w:themeShade="80"/>
        </w:rPr>
      </w:pPr>
      <w:r w:rsidRPr="000D067E">
        <w:rPr>
          <w:color w:val="385623" w:themeColor="accent6" w:themeShade="80"/>
        </w:rPr>
        <w:t>Jones, M. I., J. R. Gould, M. L. Warden, and M. K. Fierke. 2019. Dispersal of emerald ash borer (Coleoptera: Buprestidae) parasitoids along an ash corridor in western New York. Biological Control 128:94–101.</w:t>
      </w:r>
    </w:p>
    <w:p w14:paraId="2F70CB86" w14:textId="77777777" w:rsidR="0018768E" w:rsidRPr="000D067E" w:rsidRDefault="0018768E" w:rsidP="0018768E">
      <w:pPr>
        <w:pStyle w:val="Bibliography"/>
        <w:rPr>
          <w:color w:val="385623" w:themeColor="accent6" w:themeShade="80"/>
        </w:rPr>
      </w:pPr>
      <w:r w:rsidRPr="000D067E">
        <w:rPr>
          <w:color w:val="385623" w:themeColor="accent6" w:themeShade="80"/>
        </w:rPr>
        <w:t>Kartesz, J. T. 2015. The Biota of North America Program (BONAP). North American Plant Atlas. (http://bonap.net/napa), Chapel Hill, N.C.</w:t>
      </w:r>
    </w:p>
    <w:p w14:paraId="153C9937" w14:textId="77777777" w:rsidR="0018768E" w:rsidRPr="000D067E" w:rsidRDefault="0018768E" w:rsidP="0018768E">
      <w:pPr>
        <w:pStyle w:val="Bibliography"/>
        <w:rPr>
          <w:color w:val="385623" w:themeColor="accent6" w:themeShade="80"/>
        </w:rPr>
      </w:pPr>
      <w:r w:rsidRPr="000D067E">
        <w:rPr>
          <w:color w:val="385623" w:themeColor="accent6" w:themeShade="80"/>
        </w:rPr>
        <w:lastRenderedPageBreak/>
        <w:t>Kashian, D. M. 2016. Sprouting and seed production may promote persistence of green ash in the presence of the emerald ash borer. Ecosphere 7:e01332.</w:t>
      </w:r>
    </w:p>
    <w:p w14:paraId="50CE9C09" w14:textId="77777777" w:rsidR="0018768E" w:rsidRPr="000D067E" w:rsidRDefault="0018768E" w:rsidP="0018768E">
      <w:pPr>
        <w:pStyle w:val="Bibliography"/>
        <w:rPr>
          <w:color w:val="385623" w:themeColor="accent6" w:themeShade="80"/>
        </w:rPr>
      </w:pPr>
      <w:r w:rsidRPr="000D067E">
        <w:rPr>
          <w:color w:val="385623" w:themeColor="accent6" w:themeShade="80"/>
        </w:rPr>
        <w:t>Kashian, D. M., L. S. Bauer, B. A. Spei, J. J. Duan, and J. R. Gould. 2018. Potential Impacts of Emerald Ash Borer Biocontrol on Ash Health and Recovery in Southern Michigan. Forests 9:296.</w:t>
      </w:r>
    </w:p>
    <w:p w14:paraId="2144E2EF" w14:textId="77777777" w:rsidR="0018768E" w:rsidRPr="000D067E" w:rsidRDefault="0018768E" w:rsidP="0018768E">
      <w:pPr>
        <w:pStyle w:val="Bibliography"/>
        <w:rPr>
          <w:color w:val="385623" w:themeColor="accent6" w:themeShade="80"/>
        </w:rPr>
      </w:pPr>
      <w:r w:rsidRPr="000D067E">
        <w:rPr>
          <w:color w:val="385623" w:themeColor="accent6" w:themeShade="80"/>
        </w:rPr>
        <w:t>Kembel, S. W., P. D. Cowan, M. R. Helmus, W. K. Cornwell, H. Morlon, D. D. Ackerly, S. P. Blomberg, and C. O. Webb. 2010. Picante: R tools for integrating phylogenies and ecology. Bioinformatics 26:1463–1464.</w:t>
      </w:r>
    </w:p>
    <w:p w14:paraId="6AC2A03F" w14:textId="77777777" w:rsidR="0018768E" w:rsidRPr="000D067E" w:rsidRDefault="0018768E" w:rsidP="0018768E">
      <w:pPr>
        <w:pStyle w:val="Bibliography"/>
        <w:rPr>
          <w:color w:val="385623" w:themeColor="accent6" w:themeShade="80"/>
        </w:rPr>
      </w:pPr>
      <w:r w:rsidRPr="000D067E">
        <w:rPr>
          <w:color w:val="385623" w:themeColor="accent6" w:themeShade="80"/>
        </w:rPr>
        <w:t>Klooster, W., K. Gandhi, L. Long, K. Perry, K. Rice, and D. Herms. 2018. Ecological Impacts of Emerald Ash Borer in Forests at the Epicenter of the Invasion in North America. Forests 9:250.</w:t>
      </w:r>
    </w:p>
    <w:p w14:paraId="478A7E48" w14:textId="77777777" w:rsidR="0018768E" w:rsidRPr="000D067E" w:rsidRDefault="0018768E" w:rsidP="0018768E">
      <w:pPr>
        <w:pStyle w:val="Bibliography"/>
        <w:rPr>
          <w:color w:val="385623" w:themeColor="accent6" w:themeShade="80"/>
        </w:rPr>
      </w:pPr>
      <w:r w:rsidRPr="000D067E">
        <w:rPr>
          <w:color w:val="385623" w:themeColor="accent6" w:themeShade="80"/>
        </w:rPr>
        <w:t>Klooster, W. S. 2012. Forest Responses to Emerald Ash Borer-Induced Ash Mortality. PhD Thesis, The Ohio State University.</w:t>
      </w:r>
    </w:p>
    <w:p w14:paraId="271B717D" w14:textId="77777777" w:rsidR="0018768E" w:rsidRPr="000D067E" w:rsidRDefault="0018768E" w:rsidP="0018768E">
      <w:pPr>
        <w:pStyle w:val="Bibliography"/>
        <w:rPr>
          <w:color w:val="385623" w:themeColor="accent6" w:themeShade="80"/>
        </w:rPr>
      </w:pPr>
      <w:r w:rsidRPr="000D067E">
        <w:rPr>
          <w:color w:val="385623" w:themeColor="accent6" w:themeShade="80"/>
        </w:rPr>
        <w:t>Klooster, W. S., D. A. Herms, K. S. Knight, C. P. Herms, D. G. McCullough, A. Smith, K. J. K. Gandhi, and J. Cardina. 2013. Ash (Fraxinus spp.) mortality, regeneration, and seed bank dynamics in mixed hardwood forests following invasion by emerald ash borer (Agrilus planipennis). Biological Invasions 16:859–873.</w:t>
      </w:r>
    </w:p>
    <w:p w14:paraId="62DDA060" w14:textId="77777777" w:rsidR="0018768E" w:rsidRPr="000D067E" w:rsidRDefault="0018768E" w:rsidP="0018768E">
      <w:pPr>
        <w:pStyle w:val="Bibliography"/>
        <w:rPr>
          <w:color w:val="385623" w:themeColor="accent6" w:themeShade="80"/>
        </w:rPr>
      </w:pPr>
      <w:r w:rsidRPr="000D067E">
        <w:rPr>
          <w:color w:val="385623" w:themeColor="accent6" w:themeShade="80"/>
        </w:rPr>
        <w:t>Knight, K. S., J. P. Brown, and R. P. Long. 2013. Factors affecting the survival of ash (Fraxinus spp.) trees infested by emerald ash borer (Agrilus planipennis). Biological Invasions 15:371–383.</w:t>
      </w:r>
    </w:p>
    <w:p w14:paraId="6B5E6627" w14:textId="77777777" w:rsidR="0018768E" w:rsidRPr="000D067E" w:rsidRDefault="0018768E" w:rsidP="0018768E">
      <w:pPr>
        <w:pStyle w:val="Bibliography"/>
        <w:rPr>
          <w:color w:val="385623" w:themeColor="accent6" w:themeShade="80"/>
        </w:rPr>
      </w:pPr>
      <w:r w:rsidRPr="000D067E">
        <w:rPr>
          <w:color w:val="385623" w:themeColor="accent6" w:themeShade="80"/>
        </w:rPr>
        <w:t xml:space="preserve">Knight, K. S., B. P. Flash, R. H. Kappler, J. A. Throckmorton, B. Grafton, and C. E. Flower. 2014. Monitoring Ash (Fraxinus spp.) Decline and Emerald Ash Borer </w:t>
      </w:r>
      <w:r w:rsidRPr="000D067E">
        <w:rPr>
          <w:color w:val="385623" w:themeColor="accent6" w:themeShade="80"/>
        </w:rPr>
        <w:lastRenderedPageBreak/>
        <w:t>(Agrilus planipennis) Symptoms in Infested Areas. General Technical Report, U.S. Department of Agriculture, Forest Service, Northern Research Station.</w:t>
      </w:r>
    </w:p>
    <w:p w14:paraId="1F81D9DC" w14:textId="77777777" w:rsidR="0018768E" w:rsidRPr="000D067E" w:rsidRDefault="0018768E" w:rsidP="0018768E">
      <w:pPr>
        <w:pStyle w:val="Bibliography"/>
        <w:rPr>
          <w:color w:val="385623" w:themeColor="accent6" w:themeShade="80"/>
        </w:rPr>
      </w:pPr>
      <w:r w:rsidRPr="000D067E">
        <w:rPr>
          <w:color w:val="385623" w:themeColor="accent6" w:themeShade="80"/>
        </w:rPr>
        <w:t>Koch, J. L., D. W. Carey, M. E. Mason, T. M. Poland, and K. S. Knight. 2015. Intraspecific variation in Fraxinus pennsylvanica responses to emerald ash borer (Agrilus planipennis). New Forests 46:995–1011.</w:t>
      </w:r>
    </w:p>
    <w:p w14:paraId="538F91C8" w14:textId="77777777" w:rsidR="0018768E" w:rsidRPr="000D067E" w:rsidRDefault="0018768E" w:rsidP="0018768E">
      <w:pPr>
        <w:pStyle w:val="Bibliography"/>
        <w:rPr>
          <w:color w:val="385623" w:themeColor="accent6" w:themeShade="80"/>
        </w:rPr>
      </w:pPr>
      <w:r w:rsidRPr="000D067E">
        <w:rPr>
          <w:color w:val="385623" w:themeColor="accent6" w:themeShade="80"/>
        </w:rPr>
        <w:t>Koivula, M. 2011. Useful model organisms, indicators, or both? Ground beetles (Coleoptera, Carabidae) reflecting environmental conditions. ZooKeys 100:287–317.</w:t>
      </w:r>
    </w:p>
    <w:p w14:paraId="45D87CB9" w14:textId="77777777" w:rsidR="0018768E" w:rsidRPr="000D067E" w:rsidRDefault="0018768E" w:rsidP="0018768E">
      <w:pPr>
        <w:pStyle w:val="Bibliography"/>
        <w:rPr>
          <w:color w:val="385623" w:themeColor="accent6" w:themeShade="80"/>
        </w:rPr>
      </w:pPr>
      <w:r w:rsidRPr="000D067E">
        <w:rPr>
          <w:color w:val="385623" w:themeColor="accent6" w:themeShade="80"/>
        </w:rPr>
        <w:t>Koivula, M., and J. R. Spence. 2006. Effects of post-fire salvage logging on boreal mixed-wood ground beetle assemblages (Coleoptera, Carabidae). Forest Ecology and Management 236:102–112.</w:t>
      </w:r>
    </w:p>
    <w:p w14:paraId="1D35A199" w14:textId="77777777" w:rsidR="0018768E" w:rsidRPr="000D067E" w:rsidRDefault="0018768E" w:rsidP="0018768E">
      <w:pPr>
        <w:pStyle w:val="Bibliography"/>
        <w:rPr>
          <w:color w:val="385623" w:themeColor="accent6" w:themeShade="80"/>
        </w:rPr>
      </w:pPr>
      <w:r w:rsidRPr="000D067E">
        <w:rPr>
          <w:color w:val="385623" w:themeColor="accent6" w:themeShade="80"/>
        </w:rPr>
        <w:t>Kolka, R., A. D’Amato, J. Wagenbrenner, R. Slesak, T. Pypker, M. Youngquist, A. Grinde, and B. Palik. 2018. Review of Ecosystem Level Impacts of Emerald Ash Borer on Black Ash Wetlands: What Does the Future Hold? Forests 9:179.</w:t>
      </w:r>
    </w:p>
    <w:p w14:paraId="2D851CA3" w14:textId="77777777" w:rsidR="0018768E" w:rsidRPr="000D067E" w:rsidRDefault="0018768E" w:rsidP="0018768E">
      <w:pPr>
        <w:pStyle w:val="Bibliography"/>
        <w:rPr>
          <w:color w:val="385623" w:themeColor="accent6" w:themeShade="80"/>
        </w:rPr>
      </w:pPr>
      <w:r w:rsidRPr="000D067E">
        <w:rPr>
          <w:color w:val="385623" w:themeColor="accent6" w:themeShade="80"/>
        </w:rPr>
        <w:t>Kost, M. A., and R. P. O’Connor. 2003. Natural Features Inventory and Management Recommendations for Kensington and Oakwoods Metroparks. Michigan Natural Features Inventory, Huron-Clinton Metropolitan Authority.</w:t>
      </w:r>
    </w:p>
    <w:p w14:paraId="66A85994" w14:textId="77777777" w:rsidR="0018768E" w:rsidRPr="000D067E" w:rsidRDefault="0018768E" w:rsidP="0018768E">
      <w:pPr>
        <w:pStyle w:val="Bibliography"/>
        <w:rPr>
          <w:color w:val="385623" w:themeColor="accent6" w:themeShade="80"/>
        </w:rPr>
      </w:pPr>
      <w:r w:rsidRPr="000D067E">
        <w:rPr>
          <w:color w:val="385623" w:themeColor="accent6" w:themeShade="80"/>
        </w:rPr>
        <w:t xml:space="preserve">Kuznetsova, A., P. B. Brockhoff, and R. H. B. Christensen. 2017. </w:t>
      </w:r>
      <w:r w:rsidRPr="000D067E">
        <w:rPr>
          <w:b/>
          <w:bCs/>
          <w:color w:val="385623" w:themeColor="accent6" w:themeShade="80"/>
        </w:rPr>
        <w:t>lmerTest</w:t>
      </w:r>
      <w:r w:rsidRPr="000D067E">
        <w:rPr>
          <w:color w:val="385623" w:themeColor="accent6" w:themeShade="80"/>
        </w:rPr>
        <w:t xml:space="preserve"> Package: Tests in Linear Mixed Effects Models. Journal of Statistical Software 82.</w:t>
      </w:r>
    </w:p>
    <w:p w14:paraId="63815DBA" w14:textId="77777777" w:rsidR="0018768E" w:rsidRPr="000D067E" w:rsidRDefault="0018768E" w:rsidP="0018768E">
      <w:pPr>
        <w:pStyle w:val="Bibliography"/>
        <w:rPr>
          <w:color w:val="385623" w:themeColor="accent6" w:themeShade="80"/>
        </w:rPr>
      </w:pPr>
      <w:r w:rsidRPr="000D067E">
        <w:rPr>
          <w:color w:val="385623" w:themeColor="accent6" w:themeShade="80"/>
        </w:rPr>
        <w:t>Laliberte, E., P. Legendre, and B. Shipley. 2014. FD: measuring functional diversity from multiple traits, and other tools for functional ecology. R.</w:t>
      </w:r>
    </w:p>
    <w:p w14:paraId="74F5960A" w14:textId="77777777" w:rsidR="0018768E" w:rsidRPr="000D067E" w:rsidRDefault="0018768E" w:rsidP="0018768E">
      <w:pPr>
        <w:pStyle w:val="Bibliography"/>
        <w:rPr>
          <w:color w:val="385623" w:themeColor="accent6" w:themeShade="80"/>
        </w:rPr>
      </w:pPr>
      <w:r w:rsidRPr="000D067E">
        <w:rPr>
          <w:color w:val="385623" w:themeColor="accent6" w:themeShade="80"/>
        </w:rPr>
        <w:lastRenderedPageBreak/>
        <w:t>Lambeets, K., M. L. Vandegehuchte, J. Maelfait, and D. Bonte. 2008. Understanding the impact of flooding on trait‐displacements and shifts in assemblage structure of predatory arthropods on river banks. Journal of Animal Ecology 77:1162–1174.</w:t>
      </w:r>
    </w:p>
    <w:p w14:paraId="0C89E5F0" w14:textId="77777777" w:rsidR="0018768E" w:rsidRPr="000D067E" w:rsidRDefault="0018768E" w:rsidP="0018768E">
      <w:pPr>
        <w:pStyle w:val="Bibliography"/>
        <w:rPr>
          <w:color w:val="385623" w:themeColor="accent6" w:themeShade="80"/>
        </w:rPr>
      </w:pPr>
      <w:r w:rsidRPr="000D067E">
        <w:rPr>
          <w:color w:val="385623" w:themeColor="accent6" w:themeShade="80"/>
        </w:rPr>
        <w:t>Langor, D. W., and J. R. Spence. 2006. Arthropods as ecological indicators of sustainability in Canadian forests. The Forestry Chronicle 82:344–350.</w:t>
      </w:r>
    </w:p>
    <w:p w14:paraId="2146D5AC" w14:textId="77777777" w:rsidR="0018768E" w:rsidRPr="000D067E" w:rsidRDefault="0018768E" w:rsidP="0018768E">
      <w:pPr>
        <w:pStyle w:val="Bibliography"/>
        <w:rPr>
          <w:color w:val="385623" w:themeColor="accent6" w:themeShade="80"/>
        </w:rPr>
      </w:pPr>
      <w:r w:rsidRPr="000D067E">
        <w:rPr>
          <w:color w:val="385623" w:themeColor="accent6" w:themeShade="80"/>
        </w:rPr>
        <w:t>Larochelle, A., and M.-C. Larivière. 2003. A natural history of the ground-beetles (Coleoptera: Carabidae) of America north of Mexico. Pensoft Publ, Sofia.</w:t>
      </w:r>
    </w:p>
    <w:p w14:paraId="357FE4C7" w14:textId="77777777" w:rsidR="0018768E" w:rsidRPr="000D067E" w:rsidRDefault="0018768E" w:rsidP="0018768E">
      <w:pPr>
        <w:pStyle w:val="Bibliography"/>
        <w:rPr>
          <w:color w:val="385623" w:themeColor="accent6" w:themeShade="80"/>
        </w:rPr>
      </w:pPr>
      <w:r w:rsidRPr="000D067E">
        <w:rPr>
          <w:color w:val="385623" w:themeColor="accent6" w:themeShade="80"/>
        </w:rPr>
        <w:t>Lee, C. M., T.-S. Kwon, and K. Cheon. 2017. Response of ground beetles (Coleoptera: Carabidae) to forest gaps formed by a typhoon in a red pine forest at Gwangneung Forest, Republic of Korea. Journal of Forestry Research 28:173–181.</w:t>
      </w:r>
    </w:p>
    <w:p w14:paraId="0678701A" w14:textId="77777777" w:rsidR="0018768E" w:rsidRPr="000D067E" w:rsidRDefault="0018768E" w:rsidP="0018768E">
      <w:pPr>
        <w:pStyle w:val="Bibliography"/>
        <w:rPr>
          <w:color w:val="385623" w:themeColor="accent6" w:themeShade="80"/>
        </w:rPr>
      </w:pPr>
      <w:r w:rsidRPr="000D067E">
        <w:rPr>
          <w:color w:val="385623" w:themeColor="accent6" w:themeShade="80"/>
        </w:rPr>
        <w:t>Lenth, R. V. 2024. emmeans: Estimated Marginal Means, aka Least-Squares Means. R.</w:t>
      </w:r>
    </w:p>
    <w:p w14:paraId="557145B3" w14:textId="77777777" w:rsidR="0018768E" w:rsidRPr="000D067E" w:rsidRDefault="0018768E" w:rsidP="0018768E">
      <w:pPr>
        <w:pStyle w:val="Bibliography"/>
        <w:rPr>
          <w:color w:val="385623" w:themeColor="accent6" w:themeShade="80"/>
        </w:rPr>
      </w:pPr>
      <w:r w:rsidRPr="000D067E">
        <w:rPr>
          <w:color w:val="385623" w:themeColor="accent6" w:themeShade="80"/>
        </w:rPr>
        <w:t>Li, D. 2018. hillR: taxonomic, functional, and phylogenetic diversity and similarity through Hill Numbers. Journal of Open Source Software 3:1041.</w:t>
      </w:r>
    </w:p>
    <w:p w14:paraId="758BBCF7" w14:textId="77777777" w:rsidR="0018768E" w:rsidRPr="000D067E" w:rsidRDefault="0018768E" w:rsidP="0018768E">
      <w:pPr>
        <w:pStyle w:val="Bibliography"/>
        <w:rPr>
          <w:color w:val="385623" w:themeColor="accent6" w:themeShade="80"/>
        </w:rPr>
      </w:pPr>
      <w:r w:rsidRPr="000D067E">
        <w:rPr>
          <w:color w:val="385623" w:themeColor="accent6" w:themeShade="80"/>
        </w:rPr>
        <w:t>Lindenmayer, D., P. J. Burton, and J. F. Franklin. 2012. Salvage logging and its ecological consequences. Island Press, United States.</w:t>
      </w:r>
    </w:p>
    <w:p w14:paraId="0CDD40E0" w14:textId="77777777" w:rsidR="0018768E" w:rsidRPr="000D067E" w:rsidRDefault="0018768E" w:rsidP="0018768E">
      <w:pPr>
        <w:pStyle w:val="Bibliography"/>
        <w:rPr>
          <w:color w:val="385623" w:themeColor="accent6" w:themeShade="80"/>
        </w:rPr>
      </w:pPr>
      <w:r w:rsidRPr="000D067E">
        <w:rPr>
          <w:color w:val="385623" w:themeColor="accent6" w:themeShade="80"/>
        </w:rPr>
        <w:t>Lindroth, C. H. 1961. The Ground-beetles of Canada and Alaska.</w:t>
      </w:r>
    </w:p>
    <w:p w14:paraId="1F0E8FA5" w14:textId="77777777" w:rsidR="0018768E" w:rsidRPr="000D067E" w:rsidRDefault="0018768E" w:rsidP="0018768E">
      <w:pPr>
        <w:pStyle w:val="Bibliography"/>
        <w:rPr>
          <w:color w:val="385623" w:themeColor="accent6" w:themeShade="80"/>
        </w:rPr>
      </w:pPr>
      <w:r w:rsidRPr="000D067E">
        <w:rPr>
          <w:color w:val="385623" w:themeColor="accent6" w:themeShade="80"/>
        </w:rPr>
        <w:t>Lovett, G. M., C. D. Canham, M. A. Arthur, K. C. Weathers, and R. D. Fitzhugh. 2006. Forest Ecosystem Responses to Exotic Pests and Pathogens in Eastern North America. BioScience 56:395.</w:t>
      </w:r>
    </w:p>
    <w:p w14:paraId="0CA95E3F" w14:textId="77777777" w:rsidR="0018768E" w:rsidRPr="000D067E" w:rsidRDefault="0018768E" w:rsidP="0018768E">
      <w:pPr>
        <w:pStyle w:val="Bibliography"/>
        <w:rPr>
          <w:color w:val="385623" w:themeColor="accent6" w:themeShade="80"/>
        </w:rPr>
      </w:pPr>
      <w:r w:rsidRPr="000D067E">
        <w:rPr>
          <w:color w:val="385623" w:themeColor="accent6" w:themeShade="80"/>
        </w:rPr>
        <w:t>Lundgren, J., and K. McCravy. 2011. Carabid beetles (Coleoptera: Carabidae) of the Midwestern United States: a review and synthesis of recent research. Terrestrial Arthropod Reviews 4:63–94.</w:t>
      </w:r>
    </w:p>
    <w:p w14:paraId="58915E4B" w14:textId="77777777" w:rsidR="0018768E" w:rsidRPr="000D067E" w:rsidRDefault="0018768E" w:rsidP="0018768E">
      <w:pPr>
        <w:pStyle w:val="Bibliography"/>
        <w:rPr>
          <w:color w:val="385623" w:themeColor="accent6" w:themeShade="80"/>
        </w:rPr>
      </w:pPr>
      <w:r w:rsidRPr="000D067E">
        <w:rPr>
          <w:color w:val="385623" w:themeColor="accent6" w:themeShade="80"/>
        </w:rPr>
        <w:lastRenderedPageBreak/>
        <w:t>mapBioControl (Midwest Invasive Species Information Network). 2024. .</w:t>
      </w:r>
    </w:p>
    <w:p w14:paraId="5BDB410E" w14:textId="77777777" w:rsidR="0018768E" w:rsidRPr="000D067E" w:rsidRDefault="0018768E" w:rsidP="0018768E">
      <w:pPr>
        <w:pStyle w:val="Bibliography"/>
        <w:rPr>
          <w:color w:val="385623" w:themeColor="accent6" w:themeShade="80"/>
        </w:rPr>
      </w:pPr>
      <w:r w:rsidRPr="000D067E">
        <w:rPr>
          <w:color w:val="385623" w:themeColor="accent6" w:themeShade="80"/>
        </w:rPr>
        <w:t>Martinez Arbizu, P. 2017. pairwiseAdonis: Pairwise Multilevel Comparison using Adonis. R.</w:t>
      </w:r>
    </w:p>
    <w:p w14:paraId="055B9FD0" w14:textId="77777777" w:rsidR="0018768E" w:rsidRPr="000D067E" w:rsidRDefault="0018768E" w:rsidP="0018768E">
      <w:pPr>
        <w:pStyle w:val="Bibliography"/>
        <w:rPr>
          <w:color w:val="385623" w:themeColor="accent6" w:themeShade="80"/>
        </w:rPr>
      </w:pPr>
      <w:r w:rsidRPr="000D067E">
        <w:rPr>
          <w:color w:val="385623" w:themeColor="accent6" w:themeShade="80"/>
        </w:rPr>
        <w:t>McCormick, J. F., and R. B. Platt. 1980. Recovery of an Appalachian Forest Following the Chestnut Blight or Catherine Keever-You Were Right! American Midland Naturalist 104:264.</w:t>
      </w:r>
    </w:p>
    <w:p w14:paraId="270EAD5B" w14:textId="77777777" w:rsidR="0018768E" w:rsidRPr="000D067E" w:rsidRDefault="0018768E" w:rsidP="0018768E">
      <w:pPr>
        <w:pStyle w:val="Bibliography"/>
        <w:rPr>
          <w:color w:val="385623" w:themeColor="accent6" w:themeShade="80"/>
        </w:rPr>
      </w:pPr>
      <w:r w:rsidRPr="000D067E">
        <w:rPr>
          <w:color w:val="385623" w:themeColor="accent6" w:themeShade="80"/>
        </w:rPr>
        <w:t>McCullough, D. G. 2019. Challenges, tactics and integrated management of emerald ash borer in North America. Forestry: An International Journal of Forest Research 93:197–211.</w:t>
      </w:r>
    </w:p>
    <w:p w14:paraId="791D37C6" w14:textId="77777777" w:rsidR="0018768E" w:rsidRPr="000D067E" w:rsidRDefault="0018768E" w:rsidP="0018768E">
      <w:pPr>
        <w:pStyle w:val="Bibliography"/>
        <w:rPr>
          <w:color w:val="385623" w:themeColor="accent6" w:themeShade="80"/>
        </w:rPr>
      </w:pPr>
      <w:r w:rsidRPr="000D067E">
        <w:rPr>
          <w:color w:val="385623" w:themeColor="accent6" w:themeShade="80"/>
        </w:rPr>
        <w:t>McNabb, D. H., A. D. Startsev, and H. Nguyen. 2001. Soil Wetness and Traffic Level Effects on Bulk Density and Air‐Filled Porosity of Compacted Boreal Forest Soils. Soil Science Society of America Journal 65:1238–1247.</w:t>
      </w:r>
    </w:p>
    <w:p w14:paraId="70F19E36" w14:textId="77777777" w:rsidR="0018768E" w:rsidRPr="000D067E" w:rsidRDefault="0018768E" w:rsidP="0018768E">
      <w:pPr>
        <w:pStyle w:val="Bibliography"/>
        <w:rPr>
          <w:color w:val="385623" w:themeColor="accent6" w:themeShade="80"/>
        </w:rPr>
      </w:pPr>
      <w:r w:rsidRPr="000D067E">
        <w:rPr>
          <w:color w:val="385623" w:themeColor="accent6" w:themeShade="80"/>
        </w:rPr>
        <w:t>Mech, A. M., K. A. Thomas, T. D. Marsico, D. A. Herms, C. R. Allen, M. P. Ayres, K. J. K. Gandhi, J. Gurevitch, N. P. Havill, R. A. Hufbauer, A. M. Liebhold, K. F. Raffa, A. N. Schulz, D. R. Uden, and P. C. Tobin. 2019. Evolutionary history predicts high‐impact invasions by herbivorous insects. Ecology and Evolution 9:12216–12230.</w:t>
      </w:r>
    </w:p>
    <w:p w14:paraId="004F846B" w14:textId="77777777" w:rsidR="0018768E" w:rsidRPr="000D067E" w:rsidRDefault="0018768E" w:rsidP="0018768E">
      <w:pPr>
        <w:pStyle w:val="Bibliography"/>
        <w:rPr>
          <w:color w:val="385623" w:themeColor="accent6" w:themeShade="80"/>
        </w:rPr>
      </w:pPr>
      <w:r w:rsidRPr="000D067E">
        <w:rPr>
          <w:color w:val="385623" w:themeColor="accent6" w:themeShade="80"/>
        </w:rPr>
        <w:t>Megonigal, J. P., W. H. Conner, S. Kroeger, and R. R. Sharitz. 1997. Aboveground Production in Southeastern Floodplain Forests: A Test of the Subsidy-Stress Hypothesis. Ecology 78:370–384.</w:t>
      </w:r>
    </w:p>
    <w:p w14:paraId="0597A7A9" w14:textId="77777777" w:rsidR="0018768E" w:rsidRPr="000D067E" w:rsidRDefault="0018768E" w:rsidP="0018768E">
      <w:pPr>
        <w:pStyle w:val="Bibliography"/>
        <w:rPr>
          <w:color w:val="385623" w:themeColor="accent6" w:themeShade="80"/>
        </w:rPr>
      </w:pPr>
      <w:r w:rsidRPr="000D067E">
        <w:rPr>
          <w:color w:val="385623" w:themeColor="accent6" w:themeShade="80"/>
        </w:rPr>
        <w:lastRenderedPageBreak/>
        <w:t>Morris, T. D., J. R. Gould, J. Drake, and M. K. Fierke. 2023. Status of ash forests and regeneration a decade after first detection of emerald ash borer infestation in New York state. Forest Ecology and Management 549:121464.</w:t>
      </w:r>
    </w:p>
    <w:p w14:paraId="2607A702" w14:textId="77777777" w:rsidR="0018768E" w:rsidRPr="000D067E" w:rsidRDefault="0018768E" w:rsidP="0018768E">
      <w:pPr>
        <w:pStyle w:val="Bibliography"/>
        <w:rPr>
          <w:color w:val="385623" w:themeColor="accent6" w:themeShade="80"/>
        </w:rPr>
      </w:pPr>
      <w:r w:rsidRPr="000D067E">
        <w:rPr>
          <w:color w:val="385623" w:themeColor="accent6" w:themeShade="80"/>
        </w:rPr>
        <w:t>Murphy, S. J., L. D. Audino, J. Whitacre, J. L. Eck, J. W. Wenzel, S. A. Queenborough, and L. S. Comita. 2015. Species associations structured by environment and land‐use history promote beta‐diversity in a temperate forest. Ecology 96:705–715.</w:t>
      </w:r>
    </w:p>
    <w:p w14:paraId="0E9ECAD0" w14:textId="77777777" w:rsidR="0018768E" w:rsidRPr="000D067E" w:rsidRDefault="0018768E" w:rsidP="0018768E">
      <w:pPr>
        <w:pStyle w:val="Bibliography"/>
        <w:rPr>
          <w:color w:val="385623" w:themeColor="accent6" w:themeShade="80"/>
        </w:rPr>
      </w:pPr>
      <w:r w:rsidRPr="000D067E">
        <w:rPr>
          <w:color w:val="385623" w:themeColor="accent6" w:themeShade="80"/>
        </w:rPr>
        <w:t>Murphy, T. C., R. G. Van Driesche, J. R. Gould, and J. S. Elkinton. 2017. Can Spathius galinae attack emerald ash borer larvae feeding in large ash trees? Biological Control 114:8–13.</w:t>
      </w:r>
    </w:p>
    <w:p w14:paraId="7CD73B01" w14:textId="77777777" w:rsidR="0018768E" w:rsidRPr="000D067E" w:rsidRDefault="0018768E" w:rsidP="0018768E">
      <w:pPr>
        <w:pStyle w:val="Bibliography"/>
        <w:rPr>
          <w:color w:val="385623" w:themeColor="accent6" w:themeShade="80"/>
        </w:rPr>
      </w:pPr>
      <w:r w:rsidRPr="000D067E">
        <w:rPr>
          <w:color w:val="385623" w:themeColor="accent6" w:themeShade="80"/>
        </w:rPr>
        <w:t>Nardi, D., F. Giannone, and L. Marini. 2022. Short-term response of ground-dwelling arthropods to storm-related disturbances is mediated by topography and dispersal. Basic and Applied Ecology 65:86–95.</w:t>
      </w:r>
    </w:p>
    <w:p w14:paraId="67FF88B7" w14:textId="77777777" w:rsidR="0018768E" w:rsidRPr="000D067E" w:rsidRDefault="0018768E" w:rsidP="0018768E">
      <w:pPr>
        <w:pStyle w:val="Bibliography"/>
        <w:rPr>
          <w:color w:val="385623" w:themeColor="accent6" w:themeShade="80"/>
        </w:rPr>
      </w:pPr>
      <w:r w:rsidRPr="000D067E">
        <w:rPr>
          <w:color w:val="385623" w:themeColor="accent6" w:themeShade="80"/>
        </w:rPr>
        <w:t>National Centers for Environmental Information: Past Weather. 2012, 2022. . National Oceanic and Atmospheric Administration.</w:t>
      </w:r>
    </w:p>
    <w:p w14:paraId="512CB390" w14:textId="77777777" w:rsidR="0018768E" w:rsidRPr="000D067E" w:rsidRDefault="0018768E" w:rsidP="0018768E">
      <w:pPr>
        <w:pStyle w:val="Bibliography"/>
        <w:rPr>
          <w:color w:val="385623" w:themeColor="accent6" w:themeShade="80"/>
        </w:rPr>
      </w:pPr>
      <w:r w:rsidRPr="000D067E">
        <w:rPr>
          <w:color w:val="385623" w:themeColor="accent6" w:themeShade="80"/>
        </w:rPr>
        <w:t>Ng, K., P. S. Barton, W. Blanchard, M. J. Evans, D. B. Lindenmayer, S. Macfadyen, S. McIntyre, and D. A. Driscoll. 2018. Disentangling the effects of farmland use, habitat edges, and vegetation structure on ground beetle morphological traits. Oecologia 188:645–657.</w:t>
      </w:r>
    </w:p>
    <w:p w14:paraId="3AF18869" w14:textId="77777777" w:rsidR="0018768E" w:rsidRPr="000D067E" w:rsidRDefault="0018768E" w:rsidP="0018768E">
      <w:pPr>
        <w:pStyle w:val="Bibliography"/>
        <w:rPr>
          <w:color w:val="385623" w:themeColor="accent6" w:themeShade="80"/>
        </w:rPr>
      </w:pPr>
      <w:r w:rsidRPr="000D067E">
        <w:rPr>
          <w:color w:val="385623" w:themeColor="accent6" w:themeShade="80"/>
        </w:rPr>
        <w:t>Niemelä, J., M. Koivula, and D. J. Kotze. 2007. The effects of forestry on carabid beetles (Coleoptera: Carabidae) in boreal forests. Journal of Insect Conservation 11:5–18.</w:t>
      </w:r>
    </w:p>
    <w:p w14:paraId="5F0AE99A" w14:textId="77777777" w:rsidR="0018768E" w:rsidRPr="000D067E" w:rsidRDefault="0018768E" w:rsidP="0018768E">
      <w:pPr>
        <w:pStyle w:val="Bibliography"/>
        <w:rPr>
          <w:color w:val="385623" w:themeColor="accent6" w:themeShade="80"/>
        </w:rPr>
      </w:pPr>
      <w:r w:rsidRPr="000D067E">
        <w:rPr>
          <w:color w:val="385623" w:themeColor="accent6" w:themeShade="80"/>
        </w:rPr>
        <w:lastRenderedPageBreak/>
        <w:t>Niinemets, Ü., and F. Valladares. 2006. Tolerance to Shade, Drought, and Waterlogging of Temperate Northern Hemisphere Trees and Shrubs. Ecological Monographs 76:521–547.</w:t>
      </w:r>
    </w:p>
    <w:p w14:paraId="40B0A165" w14:textId="77777777" w:rsidR="0018768E" w:rsidRPr="000D067E" w:rsidRDefault="0018768E" w:rsidP="0018768E">
      <w:pPr>
        <w:pStyle w:val="Bibliography"/>
        <w:rPr>
          <w:color w:val="385623" w:themeColor="accent6" w:themeShade="80"/>
        </w:rPr>
      </w:pPr>
      <w:r w:rsidRPr="000D067E">
        <w:rPr>
          <w:color w:val="385623" w:themeColor="accent6" w:themeShade="80"/>
        </w:rPr>
        <w:t>Ohwaki, A., Y. Kaneko, and H. Ikeda. 2015. Seasonal variability in the response of ground beetles (Coleoptera: Carabidae) to a forest edge in a heterogeneous agricultural landscape in Japan. European Journal of Entomology 112:135–144.</w:t>
      </w:r>
    </w:p>
    <w:p w14:paraId="532C8179" w14:textId="77777777" w:rsidR="0018768E" w:rsidRPr="000D067E" w:rsidRDefault="0018768E" w:rsidP="0018768E">
      <w:pPr>
        <w:pStyle w:val="Bibliography"/>
        <w:rPr>
          <w:color w:val="385623" w:themeColor="accent6" w:themeShade="80"/>
        </w:rPr>
      </w:pPr>
      <w:r w:rsidRPr="000D067E">
        <w:rPr>
          <w:color w:val="385623" w:themeColor="accent6" w:themeShade="80"/>
        </w:rPr>
        <w:t>Oksanen, J., G. Simpson, F. Blanchet, Kindt R, Legendre P, Minchin P, O’Hara R, Solymos P, Stevens M, Szoecs E, Wagner H, Barbour M, Bedward M, Bolker B, Borcard D, Carvalho G, Chirico M, De Caceres, M, Durand S, Evangelista H, FitzJohn R, Friendly M, Furneaux B, Hannigan G, Hill M, Lahti L, McGlinn D, Ouellette M, Ribeiro, and Cunha E, Smith T, Stier A, Ter Braak C, Weedon J. 2024. _vegan: Community Ecology Package_. R.</w:t>
      </w:r>
    </w:p>
    <w:p w14:paraId="6D6FDA5E" w14:textId="77777777" w:rsidR="0018768E" w:rsidRPr="000D067E" w:rsidRDefault="0018768E" w:rsidP="0018768E">
      <w:pPr>
        <w:pStyle w:val="Bibliography"/>
        <w:rPr>
          <w:color w:val="385623" w:themeColor="accent6" w:themeShade="80"/>
        </w:rPr>
      </w:pPr>
      <w:r w:rsidRPr="000D067E">
        <w:rPr>
          <w:color w:val="385623" w:themeColor="accent6" w:themeShade="80"/>
        </w:rPr>
        <w:t>Online Phenology and Degree-day Models. 2022. . https://uspest.org/dd/model_app.</w:t>
      </w:r>
    </w:p>
    <w:p w14:paraId="77193910" w14:textId="77777777" w:rsidR="0018768E" w:rsidRPr="000D067E" w:rsidRDefault="0018768E" w:rsidP="0018768E">
      <w:pPr>
        <w:pStyle w:val="Bibliography"/>
        <w:rPr>
          <w:color w:val="385623" w:themeColor="accent6" w:themeShade="80"/>
        </w:rPr>
      </w:pPr>
      <w:r w:rsidRPr="000D067E">
        <w:rPr>
          <w:color w:val="385623" w:themeColor="accent6" w:themeShade="80"/>
        </w:rPr>
        <w:t>Palik, B. J., A. W. D’Amato, R. A. Slesak, D. Kastendick, C. Looney, and J. Kragthorpe. 2021. Eighth-year survival and growth of planted replacement tree species in black ash (Fraxinus nigra) wetlands threatened by emerald ash borer in Minnesota, USA. Forest Ecology and Management 484:118958.</w:t>
      </w:r>
    </w:p>
    <w:p w14:paraId="1DAF10D4" w14:textId="77777777" w:rsidR="0018768E" w:rsidRPr="000D067E" w:rsidRDefault="0018768E" w:rsidP="0018768E">
      <w:pPr>
        <w:pStyle w:val="Bibliography"/>
        <w:rPr>
          <w:color w:val="385623" w:themeColor="accent6" w:themeShade="80"/>
        </w:rPr>
      </w:pPr>
      <w:r w:rsidRPr="000D067E">
        <w:rPr>
          <w:color w:val="385623" w:themeColor="accent6" w:themeShade="80"/>
        </w:rPr>
        <w:t>Parsons, G. 2008. Emerald Ash Borer: A guide to identification and comparison to similar species. Michigan State University Department of Entomology.</w:t>
      </w:r>
    </w:p>
    <w:p w14:paraId="60254BC9" w14:textId="77777777" w:rsidR="0018768E" w:rsidRPr="000D067E" w:rsidRDefault="0018768E" w:rsidP="0018768E">
      <w:pPr>
        <w:pStyle w:val="Bibliography"/>
        <w:rPr>
          <w:color w:val="385623" w:themeColor="accent6" w:themeShade="80"/>
        </w:rPr>
      </w:pPr>
      <w:r w:rsidRPr="000D067E">
        <w:rPr>
          <w:color w:val="385623" w:themeColor="accent6" w:themeShade="80"/>
        </w:rPr>
        <w:t>Pearce, J. L., L. A. Venier, J. McKee, J. Pedlar, and D. McKenney. 2003. Influence of habitat and microhabitat on carabid (Coleoptera: Carabidae) assemblages in four stand types. The Canadian Entomologist 135:337–357.</w:t>
      </w:r>
    </w:p>
    <w:p w14:paraId="11D955C2" w14:textId="77777777" w:rsidR="0018768E" w:rsidRPr="000D067E" w:rsidRDefault="0018768E" w:rsidP="0018768E">
      <w:pPr>
        <w:pStyle w:val="Bibliography"/>
        <w:rPr>
          <w:color w:val="385623" w:themeColor="accent6" w:themeShade="80"/>
        </w:rPr>
      </w:pPr>
      <w:r w:rsidRPr="000D067E">
        <w:rPr>
          <w:color w:val="385623" w:themeColor="accent6" w:themeShade="80"/>
        </w:rPr>
        <w:lastRenderedPageBreak/>
        <w:t>Perry, K., and D. Herms. 2019. Dynamic Responses of Ground-Dwelling Invertebrate Communities to Disturbance in Forest Ecosystems. Insects 10:61.</w:t>
      </w:r>
    </w:p>
    <w:p w14:paraId="59BBB0FE" w14:textId="77777777" w:rsidR="0018768E" w:rsidRPr="000D067E" w:rsidRDefault="0018768E" w:rsidP="0018768E">
      <w:pPr>
        <w:pStyle w:val="Bibliography"/>
        <w:rPr>
          <w:color w:val="385623" w:themeColor="accent6" w:themeShade="80"/>
        </w:rPr>
      </w:pPr>
      <w:r w:rsidRPr="000D067E">
        <w:rPr>
          <w:color w:val="385623" w:themeColor="accent6" w:themeShade="80"/>
        </w:rPr>
        <w:t>Perry, K. I., K. F. Wallin, J. W. Wenzel, and D. A. Herms. 2018. Forest disturbance and arthropods: Small‐scale canopy gaps drive invertebrate community structure and composition. Ecosphere 9:e02463.</w:t>
      </w:r>
    </w:p>
    <w:p w14:paraId="1081DEFC" w14:textId="77777777" w:rsidR="0018768E" w:rsidRPr="000D067E" w:rsidRDefault="0018768E" w:rsidP="0018768E">
      <w:pPr>
        <w:pStyle w:val="Bibliography"/>
        <w:rPr>
          <w:color w:val="385623" w:themeColor="accent6" w:themeShade="80"/>
        </w:rPr>
      </w:pPr>
      <w:r w:rsidRPr="000D067E">
        <w:rPr>
          <w:color w:val="385623" w:themeColor="accent6" w:themeShade="80"/>
        </w:rPr>
        <w:t xml:space="preserve">Petrice, T. R., L. S. Bauer, D. L. Miller, T. M. Poland, and F. W. Ravlin. 2021a. A Phenology Model for Simulating </w:t>
      </w:r>
      <w:r w:rsidRPr="000D067E">
        <w:rPr>
          <w:i/>
          <w:iCs/>
          <w:color w:val="385623" w:themeColor="accent6" w:themeShade="80"/>
        </w:rPr>
        <w:t>Oobius agrili</w:t>
      </w:r>
      <w:r w:rsidRPr="000D067E">
        <w:rPr>
          <w:color w:val="385623" w:themeColor="accent6" w:themeShade="80"/>
        </w:rPr>
        <w:t xml:space="preserve"> (Hymenoptera: Encyrtidae) Seasonal Voltinism and Synchrony With Emerald Ash Borer Oviposition. Environmental Entomology 50:280–292.</w:t>
      </w:r>
    </w:p>
    <w:p w14:paraId="615433CD" w14:textId="77777777" w:rsidR="0018768E" w:rsidRPr="000D067E" w:rsidRDefault="0018768E" w:rsidP="0018768E">
      <w:pPr>
        <w:pStyle w:val="Bibliography"/>
        <w:rPr>
          <w:color w:val="385623" w:themeColor="accent6" w:themeShade="80"/>
        </w:rPr>
      </w:pPr>
      <w:r w:rsidRPr="000D067E">
        <w:rPr>
          <w:color w:val="385623" w:themeColor="accent6" w:themeShade="80"/>
        </w:rPr>
        <w:t>Petrice, T. R., L. S. Bauer, D. L. Miller, J. S. Stanovick, T. M. Poland, and F. W. Ravlin. 2021b. Monitoring field establishment of the emerald ash borer biocontrol agent Oobius agrili Zhang and Huang (Hymenoptera: Encyrtidae): Sampling methods, sample size, and phenology. Biological Control 156:104535.</w:t>
      </w:r>
    </w:p>
    <w:p w14:paraId="76541989" w14:textId="77777777" w:rsidR="0018768E" w:rsidRPr="000D067E" w:rsidRDefault="0018768E" w:rsidP="0018768E">
      <w:pPr>
        <w:pStyle w:val="Bibliography"/>
        <w:rPr>
          <w:color w:val="385623" w:themeColor="accent6" w:themeShade="80"/>
        </w:rPr>
      </w:pPr>
      <w:r w:rsidRPr="000D067E">
        <w:rPr>
          <w:color w:val="385623" w:themeColor="accent6" w:themeShade="80"/>
        </w:rPr>
        <w:t>Pohl, G. R., D. W. Langor, and J. R. Spence. 2007. Rove beetles and ground beetles (Coleoptera: Staphylinidae, Carabidae) as indicators of harvest and regeneration practices in western Canadian foothills forests. Biological Conservation 137:294–307.</w:t>
      </w:r>
    </w:p>
    <w:p w14:paraId="13648359" w14:textId="77777777" w:rsidR="0018768E" w:rsidRPr="000D067E" w:rsidRDefault="0018768E" w:rsidP="0018768E">
      <w:pPr>
        <w:pStyle w:val="Bibliography"/>
        <w:rPr>
          <w:color w:val="385623" w:themeColor="accent6" w:themeShade="80"/>
        </w:rPr>
      </w:pPr>
      <w:r w:rsidRPr="000D067E">
        <w:rPr>
          <w:color w:val="385623" w:themeColor="accent6" w:themeShade="80"/>
        </w:rPr>
        <w:t>Quinn, N. F., J. J. Duan, and J. Elkinton. 2022a. Monitoring the impact of introduced emerald ash borer parasitoids: factors affecting Oobius agrili dispersal and parasitization of sentinel host eggs. BioControl 67:387–394.</w:t>
      </w:r>
    </w:p>
    <w:p w14:paraId="120FBA70" w14:textId="77777777" w:rsidR="0018768E" w:rsidRPr="000D067E" w:rsidRDefault="0018768E" w:rsidP="0018768E">
      <w:pPr>
        <w:pStyle w:val="Bibliography"/>
        <w:rPr>
          <w:color w:val="385623" w:themeColor="accent6" w:themeShade="80"/>
        </w:rPr>
      </w:pPr>
      <w:r w:rsidRPr="000D067E">
        <w:rPr>
          <w:color w:val="385623" w:themeColor="accent6" w:themeShade="80"/>
        </w:rPr>
        <w:t xml:space="preserve">Quinn, N. F., J. S. Gould, C. E. Rutledge, A. Fassler, J. S. Elkinton, and J. J. Duan. 2022b. Spread and phenology of Spathius galinae and Tetrastichus planipennisi, </w:t>
      </w:r>
      <w:r w:rsidRPr="000D067E">
        <w:rPr>
          <w:color w:val="385623" w:themeColor="accent6" w:themeShade="80"/>
        </w:rPr>
        <w:lastRenderedPageBreak/>
        <w:t>recently introduced for biocontrol of emerald ash borer (Coleoptera: Buprestidae) in the northeastern United States. Biological Control 165:104794.</w:t>
      </w:r>
    </w:p>
    <w:p w14:paraId="00700AA5" w14:textId="77777777" w:rsidR="0018768E" w:rsidRPr="000D067E" w:rsidRDefault="0018768E" w:rsidP="0018768E">
      <w:pPr>
        <w:pStyle w:val="Bibliography"/>
        <w:rPr>
          <w:color w:val="385623" w:themeColor="accent6" w:themeShade="80"/>
        </w:rPr>
      </w:pPr>
      <w:r w:rsidRPr="000D067E">
        <w:rPr>
          <w:color w:val="385623" w:themeColor="accent6" w:themeShade="80"/>
        </w:rPr>
        <w:t xml:space="preserve">Quinn, N. F., T. R. Petrice, J. M. Schmude, T. M. Poland, L. S. Bauer, C. E. Rutlege, R. G. Van Driesche, J. S. Elkinton, and J. J. Duan. 2023. Postrelease assessment of </w:t>
      </w:r>
      <w:r w:rsidRPr="000D067E">
        <w:rPr>
          <w:i/>
          <w:iCs/>
          <w:color w:val="385623" w:themeColor="accent6" w:themeShade="80"/>
        </w:rPr>
        <w:t>Oobius agrili</w:t>
      </w:r>
      <w:r w:rsidRPr="000D067E">
        <w:rPr>
          <w:color w:val="385623" w:themeColor="accent6" w:themeShade="80"/>
        </w:rPr>
        <w:t xml:space="preserve"> (Hymenoptera: Encyrtidae) establishment and persistence in Michigan and the Northeastern United States. Journal of Economic Entomology 116:1165–1170.</w:t>
      </w:r>
    </w:p>
    <w:p w14:paraId="65551902" w14:textId="77777777" w:rsidR="0018768E" w:rsidRPr="000D067E" w:rsidRDefault="0018768E" w:rsidP="0018768E">
      <w:pPr>
        <w:pStyle w:val="Bibliography"/>
        <w:rPr>
          <w:color w:val="385623" w:themeColor="accent6" w:themeShade="80"/>
        </w:rPr>
      </w:pPr>
      <w:r w:rsidRPr="000D067E">
        <w:rPr>
          <w:color w:val="385623" w:themeColor="accent6" w:themeShade="80"/>
        </w:rPr>
        <w:t>R Core Team. 2024. R: A Language and Environment for Statistical Computing. R Foundation for Statistical Computing, Vienna, Austria.</w:t>
      </w:r>
    </w:p>
    <w:p w14:paraId="0CAD3CFE" w14:textId="77777777" w:rsidR="0018768E" w:rsidRPr="000D067E" w:rsidRDefault="0018768E" w:rsidP="0018768E">
      <w:pPr>
        <w:pStyle w:val="Bibliography"/>
        <w:rPr>
          <w:color w:val="385623" w:themeColor="accent6" w:themeShade="80"/>
        </w:rPr>
      </w:pPr>
      <w:r w:rsidRPr="000D067E">
        <w:rPr>
          <w:color w:val="385623" w:themeColor="accent6" w:themeShade="80"/>
        </w:rPr>
        <w:t>Ribera, I., S. Dolédec, I. S. Downie, and G. N. Foster. 2001. Effect of Land Disturbance and Stress on Species Traits of Ground Beetle Assemblages. Ecology 82:1112–1129.</w:t>
      </w:r>
    </w:p>
    <w:p w14:paraId="6D09A45A" w14:textId="77777777" w:rsidR="0018768E" w:rsidRPr="000D067E" w:rsidRDefault="0018768E" w:rsidP="0018768E">
      <w:pPr>
        <w:pStyle w:val="Bibliography"/>
        <w:rPr>
          <w:color w:val="385623" w:themeColor="accent6" w:themeShade="80"/>
        </w:rPr>
      </w:pPr>
      <w:r w:rsidRPr="000D067E">
        <w:rPr>
          <w:color w:val="385623" w:themeColor="accent6" w:themeShade="80"/>
        </w:rPr>
        <w:t>Ribera, I., G. N. Foster, I. S. Downie, D. I. McCracken, and V. J. Abernethy. 1999. A comparative study of the morphology and life traits of Scottish ground beetles (Coleoptera, Carabidae). Annales Zoologici Fennici 36:21–37.</w:t>
      </w:r>
    </w:p>
    <w:p w14:paraId="25F306DC" w14:textId="77777777" w:rsidR="0018768E" w:rsidRPr="000D067E" w:rsidRDefault="0018768E" w:rsidP="0018768E">
      <w:pPr>
        <w:pStyle w:val="Bibliography"/>
        <w:rPr>
          <w:color w:val="385623" w:themeColor="accent6" w:themeShade="80"/>
        </w:rPr>
      </w:pPr>
      <w:r w:rsidRPr="000D067E">
        <w:rPr>
          <w:color w:val="385623" w:themeColor="accent6" w:themeShade="80"/>
        </w:rPr>
        <w:t>Riley, K., and R. Browne. 2011. Changes in ground beetle diversity and community composition in age structured forests (Coleoptera, Carabidae). ZooKeys 147:601–621.</w:t>
      </w:r>
    </w:p>
    <w:p w14:paraId="775AEAA1" w14:textId="77777777" w:rsidR="0018768E" w:rsidRPr="000D067E" w:rsidRDefault="0018768E" w:rsidP="0018768E">
      <w:pPr>
        <w:pStyle w:val="Bibliography"/>
        <w:rPr>
          <w:color w:val="385623" w:themeColor="accent6" w:themeShade="80"/>
        </w:rPr>
      </w:pPr>
      <w:r w:rsidRPr="000D067E">
        <w:rPr>
          <w:color w:val="385623" w:themeColor="accent6" w:themeShade="80"/>
        </w:rPr>
        <w:t xml:space="preserve">Robinett, M. A., and D. G. McCullough. 2019. White ash ( </w:t>
      </w:r>
      <w:r w:rsidRPr="000D067E">
        <w:rPr>
          <w:i/>
          <w:iCs/>
          <w:color w:val="385623" w:themeColor="accent6" w:themeShade="80"/>
        </w:rPr>
        <w:t>Fraxinus americana</w:t>
      </w:r>
      <w:r w:rsidRPr="000D067E">
        <w:rPr>
          <w:color w:val="385623" w:themeColor="accent6" w:themeShade="80"/>
        </w:rPr>
        <w:t xml:space="preserve"> ) survival in the core of the emerald ash borer ( </w:t>
      </w:r>
      <w:r w:rsidRPr="000D067E">
        <w:rPr>
          <w:i/>
          <w:iCs/>
          <w:color w:val="385623" w:themeColor="accent6" w:themeShade="80"/>
        </w:rPr>
        <w:t>Agrilus planipennis</w:t>
      </w:r>
      <w:r w:rsidRPr="000D067E">
        <w:rPr>
          <w:color w:val="385623" w:themeColor="accent6" w:themeShade="80"/>
        </w:rPr>
        <w:t xml:space="preserve"> ) invasion. Canadian Journal of Forest Research 49:510–520.</w:t>
      </w:r>
    </w:p>
    <w:p w14:paraId="75E811FB" w14:textId="77777777" w:rsidR="0018768E" w:rsidRPr="000D067E" w:rsidRDefault="0018768E" w:rsidP="0018768E">
      <w:pPr>
        <w:pStyle w:val="Bibliography"/>
        <w:rPr>
          <w:color w:val="385623" w:themeColor="accent6" w:themeShade="80"/>
        </w:rPr>
      </w:pPr>
      <w:r w:rsidRPr="000D067E">
        <w:rPr>
          <w:color w:val="385623" w:themeColor="accent6" w:themeShade="80"/>
        </w:rPr>
        <w:lastRenderedPageBreak/>
        <w:t>Roy, H. E., L.-J. Lawson Handley, K. Schönrogge, R. L. Poland, and B. V. Purse. 2011. Can the enemy release hypothesis explain the success of invasive alien predators and parasitoids? BioControl 56:451–468.</w:t>
      </w:r>
    </w:p>
    <w:p w14:paraId="6306AECF" w14:textId="77777777" w:rsidR="0018768E" w:rsidRPr="000D067E" w:rsidRDefault="0018768E" w:rsidP="0018768E">
      <w:pPr>
        <w:pStyle w:val="Bibliography"/>
        <w:rPr>
          <w:color w:val="385623" w:themeColor="accent6" w:themeShade="80"/>
        </w:rPr>
      </w:pPr>
      <w:r w:rsidRPr="000D067E">
        <w:rPr>
          <w:color w:val="385623" w:themeColor="accent6" w:themeShade="80"/>
        </w:rPr>
        <w:t>Royo, A. A., and K. S. Knight. 2012. White ash (Fraxinus americana) decline and mortality: The role of site nutrition and stress history. Forest Ecology and Management 286:8–15.</w:t>
      </w:r>
    </w:p>
    <w:p w14:paraId="126D394E" w14:textId="77777777" w:rsidR="0018768E" w:rsidRPr="000D067E" w:rsidRDefault="0018768E" w:rsidP="0018768E">
      <w:pPr>
        <w:pStyle w:val="Bibliography"/>
        <w:rPr>
          <w:color w:val="385623" w:themeColor="accent6" w:themeShade="80"/>
        </w:rPr>
      </w:pPr>
      <w:r w:rsidRPr="000D067E">
        <w:rPr>
          <w:color w:val="385623" w:themeColor="accent6" w:themeShade="80"/>
        </w:rPr>
        <w:t>Runkle, J. R., and T. C. Yetter. 1987. Treefalls Revisited: Gap Dynamics in the Southern Appalachians. Ecology 68:417–424.</w:t>
      </w:r>
    </w:p>
    <w:p w14:paraId="033C33B7" w14:textId="77777777" w:rsidR="0018768E" w:rsidRPr="000D067E" w:rsidRDefault="0018768E" w:rsidP="0018768E">
      <w:pPr>
        <w:pStyle w:val="Bibliography"/>
        <w:rPr>
          <w:color w:val="385623" w:themeColor="accent6" w:themeShade="80"/>
        </w:rPr>
      </w:pPr>
      <w:r w:rsidRPr="000D067E">
        <w:rPr>
          <w:color w:val="385623" w:themeColor="accent6" w:themeShade="80"/>
        </w:rPr>
        <w:t>Rutledge, C. E., R. G. Van Driesche, and J. J. Duan. 2021. Comparative efficacy of three techniques for monitoring the establishment and spread of larval parasitoids recently introduced for biological control of emerald ash borer, Agrilus planipennis (Coleoptera: Buprestidae). Biological Control 161:104704.</w:t>
      </w:r>
    </w:p>
    <w:p w14:paraId="3798A6CF" w14:textId="77777777" w:rsidR="0018768E" w:rsidRPr="000D067E" w:rsidRDefault="0018768E" w:rsidP="0018768E">
      <w:pPr>
        <w:pStyle w:val="Bibliography"/>
        <w:rPr>
          <w:color w:val="385623" w:themeColor="accent6" w:themeShade="80"/>
        </w:rPr>
      </w:pPr>
      <w:r w:rsidRPr="000D067E">
        <w:rPr>
          <w:color w:val="385623" w:themeColor="accent6" w:themeShade="80"/>
        </w:rPr>
        <w:t>Siegert, N. W., P. J. Engelken, and D. G. McCullough. 2021. Changes in demography and carrying capacity of green ash and black ash ten years after emerald ash borer invasion of two ash-dominant forests. Forest Ecology and Management 494:119335.</w:t>
      </w:r>
    </w:p>
    <w:p w14:paraId="764416EF" w14:textId="77777777" w:rsidR="0018768E" w:rsidRPr="000D067E" w:rsidRDefault="0018768E" w:rsidP="0018768E">
      <w:pPr>
        <w:pStyle w:val="Bibliography"/>
        <w:rPr>
          <w:color w:val="385623" w:themeColor="accent6" w:themeShade="80"/>
        </w:rPr>
      </w:pPr>
      <w:r w:rsidRPr="000D067E">
        <w:rPr>
          <w:color w:val="385623" w:themeColor="accent6" w:themeShade="80"/>
        </w:rPr>
        <w:t>Siegert, N. W., D. G. McCullough, T. Luther, L. Benedict, S. Crocker, K. Church, and J. Banks. 2023. Biological invasion threatens keystone species indelibly entwined with Indigenous cultures. Frontiers in Ecology and the Environment 21:310–316.</w:t>
      </w:r>
    </w:p>
    <w:p w14:paraId="2D30C776" w14:textId="77777777" w:rsidR="0018768E" w:rsidRPr="000D067E" w:rsidRDefault="0018768E" w:rsidP="0018768E">
      <w:pPr>
        <w:pStyle w:val="Bibliography"/>
        <w:rPr>
          <w:color w:val="385623" w:themeColor="accent6" w:themeShade="80"/>
        </w:rPr>
      </w:pPr>
      <w:r w:rsidRPr="000D067E">
        <w:rPr>
          <w:color w:val="385623" w:themeColor="accent6" w:themeShade="80"/>
        </w:rPr>
        <w:t>Silverman, B., D. J. Horn, F. F. Purrington, and K. J. K. Gandhi. 2008. Oil Pipeline Corridor Through an Intact Forest Alters Ground Beetle (Coleoptera: Carabidae) Assemblages in Southeastern Ohio. Environmental Entomology 37:725–733.</w:t>
      </w:r>
    </w:p>
    <w:p w14:paraId="4360BE6D" w14:textId="77777777" w:rsidR="0018768E" w:rsidRPr="000D067E" w:rsidRDefault="0018768E" w:rsidP="0018768E">
      <w:pPr>
        <w:pStyle w:val="Bibliography"/>
        <w:rPr>
          <w:color w:val="385623" w:themeColor="accent6" w:themeShade="80"/>
        </w:rPr>
      </w:pPr>
      <w:r w:rsidRPr="000D067E">
        <w:rPr>
          <w:color w:val="385623" w:themeColor="accent6" w:themeShade="80"/>
        </w:rPr>
        <w:lastRenderedPageBreak/>
        <w:t>Sklodowski, J., and P. Garbalinska. 2011. Ground beetle (Coleoptera, Carabidae) assemblages inhabiting Scots pine stands of Puszcza Piska Forest: six-year responses to a tornado impact. ZooKeys 100:371–392.</w:t>
      </w:r>
    </w:p>
    <w:p w14:paraId="71763D27" w14:textId="77777777" w:rsidR="0018768E" w:rsidRPr="000D067E" w:rsidRDefault="0018768E" w:rsidP="0018768E">
      <w:pPr>
        <w:pStyle w:val="Bibliography"/>
        <w:rPr>
          <w:color w:val="385623" w:themeColor="accent6" w:themeShade="80"/>
        </w:rPr>
      </w:pPr>
      <w:r w:rsidRPr="000D067E">
        <w:rPr>
          <w:color w:val="385623" w:themeColor="accent6" w:themeShade="80"/>
        </w:rPr>
        <w:t>Slyder, J. B., J. W. Wenzel, A. A. Royo, M. E. Spicer, and W. P. Carson. 2020. Post-windthrow salvage logging increases seedling and understory diversity with little impact on composition immediately after logging. New Forests 51:409–420.</w:t>
      </w:r>
    </w:p>
    <w:p w14:paraId="6014EE0A" w14:textId="77777777" w:rsidR="0018768E" w:rsidRPr="000D067E" w:rsidRDefault="0018768E" w:rsidP="0018768E">
      <w:pPr>
        <w:pStyle w:val="Bibliography"/>
        <w:rPr>
          <w:color w:val="385623" w:themeColor="accent6" w:themeShade="80"/>
        </w:rPr>
      </w:pPr>
      <w:r w:rsidRPr="000D067E">
        <w:rPr>
          <w:color w:val="385623" w:themeColor="accent6" w:themeShade="80"/>
        </w:rPr>
        <w:t>Smith, A. 2006. Effects of Community Structure on Forest susceptibility and Response to the Emerald Ash Borer Invasion of the Huron River Watershed in Southeast Michigan. Master’s Thesis, The Ohio State University.</w:t>
      </w:r>
    </w:p>
    <w:p w14:paraId="1DFCCCA1" w14:textId="77777777" w:rsidR="0018768E" w:rsidRPr="000D067E" w:rsidRDefault="0018768E" w:rsidP="0018768E">
      <w:pPr>
        <w:pStyle w:val="Bibliography"/>
        <w:rPr>
          <w:color w:val="385623" w:themeColor="accent6" w:themeShade="80"/>
        </w:rPr>
      </w:pPr>
      <w:r w:rsidRPr="000D067E">
        <w:rPr>
          <w:color w:val="385623" w:themeColor="accent6" w:themeShade="80"/>
        </w:rPr>
        <w:t>Spicer, M. E., A. A. Royo, J. W. Wenzel, and W. P. Carson. 2023. Understory plant growth forms respond independently to combined natural and anthropogenic disturbances. Forest Ecology and Management 543:121077.</w:t>
      </w:r>
    </w:p>
    <w:p w14:paraId="0642EB8C" w14:textId="77777777" w:rsidR="0018768E" w:rsidRPr="000D067E" w:rsidRDefault="0018768E" w:rsidP="0018768E">
      <w:pPr>
        <w:pStyle w:val="Bibliography"/>
        <w:rPr>
          <w:color w:val="385623" w:themeColor="accent6" w:themeShade="80"/>
        </w:rPr>
      </w:pPr>
      <w:r w:rsidRPr="000D067E">
        <w:rPr>
          <w:color w:val="385623" w:themeColor="accent6" w:themeShade="80"/>
        </w:rPr>
        <w:t>Sultaire, S. M., A. J. Kroll, J. Verschuyl, D. A. Landis, and G. J. Roloff. 2021. Effects of varying retention tree patterns on ground beetle (Coleoptera: Carabidae) taxonomic and functional diversity. Ecosphere 12:e03641.</w:t>
      </w:r>
    </w:p>
    <w:p w14:paraId="50531008" w14:textId="77777777" w:rsidR="0018768E" w:rsidRPr="000D067E" w:rsidRDefault="0018768E" w:rsidP="0018768E">
      <w:pPr>
        <w:pStyle w:val="Bibliography"/>
        <w:rPr>
          <w:color w:val="385623" w:themeColor="accent6" w:themeShade="80"/>
        </w:rPr>
      </w:pPr>
      <w:r w:rsidRPr="000D067E">
        <w:rPr>
          <w:color w:val="385623" w:themeColor="accent6" w:themeShade="80"/>
        </w:rPr>
        <w:t>Swenson, N. G. 2014. Functional and Phylogenetic Ecology in R. Springer New York, New York, NY.</w:t>
      </w:r>
    </w:p>
    <w:p w14:paraId="1D9AE943" w14:textId="77777777" w:rsidR="0018768E" w:rsidRPr="000D067E" w:rsidRDefault="0018768E" w:rsidP="0018768E">
      <w:pPr>
        <w:pStyle w:val="Bibliography"/>
        <w:rPr>
          <w:color w:val="385623" w:themeColor="accent6" w:themeShade="80"/>
        </w:rPr>
      </w:pPr>
      <w:r w:rsidRPr="000D067E">
        <w:rPr>
          <w:color w:val="385623" w:themeColor="accent6" w:themeShade="80"/>
        </w:rPr>
        <w:t>Talarico, F., M. Romeo, A. Massolo, P. Brandmayr, and T. Zetto. 2007. Morphometry and eye morphology in three species of Carabus (Coleoptera: Carabidae) in relation to habitat demands. Journal of Zoological Systematics and Evolutionary Research 45:33–38.</w:t>
      </w:r>
    </w:p>
    <w:p w14:paraId="5AF36776" w14:textId="77777777" w:rsidR="0018768E" w:rsidRPr="000D067E" w:rsidRDefault="0018768E" w:rsidP="0018768E">
      <w:pPr>
        <w:pStyle w:val="Bibliography"/>
        <w:rPr>
          <w:color w:val="385623" w:themeColor="accent6" w:themeShade="80"/>
        </w:rPr>
      </w:pPr>
      <w:r w:rsidRPr="000D067E">
        <w:rPr>
          <w:color w:val="385623" w:themeColor="accent6" w:themeShade="80"/>
        </w:rPr>
        <w:lastRenderedPageBreak/>
        <w:t>Telander, A. C., R. A. Slesak, A. W. D’Amato, B. J. Palik, K. N. Brooks, and C. F. Lenhart. 2015. Sap flow of black ash in wetland forests of northern Minnesota, USA: Hydrologic implications of tree mortality due to emerald ash borer. Agricultural and Forest Meteorology 206:4–11.</w:t>
      </w:r>
    </w:p>
    <w:p w14:paraId="46D4F594" w14:textId="77777777" w:rsidR="0018768E" w:rsidRPr="000D067E" w:rsidRDefault="0018768E" w:rsidP="0018768E">
      <w:pPr>
        <w:pStyle w:val="Bibliography"/>
        <w:rPr>
          <w:color w:val="385623" w:themeColor="accent6" w:themeShade="80"/>
        </w:rPr>
      </w:pPr>
      <w:r w:rsidRPr="000D067E">
        <w:rPr>
          <w:color w:val="385623" w:themeColor="accent6" w:themeShade="80"/>
        </w:rPr>
        <w:t>Thiele, H.-U. 1977. Carabid Beetles in Their Environments. Springer, Berlin, Heidelberg.</w:t>
      </w:r>
    </w:p>
    <w:p w14:paraId="72DE1531" w14:textId="77777777" w:rsidR="0018768E" w:rsidRPr="000D067E" w:rsidRDefault="0018768E" w:rsidP="0018768E">
      <w:pPr>
        <w:pStyle w:val="Bibliography"/>
        <w:rPr>
          <w:color w:val="385623" w:themeColor="accent6" w:themeShade="80"/>
        </w:rPr>
      </w:pPr>
      <w:r w:rsidRPr="000D067E">
        <w:rPr>
          <w:color w:val="385623" w:themeColor="accent6" w:themeShade="80"/>
        </w:rPr>
        <w:t>Thorn, S., C. Bässler, R. Brandl, P. J. Burton, R. Cahall, J. L. Campbell, J. Castro, C.-Y. Choi, T. Cobb, D. C. Donato, E. Durska, J. B. Fontaine, S. Gauthier, C. Hebert, T. Hothorn, R. L. Hutto, E.-J. Lee, A. B. Leverkus, D. B. Lindenmayer, M. K. Obrist, J. Rost, S. Seibold, R. Seidl, D. Thom, K. Waldron, B. Wermelinger, M.-B. Winter, M. Zmihorski, and J. Müller. 2018. Impacts of salvage logging on biodiversity: A meta-analysis. Journal of Applied Ecology 55:279–289.</w:t>
      </w:r>
    </w:p>
    <w:p w14:paraId="4CDFDE41" w14:textId="77777777" w:rsidR="0018768E" w:rsidRPr="000D067E" w:rsidRDefault="0018768E" w:rsidP="0018768E">
      <w:pPr>
        <w:pStyle w:val="Bibliography"/>
        <w:rPr>
          <w:color w:val="385623" w:themeColor="accent6" w:themeShade="80"/>
        </w:rPr>
      </w:pPr>
      <w:r w:rsidRPr="000D067E">
        <w:rPr>
          <w:color w:val="385623" w:themeColor="accent6" w:themeShade="80"/>
        </w:rPr>
        <w:t>Thorn, S., C. Bässler, T. Gottschalk, T. Hothorn, H. Bussler, K. Raffa, and J. Müller. 2014. New Insights into the Consequences of Post-Windthrow Salvage Logging Revealed by Functional Structure of Saproxylic Beetles Assemblages. PLoS ONE 9:e101757.</w:t>
      </w:r>
    </w:p>
    <w:p w14:paraId="435E3B5B" w14:textId="77777777" w:rsidR="0018768E" w:rsidRPr="000D067E" w:rsidRDefault="0018768E" w:rsidP="0018768E">
      <w:pPr>
        <w:pStyle w:val="Bibliography"/>
        <w:rPr>
          <w:color w:val="385623" w:themeColor="accent6" w:themeShade="80"/>
        </w:rPr>
      </w:pPr>
      <w:r w:rsidRPr="000D067E">
        <w:rPr>
          <w:color w:val="385623" w:themeColor="accent6" w:themeShade="80"/>
        </w:rPr>
        <w:t xml:space="preserve">Timms, L. L., S. M. Smith, and P. De Groot. 2006. Patterns in the within‐tree distribution of the emerald ash borer </w:t>
      </w:r>
      <w:r w:rsidRPr="000D067E">
        <w:rPr>
          <w:i/>
          <w:iCs/>
          <w:color w:val="385623" w:themeColor="accent6" w:themeShade="80"/>
        </w:rPr>
        <w:t>Agrilus planipennis</w:t>
      </w:r>
      <w:r w:rsidRPr="000D067E">
        <w:rPr>
          <w:color w:val="385623" w:themeColor="accent6" w:themeShade="80"/>
        </w:rPr>
        <w:t xml:space="preserve"> (Fairmaire) in young, green‐ash plantations of south‐western Ontario, Canada. Agricultural and Forest Entomology 8:313–321.</w:t>
      </w:r>
    </w:p>
    <w:p w14:paraId="1117E070" w14:textId="77777777" w:rsidR="0018768E" w:rsidRPr="000D067E" w:rsidRDefault="0018768E" w:rsidP="0018768E">
      <w:pPr>
        <w:pStyle w:val="Bibliography"/>
        <w:rPr>
          <w:color w:val="385623" w:themeColor="accent6" w:themeShade="80"/>
        </w:rPr>
      </w:pPr>
      <w:r w:rsidRPr="000D067E">
        <w:rPr>
          <w:color w:val="385623" w:themeColor="accent6" w:themeShade="80"/>
        </w:rPr>
        <w:t>Urbanovicova, V., D. Miklisová, and A. Mock. 2014. Activity of epigeic arthropods in differently managed windthrown forest stands in the High Tatra Mts. North-western Journal of Zoology 10:337–345.</w:t>
      </w:r>
    </w:p>
    <w:p w14:paraId="5C09DC03" w14:textId="77777777" w:rsidR="0018768E" w:rsidRPr="000D067E" w:rsidRDefault="0018768E" w:rsidP="0018768E">
      <w:pPr>
        <w:pStyle w:val="Bibliography"/>
        <w:rPr>
          <w:color w:val="385623" w:themeColor="accent6" w:themeShade="80"/>
        </w:rPr>
      </w:pPr>
      <w:r w:rsidRPr="000D067E">
        <w:rPr>
          <w:color w:val="385623" w:themeColor="accent6" w:themeShade="80"/>
        </w:rPr>
        <w:lastRenderedPageBreak/>
        <w:t>USDA–APHIS/ARS/FS. 2021. Emerald Ash Borer Biological Control Release and Recovery Guidelines. USDA–APHIS–ARS–FS, Riverdale, Maryland.</w:t>
      </w:r>
    </w:p>
    <w:p w14:paraId="014A4931" w14:textId="77777777" w:rsidR="0018768E" w:rsidRPr="000D067E" w:rsidRDefault="0018768E" w:rsidP="0018768E">
      <w:pPr>
        <w:pStyle w:val="Bibliography"/>
        <w:rPr>
          <w:color w:val="385623" w:themeColor="accent6" w:themeShade="80"/>
        </w:rPr>
      </w:pPr>
      <w:r w:rsidRPr="000D067E">
        <w:rPr>
          <w:color w:val="385623" w:themeColor="accent6" w:themeShade="80"/>
        </w:rPr>
        <w:t>Van Driesche, R., and R. Reardon. 2016. The Use of Classical Biological Control to Preserve Forests in North America. USDA Forest Service, Morgantown, WV.</w:t>
      </w:r>
    </w:p>
    <w:p w14:paraId="19E69812" w14:textId="77777777" w:rsidR="0018768E" w:rsidRPr="000D067E" w:rsidRDefault="0018768E" w:rsidP="0018768E">
      <w:pPr>
        <w:pStyle w:val="Bibliography"/>
        <w:rPr>
          <w:color w:val="385623" w:themeColor="accent6" w:themeShade="80"/>
        </w:rPr>
      </w:pPr>
      <w:r w:rsidRPr="000D067E">
        <w:rPr>
          <w:color w:val="385623" w:themeColor="accent6" w:themeShade="80"/>
        </w:rPr>
        <w:t>Venables, W. N., B. D. Ripley, and W. N. Venables. 2002. Modern applied statistics with S. 4th ed. Springer, New York.</w:t>
      </w:r>
    </w:p>
    <w:p w14:paraId="3E64B804" w14:textId="77777777" w:rsidR="0018768E" w:rsidRPr="000D067E" w:rsidRDefault="0018768E" w:rsidP="0018768E">
      <w:pPr>
        <w:pStyle w:val="Bibliography"/>
        <w:rPr>
          <w:color w:val="385623" w:themeColor="accent6" w:themeShade="80"/>
        </w:rPr>
      </w:pPr>
      <w:r w:rsidRPr="000D067E">
        <w:rPr>
          <w:color w:val="385623" w:themeColor="accent6" w:themeShade="80"/>
        </w:rPr>
        <w:t>Venn, S. 2016. To fly or not to fly: Factors influencing the flight capacity of carabid beetles (Coleoptera: Carabidae). European Journal of Entomology 113:587–600.</w:t>
      </w:r>
    </w:p>
    <w:p w14:paraId="38F44FC0" w14:textId="77777777" w:rsidR="0018768E" w:rsidRPr="000D067E" w:rsidRDefault="0018768E" w:rsidP="0018768E">
      <w:pPr>
        <w:pStyle w:val="Bibliography"/>
        <w:rPr>
          <w:color w:val="385623" w:themeColor="accent6" w:themeShade="80"/>
        </w:rPr>
      </w:pPr>
      <w:r w:rsidRPr="000D067E">
        <w:rPr>
          <w:color w:val="385623" w:themeColor="accent6" w:themeShade="80"/>
        </w:rPr>
        <w:t>Villari, C., D. A. Herms, J. G. A. Whitehill, D. Cipollini, and P. Bonello. 2016. Progress and gaps in understanding mechanisms of ash tree resistance to emerald ash borer, a model for wood‐boring insects that kill angiosperms. New Phytologist 209:63–79.</w:t>
      </w:r>
    </w:p>
    <w:p w14:paraId="0FA45644" w14:textId="77777777" w:rsidR="0018768E" w:rsidRPr="000D067E" w:rsidRDefault="0018768E" w:rsidP="0018768E">
      <w:pPr>
        <w:pStyle w:val="Bibliography"/>
        <w:rPr>
          <w:color w:val="385623" w:themeColor="accent6" w:themeShade="80"/>
        </w:rPr>
      </w:pPr>
      <w:r w:rsidRPr="000D067E">
        <w:rPr>
          <w:color w:val="385623" w:themeColor="accent6" w:themeShade="80"/>
        </w:rPr>
        <w:t>Wagner, D. L. 2019. Insect Declines in the Anthropocene.</w:t>
      </w:r>
    </w:p>
    <w:p w14:paraId="2E8E1631" w14:textId="77777777" w:rsidR="0018768E" w:rsidRPr="000D067E" w:rsidRDefault="0018768E" w:rsidP="0018768E">
      <w:pPr>
        <w:pStyle w:val="Bibliography"/>
        <w:rPr>
          <w:color w:val="385623" w:themeColor="accent6" w:themeShade="80"/>
        </w:rPr>
      </w:pPr>
      <w:r w:rsidRPr="000D067E">
        <w:rPr>
          <w:color w:val="385623" w:themeColor="accent6" w:themeShade="80"/>
        </w:rPr>
        <w:t>Wagner, D. L., and K. J. Todd. 2015. Chapter 2: Ecological Impacts of Emerald Ash Borer. Page Biology and Control of Emerald Ash Borer. USDA Forest Service.</w:t>
      </w:r>
    </w:p>
    <w:p w14:paraId="1BF62514" w14:textId="77777777" w:rsidR="0018768E" w:rsidRPr="000D067E" w:rsidRDefault="0018768E" w:rsidP="0018768E">
      <w:pPr>
        <w:pStyle w:val="Bibliography"/>
        <w:rPr>
          <w:color w:val="385623" w:themeColor="accent6" w:themeShade="80"/>
        </w:rPr>
      </w:pPr>
      <w:r w:rsidRPr="000D067E">
        <w:rPr>
          <w:color w:val="385623" w:themeColor="accent6" w:themeShade="80"/>
        </w:rPr>
        <w:t>Ward, S. F., A. M. Liebhold, R. S. Morin, and S. Fei. 2021. Population dynamics of ash across the eastern USA following invasion by emerald ash borer. Forest Ecology and Management 479:1–8.</w:t>
      </w:r>
    </w:p>
    <w:p w14:paraId="4CF92A7C" w14:textId="77777777" w:rsidR="0018768E" w:rsidRPr="000D067E" w:rsidRDefault="0018768E" w:rsidP="0018768E">
      <w:pPr>
        <w:pStyle w:val="Bibliography"/>
        <w:rPr>
          <w:color w:val="385623" w:themeColor="accent6" w:themeShade="80"/>
        </w:rPr>
      </w:pPr>
      <w:r w:rsidRPr="000D067E">
        <w:rPr>
          <w:color w:val="385623" w:themeColor="accent6" w:themeShade="80"/>
        </w:rPr>
        <w:t>Wermelinger, B., M. Moretti, P. Duelli, T. Lachat, G. B. Pezzatti, and M. K. Obrist. 2017. Impact of windthrow and salvage-logging on taxonomic and functional diversity of forest arthropods. Forest Ecology and Management 391:9–18.</w:t>
      </w:r>
    </w:p>
    <w:p w14:paraId="0DDFB60F" w14:textId="77777777" w:rsidR="0018768E" w:rsidRPr="000D067E" w:rsidRDefault="0018768E" w:rsidP="0018768E">
      <w:pPr>
        <w:pStyle w:val="Bibliography"/>
        <w:rPr>
          <w:color w:val="385623" w:themeColor="accent6" w:themeShade="80"/>
        </w:rPr>
      </w:pPr>
      <w:r w:rsidRPr="000D067E">
        <w:rPr>
          <w:color w:val="385623" w:themeColor="accent6" w:themeShade="80"/>
        </w:rPr>
        <w:lastRenderedPageBreak/>
        <w:t>Werner, S. M., and K. F. Raffa. 2000. Effects of forest management practices on the diversity of ground-occurring beetles in mixed northern hardwood forests of the Great Lakes Region. Forest Ecology and Management.</w:t>
      </w:r>
    </w:p>
    <w:p w14:paraId="5A581D36" w14:textId="77777777" w:rsidR="0018768E" w:rsidRPr="000D067E" w:rsidRDefault="0018768E" w:rsidP="0018768E">
      <w:pPr>
        <w:pStyle w:val="Bibliography"/>
        <w:rPr>
          <w:color w:val="385623" w:themeColor="accent6" w:themeShade="80"/>
        </w:rPr>
      </w:pPr>
      <w:r w:rsidRPr="000D067E">
        <w:rPr>
          <w:color w:val="385623" w:themeColor="accent6" w:themeShade="80"/>
        </w:rPr>
        <w:t>Wilson, C. J., T. R. Petrice, T. M. Poland, and D. G. McCullough. 2024. Tree species richness and ash density have variable effects on emerald ash borer biological control by woodpeckers and parasitoid wasps in post-invasion white ash stands. Environmental Entomology 53:544–560.</w:t>
      </w:r>
    </w:p>
    <w:p w14:paraId="01659090" w14:textId="77777777" w:rsidR="0018768E" w:rsidRPr="000D067E" w:rsidRDefault="0018768E" w:rsidP="0018768E">
      <w:pPr>
        <w:pStyle w:val="Bibliography"/>
        <w:rPr>
          <w:color w:val="385623" w:themeColor="accent6" w:themeShade="80"/>
        </w:rPr>
      </w:pPr>
      <w:r w:rsidRPr="000D067E">
        <w:rPr>
          <w:color w:val="385623" w:themeColor="accent6" w:themeShade="80"/>
        </w:rPr>
        <w:t>Youngquist, M. B., S. L. Eggert, A. W. D’Amato, B. J. Palik, and R. A. Slesak. 2017. Potential Effects of Foundation Species Loss on Wetland Communities: A Case Study of Black Ash Wetlands Threatened by Emerald Ash Borer. Wetlands 37:787–799.</w:t>
      </w:r>
    </w:p>
    <w:p w14:paraId="3067A607" w14:textId="77777777" w:rsidR="0018768E" w:rsidRPr="000D067E" w:rsidRDefault="0018768E" w:rsidP="0018768E">
      <w:pPr>
        <w:pStyle w:val="Bibliography"/>
        <w:rPr>
          <w:color w:val="385623" w:themeColor="accent6" w:themeShade="80"/>
        </w:rPr>
      </w:pPr>
      <w:r w:rsidRPr="000D067E">
        <w:rPr>
          <w:color w:val="385623" w:themeColor="accent6" w:themeShade="80"/>
        </w:rPr>
        <w:t>Zhang, Y.-Z., D.-W. Huang, T.-H. Zho, H.-P. Liu, and L. S. Bauer. 2005. Two new species of egg parasitoids (Hymenoptera: Encyrtidae) of wood-boring beetle pests from China. Phytoparasitica 33:253–260.</w:t>
      </w:r>
    </w:p>
    <w:p w14:paraId="4C328A79" w14:textId="3EA3C538" w:rsidR="00863F61" w:rsidRPr="000D067E" w:rsidRDefault="00872B9C" w:rsidP="00863F61">
      <w:pPr>
        <w:keepNext/>
        <w:keepLines/>
        <w:pageBreakBefore/>
        <w:numPr>
          <w:ilvl w:val="0"/>
          <w:numId w:val="14"/>
        </w:numPr>
        <w:spacing w:before="1440" w:after="480"/>
        <w:jc w:val="center"/>
        <w:outlineLvl w:val="0"/>
        <w:rPr>
          <w:rFonts w:eastAsia="Calibri" w:cs="Times New Roman"/>
          <w:b/>
          <w:bCs/>
          <w:color w:val="385623" w:themeColor="accent6" w:themeShade="80"/>
        </w:rPr>
      </w:pPr>
      <w:r w:rsidRPr="000D067E">
        <w:rPr>
          <w:color w:val="385623" w:themeColor="accent6" w:themeShade="80"/>
        </w:rPr>
        <w:lastRenderedPageBreak/>
        <w:fldChar w:fldCharType="end"/>
      </w:r>
      <w:bookmarkStart w:id="40" w:name="_Toc213799238"/>
      <w:r w:rsidR="00FE0B21" w:rsidRPr="000D067E">
        <w:rPr>
          <w:color w:val="385623" w:themeColor="accent6" w:themeShade="80"/>
        </w:rPr>
        <w:t xml:space="preserve">. </w:t>
      </w:r>
      <w:r w:rsidR="00863F61" w:rsidRPr="000D067E">
        <w:rPr>
          <w:rFonts w:eastAsia="Calibri" w:cs="Times New Roman"/>
          <w:b/>
          <w:bCs/>
          <w:color w:val="385623" w:themeColor="accent6" w:themeShade="80"/>
        </w:rPr>
        <w:t>The effects of a tornado and salvage-logging on ground beetles</w:t>
      </w:r>
      <w:bookmarkEnd w:id="40"/>
    </w:p>
    <w:p w14:paraId="49F7267D" w14:textId="77777777" w:rsidR="00863F61" w:rsidRPr="000D067E" w:rsidRDefault="00863F61" w:rsidP="00863F61">
      <w:pPr>
        <w:spacing w:line="480" w:lineRule="auto"/>
        <w:rPr>
          <w:rFonts w:eastAsia="Calibri" w:cs="Times New Roman"/>
          <w:b/>
          <w:bCs/>
          <w:color w:val="385623" w:themeColor="accent6" w:themeShade="80"/>
        </w:rPr>
      </w:pPr>
      <w:r w:rsidRPr="000D067E">
        <w:rPr>
          <w:rFonts w:eastAsia="Calibri" w:cs="Times New Roman"/>
          <w:b/>
          <w:bCs/>
          <w:color w:val="385623" w:themeColor="accent6" w:themeShade="80"/>
        </w:rPr>
        <w:t>Abstract</w:t>
      </w:r>
    </w:p>
    <w:p w14:paraId="298C5DC8" w14:textId="77777777" w:rsidR="00863F61" w:rsidRPr="000D067E" w:rsidRDefault="00863F61" w:rsidP="00863F61">
      <w:pPr>
        <w:spacing w:line="480" w:lineRule="auto"/>
        <w:rPr>
          <w:rFonts w:eastAsia="Calibri" w:cs="Times New Roman"/>
          <w:color w:val="385623" w:themeColor="accent6" w:themeShade="80"/>
        </w:rPr>
      </w:pPr>
      <w:r w:rsidRPr="000D067E">
        <w:rPr>
          <w:rFonts w:eastAsia="Calibri" w:cs="Times New Roman"/>
          <w:color w:val="385623" w:themeColor="accent6" w:themeShade="80"/>
        </w:rPr>
        <w:tab/>
        <w:t xml:space="preserve">Forest ecosystems are periodically affected by natural disturbance such as windthrow, which opens the canopy and causes changes to vegetation and microclimates. Forest managers often harvest fallen trees affected by windthrow in a process called salvage logging, but this practice may have long-term effects on biodiversity. We studied how a tornado event followed by salvage-logging affected forest health. To do this, we used ground beetles (Coleoptera: Carabidae) as indicators, due to their sensitivity to changes in microclimate, woody debris, and vegetation. We also investigated species-specific functional traits of ground beetles relating to sensory strategy, locomotion, and microclimatic preferences, which could relate to fitness within disturbed habitats. We hypothesized that alpha-diversity (both taxonomic and functional) would increase in windthrow and salvage-logged forest initially (3 years) after disturbance due to immigration of open-habitat species, but that salvage-logging would result in a decline in diversity by 10 years due to reduced woody-debris. We collected ground beetles in windthrow, salvaged, and forest plots at Powdermill Nature Reserve, Westmoreland County, Pennsylvania during the growing seasons of 2015 and 2022, identified ground beetles to species, and measured 10 functional traits of each species. We found 47 species, most of which were either forest-specialists (20) or habitat generalists (24), and few which were open-habitat specialists (2). Number of ground beetle individuals spiked in salvaged areas in 2015. Species richness was higher in salvaged areas, but functional alpha-diversity did not differ between forest management treatments. However, ground </w:t>
      </w:r>
      <w:r w:rsidRPr="000D067E">
        <w:rPr>
          <w:rFonts w:eastAsia="Calibri" w:cs="Times New Roman"/>
          <w:color w:val="385623" w:themeColor="accent6" w:themeShade="80"/>
        </w:rPr>
        <w:lastRenderedPageBreak/>
        <w:t>beetle community composition differed between salvage-logging, windthrow, and undisturbed forest. Salvage-logging caused increases in species with larger eyes and longer rear trochanters relative to body length. Salvage-logging also caused a temporary increase in species with flight capability, which disappeared by 2022. Thus, short- and long-term impacts of salvage-logging following a tornado affected both the taxonomic and functional metrics of ground beetle biodiversity.</w:t>
      </w:r>
    </w:p>
    <w:p w14:paraId="08F6895E" w14:textId="77777777" w:rsidR="00863F61" w:rsidRPr="000D067E" w:rsidRDefault="00863F61" w:rsidP="00863F61">
      <w:pPr>
        <w:spacing w:line="480" w:lineRule="auto"/>
        <w:rPr>
          <w:rFonts w:eastAsia="Calibri" w:cs="Times New Roman"/>
          <w:color w:val="385623" w:themeColor="accent6" w:themeShade="80"/>
        </w:rPr>
      </w:pPr>
    </w:p>
    <w:p w14:paraId="7500881A" w14:textId="77777777" w:rsidR="00863F61" w:rsidRPr="000D067E" w:rsidRDefault="00863F61" w:rsidP="00863F61">
      <w:pPr>
        <w:spacing w:line="480" w:lineRule="auto"/>
        <w:rPr>
          <w:rFonts w:eastAsia="Calibri" w:cs="Times New Roman"/>
          <w:b/>
          <w:bCs/>
          <w:color w:val="385623" w:themeColor="accent6" w:themeShade="80"/>
        </w:rPr>
      </w:pPr>
      <w:r w:rsidRPr="000D067E">
        <w:rPr>
          <w:rFonts w:eastAsia="Calibri" w:cs="Times New Roman"/>
          <w:b/>
          <w:bCs/>
          <w:color w:val="385623" w:themeColor="accent6" w:themeShade="80"/>
        </w:rPr>
        <w:t>Introduction</w:t>
      </w:r>
    </w:p>
    <w:p w14:paraId="30724D0D" w14:textId="77777777" w:rsidR="00863F61" w:rsidRPr="000D067E" w:rsidRDefault="00863F61" w:rsidP="00863F61">
      <w:pPr>
        <w:spacing w:line="480" w:lineRule="auto"/>
        <w:rPr>
          <w:rFonts w:eastAsia="Calibri" w:cs="Times New Roman"/>
          <w:color w:val="385623" w:themeColor="accent6" w:themeShade="80"/>
        </w:rPr>
      </w:pPr>
      <w:r w:rsidRPr="000D067E">
        <w:rPr>
          <w:rFonts w:eastAsia="Calibri" w:cs="Times New Roman"/>
          <w:b/>
          <w:bCs/>
          <w:color w:val="385623" w:themeColor="accent6" w:themeShade="80"/>
        </w:rPr>
        <w:tab/>
      </w:r>
      <w:r w:rsidRPr="000D067E">
        <w:rPr>
          <w:rFonts w:eastAsia="Calibri" w:cs="Times New Roman"/>
          <w:color w:val="385623" w:themeColor="accent6" w:themeShade="80"/>
        </w:rPr>
        <w:t xml:space="preserve">Natural disturbances, including fires, windstorms, floods, droughts, and insect outbreaks, have occurred in forests for millions of years </w:t>
      </w:r>
      <w:r w:rsidRPr="000D067E">
        <w:rPr>
          <w:rFonts w:eastAsia="Calibri" w:cs="Times New Roman"/>
          <w:color w:val="385623" w:themeColor="accent6" w:themeShade="80"/>
        </w:rPr>
        <w:fldChar w:fldCharType="begin"/>
      </w:r>
      <w:r w:rsidRPr="000D067E">
        <w:rPr>
          <w:rFonts w:eastAsia="Calibri" w:cs="Times New Roman"/>
          <w:color w:val="385623" w:themeColor="accent6" w:themeShade="80"/>
        </w:rPr>
        <w:instrText xml:space="preserve"> ADDIN ZOTERO_ITEM CSL_CITATION {"citationID":"zIdoxtYh","properties":{"formattedCitation":"(Lindenmayer et al. 2012)","plainCitation":"(Lindenmayer et al. 2012)","noteIndex":0},"citationItems":[{"id":520,"uris":["http://zotero.org/groups/5154252/items/EJLGRK3F"],"itemData":{"id":520,"type":"book","abstract":"Salvage logging-removing trees from a forested area in the wake of a catastrophic event such as a wildfire or hurricane-is highly controversial. Policymakers and those with an economic interest in harvesting trees typically argue that damaged areas should be logged so as to avoid \"wasting\" resources, while many forest ecologists contend that removing trees following a disturbance is harmful to a variety of forest species and can interfere with the natural process of ecosystem recovery. Salvage Logging and Its Ecological Consequences brings together three leading experts on forest ecology to explore a wide range of issues surrounding the practice of salvage logging. They gather and synthesize the latest research and information about its economic and ecological costs and benefits, and consider the impacts of salvage logging on ecosystem processes and biodiversity. The book examines: what salvage logging is and why it is controversial, natural and human disturbance regimes in forested ecosystems, differences between salvage harvesting and traditional timber harvesting, scientifically documented ecological impacts of salvage operations, the importance of land management objectives in determining appropriate post-disturbance interventions Brief case studies from around the world highlight a variety of projects, including operations that have followed wildfires, storms, volcanic eruptions, and insect infestations. In the final chapter, the authors discuss policy management implications and offer prescriptions for mitigating the impacts of future salvage harvesting efforts. Salvage Logging and Its Ecological Consequences is a \"must-read\" volume for policymakers, students, academics, practitioners, and professionals involved in all aspects of forest management, natural resource planning, and forest conservation","event-place":"United States","ISBN":"978-1-61091-146-7","language":"eng","note":"OCLC: 974256832","publisher":"Island Press","publisher-place":"United States","source":"Open WorldCat","title":"Salvage logging and its ecological consequences","author":[{"family":"Lindenmayer","given":"David"},{"family":"Burton","given":"Philip Joseph"},{"family":"Franklin","given":"Jerry F."}],"issued":{"date-parts":[["2012"]]}}}],"schema":"https://github.com/citation-style-language/schema/raw/master/csl-citation.json"} </w:instrText>
      </w:r>
      <w:r w:rsidRPr="000D067E">
        <w:rPr>
          <w:rFonts w:eastAsia="Calibri" w:cs="Times New Roman"/>
          <w:color w:val="385623" w:themeColor="accent6" w:themeShade="80"/>
        </w:rPr>
        <w:fldChar w:fldCharType="separate"/>
      </w:r>
      <w:r w:rsidRPr="000D067E">
        <w:rPr>
          <w:rFonts w:eastAsia="Calibri" w:cs="Times New Roman"/>
          <w:color w:val="385623" w:themeColor="accent6" w:themeShade="80"/>
        </w:rPr>
        <w:t>(Lindenmayer et al. 2012)</w:t>
      </w:r>
      <w:r w:rsidRPr="000D067E">
        <w:rPr>
          <w:rFonts w:eastAsia="Calibri" w:cs="Times New Roman"/>
          <w:color w:val="385623" w:themeColor="accent6" w:themeShade="80"/>
        </w:rPr>
        <w:fldChar w:fldCharType="end"/>
      </w:r>
      <w:r w:rsidRPr="000D067E">
        <w:rPr>
          <w:rFonts w:eastAsia="Calibri" w:cs="Times New Roman"/>
          <w:color w:val="385623" w:themeColor="accent6" w:themeShade="80"/>
        </w:rPr>
        <w:t xml:space="preserve">. In forests of the eastern United States, wind from strong storms such as hurricanes, derechos (straight-line windstorms), and tornados is a dominant disturbance regime </w:t>
      </w:r>
      <w:r w:rsidRPr="000D067E">
        <w:rPr>
          <w:rFonts w:eastAsia="Calibri" w:cs="Times New Roman"/>
          <w:color w:val="385623" w:themeColor="accent6" w:themeShade="80"/>
        </w:rPr>
        <w:fldChar w:fldCharType="begin"/>
      </w:r>
      <w:r w:rsidRPr="000D067E">
        <w:rPr>
          <w:rFonts w:eastAsia="Calibri" w:cs="Times New Roman"/>
          <w:color w:val="385623" w:themeColor="accent6" w:themeShade="80"/>
        </w:rPr>
        <w:instrText xml:space="preserve"> ADDIN ZOTERO_ITEM CSL_CITATION {"citationID":"NZtD6ewu","properties":{"formattedCitation":"(Fischer et al. 2013)","plainCitation":"(Fischer et al. 2013)","noteIndex":0},"citationItems":[{"id":1165,"uris":["http://zotero.org/groups/5154252/items/TGIE52C3"],"itemData":{"id":1165,"type":"article-journal","container-title":"Biodiversity and Conservation","DOI":"10.1007/s10531-013-0525-1","ISSN":"0960-3115, 1572-9710","issue":"9","journalAbbreviation":"Biodivers Conserv","language":"en","license":"http://www.springer.com/tdm","page":"1863-1893","source":"DOI.org (Crossref)","title":"Disturbances in deciduous temperate forest ecosystems of the northern hemisphere: their effects on both recent and future forest development","title-short":"Disturbances in deciduous temperate forest ecosystems of the northern hemisphere","volume":"22","author":[{"family":"Fischer","given":"Anton"},{"family":"Marshall","given":"Philip"},{"family":"Camp","given":"Ann"}],"issued":{"date-parts":[["2013",8]]}}}],"schema":"https://github.com/citation-style-language/schema/raw/master/csl-citation.json"} </w:instrText>
      </w:r>
      <w:r w:rsidRPr="000D067E">
        <w:rPr>
          <w:rFonts w:eastAsia="Calibri" w:cs="Times New Roman"/>
          <w:color w:val="385623" w:themeColor="accent6" w:themeShade="80"/>
        </w:rPr>
        <w:fldChar w:fldCharType="separate"/>
      </w:r>
      <w:r w:rsidRPr="000D067E">
        <w:rPr>
          <w:rFonts w:eastAsia="Calibri" w:cs="Times New Roman"/>
          <w:color w:val="385623" w:themeColor="accent6" w:themeShade="80"/>
        </w:rPr>
        <w:t>(Fischer et al. 2013)</w:t>
      </w:r>
      <w:r w:rsidRPr="000D067E">
        <w:rPr>
          <w:rFonts w:eastAsia="Calibri" w:cs="Times New Roman"/>
          <w:color w:val="385623" w:themeColor="accent6" w:themeShade="80"/>
        </w:rPr>
        <w:fldChar w:fldCharType="end"/>
      </w:r>
      <w:r w:rsidRPr="000D067E">
        <w:rPr>
          <w:rFonts w:eastAsia="Calibri" w:cs="Times New Roman"/>
          <w:color w:val="385623" w:themeColor="accent6" w:themeShade="80"/>
        </w:rPr>
        <w:t xml:space="preserve">. When windstorms knock down canopy trees, the increased sunlight reaching the understory and forest floor can induce environmental changes. Soil temperature extremes can increase, moisture can change depending on reduced evapotranspiration but increased summer temperature, leaf litter depth can decrease due to faster decomposition, and understory plants increase their growth rates </w:t>
      </w:r>
      <w:r w:rsidRPr="000D067E">
        <w:rPr>
          <w:rFonts w:eastAsia="Calibri" w:cs="Times New Roman"/>
          <w:color w:val="385623" w:themeColor="accent6" w:themeShade="80"/>
        </w:rPr>
        <w:fldChar w:fldCharType="begin"/>
      </w:r>
      <w:r w:rsidRPr="000D067E">
        <w:rPr>
          <w:rFonts w:eastAsia="Calibri" w:cs="Times New Roman"/>
          <w:color w:val="385623" w:themeColor="accent6" w:themeShade="80"/>
        </w:rPr>
        <w:instrText xml:space="preserve"> ADDIN ZOTERO_ITEM CSL_CITATION {"citationID":"vGcLmm2U","properties":{"formattedCitation":"(Greenberg and Forrest 2003, Urbanovicova et al. 2014, Barber and Widick 2017)","plainCitation":"(Greenberg and Forrest 2003, Urbanovicova et al. 2014, Barber and Widick 2017)","noteIndex":0},"citationItems":[{"id":338,"uris":["http://zotero.org/groups/5154252/items/4EGLHTTY"],"itemData":{"id":338,"type":"article-journal","container-title":"Southeastern Naturalist","DOI":"10.1656/1528-7092(2003)002[0591:SAOGMI]2.0.CO;2","ISSN":"1528-7092, 1938-5412","issue":"4","journalAbbreviation":"Southeastern Naturalist","language":"en","page":"591-608","source":"DOI.org (Crossref)","title":"Seasonal abundance of ground-occuring macroarthropods in forest and canopy gaps in the southern Appalachians","volume":"2","author":[{"family":"Greenberg","given":"Cathryn H."},{"family":"Forrest","given":"T. G."}],"issued":{"date-parts":[["2003",12]]}}},{"id":1180,"uris":["http://zotero.org/groups/5154252/items/2XEP8UIC"],"itemData":{"id":1180,"type":"article-journal","abstract":"Natural disturbances, such as tornados, can alter local habitat conditions and have the potential to affect animal communities in preserves. When such disturbances occur in natural areas, understanding these effects can help land managers develop responses and restoration actions following a disturbance. The effects of tornado and other strong wind damage on insect communities is poorly known even though insects comprise the majority of macroscopic diversity in terrestrial systems and are important contributors to ecosystem function. We examined ground beetle (Coleoptera: Carabidae) communities in spring, summer, and fall following an EF-4 tornado that struck a forested preserve in Illinois. We compared the communities and vegetation structure in plots that were affected or unaffected by the tornado. Sites within the tornado’s path had reduced canopy cover but increased ground-level vegetation throughout the growing season. Beetle abundance and species richness were unaffected, but Shannon diversity was significantly higher in fall in areas affected by the tornado. Beetle community composition was shifted by tornado effects only in the spring, and tornado-affected areas contained 13 species that were not present in unaffected sites. These sites also contained more seed-eating or omnivorous species and small predators, in contrast to unaffected sites that were dominated by large predatory species. Our results indicate that tornado damage may increase biodiversity in small natural areas by increasing habitat heterogeneity. Land managers may not want to restore tornado-damaged sites to pre-disturbance conditions if maximizing biodiversity is a goal of the preserve.","container-title":"Natural Areas Journal","DOI":"10.3375/043.037.0405","ISSN":"0885-8608, 2162-4399","issue":"4","journalAbbreviation":"Natural Areas Journal","language":"en","license":"http://www.bioone.org/page/resources/researchers/rights_and_permissions","page":"489-496","source":"DOI.org (Crossref)","title":"Localized Effects of Tornado Damage on Ground Beetle Communities and Vegetation in a Forested Preserve","volume":"37","author":[{"family":"Barber","given":"Nicholas A."},{"family":"Widick","given":"William L."}],"issued":{"date-parts":[["2017",10]]}}},{"id":1204,"uris":["http://zotero.org/groups/5154252/items/A866T7Q9"],"itemData":{"id":1204,"type":"article-journal","abstract":"The response of epigeic arthropod communities to management practices was studied in spruce forest stands of the High Tatra Mts. three years after a windthrow event. Investigations were carried out in four management treatments: (1) an intact reference forest stand – REF, (2) a windthrown stand from which fallen wood had been extracted – EXT, (3) a windthrown stand from which fallen wood had been extracted and which had subsequently been affected by fire – FIR, and (4) a windthrown stand left to natural regeneration – NEX. Epigeic arthropods were collected by pitfall trapping in separate bouts in the summer of 2007 and the winter of 2007-2008. The study revealed significant differences in arthropod activity between windthrown forest stands under different treatment, as well as between summer and winter periods. Windthrown stands had greater activity of arthropod communities than intact forest stands in both periods, with springtails and mites being dominant groups. The highest arthropod activity in the summer period was recorded in the EXT stand, followed by NEX, FIR and REF stands, with a similar trend being observed in the winter period (EXT &gt; FIR &gt; NEX &gt; REF stands). Nonmetric multidimensional scaling evidenced the fact that the extraction of fallen wood had a strong effect on communities of epigeic arthropods with communities in EXT plots, being rather dissimilar to those of other treatments.","container-title":"North-western Journal of Zoology","issue":"2","language":"en","page":"337-345","source":"Zotero","title":"Activity of epigeic arthropods in differently managed windthrown forest stands in the High Tatra Mts.","volume":"10","author":[{"family":"Urbanovicova","given":"Veronika"},{"family":"Miklisová","given":"Dana"},{"family":"Mock","given":"Andrej"}],"issued":{"date-parts":[["2014"]]}}}],"schema":"https://github.com/citation-style-language/schema/raw/master/csl-citation.json"} </w:instrText>
      </w:r>
      <w:r w:rsidRPr="000D067E">
        <w:rPr>
          <w:rFonts w:eastAsia="Calibri" w:cs="Times New Roman"/>
          <w:color w:val="385623" w:themeColor="accent6" w:themeShade="80"/>
        </w:rPr>
        <w:fldChar w:fldCharType="separate"/>
      </w:r>
      <w:r w:rsidRPr="000D067E">
        <w:rPr>
          <w:rFonts w:eastAsia="Calibri" w:cs="Times New Roman"/>
          <w:color w:val="385623" w:themeColor="accent6" w:themeShade="80"/>
        </w:rPr>
        <w:t>(Greenberg and Forrest 2003, Urbanovicova et al. 2014, Barber and Widick 2017)</w:t>
      </w:r>
      <w:r w:rsidRPr="000D067E">
        <w:rPr>
          <w:rFonts w:eastAsia="Calibri" w:cs="Times New Roman"/>
          <w:color w:val="385623" w:themeColor="accent6" w:themeShade="80"/>
        </w:rPr>
        <w:fldChar w:fldCharType="end"/>
      </w:r>
      <w:r w:rsidRPr="000D067E">
        <w:rPr>
          <w:rFonts w:eastAsia="Calibri" w:cs="Times New Roman"/>
          <w:color w:val="385623" w:themeColor="accent6" w:themeShade="80"/>
        </w:rPr>
        <w:t xml:space="preserve">. The growth of understory plants interacts with tree mortality and the creation of canopy gaps to alter microclimatic conditions </w:t>
      </w:r>
      <w:r w:rsidRPr="000D067E">
        <w:rPr>
          <w:rFonts w:eastAsia="Calibri" w:cs="Times New Roman"/>
          <w:color w:val="385623" w:themeColor="accent6" w:themeShade="80"/>
        </w:rPr>
        <w:fldChar w:fldCharType="begin"/>
      </w:r>
      <w:r w:rsidRPr="000D067E">
        <w:rPr>
          <w:rFonts w:eastAsia="Calibri" w:cs="Times New Roman"/>
          <w:color w:val="385623" w:themeColor="accent6" w:themeShade="80"/>
        </w:rPr>
        <w:instrText xml:space="preserve"> ADDIN ZOTERO_ITEM CSL_CITATION {"citationID":"DpO6hxUw","properties":{"formattedCitation":"(Perry et al. 2018)","plainCitation":"(Perry et al. 2018)","noteIndex":0},"citationItems":[{"id":316,"uris":["http://zotero.org/groups/5154252/items/2DIWSJAD"],"itemData":{"id":316,"type":"article-journal","abstract":"Abstract\n            In forest ecosystems, disturbances that cause tree mortality create canopy gaps, increase growth of understory vegetation, and alter the abiotic environment. These impacts may have interacting effects on populations of ground‐dwelling invertebrates that regulate ecological processes such as decomposition and nutrient cycling. A manipulative experiment was designed to decouple effects of simultaneous disturbances to the forest canopy and ground‐level vegetation to understand their individual and combined impacts on ground‐dwelling invertebrate communities. We quantified invertebrate abundance, richness, diversity, and community composition via pitfall traps in response to a factorial combination of two disturbance treatments: canopy gap formation via girdling and understory vegetation removal. Formation of gaps was the primary driver of changes in invertebrate community structure, increasing activity‐abundance and taxonomic richness, while understory removal had smaller effects. Families of Collembola and Diplopoda, as well as some families of Coleoptera, increased in combined canopy and understory disturbance treatments, whereas Curculionidae and Nitidulidae were more abundant in undisturbed forest. Gaps increased light availability, height and cover of understory vegetation, and soil moisture levels, and decreased depth and cover of leaf litter compared to undisturbed forest. Decoupling of canopy and understory vegetation disturbances revealed gap formation as an important short‐term driver of ground‐dwelling invertebrate community structure and composition. Our findings increase understanding of how ground‐dwelling invertebrate communities respond to disturbance and inform sustainable management of forest ecosystems to foster biodiversity and resilience.","container-title":"Ecosphere","DOI":"10.1002/ecs2.2463","ISSN":"2150-8925, 2150-8925","issue":"10","journalAbbreviation":"Ecosphere","language":"en","page":"e02463","source":"DOI.org (Crossref)","title":"Forest disturbance and arthropods: Small‐scale canopy gaps drive invertebrate community structure and composition","title-short":"Forest disturbance and arthropods","volume":"9","author":[{"family":"Perry","given":"Kayla I."},{"family":"Wallin","given":"Kimberly F."},{"family":"Wenzel","given":"John W."},{"family":"Herms","given":"Daniel A."}],"issued":{"date-parts":[["2018",10]]}}}],"schema":"https://github.com/citation-style-language/schema/raw/master/csl-citation.json"} </w:instrText>
      </w:r>
      <w:r w:rsidRPr="000D067E">
        <w:rPr>
          <w:rFonts w:eastAsia="Calibri" w:cs="Times New Roman"/>
          <w:color w:val="385623" w:themeColor="accent6" w:themeShade="80"/>
        </w:rPr>
        <w:fldChar w:fldCharType="separate"/>
      </w:r>
      <w:r w:rsidRPr="000D067E">
        <w:rPr>
          <w:rFonts w:eastAsia="Calibri" w:cs="Times New Roman"/>
          <w:color w:val="385623" w:themeColor="accent6" w:themeShade="80"/>
        </w:rPr>
        <w:t>(Perry et al. 2018)</w:t>
      </w:r>
      <w:r w:rsidRPr="000D067E">
        <w:rPr>
          <w:rFonts w:eastAsia="Calibri" w:cs="Times New Roman"/>
          <w:color w:val="385623" w:themeColor="accent6" w:themeShade="80"/>
        </w:rPr>
        <w:fldChar w:fldCharType="end"/>
      </w:r>
      <w:r w:rsidRPr="000D067E">
        <w:rPr>
          <w:rFonts w:eastAsia="Calibri" w:cs="Times New Roman"/>
          <w:color w:val="385623" w:themeColor="accent6" w:themeShade="80"/>
        </w:rPr>
        <w:t xml:space="preserve">. The fallen canopy trees cause an influx of woody debris, including both coarse and fine woody debris. Uprooted trees create tip-up mounds that alter topography of the forest floor </w:t>
      </w:r>
      <w:r w:rsidRPr="000D067E">
        <w:rPr>
          <w:rFonts w:eastAsia="Calibri" w:cs="Times New Roman"/>
          <w:color w:val="385623" w:themeColor="accent6" w:themeShade="80"/>
        </w:rPr>
        <w:fldChar w:fldCharType="begin"/>
      </w:r>
      <w:r w:rsidRPr="000D067E">
        <w:rPr>
          <w:rFonts w:eastAsia="Calibri" w:cs="Times New Roman"/>
          <w:color w:val="385623" w:themeColor="accent6" w:themeShade="80"/>
        </w:rPr>
        <w:instrText xml:space="preserve"> ADDIN ZOTERO_ITEM CSL_CITATION {"citationID":"lqDqoIby","properties":{"formattedCitation":"(Perry and Herms 2019)","plainCitation":"(Perry and Herms 2019)","noteIndex":0},"citationItems":[{"id":318,"uris":["http://zotero.org/groups/5154252/items/LCZNXJLT"],"itemData":{"id":318,"type":"article-journal","abstract":"In forest ecosystems, natural and anthropogenic disturbances alter canopy structure, understory vegetation, amount of woody debris, and the properties of litter and soil layers. The magnitude of these environmental changes is context-dependent and determined by the properties of the disturbance, such as the frequency, intensity, duration, and extent. Therefore, disturbances can dynamically impact forest communities over time, including populations of ground-dwelling invertebrates that regulate key ecosystem processes. We propose conceptual models that describe the dynamic temporal effects of canopy gap formation and coarse woody debris accumulation following disturbances caused by invasive insects, wind, and salvage logging, and their impacts on ground-dwelling invertebrate communities. Within this framework, predictions are generated, literature on ground-dwelling invertebrate communities is synthesized, and pertinent knowledge gaps identified.","container-title":"Insects","DOI":"10.3390/insects10030061","ISSN":"2075-4450","issue":"3","journalAbbreviation":"Insects","language":"en","page":"61","source":"DOI.org (Crossref)","title":"Dynamic Responses of Ground-Dwelling Invertebrate Communities to Disturbance in Forest Ecosystems","volume":"10","author":[{"family":"Perry","given":"Kayla"},{"family":"Herms","given":"Daniel"}],"issued":{"date-parts":[["2019",2,26]]}}}],"schema":"https://github.com/citation-style-language/schema/raw/master/csl-citation.json"} </w:instrText>
      </w:r>
      <w:r w:rsidRPr="000D067E">
        <w:rPr>
          <w:rFonts w:eastAsia="Calibri" w:cs="Times New Roman"/>
          <w:color w:val="385623" w:themeColor="accent6" w:themeShade="80"/>
        </w:rPr>
        <w:fldChar w:fldCharType="separate"/>
      </w:r>
      <w:r w:rsidRPr="000D067E">
        <w:rPr>
          <w:rFonts w:eastAsia="Calibri" w:cs="Times New Roman"/>
          <w:color w:val="385623" w:themeColor="accent6" w:themeShade="80"/>
        </w:rPr>
        <w:t>(Perry and Herms 2019)</w:t>
      </w:r>
      <w:r w:rsidRPr="000D067E">
        <w:rPr>
          <w:rFonts w:eastAsia="Calibri" w:cs="Times New Roman"/>
          <w:color w:val="385623" w:themeColor="accent6" w:themeShade="80"/>
        </w:rPr>
        <w:fldChar w:fldCharType="end"/>
      </w:r>
      <w:r w:rsidRPr="000D067E">
        <w:rPr>
          <w:rFonts w:eastAsia="Calibri" w:cs="Times New Roman"/>
          <w:color w:val="385623" w:themeColor="accent6" w:themeShade="80"/>
        </w:rPr>
        <w:t xml:space="preserve">. While wind disturbance changes canopy cover and </w:t>
      </w:r>
      <w:r w:rsidRPr="000D067E">
        <w:rPr>
          <w:rFonts w:eastAsia="Calibri" w:cs="Times New Roman"/>
          <w:color w:val="385623" w:themeColor="accent6" w:themeShade="80"/>
        </w:rPr>
        <w:lastRenderedPageBreak/>
        <w:t xml:space="preserve">abiotic conditions, it also leaves behind many living trees, understory shrubs and herbaceous plants, seeds, root systems, soils, and surviving animals. These elements left intact after a disturbance are called biological legacies, and they influence short- and long-term changes in forest structure and function </w:t>
      </w:r>
      <w:r w:rsidRPr="000D067E">
        <w:rPr>
          <w:rFonts w:eastAsia="Calibri" w:cs="Times New Roman"/>
          <w:color w:val="385623" w:themeColor="accent6" w:themeShade="80"/>
        </w:rPr>
        <w:fldChar w:fldCharType="begin"/>
      </w:r>
      <w:r w:rsidRPr="000D067E">
        <w:rPr>
          <w:rFonts w:eastAsia="Calibri" w:cs="Times New Roman"/>
          <w:color w:val="385623" w:themeColor="accent6" w:themeShade="80"/>
        </w:rPr>
        <w:instrText xml:space="preserve"> ADDIN ZOTERO_ITEM CSL_CITATION {"citationID":"OR5ixa9r","properties":{"formattedCitation":"(Lindenmayer et al. 2012)","plainCitation":"(Lindenmayer et al. 2012)","noteIndex":0},"citationItems":[{"id":520,"uris":["http://zotero.org/groups/5154252/items/EJLGRK3F"],"itemData":{"id":520,"type":"book","abstract":"Salvage logging-removing trees from a forested area in the wake of a catastrophic event such as a wildfire or hurricane-is highly controversial. Policymakers and those with an economic interest in harvesting trees typically argue that damaged areas should be logged so as to avoid \"wasting\" resources, while many forest ecologists contend that removing trees following a disturbance is harmful to a variety of forest species and can interfere with the natural process of ecosystem recovery. Salvage Logging and Its Ecological Consequences brings together three leading experts on forest ecology to explore a wide range of issues surrounding the practice of salvage logging. They gather and synthesize the latest research and information about its economic and ecological costs and benefits, and consider the impacts of salvage logging on ecosystem processes and biodiversity. The book examines: what salvage logging is and why it is controversial, natural and human disturbance regimes in forested ecosystems, differences between salvage harvesting and traditional timber harvesting, scientifically documented ecological impacts of salvage operations, the importance of land management objectives in determining appropriate post-disturbance interventions Brief case studies from around the world highlight a variety of projects, including operations that have followed wildfires, storms, volcanic eruptions, and insect infestations. In the final chapter, the authors discuss policy management implications and offer prescriptions for mitigating the impacts of future salvage harvesting efforts. Salvage Logging and Its Ecological Consequences is a \"must-read\" volume for policymakers, students, academics, practitioners, and professionals involved in all aspects of forest management, natural resource planning, and forest conservation","event-place":"United States","ISBN":"978-1-61091-146-7","language":"eng","note":"OCLC: 974256832","publisher":"Island Press","publisher-place":"United States","source":"Open WorldCat","title":"Salvage logging and its ecological consequences","author":[{"family":"Lindenmayer","given":"David"},{"family":"Burton","given":"Philip Joseph"},{"family":"Franklin","given":"Jerry F."}],"issued":{"date-parts":[["2012"]]}}}],"schema":"https://github.com/citation-style-language/schema/raw/master/csl-citation.json"} </w:instrText>
      </w:r>
      <w:r w:rsidRPr="000D067E">
        <w:rPr>
          <w:rFonts w:eastAsia="Calibri" w:cs="Times New Roman"/>
          <w:color w:val="385623" w:themeColor="accent6" w:themeShade="80"/>
        </w:rPr>
        <w:fldChar w:fldCharType="separate"/>
      </w:r>
      <w:r w:rsidRPr="000D067E">
        <w:rPr>
          <w:rFonts w:eastAsia="Calibri" w:cs="Times New Roman"/>
          <w:color w:val="385623" w:themeColor="accent6" w:themeShade="80"/>
        </w:rPr>
        <w:t>(Lindenmayer et al. 2012)</w:t>
      </w:r>
      <w:r w:rsidRPr="000D067E">
        <w:rPr>
          <w:rFonts w:eastAsia="Calibri" w:cs="Times New Roman"/>
          <w:color w:val="385623" w:themeColor="accent6" w:themeShade="80"/>
        </w:rPr>
        <w:fldChar w:fldCharType="end"/>
      </w:r>
      <w:r w:rsidRPr="000D067E">
        <w:rPr>
          <w:rFonts w:eastAsia="Calibri" w:cs="Times New Roman"/>
          <w:color w:val="385623" w:themeColor="accent6" w:themeShade="80"/>
        </w:rPr>
        <w:t>.</w:t>
      </w:r>
    </w:p>
    <w:p w14:paraId="2C02AC16" w14:textId="77777777" w:rsidR="00863F61" w:rsidRPr="000D067E" w:rsidRDefault="00863F61" w:rsidP="00863F61">
      <w:pPr>
        <w:spacing w:line="480" w:lineRule="auto"/>
        <w:ind w:firstLine="720"/>
        <w:rPr>
          <w:rFonts w:eastAsia="Calibri" w:cs="Times New Roman"/>
          <w:color w:val="385623" w:themeColor="accent6" w:themeShade="80"/>
        </w:rPr>
      </w:pPr>
      <w:r w:rsidRPr="000D067E">
        <w:rPr>
          <w:rFonts w:eastAsia="Calibri" w:cs="Times New Roman"/>
          <w:color w:val="385623" w:themeColor="accent6" w:themeShade="80"/>
        </w:rPr>
        <w:t xml:space="preserve">Harvesting the fallen trees after a natural disturbance is called salvage-logging, and this management practice is a common response to windstorms </w:t>
      </w:r>
      <w:r w:rsidRPr="000D067E">
        <w:rPr>
          <w:rFonts w:eastAsia="Calibri" w:cs="Times New Roman"/>
          <w:color w:val="385623" w:themeColor="accent6" w:themeShade="80"/>
        </w:rPr>
        <w:fldChar w:fldCharType="begin"/>
      </w:r>
      <w:r w:rsidRPr="000D067E">
        <w:rPr>
          <w:rFonts w:eastAsia="Calibri" w:cs="Times New Roman"/>
          <w:color w:val="385623" w:themeColor="accent6" w:themeShade="80"/>
        </w:rPr>
        <w:instrText xml:space="preserve"> ADDIN ZOTERO_ITEM CSL_CITATION {"citationID":"YqiJ0B5f","properties":{"formattedCitation":"(Lindenmayer et al. 2012)","plainCitation":"(Lindenmayer et al. 2012)","noteIndex":0},"citationItems":[{"id":520,"uris":["http://zotero.org/groups/5154252/items/EJLGRK3F"],"itemData":{"id":520,"type":"book","abstract":"Salvage logging-removing trees from a forested area in the wake of a catastrophic event such as a wildfire or hurricane-is highly controversial. Policymakers and those with an economic interest in harvesting trees typically argue that damaged areas should be logged so as to avoid \"wasting\" resources, while many forest ecologists contend that removing trees following a disturbance is harmful to a variety of forest species and can interfere with the natural process of ecosystem recovery. Salvage Logging and Its Ecological Consequences brings together three leading experts on forest ecology to explore a wide range of issues surrounding the practice of salvage logging. They gather and synthesize the latest research and information about its economic and ecological costs and benefits, and consider the impacts of salvage logging on ecosystem processes and biodiversity. The book examines: what salvage logging is and why it is controversial, natural and human disturbance regimes in forested ecosystems, differences between salvage harvesting and traditional timber harvesting, scientifically documented ecological impacts of salvage operations, the importance of land management objectives in determining appropriate post-disturbance interventions Brief case studies from around the world highlight a variety of projects, including operations that have followed wildfires, storms, volcanic eruptions, and insect infestations. In the final chapter, the authors discuss policy management implications and offer prescriptions for mitigating the impacts of future salvage harvesting efforts. Salvage Logging and Its Ecological Consequences is a \"must-read\" volume for policymakers, students, academics, practitioners, and professionals involved in all aspects of forest management, natural resource planning, and forest conservation","event-place":"United States","ISBN":"978-1-61091-146-7","language":"eng","note":"OCLC: 974256832","publisher":"Island Press","publisher-place":"United States","source":"Open WorldCat","title":"Salvage logging and its ecological consequences","author":[{"family":"Lindenmayer","given":"David"},{"family":"Burton","given":"Philip Joseph"},{"family":"Franklin","given":"Jerry F."}],"issued":{"date-parts":[["2012"]]}}}],"schema":"https://github.com/citation-style-language/schema/raw/master/csl-citation.json"} </w:instrText>
      </w:r>
      <w:r w:rsidRPr="000D067E">
        <w:rPr>
          <w:rFonts w:eastAsia="Calibri" w:cs="Times New Roman"/>
          <w:color w:val="385623" w:themeColor="accent6" w:themeShade="80"/>
        </w:rPr>
        <w:fldChar w:fldCharType="separate"/>
      </w:r>
      <w:r w:rsidRPr="000D067E">
        <w:rPr>
          <w:rFonts w:eastAsia="Calibri" w:cs="Times New Roman"/>
          <w:color w:val="385623" w:themeColor="accent6" w:themeShade="80"/>
        </w:rPr>
        <w:t>(Lindenmayer et al. 2012)</w:t>
      </w:r>
      <w:r w:rsidRPr="000D067E">
        <w:rPr>
          <w:rFonts w:eastAsia="Calibri" w:cs="Times New Roman"/>
          <w:color w:val="385623" w:themeColor="accent6" w:themeShade="80"/>
        </w:rPr>
        <w:fldChar w:fldCharType="end"/>
      </w:r>
      <w:r w:rsidRPr="000D067E">
        <w:rPr>
          <w:rFonts w:eastAsia="Calibri" w:cs="Times New Roman"/>
          <w:color w:val="385623" w:themeColor="accent6" w:themeShade="80"/>
        </w:rPr>
        <w:t xml:space="preserve">. Salvage logging can help landowners recover the economic value of the fallen trees, or it may be motivated towards reducing the risk of fire and insect outbreaks, or safety hazard </w:t>
      </w:r>
      <w:r w:rsidRPr="000D067E">
        <w:rPr>
          <w:rFonts w:eastAsia="Calibri" w:cs="Times New Roman"/>
          <w:color w:val="385623" w:themeColor="accent6" w:themeShade="80"/>
        </w:rPr>
        <w:fldChar w:fldCharType="begin"/>
      </w:r>
      <w:r w:rsidRPr="000D067E">
        <w:rPr>
          <w:rFonts w:eastAsia="Calibri" w:cs="Times New Roman"/>
          <w:color w:val="385623" w:themeColor="accent6" w:themeShade="80"/>
        </w:rPr>
        <w:instrText xml:space="preserve"> ADDIN ZOTERO_ITEM CSL_CITATION {"citationID":"UZVgk0O2","properties":{"formattedCitation":"(Thorn et al. 2014, Perry and Herms 2019)","plainCitation":"(Thorn et al. 2014, Perry and Herms 2019)","noteIndex":0},"citationItems":[{"id":796,"uris":["http://zotero.org/groups/5154252/items/4TR272QX"],"itemData":{"id":796,"type":"article-journal","container-title":"PLoS ONE","DOI":"10.1371/journal.pone.0101757","ISSN":"1932-6203","issue":"7","journalAbbreviation":"PLoS ONE","language":"en","page":"e101757","source":"DOI.org (Crossref)","title":"New Insights into the Consequences of Post-Windthrow Salvage Logging Revealed by Functional Structure of Saproxylic Beetles Assemblages","volume":"9","author":[{"family":"Thorn","given":"Simon"},{"family":"Bässler","given":"Claus"},{"family":"Gottschalk","given":"Thomas"},{"family":"Hothorn","given":"Torsten"},{"family":"Bussler","given":"Heinz"},{"family":"Raffa","given":"Kenneth"},{"family":"Müller","given":"Jörg"}],"editor":[{"family":"Hanewinkel","given":"Marc"}],"issued":{"date-parts":[["2014",7,22]]}}},{"id":318,"uris":["http://zotero.org/groups/5154252/items/LCZNXJLT"],"itemData":{"id":318,"type":"article-journal","abstract":"In forest ecosystems, natural and anthropogenic disturbances alter canopy structure, understory vegetation, amount of woody debris, and the properties of litter and soil layers. The magnitude of these environmental changes is context-dependent and determined by the properties of the disturbance, such as the frequency, intensity, duration, and extent. Therefore, disturbances can dynamically impact forest communities over time, including populations of ground-dwelling invertebrates that regulate key ecosystem processes. We propose conceptual models that describe the dynamic temporal effects of canopy gap formation and coarse woody debris accumulation following disturbances caused by invasive insects, wind, and salvage logging, and their impacts on ground-dwelling invertebrate communities. Within this framework, predictions are generated, literature on ground-dwelling invertebrate communities is synthesized, and pertinent knowledge gaps identified.","container-title":"Insects","DOI":"10.3390/insects10030061","ISSN":"2075-4450","issue":"3","journalAbbreviation":"Insects","language":"en","page":"61","source":"DOI.org (Crossref)","title":"Dynamic Responses of Ground-Dwelling Invertebrate Communities to Disturbance in Forest Ecosystems","volume":"10","author":[{"family":"Perry","given":"Kayla"},{"family":"Herms","given":"Daniel"}],"issued":{"date-parts":[["2019",2,26]]}}}],"schema":"https://github.com/citation-style-language/schema/raw/master/csl-citation.json"} </w:instrText>
      </w:r>
      <w:r w:rsidRPr="000D067E">
        <w:rPr>
          <w:rFonts w:eastAsia="Calibri" w:cs="Times New Roman"/>
          <w:color w:val="385623" w:themeColor="accent6" w:themeShade="80"/>
        </w:rPr>
        <w:fldChar w:fldCharType="separate"/>
      </w:r>
      <w:r w:rsidRPr="000D067E">
        <w:rPr>
          <w:rFonts w:eastAsia="Calibri" w:cs="Times New Roman"/>
          <w:color w:val="385623" w:themeColor="accent6" w:themeShade="80"/>
        </w:rPr>
        <w:t>(Thorn et al. 2014, Perry and Herms 2019)</w:t>
      </w:r>
      <w:r w:rsidRPr="000D067E">
        <w:rPr>
          <w:rFonts w:eastAsia="Calibri" w:cs="Times New Roman"/>
          <w:color w:val="385623" w:themeColor="accent6" w:themeShade="80"/>
        </w:rPr>
        <w:fldChar w:fldCharType="end"/>
      </w:r>
      <w:r w:rsidRPr="000D067E">
        <w:rPr>
          <w:rFonts w:eastAsia="Calibri" w:cs="Times New Roman"/>
          <w:color w:val="385623" w:themeColor="accent6" w:themeShade="80"/>
        </w:rPr>
        <w:t xml:space="preserve">. However, there is a growing interest in managing forests in ways that conserve biodiversity, including insect populations that are threatened globally due to environmental change </w:t>
      </w:r>
      <w:r w:rsidRPr="000D067E">
        <w:rPr>
          <w:rFonts w:eastAsia="Calibri" w:cs="Times New Roman"/>
          <w:color w:val="385623" w:themeColor="accent6" w:themeShade="80"/>
        </w:rPr>
        <w:fldChar w:fldCharType="begin"/>
      </w:r>
      <w:r w:rsidRPr="000D067E">
        <w:rPr>
          <w:rFonts w:eastAsia="Calibri" w:cs="Times New Roman"/>
          <w:color w:val="385623" w:themeColor="accent6" w:themeShade="80"/>
        </w:rPr>
        <w:instrText xml:space="preserve"> ADDIN ZOTERO_ITEM CSL_CITATION {"citationID":"OJovLXtt","properties":{"formattedCitation":"(Wagner 2019)","plainCitation":"(Wagner 2019)","noteIndex":0},"citationItems":[{"id":1071,"uris":["http://zotero.org/users/6631577/items/L97F7XNU"],"itemData":{"id":1071,"type":"article-journal","abstract":"Insect declines are being reported worldwide for flying, ground, and aquatic lineages. Most reports come from western and northern Europe, where the insect fauna is well-studied and there are considerable demographic data for many taxonomically disparate lineages. Additional cases of faunal losses have been noted from Asia, North America, the Arctic, the Neotropics, and elsewhere. While this review addresses both species loss and population declines, its emphasis is on the latter. Declines of abundant species can be especially worrisome, given that they anchor trophic interactions and shoulder many of the essential ecosystem services of their respective communities. A review of the factors believed to be responsible for observed collapses and those perceived to be especially threatening to insects form the core of this treatment. In addition to widely recognized threats to insect biodiversity, e.g., habitat destruction, agricultural intensification (including pesticide use), climate change, and invasive species, this assessment highlights a few less commonly considered factors such as atmospheric nitrification from the burning of fossil fuels and the effects of droughts and changing precipitation patterns. Because the geographic extent and magnitude of insect declines are largely unknown, there is an urgent need for monitoring efforts, especially across ecological gradients, which will help to identify important causal factors in declines. This review also considers the status of vertebrate insectivores, reporting bias, challenges inherent in collecting and interpreting insect demographic data, and cases of increasing insect abundance.","language":"en","source":"Zotero","title":"Insect Declines in the Anthropocene","author":[{"family":"Wagner","given":"David L"}],"issued":{"date-parts":[["2019"]]}}}],"schema":"https://github.com/citation-style-language/schema/raw/master/csl-citation.json"} </w:instrText>
      </w:r>
      <w:r w:rsidRPr="000D067E">
        <w:rPr>
          <w:rFonts w:eastAsia="Calibri" w:cs="Times New Roman"/>
          <w:color w:val="385623" w:themeColor="accent6" w:themeShade="80"/>
        </w:rPr>
        <w:fldChar w:fldCharType="separate"/>
      </w:r>
      <w:r w:rsidRPr="000D067E">
        <w:rPr>
          <w:rFonts w:eastAsia="Calibri" w:cs="Times New Roman"/>
          <w:color w:val="385623" w:themeColor="accent6" w:themeShade="80"/>
        </w:rPr>
        <w:t>(Wagner 2019)</w:t>
      </w:r>
      <w:r w:rsidRPr="000D067E">
        <w:rPr>
          <w:rFonts w:eastAsia="Calibri" w:cs="Times New Roman"/>
          <w:color w:val="385623" w:themeColor="accent6" w:themeShade="80"/>
        </w:rPr>
        <w:fldChar w:fldCharType="end"/>
      </w:r>
      <w:r w:rsidRPr="000D067E">
        <w:rPr>
          <w:rFonts w:eastAsia="Calibri" w:cs="Times New Roman"/>
          <w:color w:val="385623" w:themeColor="accent6" w:themeShade="80"/>
        </w:rPr>
        <w:t xml:space="preserve">. This includes understanding how management practices such as salvage-logging impact insect biodiversity </w:t>
      </w:r>
      <w:r w:rsidRPr="000D067E">
        <w:rPr>
          <w:rFonts w:eastAsia="Calibri" w:cs="Times New Roman"/>
          <w:color w:val="385623" w:themeColor="accent6" w:themeShade="80"/>
        </w:rPr>
        <w:fldChar w:fldCharType="begin"/>
      </w:r>
      <w:r w:rsidRPr="000D067E">
        <w:rPr>
          <w:rFonts w:eastAsia="Calibri" w:cs="Times New Roman"/>
          <w:color w:val="385623" w:themeColor="accent6" w:themeShade="80"/>
        </w:rPr>
        <w:instrText xml:space="preserve"> ADDIN ZOTERO_ITEM CSL_CITATION {"citationID":"DZSXJy5p","properties":{"formattedCitation":"(Thorn et al. 2018)","plainCitation":"(Thorn et al. 2018)","noteIndex":0},"citationItems":[{"id":361,"uris":["http://zotero.org/groups/5154252/items/6RLZ5LLK"],"itemData":{"id":361,"type":"article-journal","abstract":"Logging to “salvage” economic returns from forests affected by natural disturbances has become increasingly prevalent globally. Despite potential negative effects on biodiversity, salvage logging is often conducted, even in areas otherwise excluded from logging and reserved for nature conservation, inter alia because strategic priorities for post-disturbance management are widely lacking. A review of the existing literature revealed that most studies investigating the effects of salvage logging on biodiversity have been conducted less than 5 years following natural disturbances, and focused on non-saproxylic organisms. A meta-analysis across 24 species groups revealed that salvage logging significantly decreases numbers of species of eight taxonomic groups. Richness of dead wood dependent taxa (i.e. saproxylic organisms) decreased more strongly than richness of non-saproxylic taxa. In contrast, taxonomic groups typically associated with open habitats increased in the number of species after salvage logging. By analysing 134 original species abundance matrices, we demonstrate that salvage logging significantly alters community composition in 7 of 17 species groups, particularly affecting saproxylic assemblages. Synthesis and applications. Our results suggest that salvage logging is not consistent with the management objectives of protected areas. Substantial changes, such as the retention of dead wood in naturally disturbed forests, are needed to support biodiversity. Future research should investigate the amount and spatio-temporal distribution of retained dead wood needed to maintain all components of biodiversity.","container-title":"Journal of Applied Ecology","DOI":"10.1111/1365-2664.12945","ISSN":"1365-2664","issue":"1","language":"en","license":"© 2017 The Authors. Journal of Applied Ecology © 2017 British Ecological Society","note":"_eprint: https://onlinelibrary.wiley.com/doi/pdf/10.1111/1365-2664.12945","page":"279-289","source":"Wiley Online Library","title":"Impacts of salvage logging on biodiversity: A meta-analysis","title-short":"Impacts of salvage logging on biodiversity","volume":"55","author":[{"family":"Thorn","given":"Simon"},{"family":"Bässler","given":"Claus"},{"family":"Brandl","given":"Roland"},{"family":"Burton","given":"Philip J."},{"family":"Cahall","given":"Rebecca"},{"family":"Campbell","given":"John L."},{"family":"Castro","given":"Jorge"},{"family":"Choi","given":"Chang-Yong"},{"family":"Cobb","given":"Tyler"},{"family":"Donato","given":"Daniel C."},{"family":"Durska","given":"Ewa"},{"family":"Fontaine","given":"Joseph B."},{"family":"Gauthier","given":"Sylvie"},{"family":"Hebert","given":"Christian"},{"family":"Hothorn","given":"Torsten"},{"family":"Hutto","given":"Richard L."},{"family":"Lee","given":"Eun-Jae"},{"family":"Leverkus","given":"Alexandro B."},{"family":"Lindenmayer","given":"David B."},{"family":"Obrist","given":"Martin K."},{"family":"Rost","given":"Josep"},{"family":"Seibold","given":"Sebastian"},{"family":"Seidl","given":"Rupert"},{"family":"Thom","given":"Dominik"},{"family":"Waldron","given":"Kaysandra"},{"family":"Wermelinger","given":"Beat"},{"family":"Winter","given":"Maria-Barbara"},{"family":"Zmihorski","given":"Michal"},{"family":"Müller","given":"Jörg"}],"issued":{"date-parts":[["2018"]]}}}],"schema":"https://github.com/citation-style-language/schema/raw/master/csl-citation.json"} </w:instrText>
      </w:r>
      <w:r w:rsidRPr="000D067E">
        <w:rPr>
          <w:rFonts w:eastAsia="Calibri" w:cs="Times New Roman"/>
          <w:color w:val="385623" w:themeColor="accent6" w:themeShade="80"/>
        </w:rPr>
        <w:fldChar w:fldCharType="separate"/>
      </w:r>
      <w:r w:rsidRPr="000D067E">
        <w:rPr>
          <w:rFonts w:eastAsia="Calibri" w:cs="Times New Roman"/>
          <w:color w:val="385623" w:themeColor="accent6" w:themeShade="80"/>
        </w:rPr>
        <w:t>(Thorn et al. 2018)</w:t>
      </w:r>
      <w:r w:rsidRPr="000D067E">
        <w:rPr>
          <w:rFonts w:eastAsia="Calibri" w:cs="Times New Roman"/>
          <w:color w:val="385623" w:themeColor="accent6" w:themeShade="80"/>
        </w:rPr>
        <w:fldChar w:fldCharType="end"/>
      </w:r>
      <w:r w:rsidRPr="000D067E">
        <w:rPr>
          <w:rFonts w:eastAsia="Calibri" w:cs="Times New Roman"/>
          <w:color w:val="385623" w:themeColor="accent6" w:themeShade="80"/>
        </w:rPr>
        <w:t xml:space="preserve">. For example, salvage-logging alters the biological legacies left by windstorms by reducing the amount and diversity of woody debris, as well as by disturbance of understory plants, potential for soil compaction from machinery, and modified tree species composition </w:t>
      </w:r>
      <w:r w:rsidRPr="000D067E">
        <w:rPr>
          <w:rFonts w:eastAsia="Calibri" w:cs="Times New Roman"/>
          <w:color w:val="385623" w:themeColor="accent6" w:themeShade="80"/>
        </w:rPr>
        <w:fldChar w:fldCharType="begin"/>
      </w:r>
      <w:r w:rsidRPr="000D067E">
        <w:rPr>
          <w:rFonts w:eastAsia="Calibri" w:cs="Times New Roman"/>
          <w:color w:val="385623" w:themeColor="accent6" w:themeShade="80"/>
        </w:rPr>
        <w:instrText xml:space="preserve"> ADDIN ZOTERO_ITEM CSL_CITATION {"citationID":"lOLL3VQ7","properties":{"formattedCitation":"(McNabb et al. 2001, Curtze et al. 2018, Slyder et al. 2020)","plainCitation":"(McNabb et al. 2001, Curtze et al. 2018, Slyder et al. 2020)","noteIndex":0},"citationItems":[{"id":374,"uris":["http://zotero.org/groups/5154252/items/JXQCMHKC"],"itemData":{"id":374,"type":"article-journal","abstract":"Soil compaction is a common consequence of forest harvesting that has the potential to affect several soil processes and forest productivity. Our objective was to quantify the relationships between soil trafficking, soil wetness, and soil air-filled porosity, and the compacted bulk density and air-filled porosity of 14 boreal forest soils in WestCentral Alberta, Canada. Bulk density and air-filled porosity were measured on nontrafficked soil and adjacent areas immediately after the site was subjected to 3, 7, and 12 cycles of skidding with mostly wide-tired skidders. Significant increases in bulk density (P Ͻ 0.05) occurred after three cycles at each site when the soil water potential was higher than Ϫ15 kPa; the significant increase occurred to a depth of at least 22 cm. The increase in bulk density became asymptotic between 7 and 12 cycles, but the increases were not significantly different from the bulk density at three cycles. The relationship between air-filled porosity and trafficking was the inverse of the level of bulk density and trafficking, but the increase in bulk density of wet soil was limited by an air-filled porosity of about 0.10 m3 mϪ3. Soil compaction only occurred when the soils were at or wetter than field capacity, which can easily be measured in the field with a handheld tensiometer or alternatively, estimated from a field measure of soil consistence. Managing felling operations to maximize transpiration of trees to reduce soil wetness is an effective tactic to avoid significant soil compaction by these types of equipment in this environment.","container-title":"Soil Science Society of America Journal","DOI":"10.2136/sssaj2001.6541238x","ISSN":"0361-5995, 1435-0661","issue":"4","journalAbbreviation":"Soil Science Soc of Amer J","language":"en","page":"1238-1247","source":"DOI.org (Crossref)","title":"Soil Wetness and Traffic Level Effects on Bulk Density and Air‐Filled Porosity of Compacted Boreal Forest Soils","volume":"65","author":[{"family":"McNabb","given":"D.H."},{"family":"Startsev","given":"A.D."},{"family":"Nguyen","given":"H."}],"issued":{"date-parts":[["2001",7]]}}},{"id":716,"uris":["http://zotero.org/groups/5154252/items/BYWIHCSA"],"itemData":{"id":716,"type":"article-journal","container-title":"Northeastern Naturalist","DOI":"10.1656/045.025.0408","ISSN":"1092-6194","issue":"4","journalAbbreviation":"Northeastern Naturalist","page":"627","source":"DOI.org (Crossref)","title":"The Effects of a Tornado Disturbance and a Salvaged Timber Extraction on the Seed-Rain and Recruitment Community of an Eastern Temperate Deciduous Forest","volume":"25","author":[{"family":"Curtze","given":"Alexander C."},{"family":"Carlo","given":"Tomás A."},{"family":"Wenzel","given":"John W."}],"issued":{"date-parts":[["2018",11,1]]}}},{"id":712,"uris":["http://zotero.org/groups/5154252/items/H87LILQ4"],"itemData":{"id":712,"type":"article-journal","container-title":"New Forests","DOI":"10.1007/s11056-019-09740-x","ISSN":"0169-4286, 1573-5095","issue":"3","journalAbbreviation":"New Forests","language":"en","page":"409-420","source":"DOI.org (Crossref)","title":"Post-windthrow salvage logging increases seedling and understory diversity with little impact on composition immediately after logging","volume":"51","author":[{"family":"Slyder","given":"Jacob B."},{"family":"Wenzel","given":"John W."},{"family":"Royo","given":"Alejandro A."},{"family":"Spicer","given":"Michelle Elise"},{"family":"Carson","given":"Walter P."}],"issued":{"date-parts":[["2020",5]]}}}],"schema":"https://github.com/citation-style-language/schema/raw/master/csl-citation.json"} </w:instrText>
      </w:r>
      <w:r w:rsidRPr="000D067E">
        <w:rPr>
          <w:rFonts w:eastAsia="Calibri" w:cs="Times New Roman"/>
          <w:color w:val="385623" w:themeColor="accent6" w:themeShade="80"/>
        </w:rPr>
        <w:fldChar w:fldCharType="separate"/>
      </w:r>
      <w:r w:rsidRPr="000D067E">
        <w:rPr>
          <w:rFonts w:eastAsia="Calibri" w:cs="Times New Roman"/>
          <w:color w:val="385623" w:themeColor="accent6" w:themeShade="80"/>
        </w:rPr>
        <w:t>(McNabb et al. 2001, Curtze et al. 2018, Slyder et al. 2020)</w:t>
      </w:r>
      <w:r w:rsidRPr="000D067E">
        <w:rPr>
          <w:rFonts w:eastAsia="Calibri" w:cs="Times New Roman"/>
          <w:color w:val="385623" w:themeColor="accent6" w:themeShade="80"/>
        </w:rPr>
        <w:fldChar w:fldCharType="end"/>
      </w:r>
      <w:r w:rsidRPr="000D067E">
        <w:rPr>
          <w:rFonts w:eastAsia="Calibri" w:cs="Times New Roman"/>
          <w:color w:val="385623" w:themeColor="accent6" w:themeShade="80"/>
        </w:rPr>
        <w:t xml:space="preserve">. The combination of natural wind disturbance followed by salvage-logging disturbance could cause longer-lasting changes to the ecosystem. </w:t>
      </w:r>
    </w:p>
    <w:p w14:paraId="7D90A2F4" w14:textId="62F58350" w:rsidR="00863F61" w:rsidRPr="000D067E" w:rsidRDefault="00863F61" w:rsidP="00863F61">
      <w:pPr>
        <w:spacing w:line="480" w:lineRule="auto"/>
        <w:rPr>
          <w:rFonts w:eastAsia="Calibri" w:cs="Times New Roman"/>
          <w:color w:val="385623" w:themeColor="accent6" w:themeShade="80"/>
        </w:rPr>
      </w:pPr>
      <w:r w:rsidRPr="000D067E">
        <w:rPr>
          <w:rFonts w:eastAsia="Calibri" w:cs="Times New Roman"/>
          <w:color w:val="385623" w:themeColor="accent6" w:themeShade="80"/>
        </w:rPr>
        <w:tab/>
        <w:t xml:space="preserve">To understand how insect biodiversity is affected by forest management, an indicator taxon can be used, which is a starting point for characterizing the response of the insect community </w:t>
      </w:r>
      <w:r w:rsidRPr="000D067E">
        <w:rPr>
          <w:rFonts w:eastAsia="Calibri" w:cs="Times New Roman"/>
          <w:color w:val="385623" w:themeColor="accent6" w:themeShade="80"/>
        </w:rPr>
        <w:fldChar w:fldCharType="begin"/>
      </w:r>
      <w:r w:rsidRPr="000D067E">
        <w:rPr>
          <w:rFonts w:eastAsia="Calibri" w:cs="Times New Roman"/>
          <w:color w:val="385623" w:themeColor="accent6" w:themeShade="80"/>
        </w:rPr>
        <w:instrText xml:space="preserve"> ADDIN ZOTERO_ITEM CSL_CITATION {"citationID":"SYADqIGo","properties":{"formattedCitation":"(Langor and Spence 2006)","plainCitation":"(Langor and Spence 2006)","noteIndex":0},"citationItems":[{"id":585,"uris":["http://zotero.org/groups/5154252/items/M7JHNS6F"],"itemData":{"id":585,"type":"article-journal","abstract":"The high functional and unmatched biological diversity represented by arthropods demand that these organisms be considered as ecological indicators of sustainable forest management. Successful use of arthropods in this capacity will require a systematic and rigorous process, including selection of potential indicators, definition of relationships between indicators and disturbance variables, optimization of the useful range of the indicator and application of the indicator(s) in monitoring. In Canada, the single greatest impediment to the use of arthropods as ecological indicators is the importance of accurate species-level identification and the difficulty achieving it. Consequently, most work has focused on a few relatively well-known groups (e.g., epigaeic carabid and staphylinid beetles and spiders, saproxylic beetles, butterflies and larger night flying moths).Many recent studies have provided baseline data about the range of natural variation and have begun to quantify arthropod responses to natural and anthropogenic disturbances in the context of preplanned experiments or through various retrospective approaches. Carabid beetles are the best-studied group and sufficient sets of data now exist to permit a meta-analysis of the robustness of carabids as indicators across multiple spatial scales and in terms of how well they represent broader ecological responses to disturbances. There is good potential to incorporate arthropod indicators into monitoring programs in Canada, but it is necessary to first complete a scientifically credible selection process for specific ecological indicators. Future research should focus on completing the process for taxa under current study as this develops the best presently understood opportunities for using arthropod indicators in assessing various aspects of environmental change. Researchers should also consider other means of monitoring arthropod biodiversity by the use of surrogate ecological parameters such as ecological land classification and habitat classification systems. Key words: arthropods, ecological indicators, monitoring, biodiversity, taxonomy, sustainability","container-title":"The Forestry Chronicle","DOI":"10.5558/tfc82344-3","ISSN":"0015-7546, 1499-9315","issue":"3","journalAbbreviation":"The Forestry Chronicle","language":"en","page":"344-350","source":"DOI.org (Crossref)","title":"Arthropods as ecological indicators of sustainability in Canadian forests","volume":"82","author":[{"family":"Langor","given":"David W"},{"family":"Spence","given":"John R"}],"issued":{"date-parts":[["2006",5,1]]}}}],"schema":"https://github.com/citation-style-language/schema/raw/master/csl-citation.json"} </w:instrText>
      </w:r>
      <w:r w:rsidRPr="000D067E">
        <w:rPr>
          <w:rFonts w:eastAsia="Calibri" w:cs="Times New Roman"/>
          <w:color w:val="385623" w:themeColor="accent6" w:themeShade="80"/>
        </w:rPr>
        <w:fldChar w:fldCharType="separate"/>
      </w:r>
      <w:r w:rsidRPr="000D067E">
        <w:rPr>
          <w:rFonts w:eastAsia="Calibri" w:cs="Times New Roman"/>
          <w:color w:val="385623" w:themeColor="accent6" w:themeShade="80"/>
        </w:rPr>
        <w:t>(Langor and Spence 2006)</w:t>
      </w:r>
      <w:r w:rsidRPr="000D067E">
        <w:rPr>
          <w:rFonts w:eastAsia="Calibri" w:cs="Times New Roman"/>
          <w:color w:val="385623" w:themeColor="accent6" w:themeShade="80"/>
        </w:rPr>
        <w:fldChar w:fldCharType="end"/>
      </w:r>
      <w:r w:rsidRPr="000D067E">
        <w:rPr>
          <w:rFonts w:eastAsia="Calibri" w:cs="Times New Roman"/>
          <w:color w:val="385623" w:themeColor="accent6" w:themeShade="80"/>
        </w:rPr>
        <w:t xml:space="preserve">. Ground beetles (Coleoptera: Carabidae) are useful indicators because they are taxonomically well known, respond quickly to </w:t>
      </w:r>
      <w:r w:rsidRPr="000D067E">
        <w:rPr>
          <w:rFonts w:eastAsia="Calibri" w:cs="Times New Roman"/>
          <w:color w:val="385623" w:themeColor="accent6" w:themeShade="80"/>
        </w:rPr>
        <w:lastRenderedPageBreak/>
        <w:t xml:space="preserve">abiotic and biotic conditions, and are sensitive to forest disturbances </w:t>
      </w:r>
      <w:r w:rsidRPr="000D067E">
        <w:rPr>
          <w:rFonts w:eastAsia="Calibri" w:cs="Times New Roman"/>
          <w:color w:val="385623" w:themeColor="accent6" w:themeShade="80"/>
        </w:rPr>
        <w:fldChar w:fldCharType="begin"/>
      </w:r>
      <w:r w:rsidRPr="000D067E">
        <w:rPr>
          <w:rFonts w:eastAsia="Calibri" w:cs="Times New Roman"/>
          <w:color w:val="385623" w:themeColor="accent6" w:themeShade="80"/>
        </w:rPr>
        <w:instrText xml:space="preserve"> ADDIN ZOTERO_ITEM CSL_CITATION {"citationID":"OTyhqNI9","properties":{"formattedCitation":"(Koivula 2011)","plainCitation":"(Koivula 2011)","noteIndex":0},"citationItems":[{"id":583,"uris":["http://zotero.org/groups/5154252/items/BKTVQABU"],"itemData":{"id":583,"type":"article-journal","container-title":"ZooKeys","DOI":"10.3897/zookeys.100.1533","ISSN":"1313-2970, 1313-2989","journalAbbreviation":"ZK","page":"287-317","source":"DOI.org (Crossref)","title":"Useful model organisms, indicators, or both? Ground beetles (Coleoptera, Carabidae) reflecting environmental conditions","title-short":"Useful model organisms, indicators, or both?","volume":"100","author":[{"family":"Koivula","given":"Matti"}],"issued":{"date-parts":[["2011",5,20]]}}}],"schema":"https://github.com/citation-style-language/schema/raw/master/csl-citation.json"} </w:instrText>
      </w:r>
      <w:r w:rsidRPr="000D067E">
        <w:rPr>
          <w:rFonts w:eastAsia="Calibri" w:cs="Times New Roman"/>
          <w:color w:val="385623" w:themeColor="accent6" w:themeShade="80"/>
        </w:rPr>
        <w:fldChar w:fldCharType="separate"/>
      </w:r>
      <w:r w:rsidRPr="000D067E">
        <w:rPr>
          <w:rFonts w:eastAsia="Calibri" w:cs="Times New Roman"/>
          <w:color w:val="385623" w:themeColor="accent6" w:themeShade="80"/>
        </w:rPr>
        <w:t>(Koivula 2011)</w:t>
      </w:r>
      <w:r w:rsidRPr="000D067E">
        <w:rPr>
          <w:rFonts w:eastAsia="Calibri" w:cs="Times New Roman"/>
          <w:color w:val="385623" w:themeColor="accent6" w:themeShade="80"/>
        </w:rPr>
        <w:fldChar w:fldCharType="end"/>
      </w:r>
      <w:r w:rsidRPr="000D067E">
        <w:rPr>
          <w:rFonts w:eastAsia="Calibri" w:cs="Times New Roman"/>
          <w:color w:val="385623" w:themeColor="accent6" w:themeShade="80"/>
        </w:rPr>
        <w:t xml:space="preserve">. Ground beetles are diverse in multiple habitats, including both mature forests and early successional habitats such as tallgrass prairies, agricultural fields, urban areas, clearcuts, and floodplains </w:t>
      </w:r>
      <w:r w:rsidRPr="000D067E">
        <w:rPr>
          <w:rFonts w:eastAsia="Calibri" w:cs="Times New Roman"/>
          <w:color w:val="385623" w:themeColor="accent6" w:themeShade="80"/>
        </w:rPr>
        <w:fldChar w:fldCharType="begin"/>
      </w:r>
      <w:r w:rsidRPr="000D067E">
        <w:rPr>
          <w:rFonts w:eastAsia="Calibri" w:cs="Times New Roman"/>
          <w:color w:val="385623" w:themeColor="accent6" w:themeShade="80"/>
        </w:rPr>
        <w:instrText xml:space="preserve"> ADDIN ZOTERO_ITEM CSL_CITATION {"citationID":"O0cFwOPj","properties":{"formattedCitation":"(Silverman et al. 2008, Lambeets et al. 2008, Lundgren and McCravy 2011)","plainCitation":"(Silverman et al. 2008, Lambeets et al. 2008, Lundgren and McCravy 2011)","noteIndex":0},"citationItems":[{"id":320,"uris":["http://zotero.org/groups/5154252/items/2MNXBW9Z"],"itemData":{"id":320,"type":"article-journal","container-title":"Environmental Entomology","DOI":"10.1093/ee/37.3.725","ISSN":"0046-225X, 1938-2936","issue":"3","journalAbbreviation":"Environmental Entomology","language":"en","page":"725-733","source":"DOI.org (Crossref)","title":"Oil Pipeline Corridor Through an Intact Forest Alters Ground Beetle (Coleoptera: Carabidae) Assemblages in Southeastern Ohio","title-short":"Oil Pipeline Corridor Through an Intact Forest Alters Ground Beetle (Coleoptera","volume":"37","author":[{"family":"Silverman","given":"B."},{"family":"Horn","given":"D. J."},{"family":"Purrington","given":"F. F."},{"family":"Gandhi","given":"K. J. K."}],"issued":{"date-parts":[["2008",6,1]]}}},{"id":492,"uris":["http://zotero.org/groups/5154252/items/FPJLQGNS"],"itemData":{"id":492,"type":"article-journal","container-title":"Journal of Animal Ecology","DOI":"10.1111/j.1365-2656.2008.01443.x","ISSN":"0021-8790, 1365-2656","issue":"6","journalAbbreviation":"Journal of Animal Ecology","language":"en","page":"1162-1174","source":"DOI.org (Crossref)","title":"Understanding the impact of flooding on trait‐displacements and shifts in assemblage structure of predatory arthropods on river banks","volume":"77","author":[{"family":"Lambeets","given":"Kevin"},{"family":"Vandegehuchte","given":"Martijn L."},{"family":"Maelfait","given":"Jean‐Pierre"},{"family":"Bonte","given":"Dries"}],"issued":{"date-parts":[["2008",11]]}}},{"id":313,"uris":["http://zotero.org/groups/5154252/items/XSL9P2AT"],"itemData":{"id":313,"type":"article-journal","abstract":"Abstract\n              Carabid beetles comprise a diverse and ubiquitous family of insects. Carabids are important in conservation biology and often have close associations with particular habitat types, making them useful biomonitoring organisms. Many carabids are also important biological control agents due to their predatory habits, but feeding habits within the family are quite diverse, and seed-eating or granivorous carabids can play an important role in shaping plant diversity and distributions. These qualities have particular relevance in the highly cultivated and fragmented landscape of the Midwestern U.S., and this region has become a very active one for carabid research in a variety of areas. In this paper, we review the state of carabid research in the Midwestern U.S., focusing on work published since the mid-1990s in carabid biogeography, conservation biology, biological control/pest management, feeding ecology and parasitism/health. Potentially productive directions for future research are discussed.","container-title":"Terrestrial Arthropod Reviews","DOI":"10.1163/187498311X565606","ISSN":"1874-9828, 1874-9836","issue":"2","journalAbbreviation":"Terr Arthropod Rev","page":"63-94","source":"DOI.org (Crossref)","title":"Carabid beetles (Coleoptera: Carabidae) of the Midwestern United States: a review and synthesis of recent research","title-short":"Carabid beetles (Coleoptera","volume":"4","author":[{"family":"Lundgren","given":"Jonathan"},{"family":"McCravy","given":"Kenneth"}],"issued":{"date-parts":[["2011"]]}}}],"schema":"https://github.com/citation-style-language/schema/raw/master/csl-citation.json"} </w:instrText>
      </w:r>
      <w:r w:rsidRPr="000D067E">
        <w:rPr>
          <w:rFonts w:eastAsia="Calibri" w:cs="Times New Roman"/>
          <w:color w:val="385623" w:themeColor="accent6" w:themeShade="80"/>
        </w:rPr>
        <w:fldChar w:fldCharType="separate"/>
      </w:r>
      <w:r w:rsidRPr="000D067E">
        <w:rPr>
          <w:rFonts w:eastAsia="Calibri" w:cs="Times New Roman"/>
          <w:color w:val="385623" w:themeColor="accent6" w:themeShade="80"/>
        </w:rPr>
        <w:t>(Silverman et al. 2008, Lambeets et al. 2008, Lundgren and McCravy 2011)</w:t>
      </w:r>
      <w:r w:rsidRPr="000D067E">
        <w:rPr>
          <w:rFonts w:eastAsia="Calibri" w:cs="Times New Roman"/>
          <w:color w:val="385623" w:themeColor="accent6" w:themeShade="80"/>
        </w:rPr>
        <w:fldChar w:fldCharType="end"/>
      </w:r>
      <w:r w:rsidRPr="000D067E">
        <w:rPr>
          <w:rFonts w:eastAsia="Calibri" w:cs="Times New Roman"/>
          <w:color w:val="385623" w:themeColor="accent6" w:themeShade="80"/>
        </w:rPr>
        <w:t>. Within mature forests, ground beetle communities can differ based on predominate tree species, managed vs. old-growth forest, and forests with dense vs</w:t>
      </w:r>
      <w:ins w:id="41" w:author="Klooster, Wendy" w:date="2025-11-19T09:30:00Z" w16du:dateUtc="2025-11-19T14:30:00Z">
        <w:r w:rsidR="00306823" w:rsidRPr="000D067E">
          <w:rPr>
            <w:rFonts w:eastAsia="Calibri" w:cs="Times New Roman"/>
            <w:color w:val="385623" w:themeColor="accent6" w:themeShade="80"/>
          </w:rPr>
          <w:t>.</w:t>
        </w:r>
      </w:ins>
      <w:r w:rsidRPr="000D067E">
        <w:rPr>
          <w:rFonts w:eastAsia="Calibri" w:cs="Times New Roman"/>
          <w:color w:val="385623" w:themeColor="accent6" w:themeShade="80"/>
        </w:rPr>
        <w:t xml:space="preserve"> open ground vegetation </w:t>
      </w:r>
      <w:r w:rsidRPr="000D067E">
        <w:rPr>
          <w:rFonts w:eastAsia="Calibri" w:cs="Times New Roman"/>
          <w:color w:val="385623" w:themeColor="accent6" w:themeShade="80"/>
        </w:rPr>
        <w:fldChar w:fldCharType="begin"/>
      </w:r>
      <w:r w:rsidRPr="000D067E">
        <w:rPr>
          <w:rFonts w:eastAsia="Calibri" w:cs="Times New Roman"/>
          <w:color w:val="385623" w:themeColor="accent6" w:themeShade="80"/>
        </w:rPr>
        <w:instrText xml:space="preserve"> ADDIN ZOTERO_ITEM CSL_CITATION {"citationID":"rY3EsLlw","properties":{"formattedCitation":"(Werner and Raffa 2000, Browne et al. 2014, Perry et al. 2018)","plainCitation":"(Werner and Raffa 2000, Browne et al. 2014, Perry et al. 2018)","noteIndex":0},"citationItems":[{"id":1157,"uris":["http://zotero.org/groups/5154252/items/CV95VA9F"],"itemData":{"id":1157,"type":"article-journal","abstract":"Ground-occurring Coleoptera were sampled over 2 years using pitfall traps in 23 northern hardwood or eastern hemlockdominated sites representing even-aged, uneven-aged, or old growth forests. Overall, 65,586 individuals were obtained, representing 33 families and 192 species. Carabids comprised 54% of the total catch in 1996, when all the families were tallied. There was little variation in the number and relative abundance of carabid species caught between seasons. No differences in overall species richness or abundance were observed among forest management regimes or habitat types. However, there were substantial differences in species composition. Thirteen species showed signi®cant habitat associations among the ®ve forest management regimes, and 21 species were associated with speci®c habitat features of the sites, such as dominant tree species or canopy structure. More species (16) were affected by the presence of forest management than by tree species dominance (6) or canopy structure (5). Harpalus fulvilabris, Pterostichus coracinus, Carabus nemoralis, Glischrochilus siepmanni, Nicrophorus orbicollis, and Nicrophorus sayi were more commonly caught in managed than in old growth forest sites, while Carabus sylvosus, Platynus decentis and Oiceoptoma novaboracensis were more commonly associated with old growth sites. Calosoma frigidum and Necrophila americana were associated with northern hardwood sites, while Platynus decentis was signi®cantly associated with sites dominated by eastern hemlock. Calosoma frigidum, Necrophila americana, and Nicrophorus vespilloides were more common in even-aged sites, while a lampyrid and a leiodid morphospecies were more common in sites with an uneven-aged canopy structure. The importance of microsite features was re¯ected in the high variability observed among sites and among traps within sites. Results indicate that conservation of a range of forest types is required in order to maintain the diversity of ground-occurring beetles on a regional scale. This will be quite challenging, since forest types such as old growth hemlock-hardwood are rare across the landscape due to habitat fragmentation and logging. # 2000 Elsevier Science B.V. All rights reserved.","container-title":"Forest Ecology and Management","language":"en","source":"Zotero","title":"Effects of forest management practices on the diversity of ground-occurring beetles in mixed northern hardwood forests of the Great Lakes Region","author":[{"family":"Werner","given":"Shahla M"},{"family":"Raffa","given":"Kenneth F"}],"issued":{"date-parts":[["2000"]]}}},{"id":1294,"uris":["http://zotero.org/groups/5154252/items/Q9I79DS9"],"itemData":{"id":1294,"type":"article-journal","abstract":"Using pitfall traps on 12 sites in the southern Appalachian Mountains during 2007–2008, we collected 6552 carabid beetles representing 46 species. We collected 40 species in 14 genera at 9 spruce–fir sites and 29 species in 12 genera at 3 hardwood sites. When adjusted for sampling effort via rarefaction, spruce–fir and hardwood sites did not differ in species richness. However, there were significant differences in species composition. Based on non-metric multidimensional scaling (NMS) analysis, species assemblages for spruce–fir forest were distinct from those found for hardwood forests, with the 4 northern spruce–fir forest sites clustered independently from the 5 southern spruce–fir sites. Composition by genera varied by season: Pterostichus was the dominant genus in the summer and autumn, and Sphaeroderus was the dominant genus in the winter and spring. The species captured by pitfall traps in this study differed somewhat from the species found at these sites in a previous survey made by hand-collection. However, when DGMXVWHG IRU VDPSOH VL]H YLD UDUHIDFWLRQ VSHFLHV ULFKQHVV HYHQQHVV DQG )LVKHU¶V Į GLG QRW differ between these samples made by different collection methods.","container-title":"Southeastern Naturalist","DOI":"10.1656/058.013.0220","ISSN":"1528-7092, 1938-5412","issue":"2","journalAbbreviation":"Southeastern Naturalist","language":"en","page":"407-422","source":"DOI.org (Crossref)","title":"Ground Beetle (Coleoptera: Carabidae) Species Composition in the Southern Appalachian Mountains","title-short":"Ground Beetle (Coleoptera","volume":"13","author":[{"family":"Browne","given":"Robert"},{"family":"Maveety","given":"Sarah"},{"family":"Cooper","given":"Leigh"},{"family":"Riley","given":"Kathryn"}],"issued":{"date-parts":[["2014",6]]}}},{"id":316,"uris":["http://zotero.org/groups/5154252/items/2DIWSJAD"],"itemData":{"id":316,"type":"article-journal","abstract":"Abstract\n            In forest ecosystems, disturbances that cause tree mortality create canopy gaps, increase growth of understory vegetation, and alter the abiotic environment. These impacts may have interacting effects on populations of ground‐dwelling invertebrates that regulate ecological processes such as decomposition and nutrient cycling. A manipulative experiment was designed to decouple effects of simultaneous disturbances to the forest canopy and ground‐level vegetation to understand their individual and combined impacts on ground‐dwelling invertebrate communities. We quantified invertebrate abundance, richness, diversity, and community composition via pitfall traps in response to a factorial combination of two disturbance treatments: canopy gap formation via girdling and understory vegetation removal. Formation of gaps was the primary driver of changes in invertebrate community structure, increasing activity‐abundance and taxonomic richness, while understory removal had smaller effects. Families of Collembola and Diplopoda, as well as some families of Coleoptera, increased in combined canopy and understory disturbance treatments, whereas Curculionidae and Nitidulidae were more abundant in undisturbed forest. Gaps increased light availability, height and cover of understory vegetation, and soil moisture levels, and decreased depth and cover of leaf litter compared to undisturbed forest. Decoupling of canopy and understory vegetation disturbances revealed gap formation as an important short‐term driver of ground‐dwelling invertebrate community structure and composition. Our findings increase understanding of how ground‐dwelling invertebrate communities respond to disturbance and inform sustainable management of forest ecosystems to foster biodiversity and resilience.","container-title":"Ecosphere","DOI":"10.1002/ecs2.2463","ISSN":"2150-8925, 2150-8925","issue":"10","journalAbbreviation":"Ecosphere","language":"en","page":"e02463","source":"DOI.org (Crossref)","title":"Forest disturbance and arthropods: Small‐scale canopy gaps drive invertebrate community structure and composition","title-short":"Forest disturbance and arthropods","volume":"9","author":[{"family":"Perry","given":"Kayla I."},{"family":"Wallin","given":"Kimberly F."},{"family":"Wenzel","given":"John W."},{"family":"Herms","given":"Daniel A."}],"issued":{"date-parts":[["2018",10]]}}}],"schema":"https://github.com/citation-style-language/schema/raw/master/csl-citation.json"} </w:instrText>
      </w:r>
      <w:r w:rsidRPr="000D067E">
        <w:rPr>
          <w:rFonts w:eastAsia="Calibri" w:cs="Times New Roman"/>
          <w:color w:val="385623" w:themeColor="accent6" w:themeShade="80"/>
        </w:rPr>
        <w:fldChar w:fldCharType="separate"/>
      </w:r>
      <w:r w:rsidRPr="000D067E">
        <w:rPr>
          <w:rFonts w:eastAsia="Calibri" w:cs="Times New Roman"/>
          <w:color w:val="385623" w:themeColor="accent6" w:themeShade="80"/>
        </w:rPr>
        <w:t>(Werner and Raffa 2000, Browne et al. 2014, Perry et al. 2018)</w:t>
      </w:r>
      <w:r w:rsidRPr="000D067E">
        <w:rPr>
          <w:rFonts w:eastAsia="Calibri" w:cs="Times New Roman"/>
          <w:color w:val="385623" w:themeColor="accent6" w:themeShade="80"/>
        </w:rPr>
        <w:fldChar w:fldCharType="end"/>
      </w:r>
      <w:r w:rsidRPr="000D067E">
        <w:rPr>
          <w:rFonts w:eastAsia="Calibri" w:cs="Times New Roman"/>
          <w:color w:val="385623" w:themeColor="accent6" w:themeShade="80"/>
        </w:rPr>
        <w:t>. Thus, the occurrence and species composition of ground beetles can indicate fine-scale differences in habitat.</w:t>
      </w:r>
    </w:p>
    <w:p w14:paraId="30C8581D" w14:textId="77777777" w:rsidR="00863F61" w:rsidRPr="000D067E" w:rsidRDefault="00863F61" w:rsidP="00863F61">
      <w:pPr>
        <w:spacing w:line="480" w:lineRule="auto"/>
        <w:rPr>
          <w:rFonts w:eastAsia="Calibri" w:cs="Times New Roman"/>
          <w:color w:val="385623" w:themeColor="accent6" w:themeShade="80"/>
        </w:rPr>
      </w:pPr>
      <w:r w:rsidRPr="000D067E">
        <w:rPr>
          <w:rFonts w:eastAsia="Calibri" w:cs="Times New Roman"/>
          <w:color w:val="385623" w:themeColor="accent6" w:themeShade="80"/>
        </w:rPr>
        <w:tab/>
        <w:t xml:space="preserve">Following a disturbance in forests, species respond to changes in environmental conditions, which often results in an influx of new species and decline in some resident species. After canopy gaps open and early successional plants begin to grow, guilds of open-habitat and generalist ground beetles typically disperse to the disturbed area. This group, including certain species of </w:t>
      </w:r>
      <w:r w:rsidRPr="000D067E">
        <w:rPr>
          <w:rFonts w:eastAsia="Calibri" w:cs="Times New Roman"/>
          <w:i/>
          <w:iCs/>
          <w:color w:val="385623" w:themeColor="accent6" w:themeShade="80"/>
        </w:rPr>
        <w:t>Amara</w:t>
      </w:r>
      <w:r w:rsidRPr="000D067E">
        <w:rPr>
          <w:rFonts w:eastAsia="Calibri" w:cs="Times New Roman"/>
          <w:color w:val="385623" w:themeColor="accent6" w:themeShade="80"/>
        </w:rPr>
        <w:t xml:space="preserve">, </w:t>
      </w:r>
      <w:r w:rsidRPr="000D067E">
        <w:rPr>
          <w:rFonts w:eastAsia="Calibri" w:cs="Times New Roman"/>
          <w:i/>
          <w:iCs/>
          <w:color w:val="385623" w:themeColor="accent6" w:themeShade="80"/>
        </w:rPr>
        <w:t>Anisodactylus</w:t>
      </w:r>
      <w:r w:rsidRPr="000D067E">
        <w:rPr>
          <w:rFonts w:eastAsia="Calibri" w:cs="Times New Roman"/>
          <w:color w:val="385623" w:themeColor="accent6" w:themeShade="80"/>
        </w:rPr>
        <w:t xml:space="preserve">, </w:t>
      </w:r>
      <w:r w:rsidRPr="000D067E">
        <w:rPr>
          <w:rFonts w:eastAsia="Calibri" w:cs="Times New Roman"/>
          <w:i/>
          <w:iCs/>
          <w:color w:val="385623" w:themeColor="accent6" w:themeShade="80"/>
        </w:rPr>
        <w:t>Harpalus</w:t>
      </w:r>
      <w:r w:rsidRPr="000D067E">
        <w:rPr>
          <w:rFonts w:eastAsia="Calibri" w:cs="Times New Roman"/>
          <w:color w:val="385623" w:themeColor="accent6" w:themeShade="80"/>
        </w:rPr>
        <w:t xml:space="preserve">, and </w:t>
      </w:r>
      <w:r w:rsidRPr="000D067E">
        <w:rPr>
          <w:rFonts w:eastAsia="Calibri" w:cs="Times New Roman"/>
          <w:i/>
          <w:iCs/>
          <w:color w:val="385623" w:themeColor="accent6" w:themeShade="80"/>
        </w:rPr>
        <w:t>Chlaenius</w:t>
      </w:r>
      <w:r w:rsidRPr="000D067E">
        <w:rPr>
          <w:rFonts w:eastAsia="Calibri" w:cs="Times New Roman"/>
          <w:color w:val="385623" w:themeColor="accent6" w:themeShade="80"/>
        </w:rPr>
        <w:t xml:space="preserve">, may immediately increase following disturbance, or may take a few years to locate the site, depending on landscape structure </w:t>
      </w:r>
      <w:r w:rsidRPr="000D067E">
        <w:rPr>
          <w:rFonts w:eastAsia="Calibri" w:cs="Times New Roman"/>
          <w:color w:val="385623" w:themeColor="accent6" w:themeShade="80"/>
        </w:rPr>
        <w:fldChar w:fldCharType="begin"/>
      </w:r>
      <w:r w:rsidRPr="000D067E">
        <w:rPr>
          <w:rFonts w:eastAsia="Calibri" w:cs="Times New Roman"/>
          <w:color w:val="385623" w:themeColor="accent6" w:themeShade="80"/>
        </w:rPr>
        <w:instrText xml:space="preserve"> ADDIN ZOTERO_ITEM CSL_CITATION {"citationID":"FTI78HgW","properties":{"formattedCitation":"(Sklodowski and Garbalinska 2011, Lee et al. 2017, Barber and Widick 2017)","plainCitation":"(Sklodowski and Garbalinska 2011, Lee et al. 2017, Barber and Widick 2017)","noteIndex":0},"citationItems":[{"id":339,"uris":["http://zotero.org/groups/5154252/items/GXUD6NWL"],"itemData":{"id":339,"type":"article-journal","container-title":"ZooKeys","DOI":"10.3897/zookeys.100.1360","ISSN":"1313-2970, 1313-2989","journalAbbreviation":"ZK","page":"371-392","source":"DOI.org (Crossref)","title":"Ground beetle (Coleoptera, Carabidae) assemblages inhabiting Scots pine stands of Puszcza Piska Forest: six-year responses to a tornado impact","title-short":"Ground beetle (Coleoptera, Carabidae) assemblages inhabiting Scots pine stands of Puszcza Piska Forest","volume":"100","author":[{"family":"Sklodowski","given":"Jaroslaw"},{"family":"Garbalinska","given":"Paulina"}],"issued":{"date-parts":[["2011",5,20]]}}},{"id":1182,"uris":["http://zotero.org/groups/5154252/items/98APL7VW"],"itemData":{"id":1182,"type":"article-journal","container-title":"Journal of Forestry Research","DOI":"10.1007/s11676-016-0291-5","ISSN":"1007-662X, 1993-0607","issue":"1","journalAbbreviation":"J. For. Res.","language":"en","page":"173-181","source":"DOI.org (Crossref)","title":"Response of ground beetles (Coleoptera: Carabidae) to forest gaps formed by a typhoon in a red pine forest at Gwangneung Forest, Republic of Korea","title-short":"Response of ground beetles (Coleoptera","volume":"28","author":[{"family":"Lee","given":"Cheol Min"},{"family":"Kwon","given":"Tae-Sung"},{"family":"Cheon","given":"Kwangil"}],"issued":{"date-parts":[["2017",1]]}}},{"id":1180,"uris":["http://zotero.org/groups/5154252/items/2XEP8UIC"],"itemData":{"id":1180,"type":"article-journal","abstract":"Natural disturbances, such as tornados, can alter local habitat conditions and have the potential to affect animal communities in preserves. When such disturbances occur in natural areas, understanding these effects can help land managers develop responses and restoration actions following a disturbance. The effects of tornado and other strong wind damage on insect communities is poorly known even though insects comprise the majority of macroscopic diversity in terrestrial systems and are important contributors to ecosystem function. We examined ground beetle (Coleoptera: Carabidae) communities in spring, summer, and fall following an EF-4 tornado that struck a forested preserve in Illinois. We compared the communities and vegetation structure in plots that were affected or unaffected by the tornado. Sites within the tornado’s path had reduced canopy cover but increased ground-level vegetation throughout the growing season. Beetle abundance and species richness were unaffected, but Shannon diversity was significantly higher in fall in areas affected by the tornado. Beetle community composition was shifted by tornado effects only in the spring, and tornado-affected areas contained 13 species that were not present in unaffected sites. These sites also contained more seed-eating or omnivorous species and small predators, in contrast to unaffected sites that were dominated by large predatory species. Our results indicate that tornado damage may increase biodiversity in small natural areas by increasing habitat heterogeneity. Land managers may not want to restore tornado-damaged sites to pre-disturbance conditions if maximizing biodiversity is a goal of the preserve.","container-title":"Natural Areas Journal","DOI":"10.3375/043.037.0405","ISSN":"0885-8608, 2162-4399","issue":"4","journalAbbreviation":"Natural Areas Journal","language":"en","license":"http://www.bioone.org/page/resources/researchers/rights_and_permissions","page":"489-496","source":"DOI.org (Crossref)","title":"Localized Effects of Tornado Damage on Ground Beetle Communities and Vegetation in a Forested Preserve","volume":"37","author":[{"family":"Barber","given":"Nicholas A."},{"family":"Widick","given":"William L."}],"issued":{"date-parts":[["2017",10]]}}}],"schema":"https://github.com/citation-style-language/schema/raw/master/csl-citation.json"} </w:instrText>
      </w:r>
      <w:r w:rsidRPr="000D067E">
        <w:rPr>
          <w:rFonts w:eastAsia="Calibri" w:cs="Times New Roman"/>
          <w:color w:val="385623" w:themeColor="accent6" w:themeShade="80"/>
        </w:rPr>
        <w:fldChar w:fldCharType="separate"/>
      </w:r>
      <w:r w:rsidRPr="000D067E">
        <w:rPr>
          <w:rFonts w:eastAsia="Calibri" w:cs="Times New Roman"/>
          <w:color w:val="385623" w:themeColor="accent6" w:themeShade="80"/>
        </w:rPr>
        <w:t>(Sklodowski and Garbalinska 2011, Lee et al. 2017, Barber and Widick 2017)</w:t>
      </w:r>
      <w:r w:rsidRPr="000D067E">
        <w:rPr>
          <w:rFonts w:eastAsia="Calibri" w:cs="Times New Roman"/>
          <w:color w:val="385623" w:themeColor="accent6" w:themeShade="80"/>
        </w:rPr>
        <w:fldChar w:fldCharType="end"/>
      </w:r>
      <w:r w:rsidRPr="000D067E">
        <w:rPr>
          <w:rFonts w:eastAsia="Calibri" w:cs="Times New Roman"/>
          <w:color w:val="385623" w:themeColor="accent6" w:themeShade="80"/>
        </w:rPr>
        <w:t xml:space="preserve">. While open-habitat species increase after disturbance, there is also a decline of forest-adapted ground beetles, often over multiple years </w:t>
      </w:r>
      <w:r w:rsidRPr="000D067E">
        <w:rPr>
          <w:rFonts w:eastAsia="Calibri" w:cs="Times New Roman"/>
          <w:color w:val="385623" w:themeColor="accent6" w:themeShade="80"/>
        </w:rPr>
        <w:fldChar w:fldCharType="begin"/>
      </w:r>
      <w:r w:rsidRPr="000D067E">
        <w:rPr>
          <w:rFonts w:eastAsia="Calibri" w:cs="Times New Roman"/>
          <w:color w:val="385623" w:themeColor="accent6" w:themeShade="80"/>
        </w:rPr>
        <w:instrText xml:space="preserve"> ADDIN ZOTERO_ITEM CSL_CITATION {"citationID":"MBGwsNoS","properties":{"formattedCitation":"(Riley and Browne 2011)","plainCitation":"(Riley and Browne 2011)","noteIndex":0},"citationItems":[{"id":1296,"uris":["http://zotero.org/groups/5154252/items/J2NUC9MQ"],"itemData":{"id":1296,"type":"article-journal","abstract":"We examined diversity, community composition, and wing-state of Carabidae as a function of forest age in Piedmont North Carolina. Carabidae were collected monthly from 396 pitfall traps (12×33 sites) from March 2009 through February 2010, representing 5 forest age classes approximately 0, 10, 50, 85, and 150 years old. A total of 2,568 individuals, representing 30 genera and 63 species, were collected. Carabid species diversity, as estimated by six diversity indices, was significantly different between the oldest and youngest forest age classes for four of the six indices. Most carabid species were habitat generalists, occurring in all or most of the forest age classes. Carabid species composition varied across forest age classes. Seventeen carabid species were identified as potential candidates for ecological indicators of forest age. Non-metric multidimensional scaling (NMDS) showed separation among forest age classes in terms of carabid beetle community composition. The proportion of individuals capable of flight decreased significantly with forest age.","container-title":"ZooKeys","DOI":"10.3897/zookeys.147.2102","ISSN":"1313-2970, 1313-2989","journalAbbreviation":"ZK","language":"en","license":"http://creativecommons.org/licenses/by/3.0/","page":"601-621","source":"DOI.org (Crossref)","title":"Changes in ground beetle diversity and community composition in age structured forests (Coleoptera, Carabidae)","volume":"147","author":[{"family":"Riley","given":"Kathryn"},{"family":"Browne","given":"Robert"}],"issued":{"date-parts":[["2011",11,16]]}}}],"schema":"https://github.com/citation-style-language/schema/raw/master/csl-citation.json"} </w:instrText>
      </w:r>
      <w:r w:rsidRPr="000D067E">
        <w:rPr>
          <w:rFonts w:eastAsia="Calibri" w:cs="Times New Roman"/>
          <w:color w:val="385623" w:themeColor="accent6" w:themeShade="80"/>
        </w:rPr>
        <w:fldChar w:fldCharType="separate"/>
      </w:r>
      <w:r w:rsidRPr="000D067E">
        <w:rPr>
          <w:rFonts w:eastAsia="Calibri" w:cs="Times New Roman"/>
          <w:color w:val="385623" w:themeColor="accent6" w:themeShade="80"/>
        </w:rPr>
        <w:t>(Riley and Browne 2011)</w:t>
      </w:r>
      <w:r w:rsidRPr="000D067E">
        <w:rPr>
          <w:rFonts w:eastAsia="Calibri" w:cs="Times New Roman"/>
          <w:color w:val="385623" w:themeColor="accent6" w:themeShade="80"/>
        </w:rPr>
        <w:fldChar w:fldCharType="end"/>
      </w:r>
      <w:r w:rsidRPr="000D067E">
        <w:rPr>
          <w:rFonts w:eastAsia="Calibri" w:cs="Times New Roman"/>
          <w:color w:val="385623" w:themeColor="accent6" w:themeShade="80"/>
        </w:rPr>
        <w:t xml:space="preserve">. For example, in Minnesota, jack pine stands that were wind-disturbed or salvaged-logged 1-3 years prior had lower numbers of </w:t>
      </w:r>
      <w:r w:rsidRPr="000D067E">
        <w:rPr>
          <w:rFonts w:eastAsia="Calibri" w:cs="Times New Roman"/>
          <w:i/>
          <w:iCs/>
          <w:color w:val="385623" w:themeColor="accent6" w:themeShade="80"/>
        </w:rPr>
        <w:t>Pterostichus pensylvanicus</w:t>
      </w:r>
      <w:r w:rsidRPr="000D067E">
        <w:rPr>
          <w:rFonts w:eastAsia="Calibri" w:cs="Times New Roman"/>
          <w:color w:val="385623" w:themeColor="accent6" w:themeShade="80"/>
        </w:rPr>
        <w:t xml:space="preserve"> LeConte, </w:t>
      </w:r>
      <w:r w:rsidRPr="000D067E">
        <w:rPr>
          <w:rFonts w:eastAsia="Calibri" w:cs="Times New Roman"/>
          <w:i/>
          <w:iCs/>
          <w:color w:val="385623" w:themeColor="accent6" w:themeShade="80"/>
        </w:rPr>
        <w:t>Pterostichus coracinus</w:t>
      </w:r>
      <w:r w:rsidRPr="000D067E">
        <w:rPr>
          <w:rFonts w:eastAsia="Calibri" w:cs="Times New Roman"/>
          <w:color w:val="385623" w:themeColor="accent6" w:themeShade="80"/>
        </w:rPr>
        <w:t xml:space="preserve"> (Newman), and </w:t>
      </w:r>
      <w:r w:rsidRPr="000D067E">
        <w:rPr>
          <w:rFonts w:eastAsia="Calibri" w:cs="Times New Roman"/>
          <w:i/>
          <w:iCs/>
          <w:color w:val="385623" w:themeColor="accent6" w:themeShade="80"/>
        </w:rPr>
        <w:t>Sphaeroderus lecontei</w:t>
      </w:r>
      <w:r w:rsidRPr="000D067E">
        <w:rPr>
          <w:rFonts w:eastAsia="Calibri" w:cs="Times New Roman"/>
          <w:color w:val="385623" w:themeColor="accent6" w:themeShade="80"/>
        </w:rPr>
        <w:t xml:space="preserve"> Dejean than undisturbed sites </w:t>
      </w:r>
      <w:r w:rsidRPr="000D067E">
        <w:rPr>
          <w:rFonts w:eastAsia="Calibri" w:cs="Times New Roman"/>
          <w:color w:val="385623" w:themeColor="accent6" w:themeShade="80"/>
        </w:rPr>
        <w:fldChar w:fldCharType="begin"/>
      </w:r>
      <w:r w:rsidRPr="000D067E">
        <w:rPr>
          <w:rFonts w:eastAsia="Calibri" w:cs="Times New Roman"/>
          <w:color w:val="385623" w:themeColor="accent6" w:themeShade="80"/>
        </w:rPr>
        <w:instrText xml:space="preserve"> ADDIN ZOTERO_ITEM CSL_CITATION {"citationID":"IrFZf77N","properties":{"formattedCitation":"(Gandhi et al. 2008)","plainCitation":"(Gandhi et al. 2008)","noteIndex":0},"citationItems":[{"id":327,"uris":["http://zotero.org/groups/5154252/items/WB6PAYPV"],"itemData":{"id":327,"type":"article-journal","abstract":"We studied the short-term effects of a catastrophic windstorm and subsequent salvage-logging and prescribed-burning fuel-reduction treatments on ground beetle (Coleoptera: Carabidae) assemblages in a sub-boreal forest in northeastern Minnesota, USA. During 2000–2003, 29,873 ground beetles represented by 71 species were caught in unbaited and baited pitfall traps in aspen/birch/conifer (ABC) and jack pine (JP) cover types. At the family level, both land-area treatment and cover type had signiﬁcant effects on ground beetle trap catches, but there were no effects of pinenes and ethanol as baits. Six times more beetles were trapped in the burned forests than in the other land-area treatments; more beetles were caught in undisturbed than in wind-disturbed sites, and one-third more beetles were caught in the ABC than in the JP cover type. Thus, the windstorm generally reduced the activity-abundance of the beetles, but prescribedburning increased it. Both salvaged and burned forest plots (especially in the ABC cover type) had the greatest species richness, diversity, and the most unique species assemblages. There was a highly similar ground beetle species composition (nearly 100%) between the ABC and JP burned forests, indicating that burning was a more primary driver of composition than cover type. At the species level, Pterostichus melanarius, an invasive ground beetle from Europe and a cover type generalist, was the most abundant beetle in the study (one-third of the total catch), and was caught in greatest numbers in burned forests. Removal of P. melanarius from the species composition analyses altered similarities among cover types and land-area treatments. Sphaeroderus nitidicollis brevoorti and Myas cyanescens were caught exclusively in the ABC and JP cover type, respectively; two rare pyrophilous species, Sericoda obsoleta and Sericoda quadripunctata, were only caught in burned sites; three forest species, Pterostichus coracinus, P. pensylvanicus, and Sphaeroderus lecontei, were caught more often in undisturbed JP sites; and two frequently trapped, open-habitat species, Agonum cupripenne and Poecilus l. lucublandus, were nearly absent from the undisturbed and wind-disturbed sites, as salvage-logging had a signiﬁcant positive effect on their activity-abundance. Most species of Amara and Harpalus were trapped only in the salvaged or burned sites, indicating invasion of these disturbed sites by open-habitat species. We conclude that both the combined effect of fuel-reduction activities subsequent to the wind event and the numerical response of the invasive P. melanarius to habitat disturbances can alter the short-term succession of ground beetle assemblages in the sub-boreal forest.","container-title":"Forest Ecology and Management","DOI":"10.1016/j.foreco.2008.06.011","ISSN":"03781127","issue":"5","journalAbbreviation":"Forest Ecology and Management","language":"en","page":"1104-1123","source":"DOI.org (Crossref)","title":"Catastrophic windstorm and fuel-reduction treatments alter ground beetle (Coleoptera: Carabidae) assemblages in a North American sub-boreal forest","title-short":"Catastrophic windstorm and fuel-reduction treatments alter ground beetle (Coleoptera","volume":"256","author":[{"family":"Gandhi","given":"Kamal J.K."},{"family":"Gilmore","given":"Daniel W."},{"family":"Katovich","given":"Steven A."},{"family":"Mattson","given":"William J."},{"family":"Zasada","given":"John C."},{"family":"Seybold","given":"Steven J."}],"issued":{"date-parts":[["2008",8]]}}}],"schema":"https://github.com/citation-style-language/schema/raw/master/csl-citation.json"} </w:instrText>
      </w:r>
      <w:r w:rsidRPr="000D067E">
        <w:rPr>
          <w:rFonts w:eastAsia="Calibri" w:cs="Times New Roman"/>
          <w:color w:val="385623" w:themeColor="accent6" w:themeShade="80"/>
        </w:rPr>
        <w:fldChar w:fldCharType="separate"/>
      </w:r>
      <w:r w:rsidRPr="000D067E">
        <w:rPr>
          <w:rFonts w:eastAsia="Calibri" w:cs="Times New Roman"/>
          <w:color w:val="385623" w:themeColor="accent6" w:themeShade="80"/>
        </w:rPr>
        <w:t>(Gandhi et al. 2008)</w:t>
      </w:r>
      <w:r w:rsidRPr="000D067E">
        <w:rPr>
          <w:rFonts w:eastAsia="Calibri" w:cs="Times New Roman"/>
          <w:color w:val="385623" w:themeColor="accent6" w:themeShade="80"/>
        </w:rPr>
        <w:fldChar w:fldCharType="end"/>
      </w:r>
      <w:r w:rsidRPr="000D067E">
        <w:rPr>
          <w:rFonts w:eastAsia="Calibri" w:cs="Times New Roman"/>
          <w:color w:val="385623" w:themeColor="accent6" w:themeShade="80"/>
        </w:rPr>
        <w:t xml:space="preserve">. In a pine forest in Poland, forest-specialists </w:t>
      </w:r>
      <w:r w:rsidRPr="000D067E">
        <w:rPr>
          <w:rFonts w:eastAsia="Calibri" w:cs="Times New Roman"/>
          <w:color w:val="385623" w:themeColor="accent6" w:themeShade="80"/>
        </w:rPr>
        <w:lastRenderedPageBreak/>
        <w:t xml:space="preserve">decreased in proportional abundance over a six-year period following a tornado </w:t>
      </w:r>
      <w:r w:rsidRPr="000D067E">
        <w:rPr>
          <w:rFonts w:eastAsia="Calibri" w:cs="Times New Roman"/>
          <w:color w:val="385623" w:themeColor="accent6" w:themeShade="80"/>
        </w:rPr>
        <w:fldChar w:fldCharType="begin"/>
      </w:r>
      <w:r w:rsidRPr="000D067E">
        <w:rPr>
          <w:rFonts w:eastAsia="Calibri" w:cs="Times New Roman"/>
          <w:color w:val="385623" w:themeColor="accent6" w:themeShade="80"/>
        </w:rPr>
        <w:instrText xml:space="preserve"> ADDIN ZOTERO_ITEM CSL_CITATION {"citationID":"1MrkbzrX","properties":{"formattedCitation":"(Sklodowski and Garbalinska 2011)","plainCitation":"(Sklodowski and Garbalinska 2011)","noteIndex":0},"citationItems":[{"id":339,"uris":["http://zotero.org/groups/5154252/items/GXUD6NWL"],"itemData":{"id":339,"type":"article-journal","container-title":"ZooKeys","DOI":"10.3897/zookeys.100.1360","ISSN":"1313-2970, 1313-2989","journalAbbreviation":"ZK","page":"371-392","source":"DOI.org (Crossref)","title":"Ground beetle (Coleoptera, Carabidae) assemblages inhabiting Scots pine stands of Puszcza Piska Forest: six-year responses to a tornado impact","title-short":"Ground beetle (Coleoptera, Carabidae) assemblages inhabiting Scots pine stands of Puszcza Piska Forest","volume":"100","author":[{"family":"Sklodowski","given":"Jaroslaw"},{"family":"Garbalinska","given":"Paulina"}],"issued":{"date-parts":[["2011",5,20]]}}}],"schema":"https://github.com/citation-style-language/schema/raw/master/csl-citation.json"} </w:instrText>
      </w:r>
      <w:r w:rsidRPr="000D067E">
        <w:rPr>
          <w:rFonts w:eastAsia="Calibri" w:cs="Times New Roman"/>
          <w:color w:val="385623" w:themeColor="accent6" w:themeShade="80"/>
        </w:rPr>
        <w:fldChar w:fldCharType="separate"/>
      </w:r>
      <w:r w:rsidRPr="000D067E">
        <w:rPr>
          <w:rFonts w:eastAsia="Calibri" w:cs="Times New Roman"/>
          <w:color w:val="385623" w:themeColor="accent6" w:themeShade="80"/>
        </w:rPr>
        <w:t>(Sklodowski and Garbalinska 2011)</w:t>
      </w:r>
      <w:r w:rsidRPr="000D067E">
        <w:rPr>
          <w:rFonts w:eastAsia="Calibri" w:cs="Times New Roman"/>
          <w:color w:val="385623" w:themeColor="accent6" w:themeShade="80"/>
        </w:rPr>
        <w:fldChar w:fldCharType="end"/>
      </w:r>
      <w:r w:rsidRPr="000D067E">
        <w:rPr>
          <w:rFonts w:eastAsia="Calibri" w:cs="Times New Roman"/>
          <w:color w:val="385623" w:themeColor="accent6" w:themeShade="80"/>
        </w:rPr>
        <w:t xml:space="preserve">. These observed decreases in forest-adapted ground beetles after windstorms and salvage-logging could be caused by a variety of factors, including environmental changes such as increased sunlight, increased summer soil temperature, and decreased leaf litter </w:t>
      </w:r>
      <w:r w:rsidRPr="000D067E">
        <w:rPr>
          <w:rFonts w:eastAsia="Calibri" w:cs="Times New Roman"/>
          <w:color w:val="385623" w:themeColor="accent6" w:themeShade="80"/>
        </w:rPr>
        <w:fldChar w:fldCharType="begin"/>
      </w:r>
      <w:r w:rsidRPr="000D067E">
        <w:rPr>
          <w:rFonts w:eastAsia="Calibri" w:cs="Times New Roman"/>
          <w:color w:val="385623" w:themeColor="accent6" w:themeShade="80"/>
        </w:rPr>
        <w:instrText xml:space="preserve"> ADDIN ZOTERO_ITEM CSL_CITATION {"citationID":"5Q1Ng3v8","properties":{"formattedCitation":"(Greenberg and Forrest 2003)","plainCitation":"(Greenberg and Forrest 2003)","noteIndex":0},"citationItems":[{"id":338,"uris":["http://zotero.org/groups/5154252/items/4EGLHTTY"],"itemData":{"id":338,"type":"article-journal","container-title":"Southeastern Naturalist","DOI":"10.1656/1528-7092(2003)002[0591:SAOGMI]2.0.CO;2","ISSN":"1528-7092, 1938-5412","issue":"4","journalAbbreviation":"Southeastern Naturalist","language":"en","page":"591-608","source":"DOI.org (Crossref)","title":"Seasonal abundance of ground-occuring macroarthropods in forest and canopy gaps in the southern Appalachians","volume":"2","author":[{"family":"Greenberg","given":"Cathryn H."},{"family":"Forrest","given":"T. G."}],"issued":{"date-parts":[["2003",12]]}}}],"schema":"https://github.com/citation-style-language/schema/raw/master/csl-citation.json"} </w:instrText>
      </w:r>
      <w:r w:rsidRPr="000D067E">
        <w:rPr>
          <w:rFonts w:eastAsia="Calibri" w:cs="Times New Roman"/>
          <w:color w:val="385623" w:themeColor="accent6" w:themeShade="80"/>
        </w:rPr>
        <w:fldChar w:fldCharType="separate"/>
      </w:r>
      <w:r w:rsidRPr="000D067E">
        <w:rPr>
          <w:rFonts w:eastAsia="Calibri" w:cs="Times New Roman"/>
          <w:color w:val="385623" w:themeColor="accent6" w:themeShade="80"/>
        </w:rPr>
        <w:t>(Greenberg and Forrest 2003)</w:t>
      </w:r>
      <w:r w:rsidRPr="000D067E">
        <w:rPr>
          <w:rFonts w:eastAsia="Calibri" w:cs="Times New Roman"/>
          <w:color w:val="385623" w:themeColor="accent6" w:themeShade="80"/>
        </w:rPr>
        <w:fldChar w:fldCharType="end"/>
      </w:r>
      <w:r w:rsidRPr="000D067E">
        <w:rPr>
          <w:rFonts w:eastAsia="Calibri" w:cs="Times New Roman"/>
          <w:color w:val="385623" w:themeColor="accent6" w:themeShade="80"/>
        </w:rPr>
        <w:t xml:space="preserve">. Although many microclimate variables stabilize after multiple years of tree regeneration following a disturbance, other variables, such as woody debris deposition or removal, remain for decades </w:t>
      </w:r>
      <w:r w:rsidRPr="000D067E">
        <w:rPr>
          <w:rFonts w:eastAsia="Calibri" w:cs="Times New Roman"/>
          <w:color w:val="385623" w:themeColor="accent6" w:themeShade="80"/>
        </w:rPr>
        <w:fldChar w:fldCharType="begin"/>
      </w:r>
      <w:r w:rsidRPr="000D067E">
        <w:rPr>
          <w:rFonts w:eastAsia="Calibri" w:cs="Times New Roman"/>
          <w:color w:val="385623" w:themeColor="accent6" w:themeShade="80"/>
        </w:rPr>
        <w:instrText xml:space="preserve"> ADDIN ZOTERO_ITEM CSL_CITATION {"citationID":"1gyRBVpV","properties":{"formattedCitation":"(Gore and Patterson III 1986, Perry and Herms 2019)","plainCitation":"(Gore and Patterson III 1986, Perry and Herms 2019)","noteIndex":0},"citationItems":[{"id":1189,"uris":["http://zotero.org/groups/5154252/items/EYP7CP3V"],"itemData":{"id":1189,"type":"article-journal","abstract":"Downed (i.e., fallen, dead) wood was sampled in 1-, 15-, 50-, and 100-year-old managed stands, an uneven-aged, managed stand, and an uncut stand of northern hardwoods in New Hampshire. Mass of downed wood ranged from a mean of 32 t/ha in the 15- and 50-year-old stands to 86 t/ha in the recently cut stand. Mean estimates varied significantly among stands, although most of the variation was due to the large amount of downed wood in the recently cut stand. The range of downed-stem diameters was greatest in the 100-year-old and uncut stands. Large (&gt;38 cm) logs were notably absent from the uneven-aged, managed stand, indicating that selective cutting utilizes mature stems efficiently. Comparison of our data with other estimates shows that the amount of downed wood in northern hardwood stands declines to about 20 t/ha within 20–30 years after logging. Quantities remain relatively stable for up to an additional 30 years and then begin to increase. They stabilize at 35–40 t/ha after approximately 100 years. Large-diameter logs become an increasingly important component of downed wood as stands mature beyond 50 years of age. Rapid decomposition of even the largest logs precludes continued accumulation of downed wood in uncut, old-growth stands. The data suggest that less downed wood and fewer large-diameter logs are likely to accumulate under short-rotation (&lt;50 years) harvest, whole-tree harvests, and selection cuts than under long rotations or in uncut forests.","container-title":"Canadian Journal of Forest Research","DOI":"10.1139/x86-057","ISSN":"0045-5067, 1208-6037","issue":"2","journalAbbreviation":"Can. J. For. Res.","language":"en","license":"http://www.nrcresearchpress.com/page/about/CorporateTextAndDataMining","page":"335-339","source":"DOI.org (Crossref)","title":"Mass of downed wood in northern hardwood forests in New Hampshire: potential effects of forest management","title-short":"Mass of downed wood in northern hardwood forests in New Hampshire","volume":"16","author":[{"family":"Gore","given":"Jeffery A."},{"family":"Patterson III","given":"William A."}],"issued":{"date-parts":[["1986",4,1]]}}},{"id":318,"uris":["http://zotero.org/groups/5154252/items/LCZNXJLT"],"itemData":{"id":318,"type":"article-journal","abstract":"In forest ecosystems, natural and anthropogenic disturbances alter canopy structure, understory vegetation, amount of woody debris, and the properties of litter and soil layers. The magnitude of these environmental changes is context-dependent and determined by the properties of the disturbance, such as the frequency, intensity, duration, and extent. Therefore, disturbances can dynamically impact forest communities over time, including populations of ground-dwelling invertebrates that regulate key ecosystem processes. We propose conceptual models that describe the dynamic temporal effects of canopy gap formation and coarse woody debris accumulation following disturbances caused by invasive insects, wind, and salvage logging, and their impacts on ground-dwelling invertebrate communities. Within this framework, predictions are generated, literature on ground-dwelling invertebrate communities is synthesized, and pertinent knowledge gaps identified.","container-title":"Insects","DOI":"10.3390/insects10030061","ISSN":"2075-4450","issue":"3","journalAbbreviation":"Insects","language":"en","page":"61","source":"DOI.org (Crossref)","title":"Dynamic Responses of Ground-Dwelling Invertebrate Communities to Disturbance in Forest Ecosystems","volume":"10","author":[{"family":"Perry","given":"Kayla"},{"family":"Herms","given":"Daniel"}],"issued":{"date-parts":[["2019",2,26]]}}}],"schema":"https://github.com/citation-style-language/schema/raw/master/csl-citation.json"} </w:instrText>
      </w:r>
      <w:r w:rsidRPr="000D067E">
        <w:rPr>
          <w:rFonts w:eastAsia="Calibri" w:cs="Times New Roman"/>
          <w:color w:val="385623" w:themeColor="accent6" w:themeShade="80"/>
        </w:rPr>
        <w:fldChar w:fldCharType="separate"/>
      </w:r>
      <w:r w:rsidRPr="000D067E">
        <w:rPr>
          <w:rFonts w:eastAsia="Calibri" w:cs="Times New Roman"/>
          <w:color w:val="385623" w:themeColor="accent6" w:themeShade="80"/>
        </w:rPr>
        <w:t>(Gore and Patterson III 1986, Perry and Herms 2019)</w:t>
      </w:r>
      <w:r w:rsidRPr="000D067E">
        <w:rPr>
          <w:rFonts w:eastAsia="Calibri" w:cs="Times New Roman"/>
          <w:color w:val="385623" w:themeColor="accent6" w:themeShade="80"/>
        </w:rPr>
        <w:fldChar w:fldCharType="end"/>
      </w:r>
      <w:r w:rsidRPr="000D067E">
        <w:rPr>
          <w:rFonts w:eastAsia="Calibri" w:cs="Times New Roman"/>
          <w:color w:val="385623" w:themeColor="accent6" w:themeShade="80"/>
        </w:rPr>
        <w:t xml:space="preserve">. Studies of green-logging in Alberta indicate that differences in beetle communities between mature and clearcut forests remained after 27 years </w:t>
      </w:r>
      <w:r w:rsidRPr="000D067E">
        <w:rPr>
          <w:rFonts w:eastAsia="Calibri" w:cs="Times New Roman"/>
          <w:color w:val="385623" w:themeColor="accent6" w:themeShade="80"/>
        </w:rPr>
        <w:fldChar w:fldCharType="begin"/>
      </w:r>
      <w:r w:rsidRPr="000D067E">
        <w:rPr>
          <w:rFonts w:eastAsia="Calibri" w:cs="Times New Roman"/>
          <w:color w:val="385623" w:themeColor="accent6" w:themeShade="80"/>
        </w:rPr>
        <w:instrText xml:space="preserve"> ADDIN ZOTERO_ITEM CSL_CITATION {"citationID":"PkW5BheS","properties":{"formattedCitation":"(Pohl et al. 2007)","plainCitation":"(Pohl et al. 2007)","noteIndex":0},"citationItems":[{"id":1191,"uris":["http://zotero.org/groups/5154252/items/EJ7J5UKH"],"itemData":{"id":1191,"type":"article-journal","abstract":"Staphylinid beetle assemblages from coniferous foothills forest in west-central Alberta, Canada were studied via pitfall trapping to examine the effects of stand age and possible edge effects. Sites included a chronosequence of stands from 1 to 27 years post-harvest, and four types of mature forest that had not been disturbed by ﬁre for at least 80 years. In all, 19 sites were sampled between 1989 and 1991. A total of 98 species were identiﬁed, nine of which are reported for the ﬁrst time in Alberta. Staphylinids were more abundant in mature forest stands but assemblages were more diverse in regenerating stands. Thirtyfour rove beetle species showed signiﬁcant indicator value for particular stands or groups of stands, including mature forest, young forest, and open ground specialists. After harvesting, the catch rate of many forest species decreased dramatically, and open ground species were more commonly collected. Populations of some forest species remained active on logged sites for one or 2 years before disappearing. As stands regenerated, they were colonized by species characteristic of young stands, but true forest species were found only in older unharvested stands. The beetle assemblages from regenerating stands became more similar to those from mature stands as they aged, but still differed considerably from them 27 years after harvesting. Transects across forest-clearcut edges revealed a signiﬁcant beetle response to habitat edges. Staphylinids assemblages were compared to the ground beetle (Carabidae) assemblage sampled via the same pitfall trapping regime. Mature forest specialists are threatened by fragmentation and loss of habitat. In order to conserve these beetle assemblages, forest managers should retain adequate patches of older successional stages on working landscapes.","container-title":"Biological Conservation","DOI":"10.1016/j.biocon.2007.02.011","ISSN":"00063207","issue":"2","journalAbbreviation":"Biological Conservation","language":"en","license":"https://www.elsevier.com/tdm/userlicense/1.0/","page":"294-307","source":"DOI.org (Crossref)","title":"Rove beetles and ground beetles (Coleoptera: Staphylinidae, Carabidae) as indicators of harvest and regeneration practices in western Canadian foothills forests","title-short":"Rove beetles and ground beetles (Coleoptera","volume":"137","author":[{"family":"Pohl","given":"Gregory R."},{"family":"Langor","given":"David W."},{"family":"Spence","given":"John R."}],"issued":{"date-parts":[["2007",6]]}}}],"schema":"https://github.com/citation-style-language/schema/raw/master/csl-citation.json"} </w:instrText>
      </w:r>
      <w:r w:rsidRPr="000D067E">
        <w:rPr>
          <w:rFonts w:eastAsia="Calibri" w:cs="Times New Roman"/>
          <w:color w:val="385623" w:themeColor="accent6" w:themeShade="80"/>
        </w:rPr>
        <w:fldChar w:fldCharType="separate"/>
      </w:r>
      <w:r w:rsidRPr="000D067E">
        <w:rPr>
          <w:rFonts w:eastAsia="Calibri" w:cs="Times New Roman"/>
          <w:color w:val="385623" w:themeColor="accent6" w:themeShade="80"/>
        </w:rPr>
        <w:t>(Pohl et al. 2007)</w:t>
      </w:r>
      <w:r w:rsidRPr="000D067E">
        <w:rPr>
          <w:rFonts w:eastAsia="Calibri" w:cs="Times New Roman"/>
          <w:color w:val="385623" w:themeColor="accent6" w:themeShade="80"/>
        </w:rPr>
        <w:fldChar w:fldCharType="end"/>
      </w:r>
      <w:r w:rsidRPr="000D067E">
        <w:rPr>
          <w:rFonts w:eastAsia="Calibri" w:cs="Times New Roman"/>
          <w:color w:val="385623" w:themeColor="accent6" w:themeShade="80"/>
        </w:rPr>
        <w:t>. Thus, it is unclear how long it could take for forest-adapted ground beetles to return to areas impacted by windstorms and salvage-logging, and this subject deserves further study to inform salvage-logging practices that may increase with climate change.</w:t>
      </w:r>
    </w:p>
    <w:p w14:paraId="10E9128D" w14:textId="3BFC5DD1" w:rsidR="00863F61" w:rsidRPr="000D067E" w:rsidRDefault="00863F61" w:rsidP="00863F61">
      <w:pPr>
        <w:spacing w:line="480" w:lineRule="auto"/>
        <w:rPr>
          <w:rFonts w:eastAsia="Calibri" w:cs="Times New Roman"/>
          <w:color w:val="385623" w:themeColor="accent6" w:themeShade="80"/>
        </w:rPr>
      </w:pPr>
      <w:r w:rsidRPr="000D067E">
        <w:rPr>
          <w:rFonts w:eastAsia="Calibri" w:cs="Times New Roman"/>
          <w:color w:val="385623" w:themeColor="accent6" w:themeShade="80"/>
        </w:rPr>
        <w:tab/>
        <w:t xml:space="preserve">While much is known about how the taxonomic composition of ground beetle communities change after forest disturbance, less is known about how these disturbances may impact the functional diversity of beetles via changes in traits. Studies have documented that ground beetle species common in tornado-disturbed forests were smaller in size, incorporated plant material or seeds into their diets, and were capable of flight, compared to those characteristic of undisturbed forest </w:t>
      </w:r>
      <w:r w:rsidRPr="000D067E">
        <w:rPr>
          <w:rFonts w:eastAsia="Calibri" w:cs="Times New Roman"/>
          <w:color w:val="385623" w:themeColor="accent6" w:themeShade="80"/>
        </w:rPr>
        <w:fldChar w:fldCharType="begin"/>
      </w:r>
      <w:r w:rsidRPr="000D067E">
        <w:rPr>
          <w:rFonts w:eastAsia="Calibri" w:cs="Times New Roman"/>
          <w:color w:val="385623" w:themeColor="accent6" w:themeShade="80"/>
        </w:rPr>
        <w:instrText xml:space="preserve"> ADDIN ZOTERO_ITEM CSL_CITATION {"citationID":"sSm5wswV","properties":{"formattedCitation":"(Sklodowski and Garbalinska 2011, Perry and Herms 2019)","plainCitation":"(Sklodowski and Garbalinska 2011, Perry and Herms 2019)","noteIndex":0},"citationItems":[{"id":339,"uris":["http://zotero.org/groups/5154252/items/GXUD6NWL"],"itemData":{"id":339,"type":"article-journal","container-title":"ZooKeys","DOI":"10.3897/zookeys.100.1360","ISSN":"1313-2970, 1313-2989","journalAbbreviation":"ZK","page":"371-392","source":"DOI.org (Crossref)","title":"Ground beetle (Coleoptera, Carabidae) assemblages inhabiting Scots pine stands of Puszcza Piska Forest: six-year responses to a tornado impact","title-short":"Ground beetle (Coleoptera, Carabidae) assemblages inhabiting Scots pine stands of Puszcza Piska Forest","volume":"100","author":[{"family":"Sklodowski","given":"Jaroslaw"},{"family":"Garbalinska","given":"Paulina"}],"issued":{"date-parts":[["2011",5,20]]}}},{"id":318,"uris":["http://zotero.org/groups/5154252/items/LCZNXJLT"],"itemData":{"id":318,"type":"article-journal","abstract":"In forest ecosystems, natural and anthropogenic disturbances alter canopy structure, understory vegetation, amount of woody debris, and the properties of litter and soil layers. The magnitude of these environmental changes is context-dependent and determined by the properties of the disturbance, such as the frequency, intensity, duration, and extent. Therefore, disturbances can dynamically impact forest communities over time, including populations of ground-dwelling invertebrates that regulate key ecosystem processes. We propose conceptual models that describe the dynamic temporal effects of canopy gap formation and coarse woody debris accumulation following disturbances caused by invasive insects, wind, and salvage logging, and their impacts on ground-dwelling invertebrate communities. Within this framework, predictions are generated, literature on ground-dwelling invertebrate communities is synthesized, and pertinent knowledge gaps identified.","container-title":"Insects","DOI":"10.3390/insects10030061","ISSN":"2075-4450","issue":"3","journalAbbreviation":"Insects","language":"en","page":"61","source":"DOI.org (Crossref)","title":"Dynamic Responses of Ground-Dwelling Invertebrate Communities to Disturbance in Forest Ecosystems","volume":"10","author":[{"family":"Perry","given":"Kayla"},{"family":"Herms","given":"Daniel"}],"issued":{"date-parts":[["2019",2,26]]}}}],"schema":"https://github.com/citation-style-language/schema/raw/master/csl-citation.json"} </w:instrText>
      </w:r>
      <w:r w:rsidRPr="000D067E">
        <w:rPr>
          <w:rFonts w:eastAsia="Calibri" w:cs="Times New Roman"/>
          <w:color w:val="385623" w:themeColor="accent6" w:themeShade="80"/>
        </w:rPr>
        <w:fldChar w:fldCharType="separate"/>
      </w:r>
      <w:r w:rsidRPr="000D067E">
        <w:rPr>
          <w:rFonts w:eastAsia="Calibri" w:cs="Times New Roman"/>
          <w:color w:val="385623" w:themeColor="accent6" w:themeShade="80"/>
        </w:rPr>
        <w:t>(Sklodowski and Garbalinska 2011, Perry and Herms 2019)</w:t>
      </w:r>
      <w:r w:rsidRPr="000D067E">
        <w:rPr>
          <w:rFonts w:eastAsia="Calibri" w:cs="Times New Roman"/>
          <w:color w:val="385623" w:themeColor="accent6" w:themeShade="80"/>
        </w:rPr>
        <w:fldChar w:fldCharType="end"/>
      </w:r>
      <w:r w:rsidRPr="000D067E">
        <w:rPr>
          <w:rFonts w:eastAsia="Calibri" w:cs="Times New Roman"/>
          <w:color w:val="385623" w:themeColor="accent6" w:themeShade="80"/>
        </w:rPr>
        <w:t xml:space="preserve">. However, ground beetle traits can vary even among, for example, equally-sized, carnivorous, flight-incapable species. For instance, ground beetles exhibit trait syndromes </w:t>
      </w:r>
      <w:r w:rsidRPr="000D067E">
        <w:rPr>
          <w:rFonts w:eastAsia="Calibri" w:cs="Times New Roman"/>
          <w:color w:val="385623" w:themeColor="accent6" w:themeShade="80"/>
        </w:rPr>
        <w:fldChar w:fldCharType="begin"/>
      </w:r>
      <w:r w:rsidRPr="000D067E">
        <w:rPr>
          <w:rFonts w:eastAsia="Calibri" w:cs="Times New Roman"/>
          <w:color w:val="385623" w:themeColor="accent6" w:themeShade="80"/>
        </w:rPr>
        <w:instrText xml:space="preserve"> ADDIN ZOTERO_ITEM CSL_CITATION {"citationID":"vDh09bTf","properties":{"formattedCitation":"(Fountain-Jones et al. 2015)","plainCitation":"(Fountain-Jones et al. 2015)","noteIndex":0},"citationItems":[{"id":308,"uris":["http://zotero.org/groups/5154252/items/YLXQ3D34"],"itemData":{"id":308,"type":"article-journal","container-title":"Ecological Entomology","DOI":"10.1111/een.12158","ISSN":"03076946","issue":"1","journalAbbreviation":"Ecol Entomol","language":"en","page":"1-13","source":"DOI.org (Crossref)","title":"Moving beyond the guild concept: developing a practical functional trait framework for terrestrial beetles","title-short":"Moving beyond the guild concept","volume":"40","author":[{"family":"Fountain-Jones","given":"Nicholas M."},{"family":"Baker","given":"Susan C."},{"family":"Jordan","given":"Gregory J."}],"issued":{"date-parts":[["2015",2]]}}}],"schema":"https://github.com/citation-style-language/schema/raw/master/csl-citation.json"} </w:instrText>
      </w:r>
      <w:r w:rsidRPr="000D067E">
        <w:rPr>
          <w:rFonts w:eastAsia="Calibri" w:cs="Times New Roman"/>
          <w:color w:val="385623" w:themeColor="accent6" w:themeShade="80"/>
        </w:rPr>
        <w:fldChar w:fldCharType="separate"/>
      </w:r>
      <w:r w:rsidRPr="000D067E">
        <w:rPr>
          <w:rFonts w:eastAsia="Calibri" w:cs="Times New Roman"/>
          <w:color w:val="385623" w:themeColor="accent6" w:themeShade="80"/>
        </w:rPr>
        <w:t>(Fountain-Jones et al. 2015)</w:t>
      </w:r>
      <w:r w:rsidRPr="000D067E">
        <w:rPr>
          <w:rFonts w:eastAsia="Calibri" w:cs="Times New Roman"/>
          <w:color w:val="385623" w:themeColor="accent6" w:themeShade="80"/>
        </w:rPr>
        <w:fldChar w:fldCharType="end"/>
      </w:r>
      <w:r w:rsidRPr="000D067E">
        <w:rPr>
          <w:rFonts w:eastAsia="Calibri" w:cs="Times New Roman"/>
          <w:color w:val="385623" w:themeColor="accent6" w:themeShade="80"/>
        </w:rPr>
        <w:t xml:space="preserve"> associated with locomotion </w:t>
      </w:r>
      <w:r w:rsidRPr="000D067E">
        <w:rPr>
          <w:rFonts w:eastAsia="Calibri" w:cs="Times New Roman"/>
          <w:color w:val="385623" w:themeColor="accent6" w:themeShade="80"/>
        </w:rPr>
        <w:lastRenderedPageBreak/>
        <w:t xml:space="preserve">strategy, including surface-walking, pushing through leaf litter, burrowing, and climbing plants </w:t>
      </w:r>
      <w:r w:rsidRPr="000D067E">
        <w:rPr>
          <w:rFonts w:eastAsia="Calibri" w:cs="Times New Roman"/>
          <w:color w:val="385623" w:themeColor="accent6" w:themeShade="80"/>
        </w:rPr>
        <w:fldChar w:fldCharType="begin"/>
      </w:r>
      <w:r w:rsidRPr="000D067E">
        <w:rPr>
          <w:rFonts w:eastAsia="Calibri" w:cs="Times New Roman"/>
          <w:color w:val="385623" w:themeColor="accent6" w:themeShade="80"/>
        </w:rPr>
        <w:instrText xml:space="preserve"> ADDIN ZOTERO_ITEM CSL_CITATION {"citationID":"8plTjSgf","properties":{"formattedCitation":"(Evans 1977, Erwin 1979, Forsythe 1991, Larochelle and Larivi\\uc0\\u232{}re 2003)","plainCitation":"(Evans 1977, Erwin 1979, Forsythe 1991, Larochelle and Larivière 2003)","noteIndex":0},"citationItems":[{"id":1344,"uris":["http://zotero.org/groups/5154252/items/QTBB5CFG"],"itemData":{"id":1344,"type":"article-journal","abstract":"This study considers leg structure and function in the Adephaga (Caraboidea). Many ground beetles are known to be rapid runners but does this habit account for all the characteristic features of their leg structure? To answer this question, the gaits of several terrestrial Adephagan and Polyphagan beetles have been described briefly; it was concluded that they are fundamentally similar. Thus the peculiar hind legs of Adephaga (with their greatly restricted coxal angle of swing) are not specifically suited to a running habit, but are adapted for pushing. Four basic modifications for pushing have been described in the foreleg of\n              Carabus problematicus.\n              The particular type of pushing was apparent when the functions of its hind leg were considered. The enlarged metatrochanter contains a strong femoral rotator muscle which forces the hind tarsus vertically downwards (and the hindbody upwards). This movement is a necessary part of wedge‐pushing, where the wedge‐shaped head and prothorax are pushed forwards and the hindbody–the back of the wedge–is oscillated vertically to enlarge the horizontal crevice. The slightly movable metacoxa is part of the antagonistic mechanism of femoral counter‐rotation, in which an ingenious lever action swings up the hind legs (and so depresses the hindbody).\n            \n            \n              The most profound locomotory changes in the Adephaga reflect swimming adaptations. These have involved changes in the pro‐ and mesocoxal articulations, and the immobilization of the metacoxae.\n              Trachypachus\n              is particularly interesting, as it is a terrestrial Caraboid with immobilized metacoxae. The terrestrial Adephaga (mainly Carabidae) can be divided into two basic groups with divergent habits (if specialist burrowers, etc. are excluded). These groups (which merge) are the strong wedge‐pushers/poorer runners with relatively large metatrochanters, and the fast runners/poorer wedge‐pushers with smaller trochanters. Experimental evidence for this separation includes estimates of running speeds and the vertical forces exerted by the hind legs of several species during wedge‐pushing.","container-title":"Journal of Zoology","DOI":"10.1111/j.1469-7998.1977.tb03237.x","ISSN":"0952-8369, 1469-7998","issue":"2","journalAbbreviation":"Journal of Zoology","language":"en","page":"189-226","source":"DOI.org (Crossref)","title":"Locomotion in the Coleoptera Adephaga, especially Carabidae","volume":"181","author":[{"family":"Evans","given":"M. E. G."}],"issued":{"date-parts":[["1977",2]]}}},{"id":1309,"uris":["http://zotero.org/groups/5154252/items/FQDT86VL"],"itemData":{"id":1309,"type":"chapter","abstract":"Locating ground beetles in tropical regions is usually a frustrating experience for any but the experienced collector. Often, even the experienced have their problems. After seven years of tropical investigations, I found that the answer to the apparent rarity of these beetles in the tropics is due to patchy microdistribution, not lack of species or individuals. The observations, analysis, and explanation of this phenomenon became the cornerstone of this paper. Ancillary data gathered while collecting and observing behavior of carabids plus distributional and structural data of elements of the entire family led to the general evolutionary hypotheses presented here.","container-title":"Carabid Beetles: Their Evolution, Natural History, and Classification","event-place":"Dordrecht","ISBN":"978-94-009-9628-1","note":"DOI: 10.1007/978-94-009-9628-1_30","page":"539–592","publisher":"Springer Netherlands","publisher-place":"Dordrecht","title":"Thoughts on the Evolutionary History of Ground Beetles: Hypotheses Generated from Comparative Faunal Analyses of Lowland Forest Sites in Temperate and Tropical Regions","URL":"https://doi.org/10.1007/978-94-009-9628-1_30","author":[{"family":"Erwin","given":"Terry L."}],"editor":[{"family":"Erwin","given":"Terry L."},{"family":"Ball","given":"George E."},{"family":"Whitehead","given":"Donald R."},{"family":"Halpern","given":"Anne L."}],"issued":{"date-parts":[["1979"]]}}},{"id":518,"uris":["http://zotero.org/groups/5154252/items/7C5NV3AV"],"itemData":{"id":518,"type":"article-journal","abstract":"This paper attempts to describe the relationship between habit, body structure and form in five species of ground beetle representing five different tribes. The results support and broaden the basis for currently accepted ideas about the mode of life of Scaritini, Morionini, Licinini, Omophronini and Galeritini. It examines feeding mechanisms, leg structure and body form. In this study two types of feeding method are recognized: fluid or semi‐fluid feeding, as in\n              Scarites subterraneus\n              , and mixed intake feeding. In the second method, food ingested varies from fluid, mush and recognizable arthropod fragments (\n              Morion monilicornis\n              and\n              Omophron labiatum)\n              to mainly fluids or semi‐fluids with some fragments (\n              Diplochila major\n              and\n              Galerita lecontet\n              ). All these species show morphological adaptations of their feeding mechanisms indicative of their feeding habits.\n            \n            \n              Pro‐, meso‐ and meta‐femoral and tibial lengths and femoral width measurements have been made and correlated with body lengths; maximum running speeds and maximum horizontal pulling (= pushing) forces have also been made and correlated with body lengths.\n              Galerita lecontei\n              and\n              Omophron labiatum\n              have long femora, whereas those of\n              Diplochila major\n              are somewhat shorter and those of\n              Scarites subterraneus\n              and\n              Morion monilicornis\n              are very short.\n              Scarites subterraneus\n              has relatively narrow femora although there is a trend towards a narrowing of the femora in\n              Morion monilicornis.\n              Only\n              Omophron labiatum\n              has broad femora.\n            \n            \n              Galerita lecontei\n              and\n              Omophron labiatum\n              have long tibiae whereas\n              Scarites subterraneus\n              and\n              Morion monilicornis\n              have very short tibiae.\n              Diplochila major\n              represents the mainstream of carabids, with tibial lengths lying between the two extremes. All five species show morphological adaptations of their locomotory apparatus indicative of their locomotory abilities.\n            \n            \n              In this study\n              Omophron labiarum\n              was found to be particularly fast at high speed running (i.e. sprinting) whereas\n              Scarites subterraneus\n              was found to be relatively slow. Only\n              Scarites subterraneus\n              showed particularly strong pushing abilities whereas\n              Galerita lecontei\n              was found to be weak at pushing.\n              Omophron labiatum, Diplochila major\n              and\n              Morion monilicornis\n              were found to have pushing abilities between the two extremes.\n            \n            Variations in height of the prothorax and hind body, the widths of the hind body, prothorax and metatergum, and the lengths of the metasternum, metatergum and wings are discussed and compared with body lengths in the five species. These various parameters have been displayed in the form of tables, and have been discussed in relation to the various habits of the five species. Certain trends were noted.\n            \n              Only\n              Diplochila major\n              has body proportions similar to those of mainstream cursorial carabids.\n              Galerita lecontei\n              has a shallow, narrow prothorax which may be correlated with its particular hunting habits.\n              Scarites subterraneus\n              has a somewhat cylindrical body form; the hind body is often narrower and flatter and the prothorax flatter than mainstream cursorial carabids. This kind of body form reduces friction and causes less obstruction when burrowing or moving in confined spaces.\n              Morion monilicornis\n              has a similar body form to\n              Scarites. Omophron labiatum\n              is unique in having a very deep, wide prothorax and hind body. Its oval and streamlined body form ideally suits it for its unusual burrowing habits.","container-title":"Journal of Zoology","DOI":"10.1111/j.1469-7998.1991.tb04763.x","ISSN":"0952-8369, 1469-7998","issue":"2","journalAbbreviation":"Journal of Zoology","language":"en","page":"233-263","source":"DOI.org (Crossref)","title":"Feeding and locomotory functions in relation to body form in five species of ground beetle (Coleoptera: Carabidae)","title-short":"Feeding and locomotory functions in relation to body form in five species of ground beetle (Coleoptera","volume":"223","author":[{"family":"Forsythe","given":"Trevor G."}],"issued":{"date-parts":[["1991",2]]}}},{"id":312,"uris":["http://zotero.org/groups/5154252/items/CJ2B2WK7"],"itemData":{"id":312,"type":"book","collection-number":"27","collection-title":"Pensoft-series Faunistica","event-place":"Sofia","ISBN":"978-954-642-165-4","language":"eng","number-of-pages":"583","publisher":"Pensoft Publ","publisher-place":"Sofia","source":"K10plus ISBN","title":"A natural history of the ground-beetles (Coleoptera: Carabidae) of America north of Mexico","title-short":"A natural history of the ground-beetles (Coleoptera","author":[{"family":"Larochelle","given":"André"},{"family":"Larivière","given":"Marie-Claude"}],"issued":{"date-parts":[["2003"]]}}}],"schema":"https://github.com/citation-style-language/schema/raw/master/csl-citation.json"} </w:instrText>
      </w:r>
      <w:r w:rsidRPr="000D067E">
        <w:rPr>
          <w:rFonts w:eastAsia="Calibri" w:cs="Times New Roman"/>
          <w:color w:val="385623" w:themeColor="accent6" w:themeShade="80"/>
        </w:rPr>
        <w:fldChar w:fldCharType="separate"/>
      </w:r>
      <w:r w:rsidRPr="000D067E">
        <w:rPr>
          <w:rFonts w:eastAsia="Aptos" w:cs="Times New Roman"/>
          <w:color w:val="385623" w:themeColor="accent6" w:themeShade="80"/>
          <w:szCs w:val="20"/>
          <w14:ligatures w14:val="standardContextual"/>
        </w:rPr>
        <w:t>(Evans 1977, Erwin 1979, Forsythe 1991, Larochelle and Larivière 2003)</w:t>
      </w:r>
      <w:r w:rsidRPr="000D067E">
        <w:rPr>
          <w:rFonts w:eastAsia="Calibri" w:cs="Times New Roman"/>
          <w:color w:val="385623" w:themeColor="accent6" w:themeShade="80"/>
        </w:rPr>
        <w:fldChar w:fldCharType="end"/>
      </w:r>
      <w:r w:rsidRPr="000D067E">
        <w:rPr>
          <w:rFonts w:eastAsia="Calibri" w:cs="Times New Roman"/>
          <w:color w:val="385623" w:themeColor="accent6" w:themeShade="80"/>
        </w:rPr>
        <w:t xml:space="preserve">. Ground beetle species also differ in their soil moisture preference, and this trait plays an important role in habitat selection </w:t>
      </w:r>
      <w:r w:rsidRPr="000D067E">
        <w:rPr>
          <w:rFonts w:eastAsia="Calibri" w:cs="Times New Roman"/>
          <w:color w:val="385623" w:themeColor="accent6" w:themeShade="80"/>
        </w:rPr>
        <w:fldChar w:fldCharType="begin"/>
      </w:r>
      <w:r w:rsidRPr="000D067E">
        <w:rPr>
          <w:rFonts w:eastAsia="Calibri" w:cs="Times New Roman"/>
          <w:color w:val="385623" w:themeColor="accent6" w:themeShade="80"/>
        </w:rPr>
        <w:instrText xml:space="preserve"> ADDIN ZOTERO_ITEM CSL_CITATION {"citationID":"5M9MNRIM","properties":{"formattedCitation":"(Thiele 1977)","plainCitation":"(Thiele 1977)","noteIndex":0},"citationItems":[{"id":297,"uris":["http://zotero.org/groups/5154252/items/A8K7TR4F"],"itemData":{"id":297,"type":"book","event-place":"Berlin, Heidelberg","ISBN":"978-3-642-81156-2","note":"DOI: 10.1007/978-3-642-81154-8","publisher":"Springer","publisher-place":"Berlin, Heidelberg","source":"DOI.org (Crossref)","title":"Carabid Beetles in Their Environments","URL":"http://link.springer.com/10.1007/978-3-642-81154-8","author":[{"family":"Thiele","given":"Hans-Ulrich"}],"accessed":{"date-parts":[["2023",9,17]]},"issued":{"date-parts":[["1977"]]}}}],"schema":"https://github.com/citation-style-language/schema/raw/master/csl-citation.json"} </w:instrText>
      </w:r>
      <w:r w:rsidRPr="000D067E">
        <w:rPr>
          <w:rFonts w:eastAsia="Calibri" w:cs="Times New Roman"/>
          <w:color w:val="385623" w:themeColor="accent6" w:themeShade="80"/>
        </w:rPr>
        <w:fldChar w:fldCharType="separate"/>
      </w:r>
      <w:r w:rsidRPr="000D067E">
        <w:rPr>
          <w:rFonts w:eastAsia="Calibri" w:cs="Times New Roman"/>
          <w:color w:val="385623" w:themeColor="accent6" w:themeShade="80"/>
        </w:rPr>
        <w:t>(Thiele 1977)</w:t>
      </w:r>
      <w:r w:rsidRPr="000D067E">
        <w:rPr>
          <w:rFonts w:eastAsia="Calibri" w:cs="Times New Roman"/>
          <w:color w:val="385623" w:themeColor="accent6" w:themeShade="80"/>
        </w:rPr>
        <w:fldChar w:fldCharType="end"/>
      </w:r>
      <w:r w:rsidRPr="000D067E">
        <w:rPr>
          <w:rFonts w:eastAsia="Calibri" w:cs="Times New Roman"/>
          <w:color w:val="385623" w:themeColor="accent6" w:themeShade="80"/>
        </w:rPr>
        <w:t>. Because forest disturbance can affect leaf litter and vegetation cover, soil density, woody debris volume, and soil moisture, these habitat changes could favor species with certain locomotion strategies and moisture preferences. Research is needed to determine if the effect of forest disturbance on ground beetles is mediated by their species-specific traits.</w:t>
      </w:r>
    </w:p>
    <w:p w14:paraId="58795FAC" w14:textId="77777777" w:rsidR="00863F61" w:rsidRPr="000D067E" w:rsidRDefault="00863F61" w:rsidP="00863F61">
      <w:pPr>
        <w:spacing w:line="480" w:lineRule="auto"/>
        <w:rPr>
          <w:rFonts w:eastAsia="Calibri" w:cs="Times New Roman"/>
          <w:color w:val="385623" w:themeColor="accent6" w:themeShade="80"/>
        </w:rPr>
      </w:pPr>
      <w:r w:rsidRPr="000D067E">
        <w:rPr>
          <w:rFonts w:eastAsia="Calibri" w:cs="Times New Roman"/>
          <w:color w:val="385623" w:themeColor="accent6" w:themeShade="80"/>
        </w:rPr>
        <w:tab/>
        <w:t xml:space="preserve">Our objective was to use ground beetles to study the long-term impacts of salvage-logging after a tornado. To do this, we compared the taxonomic and functional diversity of ground beetle communities among undisturbed forest (hereafter “forest”) and forest impacted by unsalvaged windthrow (hereafter: “windthrow”) and salvage-logged windthrow (hereafter: “salvaged”) at three and ten years after a tornado. We predicted that the alpha-diversity (both taxonomic and functional) would be higher in forests impacted by windthrow and salvage-logging than undisturbed forest after only three years, due to the immigration of open-habitat species and the persistence of some forest species. After ten years, we predicted that salvaged plots would decline in alpha diversity because species that rely on woody debris would not use salvage-logged habitat </w:t>
      </w:r>
      <w:r w:rsidRPr="000D067E">
        <w:rPr>
          <w:rFonts w:eastAsia="Calibri" w:cs="Times New Roman"/>
          <w:color w:val="385623" w:themeColor="accent6" w:themeShade="80"/>
        </w:rPr>
        <w:fldChar w:fldCharType="begin"/>
      </w:r>
      <w:r w:rsidRPr="000D067E">
        <w:rPr>
          <w:rFonts w:eastAsia="Calibri" w:cs="Times New Roman"/>
          <w:color w:val="385623" w:themeColor="accent6" w:themeShade="80"/>
        </w:rPr>
        <w:instrText xml:space="preserve"> ADDIN ZOTERO_ITEM CSL_CITATION {"citationID":"kJdhGxNv","properties":{"formattedCitation":"(Pearce et al. 2003)","plainCitation":"(Pearce et al. 2003)","noteIndex":0},"citationItems":[{"id":423,"uris":["http://zotero.org/groups/5154252/items/JTPR3ZZS"],"itemData":{"id":423,"type":"article-journal","abstract":"Abstract\n            Studies based on presence/absence of a species may provide insight into habitat associations, allowing the distribution of species to be predicted across the landscape. Our objective was to characterize the carabid fauna in three mature boreal forest types (conifer, mixedwood, and deciduous) and a disturbed habitat (clearcut) to provide baseline data on the carabid species inhabiting the major forest types of boreal northwestern Ontario. Only spring-active carabids were considered for logistical reasons. We further identified the coarse woody debris structure and microhabitat characteristics within these stand types to try to refine our ability to predict the within-stand occurrence of carabids. We found the carabid composition of deciduous stands (mixedwood and aspen) similar and typical of the carabid fauna found in mixedwood forest in other nearby studies. The important feature of these forest types may be the presence of a deciduous leaf litter layer. In contrast, spruce stands contained fewer species and individuals and a distinct carabid fauna. As predicted, the clearcut habitats were dominated by open habitat species, although the fauna was dissimilar to what was recorded in clearcut habitats in other studies within northwestern Ontario. Coarse woody debris appeared to be an important habitat attribute for several carabid species in clearcut habitats.\n          , \n            Résumé\n            Les études basées sur des données de présence et d'absence peuvent fournir des renseignements sur les associations avec l'habitat, car elles permettent de prédire la répartition des espèces dans l'ensemble du paysage. Nous avons tenté de caractériser la faune des carabes dans trois types de forêt boréale naturelle (forêt de conifères, forêt mixte et forêt décidue) et dans un habitat perturbé (zone de coupe à blanc) en vue d'obtenir des données de base sur les espèces de carabes qui habitent les principaux types de forêt du nord-ouest de l'Ontario. Pour des raisons logistiques, seuls les carabes actifs au printemps ont été pris en compte. Nous avons également déterminé la structure des débris de bois grossiers et les caractéristiques des microhabitats dans chacun des types de forêt pour tenter de raffiner notre capacité de prédire la présence ou l'absence de carabes dans chacun des types de forêt. La composition de la faune des carabes dans les forêts décidues (essences mixtes et trembles) est semblable à celle typique des forêts mixtes du voisinage mentionnées dans d'autres études. La caractéristique importante de ces types de forêt est probablement la présence d'une litière de feuilles décidues. En revanche, les forêts d'épinettes contiennent moins d'espèces et moins d'individus et abritent une faune particulière de carabes. Conformément à nos prédictions, les zones de coupe à blanc sont dominées par des espèces de milieu découvert, bien que cette faune diffère de celle d'autres zones de coupe à blanc décrites ailleurs dans le nord-ouest de l'Ontario. Les débris de bois grossier semblent être un facteur de l'habitat déterminant de la présence de plusieurs espèces de carabes dans les zones de coupe à blanc.\n            [Traduit par la Rédaction]","container-title":"The Canadian Entomologist","DOI":"10.4039/n02-031","ISSN":"0008-347X, 1918-3240","issue":"3","journalAbbreviation":"Can Entomol","language":"en","page":"337-357","source":"DOI.org (Crossref)","title":"Influence of habitat and microhabitat on carabid (Coleoptera: Carabidae) assemblages in four stand types","title-short":"Influence of habitat and microhabitat on carabid (Coleoptera","volume":"135","author":[{"family":"Pearce","given":"J.L."},{"family":"Venier","given":"L.A."},{"family":"McKee","given":"J."},{"family":"Pedlar","given":"J."},{"family":"McKenney","given":"D."}],"issued":{"date-parts":[["2003",6]]}}}],"schema":"https://github.com/citation-style-language/schema/raw/master/csl-citation.json"} </w:instrText>
      </w:r>
      <w:r w:rsidRPr="000D067E">
        <w:rPr>
          <w:rFonts w:eastAsia="Calibri" w:cs="Times New Roman"/>
          <w:color w:val="385623" w:themeColor="accent6" w:themeShade="80"/>
        </w:rPr>
        <w:fldChar w:fldCharType="separate"/>
      </w:r>
      <w:r w:rsidRPr="000D067E">
        <w:rPr>
          <w:rFonts w:eastAsia="Calibri" w:cs="Times New Roman"/>
          <w:color w:val="385623" w:themeColor="accent6" w:themeShade="80"/>
        </w:rPr>
        <w:t>(Pearce et al. 2003)</w:t>
      </w:r>
      <w:r w:rsidRPr="000D067E">
        <w:rPr>
          <w:rFonts w:eastAsia="Calibri" w:cs="Times New Roman"/>
          <w:color w:val="385623" w:themeColor="accent6" w:themeShade="80"/>
        </w:rPr>
        <w:fldChar w:fldCharType="end"/>
      </w:r>
      <w:r w:rsidRPr="000D067E">
        <w:rPr>
          <w:rFonts w:eastAsia="Calibri" w:cs="Times New Roman"/>
          <w:color w:val="385623" w:themeColor="accent6" w:themeShade="80"/>
        </w:rPr>
        <w:t xml:space="preserve">. We predicted that the species and trait composition of windthrow plots would be intermediate between those of salvaged and forest, due to the intermediate level of disturbance created by windthrow. Finally, we predicted that salvaged plots would support a higher abundance of species with proportionally larger eyes, shorter antennae, </w:t>
      </w:r>
      <w:r w:rsidRPr="000D067E">
        <w:rPr>
          <w:rFonts w:eastAsia="Calibri" w:cs="Times New Roman"/>
          <w:color w:val="385623" w:themeColor="accent6" w:themeShade="80"/>
        </w:rPr>
        <w:lastRenderedPageBreak/>
        <w:t xml:space="preserve">and higher water affinity, traits which may increase fitness in a high sunlight, high soil moisture habitat </w:t>
      </w:r>
      <w:r w:rsidRPr="000D067E">
        <w:rPr>
          <w:rFonts w:eastAsia="Calibri" w:cs="Times New Roman"/>
          <w:color w:val="385623" w:themeColor="accent6" w:themeShade="80"/>
        </w:rPr>
        <w:fldChar w:fldCharType="begin"/>
      </w:r>
      <w:r w:rsidRPr="000D067E">
        <w:rPr>
          <w:rFonts w:eastAsia="Calibri" w:cs="Times New Roman"/>
          <w:color w:val="385623" w:themeColor="accent6" w:themeShade="80"/>
        </w:rPr>
        <w:instrText xml:space="preserve"> ADDIN ZOTERO_ITEM CSL_CITATION {"citationID":"IQ67lKXx","properties":{"formattedCitation":"(Bauer and Kredler 1993, McNabb et al. 2001)","plainCitation":"(Bauer and Kredler 1993, McNabb et al. 2001)","noteIndex":0},"citationItems":[{"id":427,"uris":["http://zotero.org/groups/5154252/items/FB8PLU46"],"itemData":{"id":427,"type":"article-journal","abstract":"Twelve diurnal, 9 nocturnal, and 6 intermediate species of carabid beetles common in central Europe were investigated with respect to hunting behaviour and the morphology of the head and eyes. Diurnal visual hunters are characterized by typical visually guided predatory behaviour, which consists of a turn toward the prey, followed by a jerky approach and a lunge. Nocturnal species do not react to visual stimuli but use exclusively chemical or tactile cues for orientation. Visual hunters have broader heads than the other two groups (≈ 26% of the body length as opposed to ≈ 20%), shorter antennae (≈ 45% of the body length compared with ≈ 52% in the other two groups), ≈ 50% larger eye surfaces, and, correspondingly, 50% more ommatidia per eye. The binocular overlap of the frontal visual fields of both eyes is more than 50° in visual hunters; in nocturnal and intermediate species it is usually less than 40°. Nearly all species have acute zones with small interommatidial angles in the frontolateral parts of the eye, but in visual hunters these are much more distinct. As a readily measurable indicator of the hunting behaviour and life-style of a species we describe an eye–antenna angle that is more than 60° in typical visual hunters and, in most cases, much less than 55° in nocturnal species.","container-title":"Canadian Journal of Zoology","DOI":"10.1139/z93-105","ISSN":"0008-4301, 1480-3283","issue":"4","journalAbbreviation":"Can. J. Zool.","language":"en","page":"799-810","source":"DOI.org (Crossref)","title":"Morphology of the compound eyes as an indicator of life-style in carabid beetles","volume":"71","author":[{"family":"Bauer","given":"Thomas"},{"family":"Kredler","given":"Mechthild"}],"issued":{"date-parts":[["1993",4,1]]}}},{"id":374,"uris":["http://zotero.org/groups/5154252/items/JXQCMHKC"],"itemData":{"id":374,"type":"article-journal","abstract":"Soil compaction is a common consequence of forest harvesting that has the potential to affect several soil processes and forest productivity. Our objective was to quantify the relationships between soil trafficking, soil wetness, and soil air-filled porosity, and the compacted bulk density and air-filled porosity of 14 boreal forest soils in WestCentral Alberta, Canada. Bulk density and air-filled porosity were measured on nontrafficked soil and adjacent areas immediately after the site was subjected to 3, 7, and 12 cycles of skidding with mostly wide-tired skidders. Significant increases in bulk density (P Ͻ 0.05) occurred after three cycles at each site when the soil water potential was higher than Ϫ15 kPa; the significant increase occurred to a depth of at least 22 cm. The increase in bulk density became asymptotic between 7 and 12 cycles, but the increases were not significantly different from the bulk density at three cycles. The relationship between air-filled porosity and trafficking was the inverse of the level of bulk density and trafficking, but the increase in bulk density of wet soil was limited by an air-filled porosity of about 0.10 m3 mϪ3. Soil compaction only occurred when the soils were at or wetter than field capacity, which can easily be measured in the field with a handheld tensiometer or alternatively, estimated from a field measure of soil consistence. Managing felling operations to maximize transpiration of trees to reduce soil wetness is an effective tactic to avoid significant soil compaction by these types of equipment in this environment.","container-title":"Soil Science Society of America Journal","DOI":"10.2136/sssaj2001.6541238x","ISSN":"0361-5995, 1435-0661","issue":"4","journalAbbreviation":"Soil Science Soc of Amer J","language":"en","page":"1238-1247","source":"DOI.org (Crossref)","title":"Soil Wetness and Traffic Level Effects on Bulk Density and Air‐Filled Porosity of Compacted Boreal Forest Soils","volume":"65","author":[{"family":"McNabb","given":"D.H."},{"family":"Startsev","given":"A.D."},{"family":"Nguyen","given":"H."}],"issued":{"date-parts":[["2001",7]]}}}],"schema":"https://github.com/citation-style-language/schema/raw/master/csl-citation.json"} </w:instrText>
      </w:r>
      <w:r w:rsidRPr="000D067E">
        <w:rPr>
          <w:rFonts w:eastAsia="Calibri" w:cs="Times New Roman"/>
          <w:color w:val="385623" w:themeColor="accent6" w:themeShade="80"/>
        </w:rPr>
        <w:fldChar w:fldCharType="separate"/>
      </w:r>
      <w:r w:rsidRPr="000D067E">
        <w:rPr>
          <w:rFonts w:eastAsia="Calibri" w:cs="Times New Roman"/>
          <w:color w:val="385623" w:themeColor="accent6" w:themeShade="80"/>
        </w:rPr>
        <w:t>(Bauer and Kredler 1993, McNabb et al. 2001)</w:t>
      </w:r>
      <w:r w:rsidRPr="000D067E">
        <w:rPr>
          <w:rFonts w:eastAsia="Calibri" w:cs="Times New Roman"/>
          <w:color w:val="385623" w:themeColor="accent6" w:themeShade="80"/>
        </w:rPr>
        <w:fldChar w:fldCharType="end"/>
      </w:r>
      <w:r w:rsidRPr="000D067E">
        <w:rPr>
          <w:rFonts w:eastAsia="Calibri" w:cs="Times New Roman"/>
          <w:color w:val="385623" w:themeColor="accent6" w:themeShade="80"/>
        </w:rPr>
        <w:t>.</w:t>
      </w:r>
    </w:p>
    <w:p w14:paraId="43582905" w14:textId="77777777" w:rsidR="00863F61" w:rsidRPr="000D067E" w:rsidRDefault="00863F61" w:rsidP="00863F61">
      <w:pPr>
        <w:spacing w:line="480" w:lineRule="auto"/>
        <w:rPr>
          <w:rFonts w:eastAsia="Calibri" w:cs="Times New Roman"/>
          <w:color w:val="385623" w:themeColor="accent6" w:themeShade="80"/>
        </w:rPr>
      </w:pPr>
    </w:p>
    <w:p w14:paraId="282A6EFF" w14:textId="77777777" w:rsidR="00863F61" w:rsidRPr="000D067E" w:rsidRDefault="00863F61" w:rsidP="00863F61">
      <w:pPr>
        <w:spacing w:line="480" w:lineRule="auto"/>
        <w:rPr>
          <w:rFonts w:eastAsia="Calibri" w:cs="Times New Roman"/>
          <w:b/>
          <w:bCs/>
          <w:color w:val="385623" w:themeColor="accent6" w:themeShade="80"/>
        </w:rPr>
      </w:pPr>
      <w:r w:rsidRPr="000D067E">
        <w:rPr>
          <w:rFonts w:eastAsia="Calibri" w:cs="Times New Roman"/>
          <w:b/>
          <w:bCs/>
          <w:color w:val="385623" w:themeColor="accent6" w:themeShade="80"/>
        </w:rPr>
        <w:t>Methods</w:t>
      </w:r>
    </w:p>
    <w:p w14:paraId="7EF0FFBB" w14:textId="77777777" w:rsidR="00863F61" w:rsidRPr="000D067E" w:rsidRDefault="00863F61" w:rsidP="00863F61">
      <w:pPr>
        <w:spacing w:line="480" w:lineRule="auto"/>
        <w:rPr>
          <w:rFonts w:eastAsia="Calibri" w:cs="Times New Roman"/>
          <w:color w:val="385623" w:themeColor="accent6" w:themeShade="80"/>
          <w:u w:val="single"/>
        </w:rPr>
      </w:pPr>
      <w:r w:rsidRPr="000D067E">
        <w:rPr>
          <w:rFonts w:eastAsia="Calibri" w:cs="Times New Roman"/>
          <w:color w:val="385623" w:themeColor="accent6" w:themeShade="80"/>
          <w:u w:val="single"/>
        </w:rPr>
        <w:t>Study site</w:t>
      </w:r>
    </w:p>
    <w:p w14:paraId="7E8F93A1" w14:textId="77777777" w:rsidR="00863F61" w:rsidRPr="000D067E" w:rsidRDefault="00863F61" w:rsidP="00863F61">
      <w:pPr>
        <w:spacing w:line="480" w:lineRule="auto"/>
        <w:ind w:firstLine="720"/>
        <w:rPr>
          <w:rFonts w:eastAsia="Calibri" w:cs="Times New Roman"/>
          <w:color w:val="385623" w:themeColor="accent6" w:themeShade="80"/>
        </w:rPr>
      </w:pPr>
      <w:r w:rsidRPr="000D067E">
        <w:rPr>
          <w:rFonts w:eastAsia="Calibri" w:cs="Times New Roman"/>
          <w:color w:val="385623" w:themeColor="accent6" w:themeShade="80"/>
        </w:rPr>
        <w:t xml:space="preserve">Research was conducted at Powdermill Nature Preserve (PNR) in Rector, Westmoreland County, Pennsylvania (40° 9' 35.3052'' N, 79° 16' 18.3684'' W). This preserve was established as the field research station for the Carnegie Museum of Natural History in 1956 and is largely temperate deciduous forest. The annual precipitation for the years 2012-2022 was between 114 and 178 cm (45 and 70 in.) with a mean of 135 cm (53 in.) (weather station: USC00362183) </w:t>
      </w:r>
      <w:r w:rsidRPr="000D067E">
        <w:rPr>
          <w:rFonts w:eastAsia="Calibri" w:cs="Times New Roman"/>
          <w:color w:val="385623" w:themeColor="accent6" w:themeShade="80"/>
        </w:rPr>
        <w:fldChar w:fldCharType="begin"/>
      </w:r>
      <w:r w:rsidRPr="000D067E">
        <w:rPr>
          <w:rFonts w:eastAsia="Calibri" w:cs="Times New Roman"/>
          <w:color w:val="385623" w:themeColor="accent6" w:themeShade="80"/>
        </w:rPr>
        <w:instrText xml:space="preserve"> ADDIN ZOTERO_ITEM CSL_CITATION {"citationID":"JvF7tJIU","properties":{"formattedCitation":"(\\uc0\\u8220{}National Centers for Environmental Information: Past Weather\\uc0\\u8221{} 2012)","plainCitation":"(“National Centers for Environmental Information: Past Weather” 2012)","dontUpdate":true,"noteIndex":0},"citationItems":[{"id":1171,"uris":["http://zotero.org/groups/5154252/items/6XW5HNYC"],"itemData":{"id":1171,"type":"dataset","publisher":"National Oceanic and Atmospheric Administration","title":"National Centers for Environmental Information: Past Weather","URL":"https://www.ncei.noaa.gov/access/past-weather/40.31510524031136,-79.72542724948556,40.10676305409062,-79.22526387171922","issued":{"date-parts":[["2012"]],"season":"2022"}}}],"schema":"https://github.com/citation-style-language/schema/raw/master/csl-citation.json"} </w:instrText>
      </w:r>
      <w:r w:rsidRPr="000D067E">
        <w:rPr>
          <w:rFonts w:eastAsia="Calibri" w:cs="Times New Roman"/>
          <w:color w:val="385623" w:themeColor="accent6" w:themeShade="80"/>
        </w:rPr>
        <w:fldChar w:fldCharType="separate"/>
      </w:r>
      <w:r w:rsidRPr="000D067E">
        <w:rPr>
          <w:rFonts w:eastAsia="Calibri" w:cs="Times New Roman"/>
          <w:color w:val="385623" w:themeColor="accent6" w:themeShade="80"/>
        </w:rPr>
        <w:t>(“National Centers for Environmental Information: Past Weather” 2012-2022)</w:t>
      </w:r>
      <w:r w:rsidRPr="000D067E">
        <w:rPr>
          <w:rFonts w:eastAsia="Calibri" w:cs="Times New Roman"/>
          <w:color w:val="385623" w:themeColor="accent6" w:themeShade="80"/>
        </w:rPr>
        <w:fldChar w:fldCharType="end"/>
      </w:r>
      <w:r w:rsidRPr="000D067E">
        <w:rPr>
          <w:rFonts w:eastAsia="Calibri" w:cs="Times New Roman"/>
          <w:color w:val="385623" w:themeColor="accent6" w:themeShade="80"/>
        </w:rPr>
        <w:t>. In June 2012, a tornado uprooted or snapped many canopy trees in two large areas of the forest, each about 120 × 480 m (Figure 1). These two areas are on north- or northwest-facing slopes, which were dominated by maple (</w:t>
      </w:r>
      <w:r w:rsidRPr="000D067E">
        <w:rPr>
          <w:rFonts w:eastAsia="Calibri" w:cs="Times New Roman"/>
          <w:i/>
          <w:iCs/>
          <w:color w:val="385623" w:themeColor="accent6" w:themeShade="80"/>
        </w:rPr>
        <w:t xml:space="preserve">Acer </w:t>
      </w:r>
      <w:r w:rsidRPr="000D067E">
        <w:rPr>
          <w:rFonts w:eastAsia="Calibri" w:cs="Times New Roman"/>
          <w:color w:val="385623" w:themeColor="accent6" w:themeShade="80"/>
        </w:rPr>
        <w:t>sp.), tuliptree (</w:t>
      </w:r>
      <w:r w:rsidRPr="000D067E">
        <w:rPr>
          <w:rFonts w:eastAsia="Calibri" w:cs="Times New Roman"/>
          <w:i/>
          <w:iCs/>
          <w:color w:val="385623" w:themeColor="accent6" w:themeShade="80"/>
        </w:rPr>
        <w:t>Liriodendron tulipifera</w:t>
      </w:r>
      <w:r w:rsidRPr="000D067E">
        <w:rPr>
          <w:rFonts w:eastAsia="Calibri" w:cs="Times New Roman"/>
          <w:color w:val="385623" w:themeColor="accent6" w:themeShade="80"/>
        </w:rPr>
        <w:t xml:space="preserve"> L.), and black cherry (</w:t>
      </w:r>
      <w:r w:rsidRPr="000D067E">
        <w:rPr>
          <w:rFonts w:eastAsia="Calibri" w:cs="Times New Roman"/>
          <w:i/>
          <w:iCs/>
          <w:color w:val="385623" w:themeColor="accent6" w:themeShade="80"/>
        </w:rPr>
        <w:t xml:space="preserve">Prunus serotina </w:t>
      </w:r>
      <w:r w:rsidRPr="000D067E">
        <w:rPr>
          <w:rFonts w:eastAsia="Calibri" w:cs="Times New Roman"/>
          <w:color w:val="385623" w:themeColor="accent6" w:themeShade="80"/>
        </w:rPr>
        <w:t>Ehrh</w:t>
      </w:r>
      <w:r w:rsidRPr="000D067E">
        <w:rPr>
          <w:rFonts w:eastAsia="Calibri" w:cs="Times New Roman"/>
          <w:i/>
          <w:iCs/>
          <w:color w:val="385623" w:themeColor="accent6" w:themeShade="80"/>
        </w:rPr>
        <w:t>.</w:t>
      </w:r>
      <w:r w:rsidRPr="000D067E">
        <w:rPr>
          <w:rFonts w:eastAsia="Calibri" w:cs="Times New Roman"/>
          <w:color w:val="385623" w:themeColor="accent6" w:themeShade="80"/>
        </w:rPr>
        <w:t xml:space="preserve">) </w:t>
      </w:r>
      <w:r w:rsidRPr="000D067E">
        <w:rPr>
          <w:rFonts w:eastAsia="Calibri" w:cs="Times New Roman"/>
          <w:color w:val="385623" w:themeColor="accent6" w:themeShade="80"/>
        </w:rPr>
        <w:fldChar w:fldCharType="begin"/>
      </w:r>
      <w:r w:rsidRPr="000D067E">
        <w:rPr>
          <w:rFonts w:eastAsia="Calibri" w:cs="Times New Roman"/>
          <w:color w:val="385623" w:themeColor="accent6" w:themeShade="80"/>
        </w:rPr>
        <w:instrText xml:space="preserve"> ADDIN ZOTERO_ITEM CSL_CITATION {"citationID":"c05jmpFw","properties":{"formattedCitation":"(Murphy et al. 2015)","plainCitation":"(Murphy et al. 2015)","noteIndex":0},"citationItems":[{"id":526,"uris":["http://zotero.org/groups/5154252/items/HHMYQQUU"],"itemData":{"id":526,"type":"article-journal","abstract":"Patterns of diversity and community composition in forests are controlled by a combination of environmental factors, historical events, and stochastic or neutral mechanisms. Each of these processes has been linked to forest community assembly, but their combined contributions to alpha and beta‐diversity in forests has not been well explored. Here we use variance partitioning to analyze ~40 000 individual trees of 49 species, collected within 137 ha of sampling area spread across a 900‐ha temperate deciduous forest reserve in Pennsylvania to ask (1) To what extent is site‐to‐site variation in species richness and community composition of a temperate forest explained by measured environmental gradients and by spatial descriptors (used here to estimate dispersal‐assembly or unmeasured, spatially structured processes)? (2) How does the incorporation of land‐use history information increase the importance attributed to deterministic community assembly? and (3) How do the distributions and abundances of individual species within the community correlate with these factors? Environmental variables (i.e., topography, soils, and distance to stream), spatial descriptors (i.e., spatial eigenvectors derived from Cartesian coordinates), and land‐use history variables (i.e., land‐use type and intensity, forest age, and distance to road), explained about half of the variation in both species richness and community composition. Spatial descriptors explained the most variation, followed by measured environmental variables and then by land‐use history. Individual species revealed variable responses to each of these sets of predictor variables. Several species were associated with stream habitats, and others were strictly delimited across opposing north‐ and south‐facing slopes. Several species were also associated with areas that experienced recent (i.e., &lt;100 years) human land‐use impacts. These results indicate that deterministic factors, including environmental and land‐use history variables, are important drivers of community response. The large amount of “unexplained” variation seen here (about 50%) is commonly observed in other such studies attempting to explain distribution and abundance patterns of plant communities. Determining whether such large fractions of unaccounted for variation are caused by a lack of sufficient data, or are an indication of stochastic features of forest communities globally, will remain an important challenge for ecologists in the future.","container-title":"Ecology","DOI":"10.1890/14-0695.1","ISSN":"0012-9658, 1939-9170","issue":"3","journalAbbreviation":"Ecology","language":"en","page":"705-715","source":"DOI.org (Crossref)","title":"Species associations structured by environment and land‐use history promote beta‐diversity in a temperate forest","volume":"96","author":[{"family":"Murphy","given":"Stephen J."},{"family":"Audino","given":"Lívia D."},{"family":"Whitacre","given":"James"},{"family":"Eck","given":"Jenalle L."},{"family":"Wenzel","given":"John W."},{"family":"Queenborough","given":"Simon A."},{"family":"Comita","given":"Liza S."}],"issued":{"date-parts":[["2015",3]]}}}],"schema":"https://github.com/citation-style-language/schema/raw/master/csl-citation.json"} </w:instrText>
      </w:r>
      <w:r w:rsidRPr="000D067E">
        <w:rPr>
          <w:rFonts w:eastAsia="Calibri" w:cs="Times New Roman"/>
          <w:color w:val="385623" w:themeColor="accent6" w:themeShade="80"/>
        </w:rPr>
        <w:fldChar w:fldCharType="separate"/>
      </w:r>
      <w:r w:rsidRPr="000D067E">
        <w:rPr>
          <w:rFonts w:eastAsia="Calibri" w:cs="Times New Roman"/>
          <w:color w:val="385623" w:themeColor="accent6" w:themeShade="80"/>
        </w:rPr>
        <w:t>(Murphy et al. 2015)</w:t>
      </w:r>
      <w:r w:rsidRPr="000D067E">
        <w:rPr>
          <w:rFonts w:eastAsia="Calibri" w:cs="Times New Roman"/>
          <w:color w:val="385623" w:themeColor="accent6" w:themeShade="80"/>
        </w:rPr>
        <w:fldChar w:fldCharType="end"/>
      </w:r>
      <w:r w:rsidRPr="000D067E">
        <w:rPr>
          <w:rFonts w:eastAsia="Calibri" w:cs="Times New Roman"/>
          <w:color w:val="385623" w:themeColor="accent6" w:themeShade="80"/>
        </w:rPr>
        <w:t>, with an understory of predominately spicebush (</w:t>
      </w:r>
      <w:r w:rsidRPr="000D067E">
        <w:rPr>
          <w:rFonts w:eastAsia="Calibri" w:cs="Times New Roman"/>
          <w:i/>
          <w:iCs/>
          <w:color w:val="385623" w:themeColor="accent6" w:themeShade="80"/>
        </w:rPr>
        <w:t xml:space="preserve">Lindera benzoin </w:t>
      </w:r>
      <w:r w:rsidRPr="000D067E">
        <w:rPr>
          <w:rFonts w:eastAsia="Calibri" w:cs="Times New Roman"/>
          <w:color w:val="385623" w:themeColor="accent6" w:themeShade="80"/>
        </w:rPr>
        <w:t xml:space="preserve">L.) </w:t>
      </w:r>
      <w:r w:rsidRPr="000D067E">
        <w:rPr>
          <w:rFonts w:eastAsia="Calibri" w:cs="Times New Roman"/>
          <w:color w:val="385623" w:themeColor="accent6" w:themeShade="80"/>
        </w:rPr>
        <w:fldChar w:fldCharType="begin"/>
      </w:r>
      <w:r w:rsidRPr="000D067E">
        <w:rPr>
          <w:rFonts w:eastAsia="Calibri" w:cs="Times New Roman"/>
          <w:color w:val="385623" w:themeColor="accent6" w:themeShade="80"/>
        </w:rPr>
        <w:instrText xml:space="preserve"> ADDIN ZOTERO_ITEM CSL_CITATION {"citationID":"NPKzj3HJ","properties":{"formattedCitation":"(Calinger et al. 2015)","plainCitation":"(Calinger et al. 2015)","noteIndex":0},"citationItems":[{"id":528,"uris":["http://zotero.org/groups/5154252/items/LNRZDLKN"],"itemData":{"id":528,"type":"article-journal","container-title":"PLOS ONE","DOI":"10.1371/journal.pone.0128161","ISSN":"1932-6203","issue":"6","journalAbbreviation":"PLoS ONE","language":"en","page":"e0128161","source":"DOI.org (Crossref)","title":"Historic Mining and Agriculture as Indicators of Occurrence and Abundance of Widespread Invasive Plant Species","volume":"10","author":[{"family":"Calinger","given":"Kellen"},{"family":"Calhoon","given":"Elisabeth"},{"family":"Chang","given":"Hsiao-chi"},{"family":"Whitacre","given":"James"},{"family":"Wenzel","given":"John"},{"family":"Comita","given":"Liza"},{"family":"Queenborough","given":"Simon"}],"editor":[{"family":"Liu","given":"Jian"}],"issued":{"date-parts":[["2015",6,5]]}}}],"schema":"https://github.com/citation-style-language/schema/raw/master/csl-citation.json"} </w:instrText>
      </w:r>
      <w:r w:rsidRPr="000D067E">
        <w:rPr>
          <w:rFonts w:eastAsia="Calibri" w:cs="Times New Roman"/>
          <w:color w:val="385623" w:themeColor="accent6" w:themeShade="80"/>
        </w:rPr>
        <w:fldChar w:fldCharType="separate"/>
      </w:r>
      <w:r w:rsidRPr="000D067E">
        <w:rPr>
          <w:rFonts w:eastAsia="Calibri" w:cs="Times New Roman"/>
          <w:color w:val="385623" w:themeColor="accent6" w:themeShade="80"/>
        </w:rPr>
        <w:t>(Calinger et al. 2015)</w:t>
      </w:r>
      <w:r w:rsidRPr="000D067E">
        <w:rPr>
          <w:rFonts w:eastAsia="Calibri" w:cs="Times New Roman"/>
          <w:color w:val="385623" w:themeColor="accent6" w:themeShade="80"/>
        </w:rPr>
        <w:fldChar w:fldCharType="end"/>
      </w:r>
      <w:r w:rsidRPr="000D067E">
        <w:rPr>
          <w:rFonts w:eastAsia="Calibri" w:cs="Times New Roman"/>
          <w:color w:val="385623" w:themeColor="accent6" w:themeShade="80"/>
        </w:rPr>
        <w:t xml:space="preserve">. The tornado created patchy areas of downed and residual standing trees, with canopy openness varying from 25-90% </w:t>
      </w:r>
      <w:r w:rsidRPr="000D067E">
        <w:rPr>
          <w:rFonts w:eastAsia="Calibri" w:cs="Times New Roman"/>
          <w:color w:val="385623" w:themeColor="accent6" w:themeShade="80"/>
        </w:rPr>
        <w:fldChar w:fldCharType="begin"/>
      </w:r>
      <w:r w:rsidRPr="000D067E">
        <w:rPr>
          <w:rFonts w:eastAsia="Calibri" w:cs="Times New Roman"/>
          <w:color w:val="385623" w:themeColor="accent6" w:themeShade="80"/>
        </w:rPr>
        <w:instrText xml:space="preserve"> ADDIN ZOTERO_ITEM CSL_CITATION {"citationID":"OOXDBEZm","properties":{"formattedCitation":"(Slyder et al. 2020)","plainCitation":"(Slyder et al. 2020)","noteIndex":0},"citationItems":[{"id":712,"uris":["http://zotero.org/groups/5154252/items/H87LILQ4"],"itemData":{"id":712,"type":"article-journal","container-title":"New Forests","DOI":"10.1007/s11056-019-09740-x","ISSN":"0169-4286, 1573-5095","issue":"3","journalAbbreviation":"New Forests","language":"en","page":"409-420","source":"DOI.org (Crossref)","title":"Post-windthrow salvage logging increases seedling and understory diversity with little impact on composition immediately after logging","volume":"51","author":[{"family":"Slyder","given":"Jacob B."},{"family":"Wenzel","given":"John W."},{"family":"Royo","given":"Alejandro A."},{"family":"Spicer","given":"Michelle Elise"},{"family":"Carson","given":"Walter P."}],"issued":{"date-parts":[["2020",5]]}}}],"schema":"https://github.com/citation-style-language/schema/raw/master/csl-citation.json"} </w:instrText>
      </w:r>
      <w:r w:rsidRPr="000D067E">
        <w:rPr>
          <w:rFonts w:eastAsia="Calibri" w:cs="Times New Roman"/>
          <w:color w:val="385623" w:themeColor="accent6" w:themeShade="80"/>
        </w:rPr>
        <w:fldChar w:fldCharType="separate"/>
      </w:r>
      <w:r w:rsidRPr="000D067E">
        <w:rPr>
          <w:rFonts w:eastAsia="Calibri" w:cs="Times New Roman"/>
          <w:color w:val="385623" w:themeColor="accent6" w:themeShade="80"/>
        </w:rPr>
        <w:t>(Slyder et al. 2020)</w:t>
      </w:r>
      <w:r w:rsidRPr="000D067E">
        <w:rPr>
          <w:rFonts w:eastAsia="Calibri" w:cs="Times New Roman"/>
          <w:color w:val="385623" w:themeColor="accent6" w:themeShade="80"/>
        </w:rPr>
        <w:fldChar w:fldCharType="end"/>
      </w:r>
      <w:r w:rsidRPr="000D067E">
        <w:rPr>
          <w:rFonts w:eastAsia="Calibri" w:cs="Times New Roman"/>
          <w:color w:val="385623" w:themeColor="accent6" w:themeShade="80"/>
        </w:rPr>
        <w:t>. The elevation of the impacted area ranges from around 1650 ft. to 1750 ft. The Laurel Run river is found along the west side of the study area.</w:t>
      </w:r>
    </w:p>
    <w:p w14:paraId="651F7A80" w14:textId="77777777" w:rsidR="00863F61" w:rsidRPr="000D067E" w:rsidRDefault="00863F61" w:rsidP="00863F61">
      <w:pPr>
        <w:spacing w:line="480" w:lineRule="auto"/>
        <w:rPr>
          <w:rFonts w:eastAsia="Calibri" w:cs="Times New Roman"/>
          <w:color w:val="385623" w:themeColor="accent6" w:themeShade="80"/>
        </w:rPr>
      </w:pPr>
    </w:p>
    <w:p w14:paraId="03AB79D0" w14:textId="77777777" w:rsidR="00863F61" w:rsidRPr="000D067E" w:rsidRDefault="00863F61" w:rsidP="00863F61">
      <w:pPr>
        <w:spacing w:line="480" w:lineRule="auto"/>
        <w:rPr>
          <w:rFonts w:eastAsia="Calibri" w:cs="Times New Roman"/>
          <w:color w:val="385623" w:themeColor="accent6" w:themeShade="80"/>
        </w:rPr>
      </w:pPr>
    </w:p>
    <w:p w14:paraId="646CD6F5" w14:textId="77777777" w:rsidR="00863F61" w:rsidRPr="000D067E" w:rsidRDefault="00863F61" w:rsidP="00863F61">
      <w:pPr>
        <w:spacing w:line="480" w:lineRule="auto"/>
        <w:rPr>
          <w:rFonts w:eastAsia="Calibri" w:cs="Times New Roman"/>
          <w:color w:val="385623" w:themeColor="accent6" w:themeShade="80"/>
        </w:rPr>
      </w:pPr>
    </w:p>
    <w:p w14:paraId="3E7F7043" w14:textId="77777777" w:rsidR="00863F61" w:rsidRPr="000D067E" w:rsidRDefault="00863F61" w:rsidP="00863F61">
      <w:pPr>
        <w:spacing w:line="480" w:lineRule="auto"/>
        <w:rPr>
          <w:rFonts w:eastAsia="Calibri" w:cs="Times New Roman"/>
          <w:b/>
          <w:bCs/>
          <w:color w:val="385623" w:themeColor="accent6" w:themeShade="80"/>
        </w:rPr>
      </w:pPr>
      <w:r w:rsidRPr="000D067E">
        <w:rPr>
          <w:rFonts w:eastAsia="Calibri" w:cs="Times New Roman"/>
          <w:noProof/>
          <w:color w:val="385623" w:themeColor="accent6" w:themeShade="80"/>
        </w:rPr>
        <w:drawing>
          <wp:inline distT="0" distB="0" distL="0" distR="0" wp14:anchorId="2CDC26D0" wp14:editId="14C9B92E">
            <wp:extent cx="5936615" cy="4199255"/>
            <wp:effectExtent l="0" t="0" r="6985" b="0"/>
            <wp:docPr id="1844995373" name="Picture 1" descr="A map of a foot pri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995373" name="Picture 1" descr="A map of a foot print&#10;&#10;AI-generated content may be incorrect."/>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36615" cy="4199255"/>
                    </a:xfrm>
                    <a:prstGeom prst="rect">
                      <a:avLst/>
                    </a:prstGeom>
                    <a:noFill/>
                    <a:ln>
                      <a:noFill/>
                    </a:ln>
                  </pic:spPr>
                </pic:pic>
              </a:graphicData>
            </a:graphic>
          </wp:inline>
        </w:drawing>
      </w:r>
    </w:p>
    <w:p w14:paraId="3A028C76" w14:textId="77777777" w:rsidR="00863F61" w:rsidRPr="000D067E" w:rsidRDefault="00863F61" w:rsidP="00863F61">
      <w:pPr>
        <w:spacing w:after="200"/>
        <w:rPr>
          <w:rFonts w:eastAsia="Calibri" w:cs="Times New Roman"/>
          <w:b/>
          <w:bCs/>
          <w:iCs/>
          <w:color w:val="385623" w:themeColor="accent6" w:themeShade="80"/>
          <w:szCs w:val="18"/>
        </w:rPr>
      </w:pPr>
      <w:bookmarkStart w:id="42" w:name="_Toc213798449"/>
      <w:r w:rsidRPr="000D067E">
        <w:rPr>
          <w:rFonts w:eastAsia="Calibri" w:cs="Times New Roman"/>
          <w:b/>
          <w:bCs/>
          <w:iCs/>
          <w:color w:val="385623" w:themeColor="accent6" w:themeShade="80"/>
          <w:szCs w:val="18"/>
        </w:rPr>
        <w:t xml:space="preserve">Figure </w:t>
      </w:r>
      <w:r w:rsidRPr="000D067E">
        <w:rPr>
          <w:rFonts w:eastAsia="Calibri" w:cs="Times New Roman"/>
          <w:b/>
          <w:bCs/>
          <w:iCs/>
          <w:color w:val="385623" w:themeColor="accent6" w:themeShade="80"/>
          <w:szCs w:val="18"/>
        </w:rPr>
        <w:fldChar w:fldCharType="begin"/>
      </w:r>
      <w:r w:rsidRPr="000D067E">
        <w:rPr>
          <w:rFonts w:eastAsia="Calibri" w:cs="Times New Roman"/>
          <w:b/>
          <w:bCs/>
          <w:iCs/>
          <w:color w:val="385623" w:themeColor="accent6" w:themeShade="80"/>
          <w:szCs w:val="18"/>
        </w:rPr>
        <w:instrText xml:space="preserve"> STYLEREF 1 \s </w:instrText>
      </w:r>
      <w:r w:rsidRPr="000D067E">
        <w:rPr>
          <w:rFonts w:eastAsia="Calibri" w:cs="Times New Roman"/>
          <w:b/>
          <w:bCs/>
          <w:iCs/>
          <w:color w:val="385623" w:themeColor="accent6" w:themeShade="80"/>
          <w:szCs w:val="18"/>
        </w:rPr>
        <w:fldChar w:fldCharType="separate"/>
      </w:r>
      <w:r w:rsidRPr="000D067E">
        <w:rPr>
          <w:rFonts w:eastAsia="Calibri" w:cs="Times New Roman"/>
          <w:b/>
          <w:bCs/>
          <w:iCs/>
          <w:noProof/>
          <w:color w:val="385623" w:themeColor="accent6" w:themeShade="80"/>
          <w:szCs w:val="18"/>
        </w:rPr>
        <w:t>2</w:t>
      </w:r>
      <w:r w:rsidRPr="000D067E">
        <w:rPr>
          <w:rFonts w:eastAsia="Calibri" w:cs="Times New Roman"/>
          <w:b/>
          <w:bCs/>
          <w:iCs/>
          <w:color w:val="385623" w:themeColor="accent6" w:themeShade="80"/>
          <w:szCs w:val="18"/>
        </w:rPr>
        <w:fldChar w:fldCharType="end"/>
      </w:r>
      <w:r w:rsidRPr="000D067E">
        <w:rPr>
          <w:rFonts w:eastAsia="Calibri" w:cs="Times New Roman"/>
          <w:b/>
          <w:bCs/>
          <w:iCs/>
          <w:color w:val="385623" w:themeColor="accent6" w:themeShade="80"/>
          <w:szCs w:val="18"/>
        </w:rPr>
        <w:t>.</w:t>
      </w:r>
      <w:r w:rsidRPr="000D067E">
        <w:rPr>
          <w:rFonts w:eastAsia="Calibri" w:cs="Times New Roman"/>
          <w:b/>
          <w:bCs/>
          <w:iCs/>
          <w:color w:val="385623" w:themeColor="accent6" w:themeShade="80"/>
          <w:szCs w:val="18"/>
        </w:rPr>
        <w:fldChar w:fldCharType="begin"/>
      </w:r>
      <w:r w:rsidRPr="000D067E">
        <w:rPr>
          <w:rFonts w:eastAsia="Calibri" w:cs="Times New Roman"/>
          <w:b/>
          <w:bCs/>
          <w:iCs/>
          <w:color w:val="385623" w:themeColor="accent6" w:themeShade="80"/>
          <w:szCs w:val="18"/>
        </w:rPr>
        <w:instrText xml:space="preserve"> SEQ Figure \* ARABIC \s 1 </w:instrText>
      </w:r>
      <w:r w:rsidRPr="000D067E">
        <w:rPr>
          <w:rFonts w:eastAsia="Calibri" w:cs="Times New Roman"/>
          <w:b/>
          <w:bCs/>
          <w:iCs/>
          <w:color w:val="385623" w:themeColor="accent6" w:themeShade="80"/>
          <w:szCs w:val="18"/>
        </w:rPr>
        <w:fldChar w:fldCharType="separate"/>
      </w:r>
      <w:r w:rsidRPr="000D067E">
        <w:rPr>
          <w:rFonts w:eastAsia="Calibri" w:cs="Times New Roman"/>
          <w:b/>
          <w:bCs/>
          <w:iCs/>
          <w:noProof/>
          <w:color w:val="385623" w:themeColor="accent6" w:themeShade="80"/>
          <w:szCs w:val="18"/>
        </w:rPr>
        <w:t>1</w:t>
      </w:r>
      <w:r w:rsidRPr="000D067E">
        <w:rPr>
          <w:rFonts w:eastAsia="Calibri" w:cs="Times New Roman"/>
          <w:b/>
          <w:bCs/>
          <w:iCs/>
          <w:color w:val="385623" w:themeColor="accent6" w:themeShade="80"/>
          <w:szCs w:val="18"/>
        </w:rPr>
        <w:fldChar w:fldCharType="end"/>
      </w:r>
      <w:r w:rsidRPr="000D067E">
        <w:rPr>
          <w:rFonts w:eastAsia="Calibri" w:cs="Times New Roman"/>
          <w:b/>
          <w:bCs/>
          <w:iCs/>
          <w:color w:val="385623" w:themeColor="accent6" w:themeShade="80"/>
          <w:szCs w:val="18"/>
        </w:rPr>
        <w:t>.</w:t>
      </w:r>
      <w:r w:rsidRPr="000D067E">
        <w:rPr>
          <w:rFonts w:eastAsia="Calibri" w:cs="Times New Roman"/>
          <w:iCs/>
          <w:color w:val="385623" w:themeColor="accent6" w:themeShade="80"/>
          <w:szCs w:val="18"/>
        </w:rPr>
        <w:t xml:space="preserve"> Map of the study area. The study was located at Powdermill Nature Reserve in Rector, Westmoreland County, Pennsylvania. Red shading represents forest affected by the tornado but left unsalvaged, whereas yellow shading represents forest affected by the tornado and subsequently salvage-logged. Colored dots are drawn in the plot locations, where pitfall traps were installed. Locations of plots have been slightly adjusted on this map to coincide with shapefiles of the shaded areas. White lines connecting the plots indicate the transects, which span the forest disturbances and extend into the undisturbed forest.</w:t>
      </w:r>
      <w:bookmarkEnd w:id="42"/>
    </w:p>
    <w:p w14:paraId="0ED367B5" w14:textId="77777777" w:rsidR="00863F61" w:rsidRPr="000D067E" w:rsidRDefault="00863F61" w:rsidP="00863F61">
      <w:pPr>
        <w:spacing w:line="480" w:lineRule="auto"/>
        <w:rPr>
          <w:rFonts w:eastAsia="Calibri" w:cs="Times New Roman"/>
          <w:color w:val="385623" w:themeColor="accent6" w:themeShade="80"/>
        </w:rPr>
      </w:pPr>
    </w:p>
    <w:p w14:paraId="5F3E4040" w14:textId="22C1431B" w:rsidR="00863F61" w:rsidRPr="000D067E" w:rsidRDefault="00863F61" w:rsidP="00863F61">
      <w:pPr>
        <w:spacing w:line="480" w:lineRule="auto"/>
        <w:ind w:firstLine="720"/>
        <w:rPr>
          <w:rFonts w:eastAsia="Calibri" w:cs="Times New Roman"/>
          <w:color w:val="385623" w:themeColor="accent6" w:themeShade="80"/>
        </w:rPr>
      </w:pPr>
      <w:r w:rsidRPr="000D067E">
        <w:rPr>
          <w:rFonts w:eastAsia="Calibri" w:cs="Times New Roman"/>
          <w:color w:val="385623" w:themeColor="accent6" w:themeShade="80"/>
        </w:rPr>
        <w:t xml:space="preserve">From mid-summer through winter of 2013, half of each wind-disturbed area was </w:t>
      </w:r>
      <w:commentRangeStart w:id="43"/>
      <w:r w:rsidRPr="000D067E">
        <w:rPr>
          <w:rFonts w:eastAsia="Calibri" w:cs="Times New Roman"/>
          <w:color w:val="385623" w:themeColor="accent6" w:themeShade="80"/>
        </w:rPr>
        <w:t xml:space="preserve">salvage-logged using intensive practices </w:t>
      </w:r>
      <w:commentRangeEnd w:id="43"/>
      <w:r w:rsidR="004B5D52" w:rsidRPr="000D067E">
        <w:rPr>
          <w:rStyle w:val="CommentReference"/>
          <w:rFonts w:cs="Times New Roman"/>
          <w:color w:val="385623" w:themeColor="accent6" w:themeShade="80"/>
          <w:kern w:val="2"/>
          <w14:ligatures w14:val="standardContextual"/>
        </w:rPr>
        <w:commentReference w:id="43"/>
      </w:r>
      <w:r w:rsidRPr="000D067E">
        <w:rPr>
          <w:rFonts w:eastAsia="Calibri" w:cs="Times New Roman"/>
          <w:color w:val="385623" w:themeColor="accent6" w:themeShade="80"/>
        </w:rPr>
        <w:t xml:space="preserve">that included heavy machinery, roads, and skid trails to remove both fallen and residual standing trees. In 2015, three transects were </w:t>
      </w:r>
      <w:r w:rsidRPr="000D067E">
        <w:rPr>
          <w:rFonts w:eastAsia="Calibri" w:cs="Times New Roman"/>
          <w:color w:val="385623" w:themeColor="accent6" w:themeShade="80"/>
        </w:rPr>
        <w:lastRenderedPageBreak/>
        <w:t>established across each area of forest impacted by the tornado (total 6 transects) (Figure 2.1). Transects were established across the windthrow and salvaged disturbances that extended ≥50 m into the surrounding undisturbed forest on each side. Along each transect, four plots were established: 1) one plot in windthrow; 2)</w:t>
      </w:r>
      <w:ins w:id="44" w:author="Klooster, Wendy" w:date="2025-11-19T09:36:00Z" w16du:dateUtc="2025-11-19T14:36:00Z">
        <w:r w:rsidR="00306823" w:rsidRPr="000D067E">
          <w:rPr>
            <w:rFonts w:eastAsia="Calibri" w:cs="Times New Roman"/>
            <w:color w:val="385623" w:themeColor="accent6" w:themeShade="80"/>
          </w:rPr>
          <w:t xml:space="preserve"> </w:t>
        </w:r>
      </w:ins>
      <w:r w:rsidRPr="000D067E">
        <w:rPr>
          <w:rFonts w:eastAsia="Calibri" w:cs="Times New Roman"/>
          <w:color w:val="385623" w:themeColor="accent6" w:themeShade="80"/>
        </w:rPr>
        <w:t>one in salvaged, and two in the surrounding undisturbed forest. This resulted in a sample size of 24 plots, wherein all data collection occurred.</w:t>
      </w:r>
    </w:p>
    <w:p w14:paraId="7233CB9C" w14:textId="77777777" w:rsidR="00863F61" w:rsidRPr="000D067E" w:rsidRDefault="00863F61" w:rsidP="00863F61">
      <w:pPr>
        <w:spacing w:line="480" w:lineRule="auto"/>
        <w:rPr>
          <w:rFonts w:eastAsia="Calibri" w:cs="Times New Roman"/>
          <w:color w:val="385623" w:themeColor="accent6" w:themeShade="80"/>
        </w:rPr>
      </w:pPr>
    </w:p>
    <w:p w14:paraId="4817233F" w14:textId="77777777" w:rsidR="00863F61" w:rsidRPr="000D067E" w:rsidRDefault="00863F61" w:rsidP="00863F61">
      <w:pPr>
        <w:spacing w:line="480" w:lineRule="auto"/>
        <w:rPr>
          <w:rFonts w:eastAsia="Calibri" w:cs="Times New Roman"/>
          <w:color w:val="385623" w:themeColor="accent6" w:themeShade="80"/>
          <w:u w:val="single"/>
        </w:rPr>
      </w:pPr>
      <w:r w:rsidRPr="000D067E">
        <w:rPr>
          <w:rFonts w:eastAsia="Calibri" w:cs="Times New Roman"/>
          <w:color w:val="385623" w:themeColor="accent6" w:themeShade="80"/>
          <w:u w:val="single"/>
        </w:rPr>
        <w:t>Ground beetle sampling and identification</w:t>
      </w:r>
    </w:p>
    <w:p w14:paraId="3AB0003A" w14:textId="77777777" w:rsidR="00863F61" w:rsidRPr="000D067E" w:rsidRDefault="00863F61" w:rsidP="00863F61">
      <w:pPr>
        <w:spacing w:line="480" w:lineRule="auto"/>
        <w:ind w:firstLine="720"/>
        <w:rPr>
          <w:rFonts w:eastAsia="Calibri" w:cs="Times New Roman"/>
          <w:color w:val="385623" w:themeColor="accent6" w:themeShade="80"/>
        </w:rPr>
      </w:pPr>
      <w:r w:rsidRPr="000D067E">
        <w:rPr>
          <w:rFonts w:eastAsia="Calibri" w:cs="Times New Roman"/>
          <w:color w:val="385623" w:themeColor="accent6" w:themeShade="80"/>
        </w:rPr>
        <w:t xml:space="preserve">Ground beetles were sampled using unbaited barrier pitfall traps in 2015 and 2022, representing three and ten years post-tornado (two and nine years post-salvage-logging). Pitfall traps preferentially collect insects that are more active and mobile, and consequently the number of ground beetles caught in pitfalls is reported as activity-abundance </w:t>
      </w:r>
      <w:r w:rsidRPr="000D067E">
        <w:rPr>
          <w:rFonts w:eastAsia="Calibri" w:cs="Times New Roman"/>
          <w:color w:val="385623" w:themeColor="accent6" w:themeShade="80"/>
        </w:rPr>
        <w:fldChar w:fldCharType="begin"/>
      </w:r>
      <w:r w:rsidRPr="000D067E">
        <w:rPr>
          <w:rFonts w:eastAsia="Calibri" w:cs="Times New Roman"/>
          <w:color w:val="385623" w:themeColor="accent6" w:themeShade="80"/>
        </w:rPr>
        <w:instrText xml:space="preserve"> ADDIN ZOTERO_ITEM CSL_CITATION {"citationID":"HDplgbMa","properties":{"formattedCitation":"(Gandhi et al. 2008)","plainCitation":"(Gandhi et al. 2008)","noteIndex":0},"citationItems":[{"id":327,"uris":["http://zotero.org/groups/5154252/items/WB6PAYPV"],"itemData":{"id":327,"type":"article-journal","abstract":"We studied the short-term effects of a catastrophic windstorm and subsequent salvage-logging and prescribed-burning fuel-reduction treatments on ground beetle (Coleoptera: Carabidae) assemblages in a sub-boreal forest in northeastern Minnesota, USA. During 2000–2003, 29,873 ground beetles represented by 71 species were caught in unbaited and baited pitfall traps in aspen/birch/conifer (ABC) and jack pine (JP) cover types. At the family level, both land-area treatment and cover type had signiﬁcant effects on ground beetle trap catches, but there were no effects of pinenes and ethanol as baits. Six times more beetles were trapped in the burned forests than in the other land-area treatments; more beetles were caught in undisturbed than in wind-disturbed sites, and one-third more beetles were caught in the ABC than in the JP cover type. Thus, the windstorm generally reduced the activity-abundance of the beetles, but prescribedburning increased it. Both salvaged and burned forest plots (especially in the ABC cover type) had the greatest species richness, diversity, and the most unique species assemblages. There was a highly similar ground beetle species composition (nearly 100%) between the ABC and JP burned forests, indicating that burning was a more primary driver of composition than cover type. At the species level, Pterostichus melanarius, an invasive ground beetle from Europe and a cover type generalist, was the most abundant beetle in the study (one-third of the total catch), and was caught in greatest numbers in burned forests. Removal of P. melanarius from the species composition analyses altered similarities among cover types and land-area treatments. Sphaeroderus nitidicollis brevoorti and Myas cyanescens were caught exclusively in the ABC and JP cover type, respectively; two rare pyrophilous species, Sericoda obsoleta and Sericoda quadripunctata, were only caught in burned sites; three forest species, Pterostichus coracinus, P. pensylvanicus, and Sphaeroderus lecontei, were caught more often in undisturbed JP sites; and two frequently trapped, open-habitat species, Agonum cupripenne and Poecilus l. lucublandus, were nearly absent from the undisturbed and wind-disturbed sites, as salvage-logging had a signiﬁcant positive effect on their activity-abundance. Most species of Amara and Harpalus were trapped only in the salvaged or burned sites, indicating invasion of these disturbed sites by open-habitat species. We conclude that both the combined effect of fuel-reduction activities subsequent to the wind event and the numerical response of the invasive P. melanarius to habitat disturbances can alter the short-term succession of ground beetle assemblages in the sub-boreal forest.","container-title":"Forest Ecology and Management","DOI":"10.1016/j.foreco.2008.06.011","ISSN":"03781127","issue":"5","journalAbbreviation":"Forest Ecology and Management","language":"en","page":"1104-1123","source":"DOI.org (Crossref)","title":"Catastrophic windstorm and fuel-reduction treatments alter ground beetle (Coleoptera: Carabidae) assemblages in a North American sub-boreal forest","title-short":"Catastrophic windstorm and fuel-reduction treatments alter ground beetle (Coleoptera","volume":"256","author":[{"family":"Gandhi","given":"Kamal J.K."},{"family":"Gilmore","given":"Daniel W."},{"family":"Katovich","given":"Steven A."},{"family":"Mattson","given":"William J."},{"family":"Zasada","given":"John C."},{"family":"Seybold","given":"Steven J."}],"issued":{"date-parts":[["2008",8]]}}}],"schema":"https://github.com/citation-style-language/schema/raw/master/csl-citation.json"} </w:instrText>
      </w:r>
      <w:r w:rsidRPr="000D067E">
        <w:rPr>
          <w:rFonts w:eastAsia="Calibri" w:cs="Times New Roman"/>
          <w:color w:val="385623" w:themeColor="accent6" w:themeShade="80"/>
        </w:rPr>
        <w:fldChar w:fldCharType="separate"/>
      </w:r>
      <w:r w:rsidRPr="000D067E">
        <w:rPr>
          <w:rFonts w:eastAsia="Calibri" w:cs="Times New Roman"/>
          <w:color w:val="385623" w:themeColor="accent6" w:themeShade="80"/>
        </w:rPr>
        <w:t>(Gandhi et al. 2008)</w:t>
      </w:r>
      <w:r w:rsidRPr="000D067E">
        <w:rPr>
          <w:rFonts w:eastAsia="Calibri" w:cs="Times New Roman"/>
          <w:color w:val="385623" w:themeColor="accent6" w:themeShade="80"/>
        </w:rPr>
        <w:fldChar w:fldCharType="end"/>
      </w:r>
      <w:r w:rsidRPr="000D067E">
        <w:rPr>
          <w:rFonts w:eastAsia="Calibri" w:cs="Times New Roman"/>
          <w:color w:val="385623" w:themeColor="accent6" w:themeShade="80"/>
        </w:rPr>
        <w:t>.</w:t>
      </w:r>
      <w:del w:id="45" w:author="Klooster, Wendy" w:date="2025-11-19T09:56:00Z" w16du:dateUtc="2025-11-19T14:56:00Z">
        <w:r w:rsidRPr="000D067E" w:rsidDel="00444188">
          <w:rPr>
            <w:rFonts w:eastAsia="Calibri" w:cs="Times New Roman"/>
            <w:color w:val="385623" w:themeColor="accent6" w:themeShade="80"/>
          </w:rPr>
          <w:delText xml:space="preserve"> </w:delText>
        </w:r>
      </w:del>
      <w:r w:rsidRPr="000D067E">
        <w:rPr>
          <w:rFonts w:eastAsia="Calibri" w:cs="Times New Roman"/>
          <w:color w:val="385623" w:themeColor="accent6" w:themeShade="80"/>
        </w:rPr>
        <w:t xml:space="preserve"> Barrier pitfall traps consisted of two pairs of plastic cups (each pair having an inner 500 mL cup and an outer 1 L cup) which were placed into the ground so that the lip of the cup was flush with the ground surface. The two pairs of cups were placed 1 m from each other, and garden edging (Suncast® eco edge) was placed between them to create a barrier. Cups were filled with approximately 4 cm of propylene glycol (recreational vehicle and marine antifreeze, Peak Company Old World Industries, Clear Lake, Texas) with a few drops of detergent. Masonite board (100 cm</w:t>
      </w:r>
      <w:r w:rsidRPr="000D067E">
        <w:rPr>
          <w:rFonts w:eastAsia="Calibri" w:cs="Times New Roman"/>
          <w:color w:val="385623" w:themeColor="accent6" w:themeShade="80"/>
          <w:vertAlign w:val="superscript"/>
        </w:rPr>
        <w:t>2</w:t>
      </w:r>
      <w:r w:rsidRPr="000D067E">
        <w:rPr>
          <w:rFonts w:eastAsia="Calibri" w:cs="Times New Roman"/>
          <w:color w:val="385623" w:themeColor="accent6" w:themeShade="80"/>
        </w:rPr>
        <w:t>) was placed at 3 cm above each cup to prevent flooding from rain. Steel hardware cloth was secured over cups using 30 cm stakes to limit mammal disturbance.</w:t>
      </w:r>
    </w:p>
    <w:p w14:paraId="0D0590D5" w14:textId="77777777" w:rsidR="00863F61" w:rsidRPr="000D067E" w:rsidRDefault="00863F61" w:rsidP="00863F61">
      <w:pPr>
        <w:spacing w:line="480" w:lineRule="auto"/>
        <w:ind w:firstLine="720"/>
        <w:rPr>
          <w:rFonts w:eastAsia="Calibri" w:cs="Times New Roman"/>
          <w:color w:val="385623" w:themeColor="accent6" w:themeShade="80"/>
        </w:rPr>
      </w:pPr>
      <w:r w:rsidRPr="000D067E">
        <w:rPr>
          <w:rFonts w:eastAsia="Calibri" w:cs="Times New Roman"/>
          <w:color w:val="385623" w:themeColor="accent6" w:themeShade="80"/>
        </w:rPr>
        <w:lastRenderedPageBreak/>
        <w:t xml:space="preserve">Pitfall trap sampling was conducted continuously over the growing seasons in 2015 and 2022. Trap catch was collected every two weeks, and cups were refilled with propylene glycol. In 2015, pitfall traps were installed on 27-28 May, and samples were collected on 9-10 June, 24-25 June, 8 July, 22 July, 5 August, and 17 August. In 2022, traps were installed on 1-2 June, and samples were collected on 15 June, 29 June, 13 July, 27 July, 11 August, and 23 August. Trap catch was collected by pouring the sample through a fine mesh strainer and storing the contents in a specimen cup with 70% ethanol until sorting and identification. </w:t>
      </w:r>
    </w:p>
    <w:p w14:paraId="2991F41A" w14:textId="77777777" w:rsidR="00863F61" w:rsidRPr="000D067E" w:rsidRDefault="00863F61" w:rsidP="00863F61">
      <w:pPr>
        <w:spacing w:line="480" w:lineRule="auto"/>
        <w:ind w:firstLine="720"/>
        <w:rPr>
          <w:rFonts w:eastAsia="Calibri" w:cs="Times New Roman"/>
          <w:color w:val="385623" w:themeColor="accent6" w:themeShade="80"/>
        </w:rPr>
      </w:pPr>
      <w:r w:rsidRPr="000D067E">
        <w:rPr>
          <w:rFonts w:eastAsia="Calibri" w:cs="Times New Roman"/>
          <w:color w:val="385623" w:themeColor="accent6" w:themeShade="80"/>
        </w:rPr>
        <w:t xml:space="preserve">Ground beetles were identified to species using taxonomic keys </w:t>
      </w:r>
      <w:r w:rsidRPr="000D067E">
        <w:rPr>
          <w:rFonts w:eastAsia="Calibri" w:cs="Times New Roman"/>
          <w:color w:val="385623" w:themeColor="accent6" w:themeShade="80"/>
        </w:rPr>
        <w:fldChar w:fldCharType="begin"/>
      </w:r>
      <w:r w:rsidRPr="000D067E">
        <w:rPr>
          <w:rFonts w:eastAsia="Calibri" w:cs="Times New Roman"/>
          <w:color w:val="385623" w:themeColor="accent6" w:themeShade="80"/>
        </w:rPr>
        <w:instrText xml:space="preserve"> ADDIN ZOTERO_ITEM CSL_CITATION {"citationID":"ebdi89j0","properties":{"formattedCitation":"(Lindroth 1961, Freitag 1969, Bousquet 2010, Bousquet and Messer 2010, Hunting 2013, Harden and Guarnieri 2017)","plainCitation":"(Lindroth 1961, Freitag 1969, Bousquet 2010, Bousquet and Messer 2010, Hunting 2013, Harden and Guarnieri 2017)","noteIndex":0},"citationItems":[{"id":304,"uris":["http://zotero.org/groups/5154252/items/HA9545J3"],"itemData":{"id":304,"type":"book","title":"The Ground-beetles of Canada and Alaska","author":[{"family":"Lindroth","given":"Carl H"}],"issued":{"date-parts":[["1961"]],"season":"1969"}}},{"id":806,"uris":["http://zotero.org/users/6631577/items/LXLTWQB7"],"itemData":{"id":806,"type":"article-journal","container-title":"Quaestiones Entomologicae","page":"88-212","title":"A revision of the species of the genus Evarthrus LeConte (Coleoptera: Carabidae)","volume":"5","author":[{"family":"Freitag","given":"R."}],"issued":{"date-parts":[["1969"]]}}},{"id":531,"uris":["http://zotero.org/users/6631577/items/9PTU9TIK"],"itemData":{"id":531,"type":"book","collection-number":"n° 90","collection-title":"Pensoft series faunistica","event-place":"Sofia","ISBN":"978-954-642-522-5","language":"eng","publisher":"Pensoft","publisher-place":"Sofia","source":"BnF ISBN","title":"Illustrated identification guide to adults and larvae of northeastern North American ground beetles: Coleoptera : Carabidae","title-short":"Illustrated identification guide to adults and larvae of northeastern North American ground beetles","author":[{"family":"Bousquet","given":"Yves"}],"issued":{"date-parts":[["2010"]]}}},{"id":1092,"uris":["http://zotero.org/users/6631577/items/2LNJR5MI"],"itemData":{"id":1092,"type":"article-journal","container-title":"ZooKeys","DOI":"10.3897/zookeys.53.470","ISSN":"1313-2970, 1313-2989","journalAbbreviation":"ZK","license":"http://creativecommons.org/licenses/by/3.0/","page":"25-31","source":"DOI.org (Crossref)","title":"Redescription of Stenolophus thoracicus Casey (Coleoptera, Carabidae, Harpalini), a valid species","volume":"53","author":[{"family":"Bousquet","given":"Yves"},{"family":"Messer","given":"Peter"}],"issued":{"date-parts":[["2010",8,27]]}}},{"id":1174,"uris":["http://zotero.org/users/6631577/items/3Q8B2TVB"],"itemData":{"id":1174,"type":"article-journal","container-title":"ZooKeys","DOI":"10.3897/zookeys.259.2970","ISSN":"1313-2970, 1313-2989","journalAbbreviation":"ZK","license":"http://creativecommons.org/licenses/by/3.0/","page":"1-73","source":"DOI.org (Crossref)","title":"A taxonomic revision of the Cymindis (Pinacodera) limbata species group (Coleoptera, Carabidae, Lebiini), including description of a new species from Florida, U.S.A.","volume":"259","author":[{"family":"Hunting","given":"Wesley"}],"issued":{"date-parts":[["2013",1,18]]}}},{"id":1094,"uris":["http://zotero.org/users/6631577/items/X6DVLXKE"],"itemData":{"id":1094,"type":"article-journal","container-title":"The Maryland Entomologist","issue":"1","page":"16-34","title":"Illustrated Key and Photo Atlas of the Snail-eating Ground Beetles in the Genus Scaphinotus Dejean (Coleoptera: Carabidae: Cychrini) Occurring in the Mid-Atlantic Region","volume":"7","author":[{"family":"Harden","given":"Curt W."},{"family":"Guarnieri","given":"Frank G."}],"issued":{"date-parts":[["2017",9]]}}}],"schema":"https://github.com/citation-style-language/schema/raw/master/csl-citation.json"} </w:instrText>
      </w:r>
      <w:r w:rsidRPr="000D067E">
        <w:rPr>
          <w:rFonts w:eastAsia="Calibri" w:cs="Times New Roman"/>
          <w:color w:val="385623" w:themeColor="accent6" w:themeShade="80"/>
        </w:rPr>
        <w:fldChar w:fldCharType="separate"/>
      </w:r>
      <w:r w:rsidRPr="000D067E">
        <w:rPr>
          <w:rFonts w:eastAsia="Calibri" w:cs="Times New Roman"/>
          <w:color w:val="385623" w:themeColor="accent6" w:themeShade="80"/>
        </w:rPr>
        <w:t>(Lindroth 1961, Freitag 1969, Bousquet 2010, Bousquet and Messer 2010, Hunting 2013, Harden and Guarnieri 2017)</w:t>
      </w:r>
      <w:r w:rsidRPr="000D067E">
        <w:rPr>
          <w:rFonts w:eastAsia="Calibri" w:cs="Times New Roman"/>
          <w:color w:val="385623" w:themeColor="accent6" w:themeShade="80"/>
        </w:rPr>
        <w:fldChar w:fldCharType="end"/>
      </w:r>
      <w:r w:rsidRPr="000D067E">
        <w:rPr>
          <w:rFonts w:eastAsia="Calibri" w:cs="Times New Roman"/>
          <w:color w:val="385623" w:themeColor="accent6" w:themeShade="80"/>
        </w:rPr>
        <w:t xml:space="preserve">. Nomenclature followed </w:t>
      </w:r>
      <w:r w:rsidRPr="000D067E">
        <w:rPr>
          <w:rFonts w:eastAsia="Calibri" w:cs="Times New Roman"/>
          <w:color w:val="385623" w:themeColor="accent6" w:themeShade="80"/>
        </w:rPr>
        <w:fldChar w:fldCharType="begin"/>
      </w:r>
      <w:r w:rsidRPr="000D067E">
        <w:rPr>
          <w:rFonts w:eastAsia="Calibri" w:cs="Times New Roman"/>
          <w:color w:val="385623" w:themeColor="accent6" w:themeShade="80"/>
        </w:rPr>
        <w:instrText xml:space="preserve"> ADDIN ZOTERO_ITEM CSL_CITATION {"citationID":"EfgNzXUF","properties":{"formattedCitation":"(Bousquet 2012)","plainCitation":"(Bousquet 2012)","dontUpdate":true,"noteIndex":0},"citationItems":[{"id":301,"uris":["http://zotero.org/groups/5154252/items/P2HS6PQA"],"itemData":{"id":301,"type":"article-journal","container-title":"ZooKeys","DOI":"10.3897/zookeys.245.3416","ISSN":"1313-2970, 1313-2989","journalAbbreviation":"ZK","page":"1-1722","source":"DOI.org (Crossref)","title":"Catalogue of Geadephaga (Coleoptera: Adephaga) of America, north of Mexico","title-short":"Catalogue of Geadephaga (Coleoptera","volume":"245","author":[{"family":"Bousquet","given":"Yves"}],"issued":{"date-parts":[["2012",11,28]]}}}],"schema":"https://github.com/citation-style-language/schema/raw/master/csl-citation.json"} </w:instrText>
      </w:r>
      <w:r w:rsidRPr="000D067E">
        <w:rPr>
          <w:rFonts w:eastAsia="Calibri" w:cs="Times New Roman"/>
          <w:color w:val="385623" w:themeColor="accent6" w:themeShade="80"/>
        </w:rPr>
        <w:fldChar w:fldCharType="separate"/>
      </w:r>
      <w:r w:rsidRPr="000D067E">
        <w:rPr>
          <w:rFonts w:eastAsia="Calibri" w:cs="Times New Roman"/>
          <w:color w:val="385623" w:themeColor="accent6" w:themeShade="80"/>
        </w:rPr>
        <w:t>Bousquet (2012)</w:t>
      </w:r>
      <w:r w:rsidRPr="000D067E">
        <w:rPr>
          <w:rFonts w:eastAsia="Calibri" w:cs="Times New Roman"/>
          <w:color w:val="385623" w:themeColor="accent6" w:themeShade="80"/>
        </w:rPr>
        <w:fldChar w:fldCharType="end"/>
      </w:r>
      <w:r w:rsidRPr="000D067E">
        <w:rPr>
          <w:rFonts w:eastAsia="Calibri" w:cs="Times New Roman"/>
          <w:color w:val="385623" w:themeColor="accent6" w:themeShade="80"/>
        </w:rPr>
        <w:t xml:space="preserve">. Species vouchers were deposited at the C. A. Triplehorn Insect Collection (OSUC), Museum of Biological Diversity, The Ohio State University, Columbus, Ohio where each specimen was given a unique identifier label (Table B.1). </w:t>
      </w:r>
    </w:p>
    <w:p w14:paraId="5F4E502D" w14:textId="77777777" w:rsidR="00863F61" w:rsidRPr="000D067E" w:rsidRDefault="00863F61" w:rsidP="00863F61">
      <w:pPr>
        <w:spacing w:line="480" w:lineRule="auto"/>
        <w:rPr>
          <w:rFonts w:eastAsia="Calibri" w:cs="Times New Roman"/>
          <w:color w:val="385623" w:themeColor="accent6" w:themeShade="80"/>
        </w:rPr>
      </w:pPr>
    </w:p>
    <w:p w14:paraId="5A66BA2B" w14:textId="77777777" w:rsidR="00863F61" w:rsidRPr="000D067E" w:rsidRDefault="00863F61" w:rsidP="00863F61">
      <w:pPr>
        <w:spacing w:line="480" w:lineRule="auto"/>
        <w:rPr>
          <w:rFonts w:eastAsia="Calibri" w:cs="Times New Roman"/>
          <w:color w:val="385623" w:themeColor="accent6" w:themeShade="80"/>
          <w:u w:val="single"/>
        </w:rPr>
      </w:pPr>
      <w:r w:rsidRPr="000D067E">
        <w:rPr>
          <w:rFonts w:eastAsia="Calibri" w:cs="Times New Roman"/>
          <w:color w:val="385623" w:themeColor="accent6" w:themeShade="80"/>
          <w:u w:val="single"/>
        </w:rPr>
        <w:t>Trait measurements</w:t>
      </w:r>
    </w:p>
    <w:p w14:paraId="3200EC13" w14:textId="77777777" w:rsidR="00863F61" w:rsidRPr="000D067E" w:rsidRDefault="00863F61" w:rsidP="00863F61">
      <w:pPr>
        <w:spacing w:line="480" w:lineRule="auto"/>
        <w:ind w:firstLine="720"/>
        <w:rPr>
          <w:rFonts w:eastAsia="Calibri" w:cs="Times New Roman"/>
          <w:color w:val="385623" w:themeColor="accent6" w:themeShade="80"/>
        </w:rPr>
      </w:pPr>
      <w:r w:rsidRPr="000D067E">
        <w:rPr>
          <w:rFonts w:eastAsia="Calibri" w:cs="Times New Roman"/>
          <w:color w:val="385623" w:themeColor="accent6" w:themeShade="80"/>
        </w:rPr>
        <w:t xml:space="preserve">We selected eight morphological traits that have previously been shown to relate to habitat preference (Table 2.1) (Fountain-Jones, Baker, and Jordan 2015). These traits are body length, antenna length, eye protrusion, eye length, pronotum width, abdomen width, rear leg length, and rear trochanter length. Traits were measured under a dissecting microscope using an ocular micrometer to the nearest 0.1 mm. For each species, traits were measured on up to six individuals, three males and three females (Fountain-Jones, </w:t>
      </w:r>
      <w:r w:rsidRPr="000D067E">
        <w:rPr>
          <w:rFonts w:eastAsia="Calibri" w:cs="Times New Roman"/>
          <w:color w:val="385623" w:themeColor="accent6" w:themeShade="80"/>
        </w:rPr>
        <w:lastRenderedPageBreak/>
        <w:t xml:space="preserve">Baker, and Jordan 2015), although we did not achieve this number for rare species. The six individuals were chosen in a way that attempted to encompass the intraspecific variation in body size observed for the species. Most (185/202) specimens used for trait measurement were collected at Powdermill Nature Reserve, but a few (17/202) measured specimens were collected in Erie and Cuyahoga counties, Ohio (Table B.1). These specimens were used to supplement the sample size when less than six measurable individuals were collected at Powdermill. To control for variation in beetle body size, relative measurements of all morphological traits were calculated as their ratio to body length for each individual </w:t>
      </w:r>
      <w:r w:rsidRPr="000D067E">
        <w:rPr>
          <w:rFonts w:eastAsia="Calibri" w:cs="Times New Roman"/>
          <w:color w:val="385623" w:themeColor="accent6" w:themeShade="80"/>
        </w:rPr>
        <w:fldChar w:fldCharType="begin"/>
      </w:r>
      <w:r w:rsidRPr="000D067E">
        <w:rPr>
          <w:rFonts w:eastAsia="Calibri" w:cs="Times New Roman"/>
          <w:color w:val="385623" w:themeColor="accent6" w:themeShade="80"/>
        </w:rPr>
        <w:instrText xml:space="preserve"> ADDIN ZOTERO_ITEM CSL_CITATION {"citationID":"TePsm8Fc","properties":{"formattedCitation":"(Ribera et al. 2001)","plainCitation":"(Ribera et al. 2001)","noteIndex":0},"citationItems":[{"id":504,"uris":["http://zotero.org/groups/5154252/items/48WFQJBL"],"itemData":{"id":504,"type":"article-journal","container-title":"Ecology","DOI":"10.1890/0012-9658(2001)082[1112:EOLDAS]2.0.CO;2","ISSN":"0012-9658","issue":"4","journalAbbreviation":"Ecology","language":"en","page":"1112-1129","source":"DOI.org (Crossref)","title":"Effect of Land Disturbance and Stress on Species Traits of Ground Beetle Assemblages","volume":"82","author":[{"family":"Ribera","given":"Ignacio"},{"family":"Dolédec","given":"Sylvain"},{"family":"Downie","given":"Iain S."},{"family":"Foster","given":"Garth N."}],"issued":{"date-parts":[["2001",4]]}}}],"schema":"https://github.com/citation-style-language/schema/raw/master/csl-citation.json"} </w:instrText>
      </w:r>
      <w:r w:rsidRPr="000D067E">
        <w:rPr>
          <w:rFonts w:eastAsia="Calibri" w:cs="Times New Roman"/>
          <w:color w:val="385623" w:themeColor="accent6" w:themeShade="80"/>
        </w:rPr>
        <w:fldChar w:fldCharType="separate"/>
      </w:r>
      <w:r w:rsidRPr="000D067E">
        <w:rPr>
          <w:rFonts w:eastAsia="Calibri" w:cs="Times New Roman"/>
          <w:color w:val="385623" w:themeColor="accent6" w:themeShade="80"/>
        </w:rPr>
        <w:t>(Ribera et al. 2001)</w:t>
      </w:r>
      <w:r w:rsidRPr="000D067E">
        <w:rPr>
          <w:rFonts w:eastAsia="Calibri" w:cs="Times New Roman"/>
          <w:color w:val="385623" w:themeColor="accent6" w:themeShade="80"/>
        </w:rPr>
        <w:fldChar w:fldCharType="end"/>
      </w:r>
      <w:r w:rsidRPr="000D067E">
        <w:rPr>
          <w:rFonts w:eastAsia="Calibri" w:cs="Times New Roman"/>
          <w:color w:val="385623" w:themeColor="accent6" w:themeShade="80"/>
        </w:rPr>
        <w:t>, and thus all results of morphological traits pertain to traits in relation to body length. Trait measurements were then averaged across individuals of a species to calculate species-specific means.</w:t>
      </w:r>
    </w:p>
    <w:p w14:paraId="44AF3534" w14:textId="3BDE5018" w:rsidR="00863F61" w:rsidRPr="000D067E" w:rsidRDefault="00863F61" w:rsidP="00354D71">
      <w:pPr>
        <w:spacing w:line="480" w:lineRule="auto"/>
        <w:ind w:firstLine="720"/>
        <w:rPr>
          <w:rFonts w:eastAsia="Calibri" w:cs="Times New Roman"/>
          <w:color w:val="385623" w:themeColor="accent6" w:themeShade="80"/>
        </w:rPr>
      </w:pPr>
      <w:r w:rsidRPr="000D067E">
        <w:rPr>
          <w:rFonts w:eastAsia="Calibri" w:cs="Times New Roman"/>
          <w:color w:val="385623" w:themeColor="accent6" w:themeShade="80"/>
        </w:rPr>
        <w:t xml:space="preserve">In addition to morphological traits, traits related to flight capability, water affinity, and forest affinity were collected from the literature </w:t>
      </w:r>
      <w:r w:rsidRPr="000D067E">
        <w:rPr>
          <w:rFonts w:eastAsia="Calibri" w:cs="Times New Roman"/>
          <w:color w:val="385623" w:themeColor="accent6" w:themeShade="80"/>
        </w:rPr>
        <w:fldChar w:fldCharType="begin"/>
      </w:r>
      <w:r w:rsidRPr="000D067E">
        <w:rPr>
          <w:rFonts w:eastAsia="Calibri" w:cs="Times New Roman"/>
          <w:color w:val="385623" w:themeColor="accent6" w:themeShade="80"/>
        </w:rPr>
        <w:instrText xml:space="preserve"> ADDIN ZOTERO_ITEM CSL_CITATION {"citationID":"74a4eMoz","properties":{"formattedCitation":"(Larochelle and Larivi\\uc0\\u232{}re 2003)","plainCitation":"(Larochelle and Larivière 2003)","noteIndex":0},"citationItems":[{"id":312,"uris":["http://zotero.org/groups/5154252/items/CJ2B2WK7"],"itemData":{"id":312,"type":"book","collection-number":"27","collection-title":"Pensoft-series Faunistica","event-place":"Sofia","ISBN":"978-954-642-165-4","language":"eng","number-of-pages":"583","publisher":"Pensoft Publ","publisher-place":"Sofia","source":"K10plus ISBN","title":"A natural history of the ground-beetles (Coleoptera: Carabidae) of America north of Mexico","title-short":"A natural history of the ground-beetles (Coleoptera","author":[{"family":"Larochelle","given":"André"},{"family":"Larivière","given":"Marie-Claude"}],"issued":{"date-parts":[["2003"]]}}}],"schema":"https://github.com/citation-style-language/schema/raw/master/csl-citation.json"} </w:instrText>
      </w:r>
      <w:r w:rsidRPr="000D067E">
        <w:rPr>
          <w:rFonts w:eastAsia="Calibri" w:cs="Times New Roman"/>
          <w:color w:val="385623" w:themeColor="accent6" w:themeShade="80"/>
        </w:rPr>
        <w:fldChar w:fldCharType="separate"/>
      </w:r>
      <w:r w:rsidRPr="000D067E">
        <w:rPr>
          <w:rFonts w:eastAsia="Aptos" w:cs="Times New Roman"/>
          <w:color w:val="385623" w:themeColor="accent6" w:themeShade="80"/>
          <w:szCs w:val="20"/>
          <w14:ligatures w14:val="standardContextual"/>
        </w:rPr>
        <w:t>(Larochelle and Larivière 2003)</w:t>
      </w:r>
      <w:r w:rsidRPr="000D067E">
        <w:rPr>
          <w:rFonts w:eastAsia="Calibri" w:cs="Times New Roman"/>
          <w:color w:val="385623" w:themeColor="accent6" w:themeShade="80"/>
        </w:rPr>
        <w:fldChar w:fldCharType="end"/>
      </w:r>
      <w:r w:rsidRPr="000D067E">
        <w:rPr>
          <w:rFonts w:eastAsia="Calibri" w:cs="Times New Roman"/>
          <w:color w:val="385623" w:themeColor="accent6" w:themeShade="80"/>
        </w:rPr>
        <w:t xml:space="preserve">. Flight capability was coded as 1 if the species is flight-capable, 0 if the species is flight-incapable, and 0.5 if the species exhibits wing dimorphism. </w:t>
      </w:r>
      <w:commentRangeStart w:id="46"/>
      <w:r w:rsidRPr="000D067E">
        <w:rPr>
          <w:rFonts w:eastAsia="Calibri" w:cs="Times New Roman"/>
          <w:color w:val="385623" w:themeColor="accent6" w:themeShade="80"/>
        </w:rPr>
        <w:t xml:space="preserve">Water affinity </w:t>
      </w:r>
      <w:commentRangeEnd w:id="46"/>
      <w:r w:rsidR="00444188" w:rsidRPr="000D067E">
        <w:rPr>
          <w:rStyle w:val="CommentReference"/>
          <w:rFonts w:cs="Times New Roman"/>
          <w:color w:val="385623" w:themeColor="accent6" w:themeShade="80"/>
          <w:kern w:val="2"/>
          <w14:ligatures w14:val="standardContextual"/>
        </w:rPr>
        <w:commentReference w:id="46"/>
      </w:r>
      <w:r w:rsidRPr="000D067E">
        <w:rPr>
          <w:rFonts w:eastAsia="Calibri" w:cs="Times New Roman"/>
          <w:color w:val="385623" w:themeColor="accent6" w:themeShade="80"/>
        </w:rPr>
        <w:t xml:space="preserve">was coded as 0 for xerophilous species, 1 for hygrophilous species, and 0.5 for intermediate species. Water affinity was treated as a physiological trait, because ground beetle species often have consistent humidity preferences in behavioral studies </w:t>
      </w:r>
      <w:r w:rsidRPr="000D067E">
        <w:rPr>
          <w:rFonts w:eastAsia="Calibri" w:cs="Times New Roman"/>
          <w:color w:val="385623" w:themeColor="accent6" w:themeShade="80"/>
        </w:rPr>
        <w:fldChar w:fldCharType="begin"/>
      </w:r>
      <w:r w:rsidRPr="000D067E">
        <w:rPr>
          <w:rFonts w:eastAsia="Calibri" w:cs="Times New Roman"/>
          <w:color w:val="385623" w:themeColor="accent6" w:themeShade="80"/>
        </w:rPr>
        <w:instrText xml:space="preserve"> ADDIN ZOTERO_ITEM CSL_CITATION {"citationID":"DzCvCWq1","properties":{"formattedCitation":"(Thiele 1977)","plainCitation":"(Thiele 1977)","noteIndex":0},"citationItems":[{"id":297,"uris":["http://zotero.org/groups/5154252/items/A8K7TR4F"],"itemData":{"id":297,"type":"book","event-place":"Berlin, Heidelberg","ISBN":"978-3-642-81156-2","note":"DOI: 10.1007/978-3-642-81154-8","publisher":"Springer","publisher-place":"Berlin, Heidelberg","source":"DOI.org (Crossref)","title":"Carabid Beetles in Their Environments","URL":"http://link.springer.com/10.1007/978-3-642-81154-8","author":[{"family":"Thiele","given":"Hans-Ulrich"}],"accessed":{"date-parts":[["2023",9,17]]},"issued":{"date-parts":[["1977"]]}}}],"schema":"https://github.com/citation-style-language/schema/raw/master/csl-citation.json"} </w:instrText>
      </w:r>
      <w:r w:rsidRPr="000D067E">
        <w:rPr>
          <w:rFonts w:eastAsia="Calibri" w:cs="Times New Roman"/>
          <w:color w:val="385623" w:themeColor="accent6" w:themeShade="80"/>
        </w:rPr>
        <w:fldChar w:fldCharType="separate"/>
      </w:r>
      <w:r w:rsidRPr="000D067E">
        <w:rPr>
          <w:rFonts w:eastAsia="Calibri" w:cs="Times New Roman"/>
          <w:color w:val="385623" w:themeColor="accent6" w:themeShade="80"/>
        </w:rPr>
        <w:t>(Thiele 1977)</w:t>
      </w:r>
      <w:r w:rsidRPr="000D067E">
        <w:rPr>
          <w:rFonts w:eastAsia="Calibri" w:cs="Times New Roman"/>
          <w:color w:val="385623" w:themeColor="accent6" w:themeShade="80"/>
        </w:rPr>
        <w:fldChar w:fldCharType="end"/>
      </w:r>
      <w:r w:rsidRPr="000D067E">
        <w:rPr>
          <w:rFonts w:eastAsia="Calibri" w:cs="Times New Roman"/>
          <w:color w:val="385623" w:themeColor="accent6" w:themeShade="80"/>
        </w:rPr>
        <w:t>. Forest affinity was coded as forest-specialist, open-habitat, or generalist (meaning the species is found in forest clearings or in both forest and open habitats). Because only two species we found were recorded as open-habitat species in the literature, we pooled generalist and open-habitat species for the statistical analysis.</w:t>
      </w:r>
    </w:p>
    <w:p w14:paraId="723AA636" w14:textId="77777777" w:rsidR="00863F61" w:rsidRPr="000D067E" w:rsidRDefault="00863F61" w:rsidP="00863F61">
      <w:pPr>
        <w:spacing w:line="480" w:lineRule="auto"/>
        <w:rPr>
          <w:rFonts w:eastAsia="Calibri" w:cs="Times New Roman"/>
          <w:color w:val="385623" w:themeColor="accent6" w:themeShade="80"/>
        </w:rPr>
        <w:sectPr w:rsidR="00863F61" w:rsidRPr="000D067E" w:rsidSect="00863F61">
          <w:pgSz w:w="12240" w:h="15840"/>
          <w:pgMar w:top="1440" w:right="1440" w:bottom="1440" w:left="2160" w:header="720" w:footer="1584" w:gutter="0"/>
          <w:pgNumType w:start="1"/>
          <w:cols w:space="720"/>
          <w:docGrid w:linePitch="360"/>
        </w:sectPr>
      </w:pPr>
    </w:p>
    <w:p w14:paraId="6561EE81" w14:textId="77777777" w:rsidR="00863F61" w:rsidRPr="000D067E" w:rsidRDefault="00863F61" w:rsidP="00863F61">
      <w:pPr>
        <w:spacing w:after="200"/>
        <w:rPr>
          <w:rFonts w:eastAsia="Calibri" w:cs="Times New Roman"/>
          <w:iCs/>
          <w:color w:val="385623" w:themeColor="accent6" w:themeShade="80"/>
          <w:szCs w:val="18"/>
        </w:rPr>
      </w:pPr>
      <w:bookmarkStart w:id="47" w:name="_Toc213798413"/>
      <w:r w:rsidRPr="000D067E">
        <w:rPr>
          <w:rFonts w:eastAsia="Calibri" w:cs="Times New Roman"/>
          <w:b/>
          <w:bCs/>
          <w:iCs/>
          <w:color w:val="385623" w:themeColor="accent6" w:themeShade="80"/>
          <w:szCs w:val="18"/>
        </w:rPr>
        <w:lastRenderedPageBreak/>
        <w:t xml:space="preserve">Table </w:t>
      </w:r>
      <w:r w:rsidRPr="000D067E">
        <w:rPr>
          <w:rFonts w:eastAsia="Calibri" w:cs="Times New Roman"/>
          <w:b/>
          <w:bCs/>
          <w:iCs/>
          <w:color w:val="385623" w:themeColor="accent6" w:themeShade="80"/>
          <w:szCs w:val="18"/>
        </w:rPr>
        <w:fldChar w:fldCharType="begin"/>
      </w:r>
      <w:r w:rsidRPr="000D067E">
        <w:rPr>
          <w:rFonts w:eastAsia="Calibri" w:cs="Times New Roman"/>
          <w:b/>
          <w:bCs/>
          <w:iCs/>
          <w:color w:val="385623" w:themeColor="accent6" w:themeShade="80"/>
          <w:szCs w:val="18"/>
        </w:rPr>
        <w:instrText xml:space="preserve"> STYLEREF 1 \s </w:instrText>
      </w:r>
      <w:r w:rsidRPr="000D067E">
        <w:rPr>
          <w:rFonts w:eastAsia="Calibri" w:cs="Times New Roman"/>
          <w:b/>
          <w:bCs/>
          <w:iCs/>
          <w:color w:val="385623" w:themeColor="accent6" w:themeShade="80"/>
          <w:szCs w:val="18"/>
        </w:rPr>
        <w:fldChar w:fldCharType="separate"/>
      </w:r>
      <w:r w:rsidRPr="000D067E">
        <w:rPr>
          <w:rFonts w:eastAsia="Calibri" w:cs="Times New Roman"/>
          <w:b/>
          <w:bCs/>
          <w:iCs/>
          <w:noProof/>
          <w:color w:val="385623" w:themeColor="accent6" w:themeShade="80"/>
          <w:szCs w:val="18"/>
        </w:rPr>
        <w:t>2</w:t>
      </w:r>
      <w:r w:rsidRPr="000D067E">
        <w:rPr>
          <w:rFonts w:eastAsia="Calibri" w:cs="Times New Roman"/>
          <w:b/>
          <w:bCs/>
          <w:iCs/>
          <w:color w:val="385623" w:themeColor="accent6" w:themeShade="80"/>
          <w:szCs w:val="18"/>
        </w:rPr>
        <w:fldChar w:fldCharType="end"/>
      </w:r>
      <w:r w:rsidRPr="000D067E">
        <w:rPr>
          <w:rFonts w:eastAsia="Calibri" w:cs="Times New Roman"/>
          <w:b/>
          <w:bCs/>
          <w:iCs/>
          <w:color w:val="385623" w:themeColor="accent6" w:themeShade="80"/>
          <w:szCs w:val="18"/>
        </w:rPr>
        <w:t>.</w:t>
      </w:r>
      <w:r w:rsidRPr="000D067E">
        <w:rPr>
          <w:rFonts w:eastAsia="Calibri" w:cs="Times New Roman"/>
          <w:b/>
          <w:bCs/>
          <w:iCs/>
          <w:color w:val="385623" w:themeColor="accent6" w:themeShade="80"/>
          <w:szCs w:val="18"/>
        </w:rPr>
        <w:fldChar w:fldCharType="begin"/>
      </w:r>
      <w:r w:rsidRPr="000D067E">
        <w:rPr>
          <w:rFonts w:eastAsia="Calibri" w:cs="Times New Roman"/>
          <w:b/>
          <w:bCs/>
          <w:iCs/>
          <w:color w:val="385623" w:themeColor="accent6" w:themeShade="80"/>
          <w:szCs w:val="18"/>
        </w:rPr>
        <w:instrText xml:space="preserve"> SEQ Table \* ARABIC \s 1 </w:instrText>
      </w:r>
      <w:r w:rsidRPr="000D067E">
        <w:rPr>
          <w:rFonts w:eastAsia="Calibri" w:cs="Times New Roman"/>
          <w:b/>
          <w:bCs/>
          <w:iCs/>
          <w:color w:val="385623" w:themeColor="accent6" w:themeShade="80"/>
          <w:szCs w:val="18"/>
        </w:rPr>
        <w:fldChar w:fldCharType="separate"/>
      </w:r>
      <w:r w:rsidRPr="000D067E">
        <w:rPr>
          <w:rFonts w:eastAsia="Calibri" w:cs="Times New Roman"/>
          <w:b/>
          <w:bCs/>
          <w:iCs/>
          <w:noProof/>
          <w:color w:val="385623" w:themeColor="accent6" w:themeShade="80"/>
          <w:szCs w:val="18"/>
        </w:rPr>
        <w:t>1</w:t>
      </w:r>
      <w:r w:rsidRPr="000D067E">
        <w:rPr>
          <w:rFonts w:eastAsia="Calibri" w:cs="Times New Roman"/>
          <w:b/>
          <w:bCs/>
          <w:iCs/>
          <w:color w:val="385623" w:themeColor="accent6" w:themeShade="80"/>
          <w:szCs w:val="18"/>
        </w:rPr>
        <w:fldChar w:fldCharType="end"/>
      </w:r>
      <w:r w:rsidRPr="000D067E">
        <w:rPr>
          <w:rFonts w:eastAsia="Calibri" w:cs="Times New Roman"/>
          <w:b/>
          <w:bCs/>
          <w:iCs/>
          <w:color w:val="385623" w:themeColor="accent6" w:themeShade="80"/>
          <w:szCs w:val="18"/>
        </w:rPr>
        <w:t>.</w:t>
      </w:r>
      <w:r w:rsidRPr="000D067E">
        <w:rPr>
          <w:rFonts w:eastAsia="Calibri" w:cs="Times New Roman"/>
          <w:iCs/>
          <w:color w:val="385623" w:themeColor="accent6" w:themeShade="80"/>
          <w:szCs w:val="18"/>
        </w:rPr>
        <w:t xml:space="preserve"> Measured morphological traits and literature-based traits used in this study, and their connections to habitat variables that could be impacted by forest disturbance.</w:t>
      </w:r>
      <w:bookmarkEnd w:id="47"/>
    </w:p>
    <w:p w14:paraId="7907C824" w14:textId="77777777" w:rsidR="00863F61" w:rsidRPr="000D067E" w:rsidRDefault="00863F61" w:rsidP="00863F61">
      <w:pPr>
        <w:rPr>
          <w:rFonts w:eastAsia="Calibri" w:cs="Times New Roman"/>
          <w:color w:val="385623" w:themeColor="accent6" w:themeShade="80"/>
        </w:rPr>
      </w:pPr>
    </w:p>
    <w:tbl>
      <w:tblPr>
        <w:tblStyle w:val="TableGrid1"/>
        <w:tblW w:w="0" w:type="auto"/>
        <w:tblLook w:val="04A0" w:firstRow="1" w:lastRow="0" w:firstColumn="1" w:lastColumn="0" w:noHBand="0" w:noVBand="1"/>
      </w:tblPr>
      <w:tblGrid>
        <w:gridCol w:w="1649"/>
        <w:gridCol w:w="5718"/>
        <w:gridCol w:w="1263"/>
      </w:tblGrid>
      <w:tr w:rsidR="000D067E" w:rsidRPr="000D067E" w14:paraId="00CA8915" w14:textId="77777777" w:rsidTr="00B11D15">
        <w:tc>
          <w:tcPr>
            <w:tcW w:w="1649" w:type="dxa"/>
          </w:tcPr>
          <w:p w14:paraId="3A9601E4" w14:textId="77777777" w:rsidR="00863F61" w:rsidRPr="000D067E" w:rsidRDefault="00863F61" w:rsidP="00863F61">
            <w:pPr>
              <w:rPr>
                <w:rFonts w:eastAsia="Calibri"/>
                <w:b/>
                <w:bCs/>
                <w:color w:val="385623" w:themeColor="accent6" w:themeShade="80"/>
              </w:rPr>
            </w:pPr>
            <w:r w:rsidRPr="000D067E">
              <w:rPr>
                <w:rFonts w:eastAsia="Calibri"/>
                <w:b/>
                <w:bCs/>
                <w:color w:val="385623" w:themeColor="accent6" w:themeShade="80"/>
              </w:rPr>
              <w:t>Trait</w:t>
            </w:r>
          </w:p>
        </w:tc>
        <w:tc>
          <w:tcPr>
            <w:tcW w:w="5718" w:type="dxa"/>
          </w:tcPr>
          <w:p w14:paraId="27D36890" w14:textId="77777777" w:rsidR="00863F61" w:rsidRPr="000D067E" w:rsidRDefault="00863F61" w:rsidP="00863F61">
            <w:pPr>
              <w:rPr>
                <w:rFonts w:eastAsia="Calibri"/>
                <w:b/>
                <w:bCs/>
                <w:color w:val="385623" w:themeColor="accent6" w:themeShade="80"/>
              </w:rPr>
            </w:pPr>
            <w:r w:rsidRPr="000D067E">
              <w:rPr>
                <w:rFonts w:eastAsia="Calibri"/>
                <w:b/>
                <w:bCs/>
                <w:color w:val="385623" w:themeColor="accent6" w:themeShade="80"/>
              </w:rPr>
              <w:t>Connection to habitat</w:t>
            </w:r>
          </w:p>
        </w:tc>
        <w:tc>
          <w:tcPr>
            <w:tcW w:w="1263" w:type="dxa"/>
          </w:tcPr>
          <w:p w14:paraId="745F22E4" w14:textId="77777777" w:rsidR="00863F61" w:rsidRPr="000D067E" w:rsidRDefault="00863F61" w:rsidP="00863F61">
            <w:pPr>
              <w:rPr>
                <w:rFonts w:eastAsia="Calibri"/>
                <w:b/>
                <w:bCs/>
                <w:color w:val="385623" w:themeColor="accent6" w:themeShade="80"/>
              </w:rPr>
            </w:pPr>
            <w:r w:rsidRPr="000D067E">
              <w:rPr>
                <w:rFonts w:eastAsia="Calibri"/>
                <w:b/>
                <w:bCs/>
                <w:color w:val="385623" w:themeColor="accent6" w:themeShade="80"/>
              </w:rPr>
              <w:t>References</w:t>
            </w:r>
          </w:p>
        </w:tc>
      </w:tr>
      <w:tr w:rsidR="000D067E" w:rsidRPr="000D067E" w14:paraId="11258C72" w14:textId="77777777" w:rsidTr="00B11D15">
        <w:tc>
          <w:tcPr>
            <w:tcW w:w="1649" w:type="dxa"/>
          </w:tcPr>
          <w:p w14:paraId="74F98EAB"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Body length (mm)</w:t>
            </w:r>
          </w:p>
        </w:tc>
        <w:tc>
          <w:tcPr>
            <w:tcW w:w="5718" w:type="dxa"/>
          </w:tcPr>
          <w:p w14:paraId="24E31E20" w14:textId="77777777" w:rsidR="00863F61" w:rsidRPr="000D067E" w:rsidRDefault="00863F61" w:rsidP="00863F61">
            <w:pPr>
              <w:rPr>
                <w:rFonts w:eastAsia="Calibri"/>
                <w:color w:val="385623" w:themeColor="accent6" w:themeShade="80"/>
                <w:vertAlign w:val="superscript"/>
              </w:rPr>
            </w:pPr>
            <w:r w:rsidRPr="000D067E">
              <w:rPr>
                <w:rFonts w:eastAsia="Calibri"/>
                <w:color w:val="385623" w:themeColor="accent6" w:themeShade="80"/>
              </w:rPr>
              <w:t>Shorter body length was found for ground beetles caught in wind-disturbed forests, relative to undisturbed forests. Body length is correlated with many other morphological traits.</w:t>
            </w:r>
          </w:p>
        </w:tc>
        <w:tc>
          <w:tcPr>
            <w:tcW w:w="1263" w:type="dxa"/>
          </w:tcPr>
          <w:p w14:paraId="38077523"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fldChar w:fldCharType="begin"/>
            </w:r>
            <w:r w:rsidRPr="000D067E">
              <w:rPr>
                <w:rFonts w:eastAsia="Calibri"/>
                <w:color w:val="385623" w:themeColor="accent6" w:themeShade="80"/>
              </w:rPr>
              <w:instrText xml:space="preserve"> ADDIN ZOTERO_ITEM CSL_CITATION {"citationID":"UlYsOBr5","properties":{"formattedCitation":"(Barton et al. 2011, Sklodowski and Garbalinska 2011)","plainCitation":"(Barton et al. 2011, Sklodowski and Garbalinska 2011)","noteIndex":0},"citationItems":[{"id":471,"uris":["http://zotero.org/groups/5154252/items/VDECKH2A"],"itemData":{"id":471,"type":"article-journal","container-title":"Biological Journal of the Linnean Society","DOI":"10.1111/j.1095-8312.2010.01580.x","ISSN":"00244066","issue":"2","language":"en","page":"301-310","source":"DOI.org (Crossref)","title":"Morphological traits as predictors of diet and microhabitat use in a diverse beetle assemblage","title-short":"Morphological traits as predictors of diet and microhabitat use in a diverse beetle assemblage","volume":"102","author":[{"family":"Barton","given":"Philip S."},{"family":"Gibb","given":"Heloise"},{"family":"Manning","given":"Adrian D."},{"family":"Lindenmayer","given":"David B."},{"family":"Cunningham","given":"Saul A."}],"issued":{"date-parts":[["2011",2]]}}},{"id":339,"uris":["http://zotero.org/groups/5154252/items/GXUD6NWL"],"itemData":{"id":339,"type":"article-journal","container-title":"ZooKeys","DOI":"10.3897/zookeys.100.1360","ISSN":"1313-2970, 1313-2989","journalAbbreviation":"ZK","page":"371-392","source":"DOI.org (Crossref)","title":"Ground beetle (Coleoptera, Carabidae) assemblages inhabiting Scots pine stands of Puszcza Piska Forest: six-year responses to a tornado impact","title-short":"Ground beetle (Coleoptera, Carabidae) assemblages inhabiting Scots pine stands of Puszcza Piska Forest","volume":"100","author":[{"family":"Sklodowski","given":"Jaroslaw"},{"family":"Garbalinska","given":"Paulina"}],"issued":{"date-parts":[["2011",5,20]]}}}],"schema":"https://github.com/citation-style-language/schema/raw/master/csl-citation.json"} </w:instrText>
            </w:r>
            <w:r w:rsidRPr="000D067E">
              <w:rPr>
                <w:rFonts w:eastAsia="Calibri"/>
                <w:color w:val="385623" w:themeColor="accent6" w:themeShade="80"/>
              </w:rPr>
              <w:fldChar w:fldCharType="separate"/>
            </w:r>
            <w:r w:rsidRPr="000D067E">
              <w:rPr>
                <w:rFonts w:eastAsia="Calibri"/>
                <w:color w:val="385623" w:themeColor="accent6" w:themeShade="80"/>
              </w:rPr>
              <w:t>(Barton et al. 2011, Sklodowski and Garbalinska 2011)</w:t>
            </w:r>
            <w:r w:rsidRPr="000D067E">
              <w:rPr>
                <w:rFonts w:eastAsia="Calibri"/>
                <w:color w:val="385623" w:themeColor="accent6" w:themeShade="80"/>
              </w:rPr>
              <w:fldChar w:fldCharType="end"/>
            </w:r>
          </w:p>
        </w:tc>
      </w:tr>
      <w:tr w:rsidR="000D067E" w:rsidRPr="000D067E" w14:paraId="019B940F" w14:textId="77777777" w:rsidTr="00B11D15">
        <w:tc>
          <w:tcPr>
            <w:tcW w:w="1649" w:type="dxa"/>
          </w:tcPr>
          <w:p w14:paraId="6889A4E3"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Antenna length (mm)</w:t>
            </w:r>
          </w:p>
        </w:tc>
        <w:tc>
          <w:tcPr>
            <w:tcW w:w="5718" w:type="dxa"/>
          </w:tcPr>
          <w:p w14:paraId="03879081" w14:textId="77777777" w:rsidR="00863F61" w:rsidRPr="000D067E" w:rsidRDefault="00863F61" w:rsidP="00863F61">
            <w:pPr>
              <w:rPr>
                <w:rFonts w:eastAsia="Calibri"/>
                <w:color w:val="385623" w:themeColor="accent6" w:themeShade="80"/>
                <w:vertAlign w:val="superscript"/>
              </w:rPr>
            </w:pPr>
            <w:r w:rsidRPr="000D067E">
              <w:rPr>
                <w:rFonts w:eastAsia="Calibri"/>
                <w:color w:val="385623" w:themeColor="accent6" w:themeShade="80"/>
              </w:rPr>
              <w:t>Tactile hunter species, which rely on sense of touch more than vision, tend to have longer antennae. Longer antenna length relative to body length was found for ground beetles caught under a tree, versus in the open.</w:t>
            </w:r>
          </w:p>
        </w:tc>
        <w:tc>
          <w:tcPr>
            <w:tcW w:w="1263" w:type="dxa"/>
          </w:tcPr>
          <w:p w14:paraId="02BF57E5"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fldChar w:fldCharType="begin"/>
            </w:r>
            <w:r w:rsidRPr="000D067E">
              <w:rPr>
                <w:rFonts w:eastAsia="Calibri"/>
                <w:color w:val="385623" w:themeColor="accent6" w:themeShade="80"/>
              </w:rPr>
              <w:instrText xml:space="preserve"> ADDIN ZOTERO_ITEM CSL_CITATION {"citationID":"aXbWD9HH","properties":{"formattedCitation":"(Bauer and Kredler 1993, Barton et al. 2011)","plainCitation":"(Bauer and Kredler 1993, Barton et al. 2011)","noteIndex":0},"citationItems":[{"id":427,"uris":["http://zotero.org/groups/5154252/items/FB8PLU46"],"itemData":{"id":427,"type":"article-journal","abstract":"Twelve diurnal, 9 nocturnal, and 6 intermediate species of carabid beetles common in central Europe were investigated with respect to hunting behaviour and the morphology of the head and eyes. Diurnal visual hunters are characterized by typical visually guided predatory behaviour, which consists of a turn toward the prey, followed by a jerky approach and a lunge. Nocturnal species do not react to visual stimuli but use exclusively chemical or tactile cues for orientation. Visual hunters have broader heads than the other two groups (≈ 26% of the body length as opposed to ≈ 20%), shorter antennae (≈ 45% of the body length compared with ≈ 52% in the other two groups), ≈ 50% larger eye surfaces, and, correspondingly, 50% more ommatidia per eye. The binocular overlap of the frontal visual fields of both eyes is more than 50° in visual hunters; in nocturnal and intermediate species it is usually less than 40°. Nearly all species have acute zones with small interommatidial angles in the frontolateral parts of the eye, but in visual hunters these are much more distinct. As a readily measurable indicator of the hunting behaviour and life-style of a species we describe an eye–antenna angle that is more than 60° in typical visual hunters and, in most cases, much less than 55° in nocturnal species.","container-title":"Canadian Journal of Zoology","DOI":"10.1139/z93-105","ISSN":"0008-4301, 1480-3283","issue":"4","journalAbbreviation":"Can. J. Zool.","language":"en","page":"799-810","source":"DOI.org (Crossref)","title":"Morphology of the compound eyes as an indicator of life-style in carabid beetles","volume":"71","author":[{"family":"Bauer","given":"Thomas"},{"family":"Kredler","given":"Mechthild"}],"issued":{"date-parts":[["1993",4,1]]}}},{"id":471,"uris":["http://zotero.org/groups/5154252/items/VDECKH2A"],"itemData":{"id":471,"type":"article-journal","container-title":"Biological Journal of the Linnean Society","DOI":"10.1111/j.1095-8312.2010.01580.x","ISSN":"00244066","issue":"2","language":"en","page":"301-310","source":"DOI.org (Crossref)","title":"Morphological traits as predictors of diet and microhabitat use in a diverse beetle assemblage","title-short":"Morphological traits as predictors of diet and microhabitat use in a diverse beetle assemblage","volume":"102","author":[{"family":"Barton","given":"Philip S."},{"family":"Gibb","given":"Heloise"},{"family":"Manning","given":"Adrian D."},{"family":"Lindenmayer","given":"David B."},{"family":"Cunningham","given":"Saul A."}],"issued":{"date-parts":[["2011",2]]}}}],"schema":"https://github.com/citation-style-language/schema/raw/master/csl-citation.json"} </w:instrText>
            </w:r>
            <w:r w:rsidRPr="000D067E">
              <w:rPr>
                <w:rFonts w:eastAsia="Calibri"/>
                <w:color w:val="385623" w:themeColor="accent6" w:themeShade="80"/>
              </w:rPr>
              <w:fldChar w:fldCharType="separate"/>
            </w:r>
            <w:r w:rsidRPr="000D067E">
              <w:rPr>
                <w:rFonts w:eastAsia="Calibri"/>
                <w:color w:val="385623" w:themeColor="accent6" w:themeShade="80"/>
              </w:rPr>
              <w:t>(Bauer and Kredler 1993, Barton et al. 2011)</w:t>
            </w:r>
            <w:r w:rsidRPr="000D067E">
              <w:rPr>
                <w:rFonts w:eastAsia="Calibri"/>
                <w:color w:val="385623" w:themeColor="accent6" w:themeShade="80"/>
              </w:rPr>
              <w:fldChar w:fldCharType="end"/>
            </w:r>
          </w:p>
        </w:tc>
      </w:tr>
      <w:tr w:rsidR="000D067E" w:rsidRPr="000D067E" w14:paraId="12F14FBD" w14:textId="77777777" w:rsidTr="00B11D15">
        <w:trPr>
          <w:trHeight w:val="1151"/>
        </w:trPr>
        <w:tc>
          <w:tcPr>
            <w:tcW w:w="1649" w:type="dxa"/>
          </w:tcPr>
          <w:p w14:paraId="488BA8D7"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Eye protrusion (mm)</w:t>
            </w:r>
          </w:p>
        </w:tc>
        <w:tc>
          <w:tcPr>
            <w:tcW w:w="5718" w:type="dxa"/>
          </w:tcPr>
          <w:p w14:paraId="30D92315" w14:textId="77777777" w:rsidR="00863F61" w:rsidRPr="000D067E" w:rsidRDefault="00863F61" w:rsidP="00863F61">
            <w:pPr>
              <w:rPr>
                <w:rFonts w:eastAsia="Calibri"/>
                <w:color w:val="385623" w:themeColor="accent6" w:themeShade="80"/>
                <w:vertAlign w:val="superscript"/>
              </w:rPr>
            </w:pPr>
            <w:r w:rsidRPr="000D067E">
              <w:rPr>
                <w:rFonts w:eastAsia="Calibri"/>
                <w:color w:val="385623" w:themeColor="accent6" w:themeShade="80"/>
              </w:rPr>
              <w:t>A greater eye protrusion was found in a tree-climbing ground beetle, and it may allow partial overlap in the frontal visual field. However, greater eye protrusion might prevent a ground beetle from moving through thick vegetation or soil.</w:t>
            </w:r>
          </w:p>
        </w:tc>
        <w:tc>
          <w:tcPr>
            <w:tcW w:w="1263" w:type="dxa"/>
          </w:tcPr>
          <w:p w14:paraId="1523A157"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fldChar w:fldCharType="begin"/>
            </w:r>
            <w:r w:rsidRPr="000D067E">
              <w:rPr>
                <w:rFonts w:eastAsia="Calibri"/>
                <w:color w:val="385623" w:themeColor="accent6" w:themeShade="80"/>
              </w:rPr>
              <w:instrText xml:space="preserve"> ADDIN ZOTERO_ITEM CSL_CITATION {"citationID":"E5PSIJed","properties":{"formattedCitation":"(Talarico et al. 2007)","plainCitation":"(Talarico et al. 2007)","noteIndex":0},"citationItems":[{"id":425,"uris":["http://zotero.org/groups/5154252/items/VP6JIHI3"],"itemData":{"id":425,"type":"article-journal","container-title":"Journal of Zoological Systematics and Evolutionary Research","DOI":"10.1111/j.1439-0469.2006.00394.x","ISSN":"0947-5745, 1439-0469","issue":"1","journalAbbreviation":"J Zoological System","language":"en","page":"33-38","source":"DOI.org (Crossref)","title":"Morphometry and eye morphology in three species of Carabus (Coleoptera: Carabidae) in relation to habitat demands","title-short":"Morphometry and eye morphology in three species of Carabus (Coleoptera","volume":"45","author":[{"family":"Talarico","given":"F."},{"family":"Romeo","given":"M."},{"family":"Massolo","given":"A."},{"family":"Brandmayr","given":"P."},{"family":"Zetto","given":"T."}],"issued":{"date-parts":[["2007",2]]}}}],"schema":"https://github.com/citation-style-language/schema/raw/master/csl-citation.json"} </w:instrText>
            </w:r>
            <w:r w:rsidRPr="000D067E">
              <w:rPr>
                <w:rFonts w:eastAsia="Calibri"/>
                <w:color w:val="385623" w:themeColor="accent6" w:themeShade="80"/>
              </w:rPr>
              <w:fldChar w:fldCharType="separate"/>
            </w:r>
            <w:r w:rsidRPr="000D067E">
              <w:rPr>
                <w:rFonts w:eastAsia="Calibri"/>
                <w:color w:val="385623" w:themeColor="accent6" w:themeShade="80"/>
              </w:rPr>
              <w:t>(Talarico et al. 2007)</w:t>
            </w:r>
            <w:r w:rsidRPr="000D067E">
              <w:rPr>
                <w:rFonts w:eastAsia="Calibri"/>
                <w:color w:val="385623" w:themeColor="accent6" w:themeShade="80"/>
              </w:rPr>
              <w:fldChar w:fldCharType="end"/>
            </w:r>
          </w:p>
        </w:tc>
      </w:tr>
      <w:tr w:rsidR="000D067E" w:rsidRPr="000D067E" w14:paraId="66564E7B" w14:textId="77777777" w:rsidTr="00B11D15">
        <w:tc>
          <w:tcPr>
            <w:tcW w:w="1649" w:type="dxa"/>
          </w:tcPr>
          <w:p w14:paraId="4E8CC3ED"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Eye length (mm)</w:t>
            </w:r>
          </w:p>
        </w:tc>
        <w:tc>
          <w:tcPr>
            <w:tcW w:w="5718" w:type="dxa"/>
          </w:tcPr>
          <w:p w14:paraId="094532C4" w14:textId="77777777" w:rsidR="00863F61" w:rsidRPr="000D067E" w:rsidRDefault="00863F61" w:rsidP="00863F61">
            <w:pPr>
              <w:rPr>
                <w:rFonts w:eastAsia="Calibri"/>
                <w:color w:val="385623" w:themeColor="accent6" w:themeShade="80"/>
                <w:vertAlign w:val="superscript"/>
              </w:rPr>
            </w:pPr>
            <w:r w:rsidRPr="000D067E">
              <w:rPr>
                <w:rFonts w:eastAsia="Calibri"/>
                <w:color w:val="385623" w:themeColor="accent6" w:themeShade="80"/>
              </w:rPr>
              <w:t xml:space="preserve">Diurnal ground beetle species and/or those adapted to open environments tend to rely on vision for predator avoidance or prey detection, and thus might have longer eyes. </w:t>
            </w:r>
          </w:p>
        </w:tc>
        <w:tc>
          <w:tcPr>
            <w:tcW w:w="1263" w:type="dxa"/>
          </w:tcPr>
          <w:p w14:paraId="3EB9509C"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fldChar w:fldCharType="begin"/>
            </w:r>
            <w:r w:rsidRPr="000D067E">
              <w:rPr>
                <w:rFonts w:eastAsia="Calibri"/>
                <w:color w:val="385623" w:themeColor="accent6" w:themeShade="80"/>
              </w:rPr>
              <w:instrText xml:space="preserve"> ADDIN ZOTERO_ITEM CSL_CITATION {"citationID":"GPmrvXB1","properties":{"formattedCitation":"(Talarico et al. 2007)","plainCitation":"(Talarico et al. 2007)","noteIndex":0},"citationItems":[{"id":425,"uris":["http://zotero.org/groups/5154252/items/VP6JIHI3"],"itemData":{"id":425,"type":"article-journal","container-title":"Journal of Zoological Systematics and Evolutionary Research","DOI":"10.1111/j.1439-0469.2006.00394.x","ISSN":"0947-5745, 1439-0469","issue":"1","journalAbbreviation":"J Zoological System","language":"en","page":"33-38","source":"DOI.org (Crossref)","title":"Morphometry and eye morphology in three species of Carabus (Coleoptera: Carabidae) in relation to habitat demands","title-short":"Morphometry and eye morphology in three species of Carabus (Coleoptera","volume":"45","author":[{"family":"Talarico","given":"F."},{"family":"Romeo","given":"M."},{"family":"Massolo","given":"A."},{"family":"Brandmayr","given":"P."},{"family":"Zetto","given":"T."}],"issued":{"date-parts":[["2007",2]]}}}],"schema":"https://github.com/citation-style-language/schema/raw/master/csl-citation.json"} </w:instrText>
            </w:r>
            <w:r w:rsidRPr="000D067E">
              <w:rPr>
                <w:rFonts w:eastAsia="Calibri"/>
                <w:color w:val="385623" w:themeColor="accent6" w:themeShade="80"/>
              </w:rPr>
              <w:fldChar w:fldCharType="separate"/>
            </w:r>
            <w:r w:rsidRPr="000D067E">
              <w:rPr>
                <w:rFonts w:eastAsia="Calibri"/>
                <w:color w:val="385623" w:themeColor="accent6" w:themeShade="80"/>
              </w:rPr>
              <w:t>(Talarico et al. 2007)</w:t>
            </w:r>
            <w:r w:rsidRPr="000D067E">
              <w:rPr>
                <w:rFonts w:eastAsia="Calibri"/>
                <w:color w:val="385623" w:themeColor="accent6" w:themeShade="80"/>
              </w:rPr>
              <w:fldChar w:fldCharType="end"/>
            </w:r>
          </w:p>
        </w:tc>
      </w:tr>
      <w:tr w:rsidR="000D067E" w:rsidRPr="000D067E" w14:paraId="1DEE6F35" w14:textId="77777777" w:rsidTr="00B11D15">
        <w:tc>
          <w:tcPr>
            <w:tcW w:w="1649" w:type="dxa"/>
          </w:tcPr>
          <w:p w14:paraId="180DAE69"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Pronotum width (mm)</w:t>
            </w:r>
          </w:p>
        </w:tc>
        <w:tc>
          <w:tcPr>
            <w:tcW w:w="5718" w:type="dxa"/>
          </w:tcPr>
          <w:p w14:paraId="5FE8B0EF" w14:textId="77777777" w:rsidR="00863F61" w:rsidRPr="000D067E" w:rsidRDefault="00863F61" w:rsidP="00863F61">
            <w:pPr>
              <w:rPr>
                <w:rFonts w:eastAsia="Calibri"/>
                <w:color w:val="385623" w:themeColor="accent6" w:themeShade="80"/>
                <w:vertAlign w:val="superscript"/>
              </w:rPr>
            </w:pPr>
            <w:r w:rsidRPr="000D067E">
              <w:rPr>
                <w:rFonts w:eastAsia="Calibri"/>
                <w:color w:val="385623" w:themeColor="accent6" w:themeShade="80"/>
              </w:rPr>
              <w:t>A proportionally wider pronotum can be found in robust-bodied beetles, which tend to be found within open habitats. A narrow pronotum can be an adaptation to reaching prey within hard-to-reach soil crevices or snail shells. A narrow pronotum may also be related to the beetle having an unobstructed view behind its eyes.</w:t>
            </w:r>
          </w:p>
        </w:tc>
        <w:tc>
          <w:tcPr>
            <w:tcW w:w="1263" w:type="dxa"/>
          </w:tcPr>
          <w:p w14:paraId="7CD8A2E7"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fldChar w:fldCharType="begin"/>
            </w:r>
            <w:r w:rsidRPr="000D067E">
              <w:rPr>
                <w:rFonts w:eastAsia="Calibri"/>
                <w:color w:val="385623" w:themeColor="accent6" w:themeShade="80"/>
              </w:rPr>
              <w:instrText xml:space="preserve"> ADDIN ZOTERO_ITEM CSL_CITATION {"citationID":"gox9WKX0","properties":{"formattedCitation":"(Thiele 1977, Forsythe 1991, Barton et al. 2011)","plainCitation":"(Thiele 1977, Forsythe 1991, Barton et al. 2011)","noteIndex":0},"citationItems":[{"id":297,"uris":["http://zotero.org/groups/5154252/items/A8K7TR4F"],"itemData":{"id":297,"type":"book","event-place":"Berlin, Heidelberg","ISBN":"978-3-642-81156-2","note":"DOI: 10.1007/978-3-642-81154-8","publisher":"Springer","publisher-place":"Berlin, Heidelberg","source":"DOI.org (Crossref)","title":"Carabid Beetles in Their Environments","URL":"http://link.springer.com/10.1007/978-3-642-81154-8","author":[{"family":"Thiele","given":"Hans-Ulrich"}],"accessed":{"date-parts":[["2023",9,17]]},"issued":{"date-parts":[["1977"]]}}},{"id":518,"uris":["http://zotero.org/groups/5154252/items/7C5NV3AV"],"itemData":{"id":518,"type":"article-journal","abstract":"This paper attempts to describe the relationship between habit, body structure and form in five species of ground beetle representing five different tribes. The results support and broaden the basis for currently accepted ideas about the mode of life of Scaritini, Morionini, Licinini, Omophronini and Galeritini. It examines feeding mechanisms, leg structure and body form. In this study two types of feeding method are recognized: fluid or semi‐fluid feeding, as in\n              Scarites subterraneus\n              , and mixed intake feeding. In the second method, food ingested varies from fluid, mush and recognizable arthropod fragments (\n              Morion monilicornis\n              and\n              Omophron labiatum)\n              to mainly fluids or semi‐fluids with some fragments (\n              Diplochila major\n              and\n              Galerita lecontet\n              ). All these species show morphological adaptations of their feeding mechanisms indicative of their feeding habits.\n            \n            \n              Pro‐, meso‐ and meta‐femoral and tibial lengths and femoral width measurements have been made and correlated with body lengths; maximum running speeds and maximum horizontal pulling (= pushing) forces have also been made and correlated with body lengths.\n              Galerita lecontei\n              and\n              Omophron labiatum\n              have long femora, whereas those of\n              Diplochila major\n              are somewhat shorter and those of\n              Scarites subterraneus\n              and\n              Morion monilicornis\n              are very short.\n              Scarites subterraneus\n              has relatively narrow femora although there is a trend towards a narrowing of the femora in\n              Morion monilicornis.\n              Only\n              Omophron labiatum\n              has broad femora.\n            \n            \n              Galerita lecontei\n              and\n              Omophron labiatum\n              have long tibiae whereas\n              Scarites subterraneus\n              and\n              Morion monilicornis\n              have very short tibiae.\n              Diplochila major\n              represents the mainstream of carabids, with tibial lengths lying between the two extremes. All five species show morphological adaptations of their locomotory apparatus indicative of their locomotory abilities.\n            \n            \n              In this study\n              Omophron labiarum\n              was found to be particularly fast at high speed running (i.e. sprinting) whereas\n              Scarites subterraneus\n              was found to be relatively slow. Only\n              Scarites subterraneus\n              showed particularly strong pushing abilities whereas\n              Galerita lecontei\n              was found to be weak at pushing.\n              Omophron labiatum, Diplochila major\n              and\n              Morion monilicornis\n              were found to have pushing abilities between the two extremes.\n            \n            Variations in height of the prothorax and hind body, the widths of the hind body, prothorax and metatergum, and the lengths of the metasternum, metatergum and wings are discussed and compared with body lengths in the five species. These various parameters have been displayed in the form of tables, and have been discussed in relation to the various habits of the five species. Certain trends were noted.\n            \n              Only\n              Diplochila major\n              has body proportions similar to those of mainstream cursorial carabids.\n              Galerita lecontei\n              has a shallow, narrow prothorax which may be correlated with its particular hunting habits.\n              Scarites subterraneus\n              has a somewhat cylindrical body form; the hind body is often narrower and flatter and the prothorax flatter than mainstream cursorial carabids. This kind of body form reduces friction and causes less obstruction when burrowing or moving in confined spaces.\n              Morion monilicornis\n              has a similar body form to\n              Scarites. Omophron labiatum\n              is unique in having a very deep, wide prothorax and hind body. Its oval and streamlined body form ideally suits it for its unusual burrowing habits.","container-title":"Journal of Zoology","DOI":"10.1111/j.1469-7998.1991.tb04763.x","ISSN":"0952-8369, 1469-7998","issue":"2","journalAbbreviation":"Journal of Zoology","language":"en","page":"233-263","source":"DOI.org (Crossref)","title":"Feeding and locomotory functions in relation to body form in five species of ground beetle (Coleoptera: Carabidae)","title-short":"Feeding and locomotory functions in relation to body form in five species of ground beetle (Coleoptera","volume":"223","author":[{"family":"Forsythe","given":"Trevor G."}],"issued":{"date-parts":[["1991",2]]}}},{"id":471,"uris":["http://zotero.org/groups/5154252/items/VDECKH2A"],"itemData":{"id":471,"type":"article-journal","container-title":"Biological Journal of the Linnean Society","DOI":"10.1111/j.1095-8312.2010.01580.x","ISSN":"00244066","issue":"2","language":"en","page":"301-310","source":"DOI.org (Crossref)","title":"Morphological traits as predictors of diet and microhabitat use in a diverse beetle assemblage","title-short":"Morphological traits as predictors of diet and microhabitat use in a diverse beetle assemblage","volume":"102","author":[{"family":"Barton","given":"Philip S."},{"family":"Gibb","given":"Heloise"},{"family":"Manning","given":"Adrian D."},{"family":"Lindenmayer","given":"David B."},{"family":"Cunningham","given":"Saul A."}],"issued":{"date-parts":[["2011",2]]}}}],"schema":"https://github.com/citation-style-language/schema/raw/master/csl-citation.json"} </w:instrText>
            </w:r>
            <w:r w:rsidRPr="000D067E">
              <w:rPr>
                <w:rFonts w:eastAsia="Calibri"/>
                <w:color w:val="385623" w:themeColor="accent6" w:themeShade="80"/>
              </w:rPr>
              <w:fldChar w:fldCharType="separate"/>
            </w:r>
            <w:r w:rsidRPr="000D067E">
              <w:rPr>
                <w:rFonts w:eastAsia="Calibri"/>
                <w:color w:val="385623" w:themeColor="accent6" w:themeShade="80"/>
              </w:rPr>
              <w:t>(Thiele 1977, Forsythe 1991, Barton et al. 2011)</w:t>
            </w:r>
            <w:r w:rsidRPr="000D067E">
              <w:rPr>
                <w:rFonts w:eastAsia="Calibri"/>
                <w:color w:val="385623" w:themeColor="accent6" w:themeShade="80"/>
              </w:rPr>
              <w:fldChar w:fldCharType="end"/>
            </w:r>
          </w:p>
        </w:tc>
      </w:tr>
      <w:tr w:rsidR="000D067E" w:rsidRPr="000D067E" w14:paraId="68F4BC18" w14:textId="77777777" w:rsidTr="00B11D15">
        <w:tc>
          <w:tcPr>
            <w:tcW w:w="1649" w:type="dxa"/>
          </w:tcPr>
          <w:p w14:paraId="5F2CFE52"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Abdomen width (mm)</w:t>
            </w:r>
          </w:p>
        </w:tc>
        <w:tc>
          <w:tcPr>
            <w:tcW w:w="5718" w:type="dxa"/>
          </w:tcPr>
          <w:p w14:paraId="5C258739" w14:textId="77777777" w:rsidR="00863F61" w:rsidRPr="000D067E" w:rsidRDefault="00863F61" w:rsidP="00863F61">
            <w:pPr>
              <w:rPr>
                <w:rFonts w:eastAsia="Calibri"/>
                <w:color w:val="385623" w:themeColor="accent6" w:themeShade="80"/>
                <w:vertAlign w:val="superscript"/>
              </w:rPr>
            </w:pPr>
            <w:r w:rsidRPr="000D067E">
              <w:rPr>
                <w:rFonts w:eastAsia="Calibri"/>
                <w:color w:val="385623" w:themeColor="accent6" w:themeShade="80"/>
              </w:rPr>
              <w:t>Similar pattern to pronotum width, with species having proportionally wider abdomens tending to be found in open habitats.</w:t>
            </w:r>
          </w:p>
        </w:tc>
        <w:tc>
          <w:tcPr>
            <w:tcW w:w="1263" w:type="dxa"/>
          </w:tcPr>
          <w:p w14:paraId="26C18414"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fldChar w:fldCharType="begin"/>
            </w:r>
            <w:r w:rsidRPr="000D067E">
              <w:rPr>
                <w:rFonts w:eastAsia="Calibri"/>
                <w:color w:val="385623" w:themeColor="accent6" w:themeShade="80"/>
              </w:rPr>
              <w:instrText xml:space="preserve"> ADDIN ZOTERO_ITEM CSL_CITATION {"citationID":"OujifYJV","properties":{"formattedCitation":"(Barton et al. 2011)","plainCitation":"(Barton et al. 2011)","noteIndex":0},"citationItems":[{"id":471,"uris":["http://zotero.org/groups/5154252/items/VDECKH2A"],"itemData":{"id":471,"type":"article-journal","container-title":"Biological Journal of the Linnean Society","DOI":"10.1111/j.1095-8312.2010.01580.x","ISSN":"00244066","issue":"2","language":"en","page":"301-310","source":"DOI.org (Crossref)","title":"Morphological traits as predictors of diet and microhabitat use in a diverse beetle assemblage","title-short":"Morphological traits as predictors of diet and microhabitat use in a diverse beetle assemblage","volume":"102","author":[{"family":"Barton","given":"Philip S."},{"family":"Gibb","given":"Heloise"},{"family":"Manning","given":"Adrian D."},{"family":"Lindenmayer","given":"David B."},{"family":"Cunningham","given":"Saul A."}],"issued":{"date-parts":[["2011",2]]}}}],"schema":"https://github.com/citation-style-language/schema/raw/master/csl-citation.json"} </w:instrText>
            </w:r>
            <w:r w:rsidRPr="000D067E">
              <w:rPr>
                <w:rFonts w:eastAsia="Calibri"/>
                <w:color w:val="385623" w:themeColor="accent6" w:themeShade="80"/>
              </w:rPr>
              <w:fldChar w:fldCharType="separate"/>
            </w:r>
            <w:r w:rsidRPr="000D067E">
              <w:rPr>
                <w:rFonts w:eastAsia="Calibri"/>
                <w:color w:val="385623" w:themeColor="accent6" w:themeShade="80"/>
              </w:rPr>
              <w:t>(Barton et al. 2011)</w:t>
            </w:r>
            <w:r w:rsidRPr="000D067E">
              <w:rPr>
                <w:rFonts w:eastAsia="Calibri"/>
                <w:color w:val="385623" w:themeColor="accent6" w:themeShade="80"/>
              </w:rPr>
              <w:fldChar w:fldCharType="end"/>
            </w:r>
          </w:p>
        </w:tc>
      </w:tr>
      <w:tr w:rsidR="000D067E" w:rsidRPr="000D067E" w14:paraId="26F6A5FB" w14:textId="77777777" w:rsidTr="00B11D15">
        <w:tc>
          <w:tcPr>
            <w:tcW w:w="1649" w:type="dxa"/>
          </w:tcPr>
          <w:p w14:paraId="0FE0D3D7"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Rear leg length (mm)</w:t>
            </w:r>
          </w:p>
        </w:tc>
        <w:tc>
          <w:tcPr>
            <w:tcW w:w="5718" w:type="dxa"/>
          </w:tcPr>
          <w:p w14:paraId="3F2BA0E5"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Open habitats seem to favor ground beetle species with shorter legs relative to body length. Ground beetles with longer legs may be weaker at pushing through dense substrates.</w:t>
            </w:r>
          </w:p>
        </w:tc>
        <w:tc>
          <w:tcPr>
            <w:tcW w:w="1263" w:type="dxa"/>
          </w:tcPr>
          <w:p w14:paraId="07C8371A"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fldChar w:fldCharType="begin"/>
            </w:r>
            <w:r w:rsidRPr="000D067E">
              <w:rPr>
                <w:rFonts w:eastAsia="Calibri"/>
                <w:color w:val="385623" w:themeColor="accent6" w:themeShade="80"/>
              </w:rPr>
              <w:instrText xml:space="preserve"> ADDIN ZOTERO_ITEM CSL_CITATION {"citationID":"sg0PoQeU","properties":{"formattedCitation":"(Forsythe 1991, Barton et al. 2011)","plainCitation":"(Forsythe 1991, Barton et al. 2011)","noteIndex":0},"citationItems":[{"id":518,"uris":["http://zotero.org/groups/5154252/items/7C5NV3AV"],"itemData":{"id":518,"type":"article-journal","abstract":"This paper attempts to describe the relationship between habit, body structure and form in five species of ground beetle representing five different tribes. The results support and broaden the basis for currently accepted ideas about the mode of life of Scaritini, Morionini, Licinini, Omophronini and Galeritini. It examines feeding mechanisms, leg structure and body form. In this study two types of feeding method are recognized: fluid or semi‐fluid feeding, as in\n              Scarites subterraneus\n              , and mixed intake feeding. In the second method, food ingested varies from fluid, mush and recognizable arthropod fragments (\n              Morion monilicornis\n              and\n              Omophron labiatum)\n              to mainly fluids or semi‐fluids with some fragments (\n              Diplochila major\n              and\n              Galerita lecontet\n              ). All these species show morphological adaptations of their feeding mechanisms indicative of their feeding habits.\n            \n            \n              Pro‐, meso‐ and meta‐femoral and tibial lengths and femoral width measurements have been made and correlated with body lengths; maximum running speeds and maximum horizontal pulling (= pushing) forces have also been made and correlated with body lengths.\n              Galerita lecontei\n              and\n              Omophron labiatum\n              have long femora, whereas those of\n              Diplochila major\n              are somewhat shorter and those of\n              Scarites subterraneus\n              and\n              Morion monilicornis\n              are very short.\n              Scarites subterraneus\n              has relatively narrow femora although there is a trend towards a narrowing of the femora in\n              Morion monilicornis.\n              Only\n              Omophron labiatum\n              has broad femora.\n            \n            \n              Galerita lecontei\n              and\n              Omophron labiatum\n              have long tibiae whereas\n              Scarites subterraneus\n              and\n              Morion monilicornis\n              have very short tibiae.\n              Diplochila major\n              represents the mainstream of carabids, with tibial lengths lying between the two extremes. All five species show morphological adaptations of their locomotory apparatus indicative of their locomotory abilities.\n            \n            \n              In this study\n              Omophron labiarum\n              was found to be particularly fast at high speed running (i.e. sprinting) whereas\n              Scarites subterraneus\n              was found to be relatively slow. Only\n              Scarites subterraneus\n              showed particularly strong pushing abilities whereas\n              Galerita lecontei\n              was found to be weak at pushing.\n              Omophron labiatum, Diplochila major\n              and\n              Morion monilicornis\n              were found to have pushing abilities between the two extremes.\n            \n            Variations in height of the prothorax and hind body, the widths of the hind body, prothorax and metatergum, and the lengths of the metasternum, metatergum and wings are discussed and compared with body lengths in the five species. These various parameters have been displayed in the form of tables, and have been discussed in relation to the various habits of the five species. Certain trends were noted.\n            \n              Only\n              Diplochila major\n              has body proportions similar to those of mainstream cursorial carabids.\n              Galerita lecontei\n              has a shallow, narrow prothorax which may be correlated with its particular hunting habits.\n              Scarites subterraneus\n              has a somewhat cylindrical body form; the hind body is often narrower and flatter and the prothorax flatter than mainstream cursorial carabids. This kind of body form reduces friction and causes less obstruction when burrowing or moving in confined spaces.\n              Morion monilicornis\n              has a similar body form to\n              Scarites. Omophron labiatum\n              is unique in having a very deep, wide prothorax and hind body. Its oval and streamlined body form ideally suits it for its unusual burrowing habits.","container-title":"Journal of Zoology","DOI":"10.1111/j.1469-7998.1991.tb04763.x","ISSN":"0952-8369, 1469-7998","issue":"2","journalAbbreviation":"Journal of Zoology","language":"en","page":"233-263","source":"DOI.org (Crossref)","title":"Feeding and locomotory functions in relation to body form in five species of ground beetle (Coleoptera: Carabidae)","title-short":"Feeding and locomotory functions in relation to body form in five species of ground beetle (Coleoptera","volume":"223","author":[{"family":"Forsythe","given":"Trevor G."}],"issued":{"date-parts":[["1991",2]]}}},{"id":471,"uris":["http://zotero.org/groups/5154252/items/VDECKH2A"],"itemData":{"id":471,"type":"article-journal","container-title":"Biological Journal of the Linnean Society","DOI":"10.1111/j.1095-8312.2010.01580.x","ISSN":"00244066","issue":"2","language":"en","page":"301-310","source":"DOI.org (Crossref)","title":"Morphological traits as predictors of diet and microhabitat use in a diverse beetle assemblage","title-short":"Morphological traits as predictors of diet and microhabitat use in a diverse beetle assemblage","volume":"102","author":[{"family":"Barton","given":"Philip S."},{"family":"Gibb","given":"Heloise"},{"family":"Manning","given":"Adrian D."},{"family":"Lindenmayer","given":"David B."},{"family":"Cunningham","given":"Saul A."}],"issued":{"date-parts":[["2011",2]]}}}],"schema":"https://github.com/citation-style-language/schema/raw/master/csl-citation.json"} </w:instrText>
            </w:r>
            <w:r w:rsidRPr="000D067E">
              <w:rPr>
                <w:rFonts w:eastAsia="Calibri"/>
                <w:color w:val="385623" w:themeColor="accent6" w:themeShade="80"/>
              </w:rPr>
              <w:fldChar w:fldCharType="separate"/>
            </w:r>
            <w:r w:rsidRPr="000D067E">
              <w:rPr>
                <w:rFonts w:eastAsia="Calibri"/>
                <w:color w:val="385623" w:themeColor="accent6" w:themeShade="80"/>
              </w:rPr>
              <w:t>(Forsythe 1991, Barton et al. 2011)</w:t>
            </w:r>
            <w:r w:rsidRPr="000D067E">
              <w:rPr>
                <w:rFonts w:eastAsia="Calibri"/>
                <w:color w:val="385623" w:themeColor="accent6" w:themeShade="80"/>
              </w:rPr>
              <w:fldChar w:fldCharType="end"/>
            </w:r>
          </w:p>
        </w:tc>
      </w:tr>
      <w:tr w:rsidR="000D067E" w:rsidRPr="000D067E" w14:paraId="7611C64B" w14:textId="77777777" w:rsidTr="00B11D15">
        <w:tc>
          <w:tcPr>
            <w:tcW w:w="1649" w:type="dxa"/>
          </w:tcPr>
          <w:p w14:paraId="5F4A573D"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Rear trochanter length (mm)</w:t>
            </w:r>
          </w:p>
        </w:tc>
        <w:tc>
          <w:tcPr>
            <w:tcW w:w="5718" w:type="dxa"/>
          </w:tcPr>
          <w:p w14:paraId="42019CD2"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The rear trochanter connects to the femur of the rear leg. Ground beetles have a bean-shaped rear trochanter that allows them to move between narrow crevices between bark, leaf litter, or soil. The muscle in the rear trochanter allows the rear leg to create a force in the dorsal direction, which expands the space and allows the beetle to move through constricted areas. The trochanter is longer, on average, in species that push themselves through soil and underneath leaf litter. It is shorter in species that walk or run above the surface of the substrate.</w:t>
            </w:r>
          </w:p>
        </w:tc>
        <w:tc>
          <w:tcPr>
            <w:tcW w:w="1263" w:type="dxa"/>
          </w:tcPr>
          <w:p w14:paraId="52EA0013"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fldChar w:fldCharType="begin"/>
            </w:r>
            <w:r w:rsidRPr="000D067E">
              <w:rPr>
                <w:rFonts w:eastAsia="Calibri"/>
                <w:color w:val="385623" w:themeColor="accent6" w:themeShade="80"/>
              </w:rPr>
              <w:instrText xml:space="preserve"> ADDIN ZOTERO_ITEM CSL_CITATION {"citationID":"KAobTgxz","properties":{"formattedCitation":"(Forsythe 1991, Talarico et al. 2007)","plainCitation":"(Forsythe 1991, Talarico et al. 2007)","noteIndex":0},"citationItems":[{"id":518,"uris":["http://zotero.org/groups/5154252/items/7C5NV3AV"],"itemData":{"id":518,"type":"article-journal","abstract":"This paper attempts to describe the relationship between habit, body structure and form in five species of ground beetle representing five different tribes. The results support and broaden the basis for currently accepted ideas about the mode of life of Scaritini, Morionini, Licinini, Omophronini and Galeritini. It examines feeding mechanisms, leg structure and body form. In this study two types of feeding method are recognized: fluid or semi‐fluid feeding, as in\n              Scarites subterraneus\n              , and mixed intake feeding. In the second method, food ingested varies from fluid, mush and recognizable arthropod fragments (\n              Morion monilicornis\n              and\n              Omophron labiatum)\n              to mainly fluids or semi‐fluids with some fragments (\n              Diplochila major\n              and\n              Galerita lecontet\n              ). All these species show morphological adaptations of their feeding mechanisms indicative of their feeding habits.\n            \n            \n              Pro‐, meso‐ and meta‐femoral and tibial lengths and femoral width measurements have been made and correlated with body lengths; maximum running speeds and maximum horizontal pulling (= pushing) forces have also been made and correlated with body lengths.\n              Galerita lecontei\n              and\n              Omophron labiatum\n              have long femora, whereas those of\n              Diplochila major\n              are somewhat shorter and those of\n              Scarites subterraneus\n              and\n              Morion monilicornis\n              are very short.\n              Scarites subterraneus\n              has relatively narrow femora although there is a trend towards a narrowing of the femora in\n              Morion monilicornis.\n              Only\n              Omophron labiatum\n              has broad femora.\n            \n            \n              Galerita lecontei\n              and\n              Omophron labiatum\n              have long tibiae whereas\n              Scarites subterraneus\n              and\n              Morion monilicornis\n              have very short tibiae.\n              Diplochila major\n              represents the mainstream of carabids, with tibial lengths lying between the two extremes. All five species show morphological adaptations of their locomotory apparatus indicative of their locomotory abilities.\n            \n            \n              In this study\n              Omophron labiarum\n              was found to be particularly fast at high speed running (i.e. sprinting) whereas\n              Scarites subterraneus\n              was found to be relatively slow. Only\n              Scarites subterraneus\n              showed particularly strong pushing abilities whereas\n              Galerita lecontei\n              was found to be weak at pushing.\n              Omophron labiatum, Diplochila major\n              and\n              Morion monilicornis\n              were found to have pushing abilities between the two extremes.\n            \n            Variations in height of the prothorax and hind body, the widths of the hind body, prothorax and metatergum, and the lengths of the metasternum, metatergum and wings are discussed and compared with body lengths in the five species. These various parameters have been displayed in the form of tables, and have been discussed in relation to the various habits of the five species. Certain trends were noted.\n            \n              Only\n              Diplochila major\n              has body proportions similar to those of mainstream cursorial carabids.\n              Galerita lecontei\n              has a shallow, narrow prothorax which may be correlated with its particular hunting habits.\n              Scarites subterraneus\n              has a somewhat cylindrical body form; the hind body is often narrower and flatter and the prothorax flatter than mainstream cursorial carabids. This kind of body form reduces friction and causes less obstruction when burrowing or moving in confined spaces.\n              Morion monilicornis\n              has a similar body form to\n              Scarites. Omophron labiatum\n              is unique in having a very deep, wide prothorax and hind body. Its oval and streamlined body form ideally suits it for its unusual burrowing habits.","container-title":"Journal of Zoology","DOI":"10.1111/j.1469-7998.1991.tb04763.x","ISSN":"0952-8369, 1469-7998","issue":"2","journalAbbreviation":"Journal of Zoology","language":"en","page":"233-263","source":"DOI.org (Crossref)","title":"Feeding and locomotory functions in relation to body form in five species of ground beetle (Coleoptera: Carabidae)","title-short":"Feeding and locomotory functions in relation to body form in five species of ground beetle (Coleoptera","volume":"223","author":[{"family":"Forsythe","given":"Trevor G."}],"issued":{"date-parts":[["1991",2]]}}},{"id":425,"uris":["http://zotero.org/groups/5154252/items/VP6JIHI3"],"itemData":{"id":425,"type":"article-journal","container-title":"Journal of Zoological Systematics and Evolutionary Research","DOI":"10.1111/j.1439-0469.2006.00394.x","ISSN":"0947-5745, 1439-0469","issue":"1","journalAbbreviation":"J Zoological System","language":"en","page":"33-38","source":"DOI.org (Crossref)","title":"Morphometry and eye morphology in three species of Carabus (Coleoptera: Carabidae) in relation to habitat demands","title-short":"Morphometry and eye morphology in three species of Carabus (Coleoptera","volume":"45","author":[{"family":"Talarico","given":"F."},{"family":"Romeo","given":"M."},{"family":"Massolo","given":"A."},{"family":"Brandmayr","given":"P."},{"family":"Zetto","given":"T."}],"issued":{"date-parts":[["2007",2]]}}}],"schema":"https://github.com/citation-style-language/schema/raw/master/csl-citation.json"} </w:instrText>
            </w:r>
            <w:r w:rsidRPr="000D067E">
              <w:rPr>
                <w:rFonts w:eastAsia="Calibri"/>
                <w:color w:val="385623" w:themeColor="accent6" w:themeShade="80"/>
              </w:rPr>
              <w:fldChar w:fldCharType="separate"/>
            </w:r>
            <w:r w:rsidRPr="000D067E">
              <w:rPr>
                <w:rFonts w:eastAsia="Calibri"/>
                <w:color w:val="385623" w:themeColor="accent6" w:themeShade="80"/>
              </w:rPr>
              <w:t>(Forsythe 1991, Talarico et al. 2007)</w:t>
            </w:r>
            <w:r w:rsidRPr="000D067E">
              <w:rPr>
                <w:rFonts w:eastAsia="Calibri"/>
                <w:color w:val="385623" w:themeColor="accent6" w:themeShade="80"/>
              </w:rPr>
              <w:fldChar w:fldCharType="end"/>
            </w:r>
          </w:p>
        </w:tc>
      </w:tr>
      <w:tr w:rsidR="00863F61" w:rsidRPr="000D067E" w14:paraId="5AB3AB03" w14:textId="77777777" w:rsidTr="00B11D15">
        <w:tc>
          <w:tcPr>
            <w:tcW w:w="1649" w:type="dxa"/>
          </w:tcPr>
          <w:p w14:paraId="22F132F1"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Flight capability (range: 0-1)</w:t>
            </w:r>
          </w:p>
        </w:tc>
        <w:tc>
          <w:tcPr>
            <w:tcW w:w="5718" w:type="dxa"/>
          </w:tcPr>
          <w:p w14:paraId="1A3C1F98"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Flight-capable species (macropterous and with fully developed flight musculature) can exploit patchy, temporary habitats. Conversely, flight incapable species may have higher fitness within stable habitats.</w:t>
            </w:r>
          </w:p>
        </w:tc>
        <w:tc>
          <w:tcPr>
            <w:tcW w:w="1263" w:type="dxa"/>
          </w:tcPr>
          <w:p w14:paraId="0F94CE1B"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fldChar w:fldCharType="begin"/>
            </w:r>
            <w:r w:rsidRPr="000D067E">
              <w:rPr>
                <w:rFonts w:eastAsia="Calibri"/>
                <w:color w:val="385623" w:themeColor="accent6" w:themeShade="80"/>
              </w:rPr>
              <w:instrText xml:space="preserve"> ADDIN ZOTERO_ITEM CSL_CITATION {"citationID":"FUIvVHFC","properties":{"formattedCitation":"(Ribera et al. 2001, Venn 2016)","plainCitation":"(Ribera et al. 2001, Venn 2016)","noteIndex":0},"citationItems":[{"id":504,"uris":["http://zotero.org/groups/5154252/items/48WFQJBL"],"itemData":{"id":504,"type":"article-journal","container-title":"Ecology","DOI":"10.1890/0012-9658(2001)082[1112:EOLDAS]2.0.CO;2","ISSN":"0012-9658","issue":"4","journalAbbreviation":"Ecology","language":"en","page":"1112-1129","source":"DOI.org (Crossref)","title":"Effect of Land Disturbance and Stress on Species Traits of Ground Beetle Assemblages","volume":"82","author":[{"family":"Ribera","given":"Ignacio"},{"family":"Dolédec","given":"Sylvain"},{"family":"Downie","given":"Iain S."},{"family":"Foster","given":"Garth N."}],"issued":{"date-parts":[["2001",4]]}}},{"id":1151,"uris":["http://zotero.org/groups/5154252/items/5T8V353I"],"itemData":{"id":1151,"type":"article-journal","abstract":"This review considers factors affecting the ﬂight capacity of carabid beetles and the implications of ﬂight for carabids. Studies from the Dutch polders in particular show that young populations of carabids consist predominantly of macropterous species and macropterous individuals of wing-dimorphic species. Also populations of wing-dimorphic carabid species at the periphery of their geographical range contain high proportions of macropterous individuals. However, studies from Baltic archipelagos show that older populations of even highly isolated island habitats contain considerable proportions of brachypterous species and individuals. This suggests that macroptery is primarily an adaptation for dispersal and that there exists a mechanism for subsequently reducing the ratio of macropterous to brachypterous species under stable conditions, due to the competitive advantage of brachyptery. Populations in isolated habitats, such as islands and mountains, have high proportions of brachypterous species. Many macropterous species do not possess functional ﬂight muscles. Species of unstable habitats, such as tree canopies and wet habitats, are mostly macropterous. Brachypterous species tend to disappear from disturbed habitats. There is uncertainty regarding the extent to which carabid dispersal is directed and how much passive. Both Den Boer and Lindroth recognized that mostly macropterous individuals of macropterous and wing-dimorphic species disperse and found new populations, after which brachyptery tends to rapidly appear and proliferate in the newly founded population. It is most likely that the allele for brachyptery would arrive via the dispersal of gravid females which had mated with brachypterous males prior to emigration. Whilst many studies consider wing morphology traits of carabid beetles to be species-speciﬁc and permanent, a number of studies have shown that the oogenesis ﬂight syndrome, whereby females undertake migration and subsequently lose their ﬂight muscles by histolysis before eventually regenerating them after reproducing, has been reported for a growing number of carabid species. Wing morphology of carabid beetles clearly offers strong potential for the study of population dynamics. This ﬁeld of study ﬂourished during the 1940’s to the late 1980’s. Whilst a considerable amount of valuable research has been performed and published, the topic clearly holds considerable potential for future study.","container-title":"European Journal of Entomology","DOI":"10.14411/eje.2016.079","ISSN":"12105759, 18028829","journalAbbreviation":"Eur. J. Entomol.","language":"en","page":"587-600","source":"DOI.org (Crossref)","title":"To fly or not to fly: Factors influencing the flight capacity of carabid beetles (Coleoptera: Carabidae)","title-short":"To fly or not to fly","volume":"113","author":[{"family":"Venn","given":"Stephen"}],"issued":{"date-parts":[["2016",12,30]]}}}],"schema":"https://github.com/citation-style-language/schema/raw/master/csl-citation.json"} </w:instrText>
            </w:r>
            <w:r w:rsidRPr="000D067E">
              <w:rPr>
                <w:rFonts w:eastAsia="Calibri"/>
                <w:color w:val="385623" w:themeColor="accent6" w:themeShade="80"/>
              </w:rPr>
              <w:fldChar w:fldCharType="separate"/>
            </w:r>
            <w:r w:rsidRPr="000D067E">
              <w:rPr>
                <w:rFonts w:eastAsia="Calibri"/>
                <w:color w:val="385623" w:themeColor="accent6" w:themeShade="80"/>
              </w:rPr>
              <w:t>(Ribera et al. 2001, Venn 2016)</w:t>
            </w:r>
            <w:r w:rsidRPr="000D067E">
              <w:rPr>
                <w:rFonts w:eastAsia="Calibri"/>
                <w:color w:val="385623" w:themeColor="accent6" w:themeShade="80"/>
              </w:rPr>
              <w:fldChar w:fldCharType="end"/>
            </w:r>
          </w:p>
        </w:tc>
      </w:tr>
    </w:tbl>
    <w:p w14:paraId="39B47DB0" w14:textId="77777777" w:rsidR="00863F61" w:rsidRPr="000D067E" w:rsidRDefault="00863F61" w:rsidP="00863F61">
      <w:pPr>
        <w:rPr>
          <w:rFonts w:eastAsia="Calibri" w:cs="Times New Roman"/>
          <w:color w:val="385623" w:themeColor="accent6" w:themeShade="80"/>
        </w:rPr>
      </w:pPr>
    </w:p>
    <w:p w14:paraId="5C469C7B" w14:textId="77777777" w:rsidR="00863F61" w:rsidRPr="000D067E" w:rsidRDefault="00863F61" w:rsidP="00863F61">
      <w:pPr>
        <w:ind w:left="6480" w:firstLine="720"/>
        <w:rPr>
          <w:rFonts w:eastAsia="Calibri" w:cs="Times New Roman"/>
          <w:color w:val="385623" w:themeColor="accent6" w:themeShade="80"/>
        </w:rPr>
      </w:pPr>
      <w:r w:rsidRPr="000D067E">
        <w:rPr>
          <w:rFonts w:eastAsia="Calibri" w:cs="Times New Roman"/>
          <w:color w:val="385623" w:themeColor="accent6" w:themeShade="80"/>
        </w:rPr>
        <w:t>Continued</w:t>
      </w:r>
    </w:p>
    <w:p w14:paraId="1BEE08D5" w14:textId="77777777" w:rsidR="00863F61" w:rsidRPr="000D067E" w:rsidRDefault="00863F61" w:rsidP="00863F61">
      <w:pPr>
        <w:spacing w:line="480" w:lineRule="auto"/>
        <w:ind w:left="6480" w:firstLine="720"/>
        <w:rPr>
          <w:rFonts w:eastAsia="Calibri" w:cs="Times New Roman"/>
          <w:color w:val="385623" w:themeColor="accent6" w:themeShade="80"/>
        </w:rPr>
      </w:pPr>
    </w:p>
    <w:p w14:paraId="15D5874F" w14:textId="77777777" w:rsidR="00863F61" w:rsidRPr="000D067E" w:rsidRDefault="00863F61" w:rsidP="00863F61">
      <w:pPr>
        <w:spacing w:line="480" w:lineRule="auto"/>
        <w:ind w:left="6480" w:firstLine="720"/>
        <w:rPr>
          <w:rFonts w:eastAsia="Calibri" w:cs="Times New Roman"/>
          <w:color w:val="385623" w:themeColor="accent6" w:themeShade="80"/>
        </w:rPr>
      </w:pPr>
    </w:p>
    <w:p w14:paraId="3BB49074" w14:textId="77777777" w:rsidR="00863F61" w:rsidRPr="000D067E" w:rsidRDefault="00863F61" w:rsidP="00863F61">
      <w:pPr>
        <w:spacing w:line="480" w:lineRule="auto"/>
        <w:rPr>
          <w:rFonts w:eastAsia="Calibri" w:cs="Times New Roman"/>
          <w:color w:val="385623" w:themeColor="accent6" w:themeShade="80"/>
        </w:rPr>
      </w:pPr>
      <w:r w:rsidRPr="000D067E">
        <w:rPr>
          <w:rFonts w:eastAsia="Calibri" w:cs="Times New Roman"/>
          <w:color w:val="385623" w:themeColor="accent6" w:themeShade="80"/>
        </w:rPr>
        <w:lastRenderedPageBreak/>
        <w:t>Table 2.1 Continued</w:t>
      </w:r>
    </w:p>
    <w:tbl>
      <w:tblPr>
        <w:tblStyle w:val="TableGrid1"/>
        <w:tblW w:w="0" w:type="auto"/>
        <w:tblLook w:val="04A0" w:firstRow="1" w:lastRow="0" w:firstColumn="1" w:lastColumn="0" w:noHBand="0" w:noVBand="1"/>
      </w:tblPr>
      <w:tblGrid>
        <w:gridCol w:w="1649"/>
        <w:gridCol w:w="5727"/>
        <w:gridCol w:w="1254"/>
      </w:tblGrid>
      <w:tr w:rsidR="000D067E" w:rsidRPr="000D067E" w14:paraId="59523330" w14:textId="77777777" w:rsidTr="00B11D15">
        <w:tc>
          <w:tcPr>
            <w:tcW w:w="1649" w:type="dxa"/>
          </w:tcPr>
          <w:p w14:paraId="1916992B"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ab/>
            </w:r>
            <w:r w:rsidRPr="000D067E">
              <w:rPr>
                <w:rFonts w:eastAsia="Calibri"/>
                <w:color w:val="385623" w:themeColor="accent6" w:themeShade="80"/>
              </w:rPr>
              <w:tab/>
            </w:r>
            <w:r w:rsidRPr="000D067E">
              <w:rPr>
                <w:rFonts w:eastAsia="Calibri"/>
                <w:b/>
                <w:bCs/>
                <w:color w:val="385623" w:themeColor="accent6" w:themeShade="80"/>
              </w:rPr>
              <w:t>Trait</w:t>
            </w:r>
          </w:p>
        </w:tc>
        <w:tc>
          <w:tcPr>
            <w:tcW w:w="5727" w:type="dxa"/>
          </w:tcPr>
          <w:p w14:paraId="12FED719" w14:textId="77777777" w:rsidR="00863F61" w:rsidRPr="000D067E" w:rsidRDefault="00863F61" w:rsidP="00863F61">
            <w:pPr>
              <w:rPr>
                <w:rFonts w:eastAsia="Calibri"/>
                <w:color w:val="385623" w:themeColor="accent6" w:themeShade="80"/>
              </w:rPr>
            </w:pPr>
            <w:r w:rsidRPr="000D067E">
              <w:rPr>
                <w:rFonts w:eastAsia="Calibri"/>
                <w:b/>
                <w:bCs/>
                <w:color w:val="385623" w:themeColor="accent6" w:themeShade="80"/>
              </w:rPr>
              <w:t>Connection to habitat</w:t>
            </w:r>
          </w:p>
        </w:tc>
        <w:tc>
          <w:tcPr>
            <w:tcW w:w="1254" w:type="dxa"/>
          </w:tcPr>
          <w:p w14:paraId="558E90B4" w14:textId="77777777" w:rsidR="00863F61" w:rsidRPr="000D067E" w:rsidRDefault="00863F61" w:rsidP="00863F61">
            <w:pPr>
              <w:rPr>
                <w:rFonts w:eastAsia="Calibri"/>
                <w:color w:val="385623" w:themeColor="accent6" w:themeShade="80"/>
              </w:rPr>
            </w:pPr>
            <w:r w:rsidRPr="000D067E">
              <w:rPr>
                <w:rFonts w:eastAsia="Calibri"/>
                <w:b/>
                <w:bCs/>
                <w:color w:val="385623" w:themeColor="accent6" w:themeShade="80"/>
              </w:rPr>
              <w:t>References</w:t>
            </w:r>
          </w:p>
        </w:tc>
      </w:tr>
      <w:tr w:rsidR="000D067E" w:rsidRPr="000D067E" w14:paraId="29430077" w14:textId="77777777" w:rsidTr="00B11D15">
        <w:tc>
          <w:tcPr>
            <w:tcW w:w="1649" w:type="dxa"/>
          </w:tcPr>
          <w:p w14:paraId="4182A48F"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Water affinity (range: 0-1)</w:t>
            </w:r>
          </w:p>
        </w:tc>
        <w:tc>
          <w:tcPr>
            <w:tcW w:w="5727" w:type="dxa"/>
          </w:tcPr>
          <w:p w14:paraId="4BEFDFE9"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 xml:space="preserve">Habitats vary in the saturation of the substrate with water, and water preference varies between ground beetle species, with some species found near riverbanks or other bodies of water, others found in moist leaf litter, and others found in dry soil. A preference for low humidity may be related to overwintering within tree stumps and logs, versus in the soil. </w:t>
            </w:r>
          </w:p>
        </w:tc>
        <w:tc>
          <w:tcPr>
            <w:tcW w:w="1254" w:type="dxa"/>
          </w:tcPr>
          <w:p w14:paraId="4C6DBEF1"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fldChar w:fldCharType="begin"/>
            </w:r>
            <w:r w:rsidRPr="000D067E">
              <w:rPr>
                <w:rFonts w:eastAsia="Calibri"/>
                <w:color w:val="385623" w:themeColor="accent6" w:themeShade="80"/>
              </w:rPr>
              <w:instrText xml:space="preserve"> ADDIN ZOTERO_ITEM CSL_CITATION {"citationID":"HaGQl7iC","properties":{"formattedCitation":"(Thiele 1977)","plainCitation":"(Thiele 1977)","noteIndex":0},"citationItems":[{"id":297,"uris":["http://zotero.org/groups/5154252/items/A8K7TR4F"],"itemData":{"id":297,"type":"book","event-place":"Berlin, Heidelberg","ISBN":"978-3-642-81156-2","note":"DOI: 10.1007/978-3-642-81154-8","publisher":"Springer","publisher-place":"Berlin, Heidelberg","source":"DOI.org (Crossref)","title":"Carabid Beetles in Their Environments","URL":"http://link.springer.com/10.1007/978-3-642-81154-8","author":[{"family":"Thiele","given":"Hans-Ulrich"}],"accessed":{"date-parts":[["2023",9,17]]},"issued":{"date-parts":[["1977"]]}}}],"schema":"https://github.com/citation-style-language/schema/raw/master/csl-citation.json"} </w:instrText>
            </w:r>
            <w:r w:rsidRPr="000D067E">
              <w:rPr>
                <w:rFonts w:eastAsia="Calibri"/>
                <w:color w:val="385623" w:themeColor="accent6" w:themeShade="80"/>
              </w:rPr>
              <w:fldChar w:fldCharType="separate"/>
            </w:r>
            <w:r w:rsidRPr="000D067E">
              <w:rPr>
                <w:rFonts w:eastAsia="Calibri"/>
                <w:color w:val="385623" w:themeColor="accent6" w:themeShade="80"/>
              </w:rPr>
              <w:t>(Thiele 1977)</w:t>
            </w:r>
            <w:r w:rsidRPr="000D067E">
              <w:rPr>
                <w:rFonts w:eastAsia="Calibri"/>
                <w:color w:val="385623" w:themeColor="accent6" w:themeShade="80"/>
              </w:rPr>
              <w:fldChar w:fldCharType="end"/>
            </w:r>
          </w:p>
        </w:tc>
      </w:tr>
      <w:tr w:rsidR="00863F61" w:rsidRPr="000D067E" w14:paraId="123AE778" w14:textId="77777777" w:rsidTr="00B11D15">
        <w:tc>
          <w:tcPr>
            <w:tcW w:w="1649" w:type="dxa"/>
          </w:tcPr>
          <w:p w14:paraId="0A7591B4"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Forest affinity (forest specialist, eurytopic, or open-habitat)</w:t>
            </w:r>
          </w:p>
        </w:tc>
        <w:tc>
          <w:tcPr>
            <w:tcW w:w="5727" w:type="dxa"/>
          </w:tcPr>
          <w:p w14:paraId="5B6349E8"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 xml:space="preserve">Some ground beetle species tend to be caught in forests, underneath trees, whereas other species tend to be caught in fields, prairies, pastures, and other open habitats. </w:t>
            </w:r>
          </w:p>
        </w:tc>
        <w:tc>
          <w:tcPr>
            <w:tcW w:w="1254" w:type="dxa"/>
          </w:tcPr>
          <w:p w14:paraId="0B1726DF"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fldChar w:fldCharType="begin"/>
            </w:r>
            <w:r w:rsidRPr="000D067E">
              <w:rPr>
                <w:rFonts w:eastAsia="Calibri"/>
                <w:color w:val="385623" w:themeColor="accent6" w:themeShade="80"/>
              </w:rPr>
              <w:instrText xml:space="preserve"> ADDIN ZOTERO_ITEM CSL_CITATION {"citationID":"NdFlSWLU","properties":{"formattedCitation":"(Silverman et al. 2008)","plainCitation":"(Silverman et al. 2008)","noteIndex":0},"citationItems":[{"id":320,"uris":["http://zotero.org/groups/5154252/items/2MNXBW9Z"],"itemData":{"id":320,"type":"article-journal","container-title":"Environmental Entomology","DOI":"10.1093/ee/37.3.725","ISSN":"0046-225X, 1938-2936","issue":"3","journalAbbreviation":"Environmental Entomology","language":"en","page":"725-733","source":"DOI.org (Crossref)","title":"Oil Pipeline Corridor Through an Intact Forest Alters Ground Beetle (Coleoptera: Carabidae) Assemblages in Southeastern Ohio","title-short":"Oil Pipeline Corridor Through an Intact Forest Alters Ground Beetle (Coleoptera","volume":"37","author":[{"family":"Silverman","given":"B."},{"family":"Horn","given":"D. J."},{"family":"Purrington","given":"F. F."},{"family":"Gandhi","given":"K. J. K."}],"issued":{"date-parts":[["2008",6,1]]}}}],"schema":"https://github.com/citation-style-language/schema/raw/master/csl-citation.json"} </w:instrText>
            </w:r>
            <w:r w:rsidRPr="000D067E">
              <w:rPr>
                <w:rFonts w:eastAsia="Calibri"/>
                <w:color w:val="385623" w:themeColor="accent6" w:themeShade="80"/>
              </w:rPr>
              <w:fldChar w:fldCharType="separate"/>
            </w:r>
            <w:r w:rsidRPr="000D067E">
              <w:rPr>
                <w:rFonts w:eastAsia="Calibri"/>
                <w:color w:val="385623" w:themeColor="accent6" w:themeShade="80"/>
              </w:rPr>
              <w:t>(Silverman et al. 2008)</w:t>
            </w:r>
            <w:r w:rsidRPr="000D067E">
              <w:rPr>
                <w:rFonts w:eastAsia="Calibri"/>
                <w:color w:val="385623" w:themeColor="accent6" w:themeShade="80"/>
              </w:rPr>
              <w:fldChar w:fldCharType="end"/>
            </w:r>
          </w:p>
        </w:tc>
      </w:tr>
    </w:tbl>
    <w:p w14:paraId="78CEB1BE" w14:textId="77777777" w:rsidR="00863F61" w:rsidRPr="000D067E" w:rsidRDefault="00863F61" w:rsidP="00863F61">
      <w:pPr>
        <w:rPr>
          <w:rFonts w:eastAsia="Calibri" w:cs="Times New Roman"/>
          <w:color w:val="385623" w:themeColor="accent6" w:themeShade="80"/>
        </w:rPr>
      </w:pPr>
    </w:p>
    <w:p w14:paraId="2C85CD58" w14:textId="77777777" w:rsidR="00863F61" w:rsidRPr="000D067E" w:rsidRDefault="00863F61" w:rsidP="00863F61">
      <w:pPr>
        <w:rPr>
          <w:rFonts w:eastAsia="Calibri" w:cs="Times New Roman"/>
          <w:color w:val="385623" w:themeColor="accent6" w:themeShade="80"/>
        </w:rPr>
      </w:pPr>
    </w:p>
    <w:p w14:paraId="2423849C" w14:textId="77777777" w:rsidR="00863F61" w:rsidRPr="000D067E" w:rsidRDefault="00863F61" w:rsidP="00863F61">
      <w:pPr>
        <w:rPr>
          <w:rFonts w:eastAsia="Calibri" w:cs="Times New Roman"/>
          <w:color w:val="385623" w:themeColor="accent6" w:themeShade="80"/>
        </w:rPr>
      </w:pPr>
    </w:p>
    <w:p w14:paraId="01A30DC5" w14:textId="77777777" w:rsidR="00863F61" w:rsidRPr="000D067E" w:rsidRDefault="00863F61" w:rsidP="00863F61">
      <w:pPr>
        <w:spacing w:line="480" w:lineRule="auto"/>
        <w:rPr>
          <w:rFonts w:eastAsia="Calibri" w:cs="Times New Roman"/>
          <w:color w:val="385623" w:themeColor="accent6" w:themeShade="80"/>
          <w:u w:val="single"/>
        </w:rPr>
      </w:pPr>
      <w:r w:rsidRPr="000D067E">
        <w:rPr>
          <w:rFonts w:eastAsia="Calibri" w:cs="Times New Roman"/>
          <w:color w:val="385623" w:themeColor="accent6" w:themeShade="80"/>
          <w:u w:val="single"/>
        </w:rPr>
        <w:t>Forest floor environment</w:t>
      </w:r>
    </w:p>
    <w:p w14:paraId="675401C6" w14:textId="77777777" w:rsidR="00863F61" w:rsidRPr="000D067E" w:rsidRDefault="00863F61" w:rsidP="00863F61">
      <w:pPr>
        <w:spacing w:line="480" w:lineRule="auto"/>
        <w:rPr>
          <w:rFonts w:eastAsia="Calibri" w:cs="Times New Roman"/>
          <w:color w:val="385623" w:themeColor="accent6" w:themeShade="80"/>
        </w:rPr>
      </w:pPr>
      <w:commentRangeStart w:id="48"/>
      <w:r w:rsidRPr="000D067E">
        <w:rPr>
          <w:rFonts w:eastAsia="Calibri" w:cs="Times New Roman"/>
          <w:color w:val="385623" w:themeColor="accent6" w:themeShade="80"/>
        </w:rPr>
        <w:t xml:space="preserve">Environmental </w:t>
      </w:r>
      <w:commentRangeEnd w:id="48"/>
      <w:r w:rsidR="004179EC" w:rsidRPr="000D067E">
        <w:rPr>
          <w:rStyle w:val="CommentReference"/>
          <w:rFonts w:cs="Times New Roman"/>
          <w:color w:val="385623" w:themeColor="accent6" w:themeShade="80"/>
          <w:kern w:val="2"/>
          <w14:ligatures w14:val="standardContextual"/>
        </w:rPr>
        <w:commentReference w:id="48"/>
      </w:r>
      <w:r w:rsidRPr="000D067E">
        <w:rPr>
          <w:rFonts w:eastAsia="Calibri" w:cs="Times New Roman"/>
          <w:color w:val="385623" w:themeColor="accent6" w:themeShade="80"/>
        </w:rPr>
        <w:t>variables on the forest floor were quantified to assess differences among windthrow, salvaged, and undisturbed forest.</w:t>
      </w:r>
      <w:del w:id="49" w:author="Klooster, Wendy" w:date="2025-11-19T10:00:00Z" w16du:dateUtc="2025-11-19T15:00:00Z">
        <w:r w:rsidRPr="000D067E" w:rsidDel="004179EC">
          <w:rPr>
            <w:rFonts w:eastAsia="Calibri" w:cs="Times New Roman"/>
            <w:color w:val="385623" w:themeColor="accent6" w:themeShade="80"/>
          </w:rPr>
          <w:delText xml:space="preserve"> </w:delText>
        </w:r>
      </w:del>
      <w:r w:rsidRPr="000D067E">
        <w:rPr>
          <w:rFonts w:eastAsia="Calibri" w:cs="Times New Roman"/>
          <w:color w:val="385623" w:themeColor="accent6" w:themeShade="80"/>
        </w:rPr>
        <w:t xml:space="preserve"> Percentage canopy openness was measured using a spherical crown densiometer directly above the pitfall traps to assess light availability on the forest floor. Canopy openness was measured on 9-10 June in 2015, and on 1-2 June in 2022. Percentage cover of ground-level vegetation and percentage cover of  leaf litter were estimated in two randomly selected 1 m</w:t>
      </w:r>
      <w:r w:rsidRPr="000D067E">
        <w:rPr>
          <w:rFonts w:eastAsia="Calibri" w:cs="Times New Roman"/>
          <w:color w:val="385623" w:themeColor="accent6" w:themeShade="80"/>
          <w:vertAlign w:val="superscript"/>
        </w:rPr>
        <w:t>2</w:t>
      </w:r>
      <w:r w:rsidRPr="000D067E">
        <w:rPr>
          <w:rFonts w:eastAsia="Calibri" w:cs="Times New Roman"/>
          <w:color w:val="385623" w:themeColor="accent6" w:themeShade="80"/>
        </w:rPr>
        <w:t xml:space="preserve"> quadrats around each pitfall trap. Ground cover estimates were collected on 9 June and 7 July in 2015 and on 1-2 June and 13 July in 2022. </w:t>
      </w:r>
      <w:del w:id="50" w:author="Klooster, Wendy" w:date="2025-11-19T10:00:00Z" w16du:dateUtc="2025-11-19T15:00:00Z">
        <w:r w:rsidRPr="000D067E" w:rsidDel="004179EC">
          <w:rPr>
            <w:rFonts w:eastAsia="Calibri" w:cs="Times New Roman"/>
            <w:color w:val="385623" w:themeColor="accent6" w:themeShade="80"/>
          </w:rPr>
          <w:delText xml:space="preserve"> </w:delText>
        </w:r>
      </w:del>
      <w:r w:rsidRPr="000D067E">
        <w:rPr>
          <w:rFonts w:eastAsia="Calibri" w:cs="Times New Roman"/>
          <w:color w:val="385623" w:themeColor="accent6" w:themeShade="80"/>
        </w:rPr>
        <w:t>Values from the two quadrats around each pitfall trap were averaged together for a site-level mean. Soil moisture was measured at three locations adjacent to each pitfall trap using a Dynamax Inc. (Houston, Texas) TH20 portable soil moisture meter with a Theta Probe ML2x sensor in 2015. Soil moisture measurements were taken biweekly when pitfall samples were collected, for a total of six dates per year. The 18 soil moisture readings at each plot were averaged together for a single mean for the year.</w:t>
      </w:r>
    </w:p>
    <w:p w14:paraId="1CD50683" w14:textId="77777777" w:rsidR="00863F61" w:rsidRPr="000D067E" w:rsidRDefault="00863F61" w:rsidP="00863F61">
      <w:pPr>
        <w:spacing w:line="480" w:lineRule="auto"/>
        <w:rPr>
          <w:rFonts w:eastAsia="Calibri" w:cs="Times New Roman"/>
          <w:color w:val="385623" w:themeColor="accent6" w:themeShade="80"/>
        </w:rPr>
      </w:pPr>
    </w:p>
    <w:p w14:paraId="1B4F6A16" w14:textId="77777777" w:rsidR="004179EC" w:rsidRPr="000D067E" w:rsidRDefault="00863F61" w:rsidP="00863F61">
      <w:pPr>
        <w:spacing w:line="480" w:lineRule="auto"/>
        <w:rPr>
          <w:ins w:id="51" w:author="Klooster, Wendy" w:date="2025-11-19T10:00:00Z" w16du:dateUtc="2025-11-19T15:00:00Z"/>
          <w:rFonts w:eastAsia="Calibri" w:cs="Times New Roman"/>
          <w:color w:val="385623" w:themeColor="accent6" w:themeShade="80"/>
        </w:rPr>
      </w:pPr>
      <w:r w:rsidRPr="000D067E">
        <w:rPr>
          <w:rFonts w:eastAsia="Calibri" w:cs="Times New Roman"/>
          <w:color w:val="385623" w:themeColor="accent6" w:themeShade="80"/>
          <w:u w:val="single"/>
        </w:rPr>
        <w:lastRenderedPageBreak/>
        <w:t>Statistical analysis</w:t>
      </w:r>
      <w:r w:rsidRPr="000D067E">
        <w:rPr>
          <w:rFonts w:eastAsia="Calibri" w:cs="Times New Roman"/>
          <w:color w:val="385623" w:themeColor="accent6" w:themeShade="80"/>
        </w:rPr>
        <w:tab/>
      </w:r>
    </w:p>
    <w:p w14:paraId="69254B70" w14:textId="5149E7D3" w:rsidR="00863F61" w:rsidRPr="000D067E" w:rsidRDefault="00863F61" w:rsidP="00863F61">
      <w:pPr>
        <w:spacing w:line="480" w:lineRule="auto"/>
        <w:rPr>
          <w:rFonts w:eastAsia="Calibri" w:cs="Times New Roman"/>
          <w:color w:val="385623" w:themeColor="accent6" w:themeShade="80"/>
        </w:rPr>
      </w:pPr>
      <w:commentRangeStart w:id="52"/>
      <w:r w:rsidRPr="000D067E">
        <w:rPr>
          <w:rFonts w:eastAsia="Calibri" w:cs="Times New Roman"/>
          <w:color w:val="385623" w:themeColor="accent6" w:themeShade="80"/>
        </w:rPr>
        <w:t>All</w:t>
      </w:r>
      <w:commentRangeEnd w:id="52"/>
      <w:r w:rsidR="004179EC" w:rsidRPr="000D067E">
        <w:rPr>
          <w:rStyle w:val="CommentReference"/>
          <w:rFonts w:cs="Times New Roman"/>
          <w:color w:val="385623" w:themeColor="accent6" w:themeShade="80"/>
          <w:kern w:val="2"/>
          <w14:ligatures w14:val="standardContextual"/>
        </w:rPr>
        <w:commentReference w:id="52"/>
      </w:r>
      <w:r w:rsidRPr="000D067E">
        <w:rPr>
          <w:rFonts w:eastAsia="Calibri" w:cs="Times New Roman"/>
          <w:color w:val="385623" w:themeColor="accent6" w:themeShade="80"/>
        </w:rPr>
        <w:t xml:space="preserve"> analyses were conducted in R version 4.4.1 </w:t>
      </w:r>
      <w:r w:rsidRPr="000D067E">
        <w:rPr>
          <w:rFonts w:eastAsia="Calibri" w:cs="Times New Roman"/>
          <w:color w:val="385623" w:themeColor="accent6" w:themeShade="80"/>
        </w:rPr>
        <w:fldChar w:fldCharType="begin"/>
      </w:r>
      <w:r w:rsidRPr="000D067E">
        <w:rPr>
          <w:rFonts w:eastAsia="Calibri" w:cs="Times New Roman"/>
          <w:color w:val="385623" w:themeColor="accent6" w:themeShade="80"/>
        </w:rPr>
        <w:instrText xml:space="preserve"> ADDIN ZOTERO_ITEM CSL_CITATION {"citationID":"1xolQv2R","properties":{"formattedCitation":"(R Core Team 2024)","plainCitation":"(R Core Team 2024)","noteIndex":0},"citationItems":[{"id":1020,"uris":["http://zotero.org/users/6631577/items/DVQDLUHM"],"itemData":{"id":1020,"type":"software","event-place":"Vienna, Austria","publisher":"R Foundation for Statistical Computing","publisher-place":"Vienna, Austria","title":"R: A Language and Environment for Statistical Computing","URL":"https://www.R-project.org/","author":[{"family":"R Core Team","given":""}],"issued":{"date-parts":[["2024"]]}}}],"schema":"https://github.com/citation-style-language/schema/raw/master/csl-citation.json"} </w:instrText>
      </w:r>
      <w:r w:rsidRPr="000D067E">
        <w:rPr>
          <w:rFonts w:eastAsia="Calibri" w:cs="Times New Roman"/>
          <w:color w:val="385623" w:themeColor="accent6" w:themeShade="80"/>
        </w:rPr>
        <w:fldChar w:fldCharType="separate"/>
      </w:r>
      <w:r w:rsidRPr="000D067E">
        <w:rPr>
          <w:rFonts w:eastAsia="Aptos" w:cs="Times New Roman"/>
          <w:color w:val="385623" w:themeColor="accent6" w:themeShade="80"/>
          <w:kern w:val="2"/>
          <w:szCs w:val="20"/>
          <w14:ligatures w14:val="standardContextual"/>
        </w:rPr>
        <w:t>(R Core Team 2024)</w:t>
      </w:r>
      <w:r w:rsidRPr="000D067E">
        <w:rPr>
          <w:rFonts w:eastAsia="Calibri" w:cs="Times New Roman"/>
          <w:color w:val="385623" w:themeColor="accent6" w:themeShade="80"/>
        </w:rPr>
        <w:fldChar w:fldCharType="end"/>
      </w:r>
      <w:r w:rsidRPr="000D067E">
        <w:rPr>
          <w:rFonts w:eastAsia="Calibri" w:cs="Times New Roman"/>
          <w:color w:val="385623" w:themeColor="accent6" w:themeShade="80"/>
        </w:rPr>
        <w:t xml:space="preserve">. To determine if our sampling effort was adequate to characterize the ground beetle community, we used species accumulation curves (SACs) and Chao estimators. For each year and treatment, we created a SAC with number of sampled plots on the x-axis. This was implemented using the </w:t>
      </w:r>
      <w:r w:rsidRPr="000D067E">
        <w:rPr>
          <w:rFonts w:eastAsia="Calibri" w:cs="Times New Roman"/>
          <w:i/>
          <w:iCs/>
          <w:color w:val="385623" w:themeColor="accent6" w:themeShade="80"/>
        </w:rPr>
        <w:t>specaccum</w:t>
      </w:r>
      <w:r w:rsidRPr="000D067E">
        <w:rPr>
          <w:rFonts w:eastAsia="Calibri" w:cs="Times New Roman"/>
          <w:color w:val="385623" w:themeColor="accent6" w:themeShade="80"/>
        </w:rPr>
        <w:t xml:space="preserve"> function in the R package ‘vegan’ with the ‘random’ setting, which finds the mean SAC by permuting the order of the plots </w:t>
      </w:r>
      <w:r w:rsidRPr="000D067E">
        <w:rPr>
          <w:rFonts w:eastAsia="Calibri" w:cs="Times New Roman"/>
          <w:color w:val="385623" w:themeColor="accent6" w:themeShade="80"/>
        </w:rPr>
        <w:fldChar w:fldCharType="begin"/>
      </w:r>
      <w:r w:rsidRPr="000D067E">
        <w:rPr>
          <w:rFonts w:eastAsia="Calibri" w:cs="Times New Roman"/>
          <w:color w:val="385623" w:themeColor="accent6" w:themeShade="80"/>
        </w:rPr>
        <w:instrText xml:space="preserve"> ADDIN ZOTERO_ITEM CSL_CITATION {"citationID":"QvAsaFTx","properties":{"formattedCitation":"(Oksanen et al. 2024, R Core Team 2024)","plainCitation":"(Oksanen et al. 2024, R Core Team 2024)","noteIndex":0},"citationItems":[{"id":1167,"uris":["http://zotero.org/users/6631577/items/ZXK2SLBL"],"itemData":{"id":1167,"type":"software","genre":"R","title":"_vegan: Community Ecology Package_","URL":"https://CRAN.R-project.org/package=vegan","version":"2.6-6.1","author":[{"family":"Oksanen","given":"J."},{"family":"Simpson","given":"G"},{"family":"Blanchet","given":"F."},{"literal":"Kindt R, Legendre P, Minchin P,"},{"literal":"O'Hara R, Solymos P, Stevens M, Szoecs E, Wagner H, Barbour M,"},{"literal":"Bedward M, Bolker B, Borcard D, Carvalho G, Chirico M, De Caceres"},{"literal":"M, Durand S, Evangelista H, FitzJohn R, Friendly M, Furneaux B,"},{"literal":"Hannigan G, Hill M, Lahti L, McGlinn D, Ouellette M, Ribeiro"},{"literal":"Cunha E, Smith T, Stier A, Ter Braak C, Weedon J"}],"issued":{"date-parts":[["2024"]]}}},{"id":1020,"uris":["http://zotero.org/users/6631577/items/DVQDLUHM"],"itemData":{"id":1020,"type":"software","event-place":"Vienna, Austria","publisher":"R Foundation for Statistical Computing","publisher-place":"Vienna, Austria","title":"R: A Language and Environment for Statistical Computing","URL":"https://www.R-project.org/","author":[{"family":"R Core Team","given":""}],"issued":{"date-parts":[["2024"]]}}}],"schema":"https://github.com/citation-style-language/schema/raw/master/csl-citation.json"} </w:instrText>
      </w:r>
      <w:r w:rsidRPr="000D067E">
        <w:rPr>
          <w:rFonts w:eastAsia="Calibri" w:cs="Times New Roman"/>
          <w:color w:val="385623" w:themeColor="accent6" w:themeShade="80"/>
        </w:rPr>
        <w:fldChar w:fldCharType="separate"/>
      </w:r>
      <w:r w:rsidRPr="000D067E">
        <w:rPr>
          <w:rFonts w:eastAsia="Aptos" w:cs="Times New Roman"/>
          <w:color w:val="385623" w:themeColor="accent6" w:themeShade="80"/>
          <w:kern w:val="2"/>
          <w:szCs w:val="20"/>
          <w14:ligatures w14:val="standardContextual"/>
        </w:rPr>
        <w:t>(Oksanen et al. 2024, R Core Team 2024)</w:t>
      </w:r>
      <w:r w:rsidRPr="000D067E">
        <w:rPr>
          <w:rFonts w:eastAsia="Calibri" w:cs="Times New Roman"/>
          <w:color w:val="385623" w:themeColor="accent6" w:themeShade="80"/>
        </w:rPr>
        <w:fldChar w:fldCharType="end"/>
      </w:r>
      <w:r w:rsidRPr="000D067E">
        <w:rPr>
          <w:rFonts w:eastAsia="Calibri" w:cs="Times New Roman"/>
          <w:color w:val="385623" w:themeColor="accent6" w:themeShade="80"/>
        </w:rPr>
        <w:t xml:space="preserve">. The Chao1 estimator was used to estimate a lower bound on the true species richness of ground beetles </w:t>
      </w:r>
      <w:r w:rsidRPr="000D067E">
        <w:rPr>
          <w:rFonts w:eastAsia="Calibri" w:cs="Times New Roman"/>
          <w:color w:val="385623" w:themeColor="accent6" w:themeShade="80"/>
        </w:rPr>
        <w:fldChar w:fldCharType="begin"/>
      </w:r>
      <w:r w:rsidRPr="000D067E">
        <w:rPr>
          <w:rFonts w:eastAsia="Calibri" w:cs="Times New Roman"/>
          <w:color w:val="385623" w:themeColor="accent6" w:themeShade="80"/>
        </w:rPr>
        <w:instrText xml:space="preserve"> ADDIN ZOTERO_ITEM CSL_CITATION {"citationID":"UihRdcJj","properties":{"formattedCitation":"(Chao and Chiu 2016)","plainCitation":"(Chao and Chiu 2016)","noteIndex":0},"citationItems":[{"id":1110,"uris":["http://zotero.org/users/6631577/items/ECJZN5Q4"],"itemData":{"id":1110,"type":"chapter","abstract":"Abstract\n            On the basis of the sampling data from an assemblage, estimation of species richness (observed plus undetected) is statistically difficult especially for highly diverse assemblages with many rare species. Simple counts of species richness in samples typically underestimate and strongly depend on sampling effort and sample completeness. There are two approaches to infer species richness and make fair comparisons among multiple assemblages based on possibly unequal sampling effort and incomplete samples that miss many species. (i) An asymptotic approach: this approach compares the estimated asymptotes of species accumulation curves. It is based on statistical sampling‐theory methods of estimating species richness. Both parametric and nonparametric methods are reviewed. We focus on the nonparametric estimators that are universally valid for all species abundance distributions. (ii) A nonasymptotic approach: this approach compares the estimated species richnesses of standardized samples with a common finite sample size or sample completeness. It is based on the seamless sample‐size‐ and coverage‐based rarefaction and extrapolation sampling curves. This approach aims to compare species richness estimates for equally large or equally complete samples. These two approaches allow researchers to efficiently use all data to make robust and detailed inferences about species richness. Two R packages (SpadeR and iNEXT) are applied to rainforest tree data for illustration.","container-title":"Wiley StatsRef: Statistics Reference Online","edition":"1","ISBN":"978-1-118-44511-2","language":"en","license":"http://doi.wiley.com/10.1002/tdm_license_1.1","note":"DOI: 10.1002/9781118445112.stat03432.pub2","page":"1-26","publisher":"Wiley","source":"DOI.org (Crossref)","title":"Species Richness: Estimation and Comparison","title-short":"Species Richness","URL":"https://onlinelibrary.wiley.com/doi/10.1002/9781118445112.stat03432.pub2","editor":[{"family":"Kenett","given":"Ron S."},{"family":"Longford","given":"Nicholas T."},{"family":"Piegorsch","given":"Walter W."},{"family":"Ruggeri","given":"Fabrizio"}],"author":[{"family":"Chao","given":"Anne"},{"family":"Chiu","given":"Chun‐Huo"}],"accessed":{"date-parts":[["2025",2,5]]},"issued":{"date-parts":[["2016",8,5]]}}}],"schema":"https://github.com/citation-style-language/schema/raw/master/csl-citation.json"} </w:instrText>
      </w:r>
      <w:r w:rsidRPr="000D067E">
        <w:rPr>
          <w:rFonts w:eastAsia="Calibri" w:cs="Times New Roman"/>
          <w:color w:val="385623" w:themeColor="accent6" w:themeShade="80"/>
        </w:rPr>
        <w:fldChar w:fldCharType="separate"/>
      </w:r>
      <w:r w:rsidRPr="000D067E">
        <w:rPr>
          <w:rFonts w:eastAsia="Calibri" w:cs="Times New Roman"/>
          <w:color w:val="385623" w:themeColor="accent6" w:themeShade="80"/>
        </w:rPr>
        <w:t>(Chao and Chiu 2016)</w:t>
      </w:r>
      <w:r w:rsidRPr="000D067E">
        <w:rPr>
          <w:rFonts w:eastAsia="Calibri" w:cs="Times New Roman"/>
          <w:color w:val="385623" w:themeColor="accent6" w:themeShade="80"/>
        </w:rPr>
        <w:fldChar w:fldCharType="end"/>
      </w:r>
      <w:r w:rsidRPr="000D067E">
        <w:rPr>
          <w:rFonts w:eastAsia="Calibri" w:cs="Times New Roman"/>
          <w:color w:val="385623" w:themeColor="accent6" w:themeShade="80"/>
        </w:rPr>
        <w:t xml:space="preserve">. This estimator incorporates the number of singletons and doubletons to estimate the number of undetected species and was implemented using the function “ChaoSpecies” in the R package “SpadeR” </w:t>
      </w:r>
      <w:r w:rsidRPr="000D067E">
        <w:rPr>
          <w:rFonts w:eastAsia="Calibri" w:cs="Times New Roman"/>
          <w:color w:val="385623" w:themeColor="accent6" w:themeShade="80"/>
        </w:rPr>
        <w:fldChar w:fldCharType="begin"/>
      </w:r>
      <w:r w:rsidRPr="000D067E">
        <w:rPr>
          <w:rFonts w:eastAsia="Calibri" w:cs="Times New Roman"/>
          <w:color w:val="385623" w:themeColor="accent6" w:themeShade="80"/>
        </w:rPr>
        <w:instrText xml:space="preserve"> ADDIN ZOTERO_ITEM CSL_CITATION {"citationID":"eMACe8qK","properties":{"formattedCitation":"(Chao et al. 2016)","plainCitation":"(Chao et al. 2016)","noteIndex":0},"citationItems":[{"id":1114,"uris":["http://zotero.org/users/6631577/items/NGEHX47P"],"itemData":{"id":1114,"type":"software","title":"SpadeR: Species-Richness Prediction and Diversity Estimation with R","URL":"https://github.com/AnneChao/SpadeR","version":"R package version 0.1.1, commit 641c1def57de95142407803ee8b283a269115c8c","author":[{"family":"Chao","given":"Anne"},{"family":"Ma","given":"K.H."},{"family":"Hsieh","given":"T.C."},{"family":"Chiu","given":"Chun‐Huo"}],"issued":{"date-parts":[["2016"]]}}}],"schema":"https://github.com/citation-style-language/schema/raw/master/csl-citation.json"} </w:instrText>
      </w:r>
      <w:r w:rsidRPr="000D067E">
        <w:rPr>
          <w:rFonts w:eastAsia="Calibri" w:cs="Times New Roman"/>
          <w:color w:val="385623" w:themeColor="accent6" w:themeShade="80"/>
        </w:rPr>
        <w:fldChar w:fldCharType="separate"/>
      </w:r>
      <w:r w:rsidRPr="000D067E">
        <w:rPr>
          <w:rFonts w:eastAsia="Calibri" w:cs="Times New Roman"/>
          <w:color w:val="385623" w:themeColor="accent6" w:themeShade="80"/>
        </w:rPr>
        <w:t>(Chao et al. 2016)</w:t>
      </w:r>
      <w:r w:rsidRPr="000D067E">
        <w:rPr>
          <w:rFonts w:eastAsia="Calibri" w:cs="Times New Roman"/>
          <w:color w:val="385623" w:themeColor="accent6" w:themeShade="80"/>
        </w:rPr>
        <w:fldChar w:fldCharType="end"/>
      </w:r>
      <w:r w:rsidRPr="000D067E">
        <w:rPr>
          <w:rFonts w:eastAsia="Calibri" w:cs="Times New Roman"/>
          <w:color w:val="385623" w:themeColor="accent6" w:themeShade="80"/>
        </w:rPr>
        <w:t>.</w:t>
      </w:r>
    </w:p>
    <w:p w14:paraId="56CBEE90" w14:textId="77777777" w:rsidR="00863F61" w:rsidRPr="000D067E" w:rsidRDefault="00863F61" w:rsidP="00863F61">
      <w:pPr>
        <w:spacing w:line="480" w:lineRule="auto"/>
        <w:ind w:firstLine="720"/>
        <w:rPr>
          <w:rFonts w:eastAsia="Calibri" w:cs="Times New Roman"/>
          <w:color w:val="385623" w:themeColor="accent6" w:themeShade="80"/>
        </w:rPr>
      </w:pPr>
      <w:r w:rsidRPr="000D067E">
        <w:rPr>
          <w:rFonts w:eastAsia="Calibri" w:cs="Times New Roman"/>
          <w:color w:val="385623" w:themeColor="accent6" w:themeShade="80"/>
        </w:rPr>
        <w:t xml:space="preserve">Before calculating abundance metrics, we accounted for occasional loss of trap catch due to animal disturbance </w:t>
      </w:r>
      <w:r w:rsidRPr="000D067E">
        <w:rPr>
          <w:rFonts w:eastAsia="Calibri" w:cs="Times New Roman"/>
          <w:color w:val="385623" w:themeColor="accent6" w:themeShade="80"/>
        </w:rPr>
        <w:fldChar w:fldCharType="begin"/>
      </w:r>
      <w:r w:rsidRPr="000D067E">
        <w:rPr>
          <w:rFonts w:eastAsia="Calibri" w:cs="Times New Roman"/>
          <w:color w:val="385623" w:themeColor="accent6" w:themeShade="80"/>
        </w:rPr>
        <w:instrText xml:space="preserve"> ADDIN ZOTERO_ITEM CSL_CITATION {"citationID":"tSqj5tcJ","properties":{"formattedCitation":"(Perry et al. 2018)","plainCitation":"(Perry et al. 2018)","noteIndex":0},"citationItems":[{"id":316,"uris":["http://zotero.org/groups/5154252/items/2DIWSJAD"],"itemData":{"id":316,"type":"article-journal","abstract":"Abstract\n            In forest ecosystems, disturbances that cause tree mortality create canopy gaps, increase growth of understory vegetation, and alter the abiotic environment. These impacts may have interacting effects on populations of ground‐dwelling invertebrates that regulate ecological processes such as decomposition and nutrient cycling. A manipulative experiment was designed to decouple effects of simultaneous disturbances to the forest canopy and ground‐level vegetation to understand their individual and combined impacts on ground‐dwelling invertebrate communities. We quantified invertebrate abundance, richness, diversity, and community composition via pitfall traps in response to a factorial combination of two disturbance treatments: canopy gap formation via girdling and understory vegetation removal. Formation of gaps was the primary driver of changes in invertebrate community structure, increasing activity‐abundance and taxonomic richness, while understory removal had smaller effects. Families of Collembola and Diplopoda, as well as some families of Coleoptera, increased in combined canopy and understory disturbance treatments, whereas Curculionidae and Nitidulidae were more abundant in undisturbed forest. Gaps increased light availability, height and cover of understory vegetation, and soil moisture levels, and decreased depth and cover of leaf litter compared to undisturbed forest. Decoupling of canopy and understory vegetation disturbances revealed gap formation as an important short‐term driver of ground‐dwelling invertebrate community structure and composition. Our findings increase understanding of how ground‐dwelling invertebrate communities respond to disturbance and inform sustainable management of forest ecosystems to foster biodiversity and resilience.","container-title":"Ecosphere","DOI":"10.1002/ecs2.2463","ISSN":"2150-8925, 2150-8925","issue":"10","journalAbbreviation":"Ecosphere","language":"en","page":"e02463","source":"DOI.org (Crossref)","title":"Forest disturbance and arthropods: Small‐scale canopy gaps drive invertebrate community structure and composition","title-short":"Forest disturbance and arthropods","volume":"9","author":[{"family":"Perry","given":"Kayla I."},{"family":"Wallin","given":"Kimberly F."},{"family":"Wenzel","given":"John W."},{"family":"Herms","given":"Daniel A."}],"issued":{"date-parts":[["2018",10]]}}}],"schema":"https://github.com/citation-style-language/schema/raw/master/csl-citation.json"} </w:instrText>
      </w:r>
      <w:r w:rsidRPr="000D067E">
        <w:rPr>
          <w:rFonts w:eastAsia="Calibri" w:cs="Times New Roman"/>
          <w:color w:val="385623" w:themeColor="accent6" w:themeShade="80"/>
        </w:rPr>
        <w:fldChar w:fldCharType="separate"/>
      </w:r>
      <w:r w:rsidRPr="000D067E">
        <w:rPr>
          <w:rFonts w:eastAsia="Calibri" w:cs="Times New Roman"/>
          <w:color w:val="385623" w:themeColor="accent6" w:themeShade="80"/>
        </w:rPr>
        <w:t>(Perry et al. 2018)</w:t>
      </w:r>
      <w:r w:rsidRPr="000D067E">
        <w:rPr>
          <w:rFonts w:eastAsia="Calibri" w:cs="Times New Roman"/>
          <w:color w:val="385623" w:themeColor="accent6" w:themeShade="80"/>
        </w:rPr>
        <w:fldChar w:fldCharType="end"/>
      </w:r>
      <w:r w:rsidRPr="000D067E">
        <w:rPr>
          <w:rFonts w:eastAsia="Calibri" w:cs="Times New Roman"/>
          <w:color w:val="385623" w:themeColor="accent6" w:themeShade="80"/>
        </w:rPr>
        <w:t xml:space="preserve">. Trap catches were standardized based on an 84-day trapping season (6 collection intervals * 14 days per interval). Plots where the trap catch was lost for an interval were corrected by dividing the trap catch by the </w:t>
      </w:r>
      <w:commentRangeStart w:id="53"/>
      <w:r w:rsidRPr="000D067E">
        <w:rPr>
          <w:rFonts w:eastAsia="Calibri" w:cs="Times New Roman"/>
          <w:color w:val="385623" w:themeColor="accent6" w:themeShade="80"/>
        </w:rPr>
        <w:t>number of days that the pitfall trap was operational</w:t>
      </w:r>
      <w:commentRangeEnd w:id="53"/>
      <w:r w:rsidR="004179EC" w:rsidRPr="000D067E">
        <w:rPr>
          <w:rStyle w:val="CommentReference"/>
          <w:rFonts w:cs="Times New Roman"/>
          <w:color w:val="385623" w:themeColor="accent6" w:themeShade="80"/>
          <w:kern w:val="2"/>
          <w14:ligatures w14:val="standardContextual"/>
        </w:rPr>
        <w:commentReference w:id="53"/>
      </w:r>
      <w:r w:rsidRPr="000D067E">
        <w:rPr>
          <w:rFonts w:eastAsia="Calibri" w:cs="Times New Roman"/>
          <w:color w:val="385623" w:themeColor="accent6" w:themeShade="80"/>
        </w:rPr>
        <w:t xml:space="preserve">, then multiplying by 84 days. We calculated total activity-abundance of ground beetles as the sum of the activity-abundances of all species at a plot. Furthermore, we decomposed total activity-abundance into two groups: the contribution from forest specialist species, and the contribution from species that are generalists or specialize in open-habitats </w:t>
      </w:r>
      <w:r w:rsidRPr="000D067E">
        <w:rPr>
          <w:rFonts w:eastAsia="Calibri" w:cs="Times New Roman"/>
          <w:color w:val="385623" w:themeColor="accent6" w:themeShade="80"/>
        </w:rPr>
        <w:fldChar w:fldCharType="begin"/>
      </w:r>
      <w:r w:rsidRPr="000D067E">
        <w:rPr>
          <w:rFonts w:eastAsia="Calibri" w:cs="Times New Roman"/>
          <w:color w:val="385623" w:themeColor="accent6" w:themeShade="80"/>
        </w:rPr>
        <w:instrText xml:space="preserve"> ADDIN ZOTERO_ITEM CSL_CITATION {"citationID":"txAgAkw6","properties":{"formattedCitation":"(Larochelle and Larivi\\uc0\\u232{}re 2003)","plainCitation":"(Larochelle and Larivière 2003)","noteIndex":0},"citationItems":[{"id":312,"uris":["http://zotero.org/groups/5154252/items/CJ2B2WK7"],"itemData":{"id":312,"type":"book","collection-number":"27","collection-title":"Pensoft-series Faunistica","event-place":"Sofia","ISBN":"978-954-642-165-4","language":"eng","number-of-pages":"583","publisher":"Pensoft Publ","publisher-place":"Sofia","source":"K10plus ISBN","title":"A natural history of the ground-beetles (Coleoptera: Carabidae) of America north of Mexico","title-short":"A natural history of the ground-beetles (Coleoptera","author":[{"family":"Larochelle","given":"André"},{"family":"Larivière","given":"Marie-Claude"}],"issued":{"date-parts":[["2003"]]}}}],"schema":"https://github.com/citation-style-language/schema/raw/master/csl-citation.json"} </w:instrText>
      </w:r>
      <w:r w:rsidRPr="000D067E">
        <w:rPr>
          <w:rFonts w:eastAsia="Calibri" w:cs="Times New Roman"/>
          <w:color w:val="385623" w:themeColor="accent6" w:themeShade="80"/>
        </w:rPr>
        <w:fldChar w:fldCharType="separate"/>
      </w:r>
      <w:r w:rsidRPr="000D067E">
        <w:rPr>
          <w:rFonts w:eastAsia="Calibri" w:cs="Times New Roman"/>
          <w:color w:val="385623" w:themeColor="accent6" w:themeShade="80"/>
        </w:rPr>
        <w:t>(Larochelle and Larivière 2003)</w:t>
      </w:r>
      <w:r w:rsidRPr="000D067E">
        <w:rPr>
          <w:rFonts w:eastAsia="Calibri" w:cs="Times New Roman"/>
          <w:color w:val="385623" w:themeColor="accent6" w:themeShade="80"/>
        </w:rPr>
        <w:fldChar w:fldCharType="end"/>
      </w:r>
      <w:r w:rsidRPr="000D067E">
        <w:rPr>
          <w:rFonts w:eastAsia="Calibri" w:cs="Times New Roman"/>
          <w:color w:val="385623" w:themeColor="accent6" w:themeShade="80"/>
        </w:rPr>
        <w:t xml:space="preserve">. To investigate alpha-diversity at the plot level, we calculated species richness (number of </w:t>
      </w:r>
      <w:r w:rsidRPr="000D067E">
        <w:rPr>
          <w:rFonts w:eastAsia="Calibri" w:cs="Times New Roman"/>
          <w:color w:val="385623" w:themeColor="accent6" w:themeShade="80"/>
        </w:rPr>
        <w:lastRenderedPageBreak/>
        <w:t xml:space="preserve">species) and Shannon diversity using the package “HillR” </w:t>
      </w:r>
      <w:r w:rsidRPr="000D067E">
        <w:rPr>
          <w:rFonts w:eastAsia="Calibri" w:cs="Times New Roman"/>
          <w:color w:val="385623" w:themeColor="accent6" w:themeShade="80"/>
        </w:rPr>
        <w:fldChar w:fldCharType="begin"/>
      </w:r>
      <w:r w:rsidRPr="000D067E">
        <w:rPr>
          <w:rFonts w:eastAsia="Calibri" w:cs="Times New Roman"/>
          <w:color w:val="385623" w:themeColor="accent6" w:themeShade="80"/>
        </w:rPr>
        <w:instrText xml:space="preserve"> ADDIN ZOTERO_ITEM CSL_CITATION {"citationID":"wUfqqiVO","properties":{"formattedCitation":"(Li 2018)","plainCitation":"(Li 2018)","noteIndex":0},"citationItems":[{"id":1108,"uris":["http://zotero.org/users/6631577/items/V6MVGUWT"],"itemData":{"id":1108,"type":"article-journal","container-title":"Journal of Open Source Software","DOI":"10.21105/joss.01041","ISSN":"2475-9066","issue":"31","journalAbbreviation":"JOSS","license":"http://creativecommons.org/licenses/by/4.0/","page":"1041","source":"DOI.org (Crossref)","title":"hillR: taxonomic, functional, and phylogenetic diversity and similarity through Hill Numbers","title-short":"hillR","volume":"3","author":[{"family":"Li","given":"Daijiang"}],"issued":{"date-parts":[["2018",11,13]]}}}],"schema":"https://github.com/citation-style-language/schema/raw/master/csl-citation.json"} </w:instrText>
      </w:r>
      <w:r w:rsidRPr="000D067E">
        <w:rPr>
          <w:rFonts w:eastAsia="Calibri" w:cs="Times New Roman"/>
          <w:color w:val="385623" w:themeColor="accent6" w:themeShade="80"/>
        </w:rPr>
        <w:fldChar w:fldCharType="separate"/>
      </w:r>
      <w:r w:rsidRPr="000D067E">
        <w:rPr>
          <w:rFonts w:eastAsia="Calibri" w:cs="Times New Roman"/>
          <w:color w:val="385623" w:themeColor="accent6" w:themeShade="80"/>
        </w:rPr>
        <w:t>(Li 2018)</w:t>
      </w:r>
      <w:r w:rsidRPr="000D067E">
        <w:rPr>
          <w:rFonts w:eastAsia="Calibri" w:cs="Times New Roman"/>
          <w:color w:val="385623" w:themeColor="accent6" w:themeShade="80"/>
        </w:rPr>
        <w:fldChar w:fldCharType="end"/>
      </w:r>
      <w:r w:rsidRPr="000D067E">
        <w:rPr>
          <w:rFonts w:eastAsia="Calibri" w:cs="Times New Roman"/>
          <w:color w:val="385623" w:themeColor="accent6" w:themeShade="80"/>
        </w:rPr>
        <w:t>. Shannon diversity was calculated using the formula exp(-Σp</w:t>
      </w:r>
      <w:r w:rsidRPr="000D067E">
        <w:rPr>
          <w:rFonts w:eastAsia="Calibri" w:cs="Times New Roman"/>
          <w:color w:val="385623" w:themeColor="accent6" w:themeShade="80"/>
          <w:vertAlign w:val="subscript"/>
        </w:rPr>
        <w:t>i</w:t>
      </w:r>
      <w:r w:rsidRPr="000D067E">
        <w:rPr>
          <w:rFonts w:eastAsia="Calibri" w:cs="Times New Roman"/>
          <w:color w:val="385623" w:themeColor="accent6" w:themeShade="80"/>
        </w:rPr>
        <w:t>ln(p</w:t>
      </w:r>
      <w:r w:rsidRPr="000D067E">
        <w:rPr>
          <w:rFonts w:eastAsia="Calibri" w:cs="Times New Roman"/>
          <w:color w:val="385623" w:themeColor="accent6" w:themeShade="80"/>
          <w:vertAlign w:val="subscript"/>
        </w:rPr>
        <w:t>i</w:t>
      </w:r>
      <w:r w:rsidRPr="000D067E">
        <w:rPr>
          <w:rFonts w:eastAsia="Calibri" w:cs="Times New Roman"/>
          <w:color w:val="385623" w:themeColor="accent6" w:themeShade="80"/>
        </w:rPr>
        <w:t xml:space="preserve">)), which is the same as the Hill number of order 1. This metric takes values between 1 and the species richness, depending on the degree to which the relative abundances are equal. </w:t>
      </w:r>
    </w:p>
    <w:p w14:paraId="688BF336" w14:textId="77777777" w:rsidR="00863F61" w:rsidRPr="000D067E" w:rsidRDefault="00863F61" w:rsidP="00863F61">
      <w:pPr>
        <w:spacing w:line="480" w:lineRule="auto"/>
        <w:ind w:firstLine="720"/>
        <w:rPr>
          <w:rFonts w:eastAsia="Calibri" w:cs="Times New Roman"/>
          <w:color w:val="385623" w:themeColor="accent6" w:themeShade="80"/>
        </w:rPr>
      </w:pPr>
      <w:r w:rsidRPr="000D067E">
        <w:rPr>
          <w:rFonts w:eastAsia="Calibri" w:cs="Times New Roman"/>
          <w:color w:val="385623" w:themeColor="accent6" w:themeShade="80"/>
        </w:rPr>
        <w:t xml:space="preserve">We conducted a principal components analysis (PCA) using morphological traits of ground beetles to identify key axes of variation </w:t>
      </w:r>
      <w:r w:rsidRPr="000D067E">
        <w:rPr>
          <w:rFonts w:eastAsia="Calibri" w:cs="Times New Roman"/>
          <w:color w:val="385623" w:themeColor="accent6" w:themeShade="80"/>
        </w:rPr>
        <w:fldChar w:fldCharType="begin"/>
      </w:r>
      <w:r w:rsidRPr="000D067E">
        <w:rPr>
          <w:rFonts w:eastAsia="Calibri" w:cs="Times New Roman"/>
          <w:color w:val="385623" w:themeColor="accent6" w:themeShade="80"/>
        </w:rPr>
        <w:instrText xml:space="preserve"> ADDIN ZOTERO_ITEM CSL_CITATION {"citationID":"aHBJzeOd","properties":{"formattedCitation":"(Swenson 2014)","plainCitation":"(Swenson 2014)","noteIndex":0},"citationItems":[{"id":1147,"uris":["http://zotero.org/groups/5154252/items/D5K8ZXSG"],"itemData":{"id":1147,"type":"book","collection-title":"Use R!","event-place":"New York, NY","ISBN":"978-1-4614-9541-3","language":"en","license":"https://www.springernature.com/gp/researchers/text-and-data-mining","note":"DOI: 10.1007/978-1-4614-9542-0","publisher":"Springer New York","publisher-place":"New York, NY","source":"DOI.org (Crossref)","title":"Functional and Phylogenetic Ecology in R","URL":"https://link.springer.com/10.1007/978-1-4614-9542-0","author":[{"family":"Swenson","given":"Nathan G."}],"accessed":{"date-parts":[["2025",3,7]]},"issued":{"date-parts":[["2014"]]}}}],"schema":"https://github.com/citation-style-language/schema/raw/master/csl-citation.json"} </w:instrText>
      </w:r>
      <w:r w:rsidRPr="000D067E">
        <w:rPr>
          <w:rFonts w:eastAsia="Calibri" w:cs="Times New Roman"/>
          <w:color w:val="385623" w:themeColor="accent6" w:themeShade="80"/>
        </w:rPr>
        <w:fldChar w:fldCharType="separate"/>
      </w:r>
      <w:r w:rsidRPr="000D067E">
        <w:rPr>
          <w:rFonts w:eastAsia="Calibri" w:cs="Times New Roman"/>
          <w:color w:val="385623" w:themeColor="accent6" w:themeShade="80"/>
        </w:rPr>
        <w:t>(Swenson 2014)</w:t>
      </w:r>
      <w:r w:rsidRPr="000D067E">
        <w:rPr>
          <w:rFonts w:eastAsia="Calibri" w:cs="Times New Roman"/>
          <w:color w:val="385623" w:themeColor="accent6" w:themeShade="80"/>
        </w:rPr>
        <w:fldChar w:fldCharType="end"/>
      </w:r>
      <w:r w:rsidRPr="000D067E">
        <w:rPr>
          <w:rFonts w:eastAsia="Calibri" w:cs="Times New Roman"/>
          <w:color w:val="385623" w:themeColor="accent6" w:themeShade="80"/>
        </w:rPr>
        <w:t xml:space="preserve">. All continuous traits had already been standardized by dividing by body length. We centered each continuous trait to a mean of 0, scaled to a variance of 1, and ran the PCA using the function “prcomp” in the R package “stats” </w:t>
      </w:r>
      <w:r w:rsidRPr="000D067E">
        <w:rPr>
          <w:rFonts w:eastAsia="Calibri" w:cs="Times New Roman"/>
          <w:color w:val="385623" w:themeColor="accent6" w:themeShade="80"/>
        </w:rPr>
        <w:fldChar w:fldCharType="begin"/>
      </w:r>
      <w:r w:rsidRPr="000D067E">
        <w:rPr>
          <w:rFonts w:eastAsia="Calibri" w:cs="Times New Roman"/>
          <w:color w:val="385623" w:themeColor="accent6" w:themeShade="80"/>
        </w:rPr>
        <w:instrText xml:space="preserve"> ADDIN ZOTERO_ITEM CSL_CITATION {"citationID":"jJk9QwGY","properties":{"formattedCitation":"(R Core Team 2024)","plainCitation":"(R Core Team 2024)","noteIndex":0},"citationItems":[{"id":1020,"uris":["http://zotero.org/users/6631577/items/DVQDLUHM"],"itemData":{"id":1020,"type":"software","event-place":"Vienna, Austria","publisher":"R Foundation for Statistical Computing","publisher-place":"Vienna, Austria","title":"R: A Language and Environment for Statistical Computing","URL":"https://www.R-project.org/","author":[{"family":"R Core Team","given":""}],"issued":{"date-parts":[["2024"]]}}}],"schema":"https://github.com/citation-style-language/schema/raw/master/csl-citation.json"} </w:instrText>
      </w:r>
      <w:r w:rsidRPr="000D067E">
        <w:rPr>
          <w:rFonts w:eastAsia="Calibri" w:cs="Times New Roman"/>
          <w:color w:val="385623" w:themeColor="accent6" w:themeShade="80"/>
        </w:rPr>
        <w:fldChar w:fldCharType="separate"/>
      </w:r>
      <w:r w:rsidRPr="000D067E">
        <w:rPr>
          <w:rFonts w:eastAsia="Calibri" w:cs="Times New Roman"/>
          <w:color w:val="385623" w:themeColor="accent6" w:themeShade="80"/>
        </w:rPr>
        <w:t>(R Core Team 2024)</w:t>
      </w:r>
      <w:r w:rsidRPr="000D067E">
        <w:rPr>
          <w:rFonts w:eastAsia="Calibri" w:cs="Times New Roman"/>
          <w:color w:val="385623" w:themeColor="accent6" w:themeShade="80"/>
        </w:rPr>
        <w:fldChar w:fldCharType="end"/>
      </w:r>
      <w:r w:rsidRPr="000D067E">
        <w:rPr>
          <w:rFonts w:eastAsia="Calibri" w:cs="Times New Roman"/>
          <w:color w:val="385623" w:themeColor="accent6" w:themeShade="80"/>
        </w:rPr>
        <w:t xml:space="preserve">. We removed the species </w:t>
      </w:r>
      <w:r w:rsidRPr="000D067E">
        <w:rPr>
          <w:rFonts w:eastAsia="Calibri" w:cs="Times New Roman"/>
          <w:i/>
          <w:iCs/>
          <w:color w:val="385623" w:themeColor="accent6" w:themeShade="80"/>
        </w:rPr>
        <w:t>Notiophilus aeneus</w:t>
      </w:r>
      <w:r w:rsidRPr="000D067E">
        <w:rPr>
          <w:rFonts w:eastAsia="Calibri" w:cs="Times New Roman"/>
          <w:color w:val="385623" w:themeColor="accent6" w:themeShade="80"/>
        </w:rPr>
        <w:t xml:space="preserve"> (Herbst, 1806) from the PCA analysis because inclusion of this rare species, which has unusual morphology, noticeably changed the PC axes (Table B.3). After running the PCA, we added </w:t>
      </w:r>
      <w:r w:rsidRPr="000D067E">
        <w:rPr>
          <w:rFonts w:eastAsia="Calibri" w:cs="Times New Roman"/>
          <w:i/>
          <w:iCs/>
          <w:color w:val="385623" w:themeColor="accent6" w:themeShade="80"/>
        </w:rPr>
        <w:t xml:space="preserve">Notiophilus </w:t>
      </w:r>
      <w:r w:rsidRPr="000D067E">
        <w:rPr>
          <w:rFonts w:eastAsia="Calibri" w:cs="Times New Roman"/>
          <w:color w:val="385623" w:themeColor="accent6" w:themeShade="80"/>
        </w:rPr>
        <w:t>back into the analysis by centering and scaling its data using the previously-calculated scaling coefficients and then projecting the values onto the PC axes using the loading values.</w:t>
      </w:r>
    </w:p>
    <w:p w14:paraId="5BFE43D8" w14:textId="77777777" w:rsidR="00863F61" w:rsidRPr="000D067E" w:rsidRDefault="00863F61" w:rsidP="00863F61">
      <w:pPr>
        <w:spacing w:line="480" w:lineRule="auto"/>
        <w:rPr>
          <w:rFonts w:eastAsia="Calibri" w:cs="Times New Roman"/>
          <w:color w:val="385623" w:themeColor="accent6" w:themeShade="80"/>
        </w:rPr>
      </w:pPr>
      <w:r w:rsidRPr="000D067E">
        <w:rPr>
          <w:rFonts w:eastAsia="Calibri" w:cs="Times New Roman"/>
          <w:color w:val="385623" w:themeColor="accent6" w:themeShade="80"/>
        </w:rPr>
        <w:tab/>
        <w:t xml:space="preserve">We used trait data in combination with ground beetle counts to calculate functional alpha-diversity. We used the first four PC axes, which together explained 89% of the variance in the data, along with the categorical variables </w:t>
      </w:r>
      <w:r w:rsidRPr="000D067E">
        <w:rPr>
          <w:rFonts w:eastAsia="Calibri" w:cs="Times New Roman"/>
          <w:i/>
          <w:iCs/>
          <w:color w:val="385623" w:themeColor="accent6" w:themeShade="80"/>
        </w:rPr>
        <w:t>Water affinity</w:t>
      </w:r>
      <w:r w:rsidRPr="000D067E">
        <w:rPr>
          <w:rFonts w:eastAsia="Calibri" w:cs="Times New Roman"/>
          <w:color w:val="385623" w:themeColor="accent6" w:themeShade="80"/>
        </w:rPr>
        <w:t xml:space="preserve"> and </w:t>
      </w:r>
      <w:r w:rsidRPr="000D067E">
        <w:rPr>
          <w:rFonts w:eastAsia="Calibri" w:cs="Times New Roman"/>
          <w:i/>
          <w:iCs/>
          <w:color w:val="385623" w:themeColor="accent6" w:themeShade="80"/>
        </w:rPr>
        <w:t>Flight capability</w:t>
      </w:r>
      <w:r w:rsidRPr="000D067E">
        <w:rPr>
          <w:rFonts w:eastAsia="Calibri" w:cs="Times New Roman"/>
          <w:color w:val="385623" w:themeColor="accent6" w:themeShade="80"/>
        </w:rPr>
        <w:t xml:space="preserve">, to calculate a Gower dissimilarity matrix between all ground beetle species in trait space using the package “FD” </w:t>
      </w:r>
      <w:r w:rsidRPr="000D067E">
        <w:rPr>
          <w:rFonts w:eastAsia="Calibri" w:cs="Times New Roman"/>
          <w:color w:val="385623" w:themeColor="accent6" w:themeShade="80"/>
        </w:rPr>
        <w:fldChar w:fldCharType="begin"/>
      </w:r>
      <w:r w:rsidRPr="000D067E">
        <w:rPr>
          <w:rFonts w:eastAsia="Calibri" w:cs="Times New Roman"/>
          <w:color w:val="385623" w:themeColor="accent6" w:themeShade="80"/>
        </w:rPr>
        <w:instrText xml:space="preserve"> ADDIN ZOTERO_ITEM CSL_CITATION {"citationID":"29xYhRDt","properties":{"formattedCitation":"(Laliberte et al. 2014)","plainCitation":"(Laliberte et al. 2014)","noteIndex":0},"citationItems":[{"id":1197,"uris":["http://zotero.org/users/6631577/items/5S5MS5Z6"],"itemData":{"id":1197,"type":"software","genre":"R","title":"FD: measuring functional diversity from multiple traits, and other tools for functional ecology","version":"1.0-12.3","author":[{"family":"Laliberte","given":"E."},{"family":"Legendre","given":"P"},{"family":"Shipley","given":"B."}],"issued":{"date-parts":[["2014"]]}}}],"schema":"https://github.com/citation-style-language/schema/raw/master/csl-citation.json"} </w:instrText>
      </w:r>
      <w:r w:rsidRPr="000D067E">
        <w:rPr>
          <w:rFonts w:eastAsia="Calibri" w:cs="Times New Roman"/>
          <w:color w:val="385623" w:themeColor="accent6" w:themeShade="80"/>
        </w:rPr>
        <w:fldChar w:fldCharType="separate"/>
      </w:r>
      <w:r w:rsidRPr="000D067E">
        <w:rPr>
          <w:rFonts w:eastAsia="Calibri" w:cs="Times New Roman"/>
          <w:color w:val="385623" w:themeColor="accent6" w:themeShade="80"/>
        </w:rPr>
        <w:t>(Laliberte et al. 2014)</w:t>
      </w:r>
      <w:r w:rsidRPr="000D067E">
        <w:rPr>
          <w:rFonts w:eastAsia="Calibri" w:cs="Times New Roman"/>
          <w:color w:val="385623" w:themeColor="accent6" w:themeShade="80"/>
        </w:rPr>
        <w:fldChar w:fldCharType="end"/>
      </w:r>
      <w:r w:rsidRPr="000D067E">
        <w:rPr>
          <w:rFonts w:eastAsia="Calibri" w:cs="Times New Roman"/>
          <w:color w:val="385623" w:themeColor="accent6" w:themeShade="80"/>
        </w:rPr>
        <w:t xml:space="preserve">. The categorical variables were treated as ordinal data and the “metric” method was used to calculate dissimilarity, so that a wing dimorphic species would be counted as intermediate in its flight capability. After obtaining the dissimilarity matrix, we calculated functional alpha diversity for each </w:t>
      </w:r>
      <w:r w:rsidRPr="000D067E">
        <w:rPr>
          <w:rFonts w:eastAsia="Calibri" w:cs="Times New Roman"/>
          <w:color w:val="385623" w:themeColor="accent6" w:themeShade="80"/>
        </w:rPr>
        <w:lastRenderedPageBreak/>
        <w:t xml:space="preserve">plot by computing the intra-plot mean dissimilarity between pairs of species in trait space. Each calculation of dissimilarity between a pair of species was weighted by the product of the species’ relative abundances at the plot, so that more abundant species had a larger influence on functional alpha diversity </w:t>
      </w:r>
      <w:r w:rsidRPr="000D067E">
        <w:rPr>
          <w:rFonts w:eastAsia="Calibri" w:cs="Times New Roman"/>
          <w:color w:val="385623" w:themeColor="accent6" w:themeShade="80"/>
        </w:rPr>
        <w:fldChar w:fldCharType="begin"/>
      </w:r>
      <w:r w:rsidRPr="000D067E">
        <w:rPr>
          <w:rFonts w:eastAsia="Calibri" w:cs="Times New Roman"/>
          <w:color w:val="385623" w:themeColor="accent6" w:themeShade="80"/>
        </w:rPr>
        <w:instrText xml:space="preserve"> ADDIN ZOTERO_ITEM CSL_CITATION {"citationID":"lYNUVLuV","properties":{"formattedCitation":"(Swenson 2014)","plainCitation":"(Swenson 2014)","noteIndex":0},"citationItems":[{"id":1147,"uris":["http://zotero.org/groups/5154252/items/D5K8ZXSG"],"itemData":{"id":1147,"type":"book","collection-title":"Use R!","event-place":"New York, NY","ISBN":"978-1-4614-9541-3","language":"en","license":"https://www.springernature.com/gp/researchers/text-and-data-mining","note":"DOI: 10.1007/978-1-4614-9542-0","publisher":"Springer New York","publisher-place":"New York, NY","source":"DOI.org (Crossref)","title":"Functional and Phylogenetic Ecology in R","URL":"https://link.springer.com/10.1007/978-1-4614-9542-0","author":[{"family":"Swenson","given":"Nathan G."}],"accessed":{"date-parts":[["2025",3,7]]},"issued":{"date-parts":[["2014"]]}}}],"schema":"https://github.com/citation-style-language/schema/raw/master/csl-citation.json"} </w:instrText>
      </w:r>
      <w:r w:rsidRPr="000D067E">
        <w:rPr>
          <w:rFonts w:eastAsia="Calibri" w:cs="Times New Roman"/>
          <w:color w:val="385623" w:themeColor="accent6" w:themeShade="80"/>
        </w:rPr>
        <w:fldChar w:fldCharType="separate"/>
      </w:r>
      <w:r w:rsidRPr="000D067E">
        <w:rPr>
          <w:rFonts w:eastAsia="Calibri" w:cs="Times New Roman"/>
          <w:color w:val="385623" w:themeColor="accent6" w:themeShade="80"/>
        </w:rPr>
        <w:t>(Swenson 2014)</w:t>
      </w:r>
      <w:r w:rsidRPr="000D067E">
        <w:rPr>
          <w:rFonts w:eastAsia="Calibri" w:cs="Times New Roman"/>
          <w:color w:val="385623" w:themeColor="accent6" w:themeShade="80"/>
        </w:rPr>
        <w:fldChar w:fldCharType="end"/>
      </w:r>
      <w:r w:rsidRPr="000D067E">
        <w:rPr>
          <w:rFonts w:eastAsia="Calibri" w:cs="Times New Roman"/>
          <w:color w:val="385623" w:themeColor="accent6" w:themeShade="80"/>
        </w:rPr>
        <w:t xml:space="preserve">. The calculation was carried out using the function “mpd” in the R package “picante” </w:t>
      </w:r>
      <w:r w:rsidRPr="000D067E">
        <w:rPr>
          <w:rFonts w:eastAsia="Calibri" w:cs="Times New Roman"/>
          <w:color w:val="385623" w:themeColor="accent6" w:themeShade="80"/>
        </w:rPr>
        <w:fldChar w:fldCharType="begin"/>
      </w:r>
      <w:r w:rsidRPr="000D067E">
        <w:rPr>
          <w:rFonts w:eastAsia="Calibri" w:cs="Times New Roman"/>
          <w:color w:val="385623" w:themeColor="accent6" w:themeShade="80"/>
        </w:rPr>
        <w:instrText xml:space="preserve"> ADDIN ZOTERO_ITEM CSL_CITATION {"citationID":"aVxRSR3D","properties":{"formattedCitation":"(Kembel et al. 2010)","plainCitation":"(Kembel et al. 2010)","noteIndex":0},"citationItems":[{"id":1205,"uris":["http://zotero.org/users/6631577/items/PWQ8ABK8"],"itemData":{"id":1205,"type":"article-journal","container-title":"Bioinformatics","page":"1463-1464","title":"Picante: R tools for integrating phylogenies and ecology.","volume":"26","author":[{"family":"Kembel","given":"S.W."},{"family":"Cowan","given":"P.D."},{"family":"Helmus","given":"M.R."},{"family":"Cornwell","given":"W.K."},{"family":"Morlon","given":"H."},{"family":"Ackerly","given":"D.D."},{"family":"Blomberg","given":"S.P."},{"family":"Webb","given":"C.O."}],"issued":{"date-parts":[["2010"]]}}}],"schema":"https://github.com/citation-style-language/schema/raw/master/csl-citation.json"} </w:instrText>
      </w:r>
      <w:r w:rsidRPr="000D067E">
        <w:rPr>
          <w:rFonts w:eastAsia="Calibri" w:cs="Times New Roman"/>
          <w:color w:val="385623" w:themeColor="accent6" w:themeShade="80"/>
        </w:rPr>
        <w:fldChar w:fldCharType="separate"/>
      </w:r>
      <w:r w:rsidRPr="000D067E">
        <w:rPr>
          <w:rFonts w:eastAsia="Calibri" w:cs="Times New Roman"/>
          <w:color w:val="385623" w:themeColor="accent6" w:themeShade="80"/>
        </w:rPr>
        <w:t>(Kembel et al. 2010)</w:t>
      </w:r>
      <w:r w:rsidRPr="000D067E">
        <w:rPr>
          <w:rFonts w:eastAsia="Calibri" w:cs="Times New Roman"/>
          <w:color w:val="385623" w:themeColor="accent6" w:themeShade="80"/>
        </w:rPr>
        <w:fldChar w:fldCharType="end"/>
      </w:r>
      <w:r w:rsidRPr="000D067E">
        <w:rPr>
          <w:rFonts w:eastAsia="Calibri" w:cs="Times New Roman"/>
          <w:color w:val="385623" w:themeColor="accent6" w:themeShade="80"/>
        </w:rPr>
        <w:t>.</w:t>
      </w:r>
    </w:p>
    <w:p w14:paraId="447D9E85" w14:textId="77777777" w:rsidR="00863F61" w:rsidRPr="000D067E" w:rsidRDefault="00863F61" w:rsidP="00863F61">
      <w:pPr>
        <w:spacing w:line="480" w:lineRule="auto"/>
        <w:rPr>
          <w:rFonts w:eastAsia="Calibri" w:cs="Times New Roman"/>
          <w:color w:val="385623" w:themeColor="accent6" w:themeShade="80"/>
        </w:rPr>
      </w:pPr>
      <w:r w:rsidRPr="000D067E">
        <w:rPr>
          <w:rFonts w:eastAsia="Calibri" w:cs="Times New Roman"/>
          <w:color w:val="385623" w:themeColor="accent6" w:themeShade="80"/>
        </w:rPr>
        <w:tab/>
        <w:t>To investigate the average traits of ground beetles at each plot, we calculated community-weighted mean (CWM) trait values. The CWM is the average trait value of all species found at a plot, weighted by the species’ relative abundances. These were calculated for all functional traits, including water affinity and flight capability, using the function “functcomp”</w:t>
      </w:r>
      <w:del w:id="54" w:author="Klooster, Wendy" w:date="2025-11-19T10:03:00Z" w16du:dateUtc="2025-11-19T15:03:00Z">
        <w:r w:rsidRPr="000D067E" w:rsidDel="004179EC">
          <w:rPr>
            <w:rFonts w:eastAsia="Calibri" w:cs="Times New Roman"/>
            <w:color w:val="385623" w:themeColor="accent6" w:themeShade="80"/>
          </w:rPr>
          <w:delText xml:space="preserve">  </w:delText>
        </w:r>
      </w:del>
      <w:r w:rsidRPr="000D067E">
        <w:rPr>
          <w:rFonts w:eastAsia="Calibri" w:cs="Times New Roman"/>
          <w:color w:val="385623" w:themeColor="accent6" w:themeShade="80"/>
        </w:rPr>
        <w:t xml:space="preserve"> in the R package “FD” </w:t>
      </w:r>
      <w:r w:rsidRPr="000D067E">
        <w:rPr>
          <w:rFonts w:eastAsia="Calibri" w:cs="Times New Roman"/>
          <w:color w:val="385623" w:themeColor="accent6" w:themeShade="80"/>
        </w:rPr>
        <w:fldChar w:fldCharType="begin"/>
      </w:r>
      <w:r w:rsidRPr="000D067E">
        <w:rPr>
          <w:rFonts w:eastAsia="Calibri" w:cs="Times New Roman"/>
          <w:color w:val="385623" w:themeColor="accent6" w:themeShade="80"/>
        </w:rPr>
        <w:instrText xml:space="preserve"> ADDIN ZOTERO_ITEM CSL_CITATION {"citationID":"4mFEfJ7q","properties":{"formattedCitation":"(Laliberte et al. 2014)","plainCitation":"(Laliberte et al. 2014)","noteIndex":0},"citationItems":[{"id":1197,"uris":["http://zotero.org/users/6631577/items/5S5MS5Z6"],"itemData":{"id":1197,"type":"software","genre":"R","title":"FD: measuring functional diversity from multiple traits, and other tools for functional ecology","version":"1.0-12.3","author":[{"family":"Laliberte","given":"E."},{"family":"Legendre","given":"P"},{"family":"Shipley","given":"B."}],"issued":{"date-parts":[["2014"]]}}}],"schema":"https://github.com/citation-style-language/schema/raw/master/csl-citation.json"} </w:instrText>
      </w:r>
      <w:r w:rsidRPr="000D067E">
        <w:rPr>
          <w:rFonts w:eastAsia="Calibri" w:cs="Times New Roman"/>
          <w:color w:val="385623" w:themeColor="accent6" w:themeShade="80"/>
        </w:rPr>
        <w:fldChar w:fldCharType="separate"/>
      </w:r>
      <w:r w:rsidRPr="000D067E">
        <w:rPr>
          <w:rFonts w:eastAsia="Calibri" w:cs="Times New Roman"/>
          <w:color w:val="385623" w:themeColor="accent6" w:themeShade="80"/>
        </w:rPr>
        <w:t>(Laliberte et al. 2014)</w:t>
      </w:r>
      <w:r w:rsidRPr="000D067E">
        <w:rPr>
          <w:rFonts w:eastAsia="Calibri" w:cs="Times New Roman"/>
          <w:color w:val="385623" w:themeColor="accent6" w:themeShade="80"/>
        </w:rPr>
        <w:fldChar w:fldCharType="end"/>
      </w:r>
      <w:r w:rsidRPr="000D067E">
        <w:rPr>
          <w:rFonts w:eastAsia="Calibri" w:cs="Times New Roman"/>
          <w:color w:val="385623" w:themeColor="accent6" w:themeShade="80"/>
        </w:rPr>
        <w:t>.</w:t>
      </w:r>
    </w:p>
    <w:p w14:paraId="2237211F" w14:textId="77777777" w:rsidR="00863F61" w:rsidRPr="000D067E" w:rsidRDefault="00863F61" w:rsidP="00863F61">
      <w:pPr>
        <w:spacing w:line="480" w:lineRule="auto"/>
        <w:rPr>
          <w:rFonts w:eastAsia="Calibri" w:cs="Times New Roman"/>
          <w:color w:val="385623" w:themeColor="accent6" w:themeShade="80"/>
        </w:rPr>
      </w:pPr>
      <w:r w:rsidRPr="000D067E">
        <w:rPr>
          <w:rFonts w:eastAsia="Calibri" w:cs="Times New Roman"/>
          <w:color w:val="385623" w:themeColor="accent6" w:themeShade="80"/>
        </w:rPr>
        <w:tab/>
        <w:t xml:space="preserve">We compared ground beetle communities among forest management treatments and years using linear mixed-effects models with the R package “lme4” </w:t>
      </w:r>
      <w:r w:rsidRPr="000D067E">
        <w:rPr>
          <w:rFonts w:eastAsia="Calibri" w:cs="Times New Roman"/>
          <w:color w:val="385623" w:themeColor="accent6" w:themeShade="80"/>
        </w:rPr>
        <w:fldChar w:fldCharType="begin"/>
      </w:r>
      <w:r w:rsidRPr="000D067E">
        <w:rPr>
          <w:rFonts w:eastAsia="Calibri" w:cs="Times New Roman"/>
          <w:color w:val="385623" w:themeColor="accent6" w:themeShade="80"/>
        </w:rPr>
        <w:instrText xml:space="preserve"> ADDIN ZOTERO_ITEM CSL_CITATION {"citationID":"17VM6TDN","properties":{"formattedCitation":"(Bates et al. 2015)","plainCitation":"(Bates et al. 2015)","noteIndex":0},"citationItems":[{"id":1021,"uris":["http://zotero.org/users/6631577/items/WDB4PW55"],"itemData":{"id":1021,"type":"article-journal","container-title":"Journal of Statistical Software","DOI":"10.18637/jss.v067.i01","ISSN":"1548-7660","issue":"1","journalAbbreviation":"J. Stat. Soft.","language":"en","source":"DOI.org (Crossref)","title":"Fitting Linear Mixed-Effects Models Using &lt;b&gt;lme4&lt;/b&gt;","URL":"http://www.jstatsoft.org/v67/i01/","volume":"67","author":[{"family":"Bates","given":"Douglas"},{"family":"Mächler","given":"Martin"},{"family":"Bolker","given":"Ben"},{"family":"Walker","given":"Steve"}],"accessed":{"date-parts":[["2024",11,24]]},"issued":{"date-parts":[["2015"]]}}}],"schema":"https://github.com/citation-style-language/schema/raw/master/csl-citation.json"} </w:instrText>
      </w:r>
      <w:r w:rsidRPr="000D067E">
        <w:rPr>
          <w:rFonts w:eastAsia="Calibri" w:cs="Times New Roman"/>
          <w:color w:val="385623" w:themeColor="accent6" w:themeShade="80"/>
        </w:rPr>
        <w:fldChar w:fldCharType="separate"/>
      </w:r>
      <w:r w:rsidRPr="000D067E">
        <w:rPr>
          <w:rFonts w:eastAsia="Calibri" w:cs="Times New Roman"/>
          <w:color w:val="385623" w:themeColor="accent6" w:themeShade="80"/>
        </w:rPr>
        <w:t>(Bates et al. 2015)</w:t>
      </w:r>
      <w:r w:rsidRPr="000D067E">
        <w:rPr>
          <w:rFonts w:eastAsia="Calibri" w:cs="Times New Roman"/>
          <w:color w:val="385623" w:themeColor="accent6" w:themeShade="80"/>
        </w:rPr>
        <w:fldChar w:fldCharType="end"/>
      </w:r>
      <w:r w:rsidRPr="000D067E">
        <w:rPr>
          <w:rFonts w:eastAsia="Calibri" w:cs="Times New Roman"/>
          <w:color w:val="385623" w:themeColor="accent6" w:themeShade="80"/>
        </w:rPr>
        <w:t xml:space="preserve"> and “lmerTest” </w:t>
      </w:r>
      <w:r w:rsidRPr="000D067E">
        <w:rPr>
          <w:rFonts w:eastAsia="Calibri" w:cs="Times New Roman"/>
          <w:color w:val="385623" w:themeColor="accent6" w:themeShade="80"/>
        </w:rPr>
        <w:fldChar w:fldCharType="begin"/>
      </w:r>
      <w:r w:rsidRPr="000D067E">
        <w:rPr>
          <w:rFonts w:eastAsia="Calibri" w:cs="Times New Roman"/>
          <w:color w:val="385623" w:themeColor="accent6" w:themeShade="80"/>
        </w:rPr>
        <w:instrText xml:space="preserve"> ADDIN ZOTERO_ITEM CSL_CITATION {"citationID":"siGk8TLs","properties":{"formattedCitation":"(Kuznetsova et al. 2017)","plainCitation":"(Kuznetsova et al. 2017)","noteIndex":0},"citationItems":[{"id":1237,"uris":["http://zotero.org/users/6631577/items/BPBNHPNN"],"itemData":{"id":1237,"type":"article-journal","container-title":"Journal of Statistical Software","DOI":"10.18637/jss.v082.i13","ISSN":"1548-7660","issue":"13","journalAbbreviation":"J. Stat. Soft.","language":"en","source":"DOI.org (Crossref)","title":"&lt;b&gt;lmerTest&lt;/b&gt; Package: Tests in Linear Mixed Effects Models","title-short":"&lt;b&gt;lmerTest&lt;/b&gt; Package","URL":"http://www.jstatsoft.org/v82/i13/","volume":"82","author":[{"family":"Kuznetsova","given":"Alexandra"},{"family":"Brockhoff","given":"Per B."},{"family":"Christensen","given":"Rune H. B."}],"accessed":{"date-parts":[["2025",6,20]]},"issued":{"date-parts":[["2017"]]}}}],"schema":"https://github.com/citation-style-language/schema/raw/master/csl-citation.json"} </w:instrText>
      </w:r>
      <w:r w:rsidRPr="000D067E">
        <w:rPr>
          <w:rFonts w:eastAsia="Calibri" w:cs="Times New Roman"/>
          <w:color w:val="385623" w:themeColor="accent6" w:themeShade="80"/>
        </w:rPr>
        <w:fldChar w:fldCharType="separate"/>
      </w:r>
      <w:r w:rsidRPr="000D067E">
        <w:rPr>
          <w:rFonts w:eastAsia="Calibri" w:cs="Times New Roman"/>
          <w:color w:val="385623" w:themeColor="accent6" w:themeShade="80"/>
        </w:rPr>
        <w:t>(Kuznetsova et al. 2017)</w:t>
      </w:r>
      <w:r w:rsidRPr="000D067E">
        <w:rPr>
          <w:rFonts w:eastAsia="Calibri" w:cs="Times New Roman"/>
          <w:color w:val="385623" w:themeColor="accent6" w:themeShade="80"/>
        </w:rPr>
        <w:fldChar w:fldCharType="end"/>
      </w:r>
      <w:r w:rsidRPr="000D067E">
        <w:rPr>
          <w:rFonts w:eastAsia="Calibri" w:cs="Times New Roman"/>
          <w:color w:val="385623" w:themeColor="accent6" w:themeShade="80"/>
        </w:rPr>
        <w:t xml:space="preserve">. Our response variables were total activity-abundance, activity-abundance of open-habitat and generalist species, activity-abundance of forest-specialist species, species richness, Shannon diversity, functional alpha diversity, and community-weighted mean (CWM) traits. In addition to treatment (windthrow, salvaged, undisturbed forest) and year (2015, 2022), we included a treatment*year interaction term in the models. Transect was included as a random effect to account for spatial structure in the data (Figure 2.1). For some models, the variance of the residuals differed based on the fitted value (heteroscedasticity), so we transformed these response variables using the function f(x)=ln(x) before rerunning the model. In one case, the function g(x)=ln(x+1) was used due to the presence of zeros in the response </w:t>
      </w:r>
      <w:r w:rsidRPr="000D067E">
        <w:rPr>
          <w:rFonts w:eastAsia="Calibri" w:cs="Times New Roman"/>
          <w:color w:val="385623" w:themeColor="accent6" w:themeShade="80"/>
        </w:rPr>
        <w:lastRenderedPageBreak/>
        <w:t xml:space="preserve">variable. In some models, a singular fit was obtained, so we removed the random effect term for transect. Because species richness is a count response variable, we used a Poisson generalized linear model (GLM) with the package “stats” </w:t>
      </w:r>
      <w:r w:rsidRPr="000D067E">
        <w:rPr>
          <w:rFonts w:eastAsia="Calibri" w:cs="Times New Roman"/>
          <w:color w:val="385623" w:themeColor="accent6" w:themeShade="80"/>
        </w:rPr>
        <w:fldChar w:fldCharType="begin"/>
      </w:r>
      <w:r w:rsidRPr="000D067E">
        <w:rPr>
          <w:rFonts w:eastAsia="Calibri" w:cs="Times New Roman"/>
          <w:color w:val="385623" w:themeColor="accent6" w:themeShade="80"/>
        </w:rPr>
        <w:instrText xml:space="preserve"> ADDIN ZOTERO_ITEM CSL_CITATION {"citationID":"kJsCidGa","properties":{"formattedCitation":"(R Core Team 2024)","plainCitation":"(R Core Team 2024)","noteIndex":0},"citationItems":[{"id":1020,"uris":["http://zotero.org/users/6631577/items/DVQDLUHM"],"itemData":{"id":1020,"type":"software","event-place":"Vienna, Austria","publisher":"R Foundation for Statistical Computing","publisher-place":"Vienna, Austria","title":"R: A Language and Environment for Statistical Computing","URL":"https://www.R-project.org/","author":[{"family":"R Core Team","given":""}],"issued":{"date-parts":[["2024"]]}}}],"schema":"https://github.com/citation-style-language/schema/raw/master/csl-citation.json"} </w:instrText>
      </w:r>
      <w:r w:rsidRPr="000D067E">
        <w:rPr>
          <w:rFonts w:eastAsia="Calibri" w:cs="Times New Roman"/>
          <w:color w:val="385623" w:themeColor="accent6" w:themeShade="80"/>
        </w:rPr>
        <w:fldChar w:fldCharType="separate"/>
      </w:r>
      <w:r w:rsidRPr="000D067E">
        <w:rPr>
          <w:rFonts w:eastAsia="Calibri" w:cs="Times New Roman"/>
          <w:color w:val="385623" w:themeColor="accent6" w:themeShade="80"/>
        </w:rPr>
        <w:t>(R Core Team 2024)</w:t>
      </w:r>
      <w:r w:rsidRPr="000D067E">
        <w:rPr>
          <w:rFonts w:eastAsia="Calibri" w:cs="Times New Roman"/>
          <w:color w:val="385623" w:themeColor="accent6" w:themeShade="80"/>
        </w:rPr>
        <w:fldChar w:fldCharType="end"/>
      </w:r>
      <w:r w:rsidRPr="000D067E">
        <w:rPr>
          <w:rFonts w:eastAsia="Calibri" w:cs="Times New Roman"/>
          <w:color w:val="385623" w:themeColor="accent6" w:themeShade="80"/>
        </w:rPr>
        <w:t xml:space="preserve">. Models were subjected to hypothesis testing using type III sums-of-squares using the package “stats” </w:t>
      </w:r>
      <w:r w:rsidRPr="000D067E">
        <w:rPr>
          <w:rFonts w:eastAsia="Calibri" w:cs="Times New Roman"/>
          <w:color w:val="385623" w:themeColor="accent6" w:themeShade="80"/>
        </w:rPr>
        <w:fldChar w:fldCharType="begin"/>
      </w:r>
      <w:r w:rsidRPr="000D067E">
        <w:rPr>
          <w:rFonts w:eastAsia="Calibri" w:cs="Times New Roman"/>
          <w:color w:val="385623" w:themeColor="accent6" w:themeShade="80"/>
        </w:rPr>
        <w:instrText xml:space="preserve"> ADDIN ZOTERO_ITEM CSL_CITATION {"citationID":"lGLLQ8UO","properties":{"formattedCitation":"(R Core Team 2024)","plainCitation":"(R Core Team 2024)","noteIndex":0},"citationItems":[{"id":1020,"uris":["http://zotero.org/users/6631577/items/DVQDLUHM"],"itemData":{"id":1020,"type":"software","event-place":"Vienna, Austria","publisher":"R Foundation for Statistical Computing","publisher-place":"Vienna, Austria","title":"R: A Language and Environment for Statistical Computing","URL":"https://www.R-project.org/","author":[{"family":"R Core Team","given":""}],"issued":{"date-parts":[["2024"]]}}}],"schema":"https://github.com/citation-style-language/schema/raw/master/csl-citation.json"} </w:instrText>
      </w:r>
      <w:r w:rsidRPr="000D067E">
        <w:rPr>
          <w:rFonts w:eastAsia="Calibri" w:cs="Times New Roman"/>
          <w:color w:val="385623" w:themeColor="accent6" w:themeShade="80"/>
        </w:rPr>
        <w:fldChar w:fldCharType="separate"/>
      </w:r>
      <w:r w:rsidRPr="000D067E">
        <w:rPr>
          <w:rFonts w:eastAsia="Calibri" w:cs="Times New Roman"/>
          <w:color w:val="385623" w:themeColor="accent6" w:themeShade="80"/>
        </w:rPr>
        <w:t>(R Core Team 2024)</w:t>
      </w:r>
      <w:r w:rsidRPr="000D067E">
        <w:rPr>
          <w:rFonts w:eastAsia="Calibri" w:cs="Times New Roman"/>
          <w:color w:val="385623" w:themeColor="accent6" w:themeShade="80"/>
        </w:rPr>
        <w:fldChar w:fldCharType="end"/>
      </w:r>
      <w:r w:rsidRPr="000D067E">
        <w:rPr>
          <w:rFonts w:eastAsia="Calibri" w:cs="Times New Roman"/>
          <w:color w:val="385623" w:themeColor="accent6" w:themeShade="80"/>
        </w:rPr>
        <w:t xml:space="preserve">, or the package “car” </w:t>
      </w:r>
      <w:r w:rsidRPr="000D067E">
        <w:rPr>
          <w:rFonts w:eastAsia="Calibri" w:cs="Times New Roman"/>
          <w:color w:val="385623" w:themeColor="accent6" w:themeShade="80"/>
        </w:rPr>
        <w:fldChar w:fldCharType="begin"/>
      </w:r>
      <w:r w:rsidRPr="000D067E">
        <w:rPr>
          <w:rFonts w:eastAsia="Calibri" w:cs="Times New Roman"/>
          <w:color w:val="385623" w:themeColor="accent6" w:themeShade="80"/>
        </w:rPr>
        <w:instrText xml:space="preserve"> ADDIN ZOTERO_ITEM CSL_CITATION {"citationID":"3FEYP2tD","properties":{"formattedCitation":"(Fox and Weisberg 2019)","plainCitation":"(Fox and Weisberg 2019)","noteIndex":0},"citationItems":[{"id":1122,"uris":["http://zotero.org/users/6631577/items/YRSHGJKF"],"itemData":{"id":1122,"type":"book","event-place":"Thousand Oaks {CA}","publisher":"Sage","publisher-place":"Thousand Oaks {CA}","title":"An {R} Companion to Applied Regression","URL":"https://www.john-fox.ca/Companion/","author":[{"family":"Fox","given":"John"},{"family":"Weisberg","given":"Sanford"}],"issued":{"date-parts":[["2019"]]}}}],"schema":"https://github.com/citation-style-language/schema/raw/master/csl-citation.json"} </w:instrText>
      </w:r>
      <w:r w:rsidRPr="000D067E">
        <w:rPr>
          <w:rFonts w:eastAsia="Calibri" w:cs="Times New Roman"/>
          <w:color w:val="385623" w:themeColor="accent6" w:themeShade="80"/>
        </w:rPr>
        <w:fldChar w:fldCharType="separate"/>
      </w:r>
      <w:r w:rsidRPr="000D067E">
        <w:rPr>
          <w:rFonts w:eastAsia="Calibri" w:cs="Times New Roman"/>
          <w:color w:val="385623" w:themeColor="accent6" w:themeShade="80"/>
        </w:rPr>
        <w:t>(Fox and Weisberg 2019)</w:t>
      </w:r>
      <w:r w:rsidRPr="000D067E">
        <w:rPr>
          <w:rFonts w:eastAsia="Calibri" w:cs="Times New Roman"/>
          <w:color w:val="385623" w:themeColor="accent6" w:themeShade="80"/>
        </w:rPr>
        <w:fldChar w:fldCharType="end"/>
      </w:r>
      <w:r w:rsidRPr="000D067E">
        <w:rPr>
          <w:rFonts w:eastAsia="Calibri" w:cs="Times New Roman"/>
          <w:color w:val="385623" w:themeColor="accent6" w:themeShade="80"/>
        </w:rPr>
        <w:t xml:space="preserve"> for the GLM. When the ANOVA showed a significant effect for treatment, pairwise comparisons between treatment groups were made using the package “emmeans” </w:t>
      </w:r>
      <w:r w:rsidRPr="000D067E">
        <w:rPr>
          <w:rFonts w:eastAsia="Calibri" w:cs="Times New Roman"/>
          <w:color w:val="385623" w:themeColor="accent6" w:themeShade="80"/>
        </w:rPr>
        <w:fldChar w:fldCharType="begin"/>
      </w:r>
      <w:r w:rsidRPr="000D067E">
        <w:rPr>
          <w:rFonts w:eastAsia="Calibri" w:cs="Times New Roman"/>
          <w:color w:val="385623" w:themeColor="accent6" w:themeShade="80"/>
        </w:rPr>
        <w:instrText xml:space="preserve"> ADDIN ZOTERO_ITEM CSL_CITATION {"citationID":"xMDH2ZEP","properties":{"formattedCitation":"(Lenth 2024)","plainCitation":"(Lenth 2024)","noteIndex":0},"citationItems":[{"id":1123,"uris":["http://zotero.org/users/6631577/items/NG3QFV7U"],"itemData":{"id":1123,"type":"software","genre":"R","title":"emmeans: Estimated Marginal Means, aka Least-Squares Means","URL":"https://CRAN.R-project.org/package=emmeans","version":"1.10.4","author":[{"family":"Lenth","given":"Russell V."}],"issued":{"date-parts":[["2024"]]}}}],"schema":"https://github.com/citation-style-language/schema/raw/master/csl-citation.json"} </w:instrText>
      </w:r>
      <w:r w:rsidRPr="000D067E">
        <w:rPr>
          <w:rFonts w:eastAsia="Calibri" w:cs="Times New Roman"/>
          <w:color w:val="385623" w:themeColor="accent6" w:themeShade="80"/>
        </w:rPr>
        <w:fldChar w:fldCharType="separate"/>
      </w:r>
      <w:r w:rsidRPr="000D067E">
        <w:rPr>
          <w:rFonts w:eastAsia="Calibri" w:cs="Times New Roman"/>
          <w:color w:val="385623" w:themeColor="accent6" w:themeShade="80"/>
        </w:rPr>
        <w:t>(Lenth 2024)</w:t>
      </w:r>
      <w:r w:rsidRPr="000D067E">
        <w:rPr>
          <w:rFonts w:eastAsia="Calibri" w:cs="Times New Roman"/>
          <w:color w:val="385623" w:themeColor="accent6" w:themeShade="80"/>
        </w:rPr>
        <w:fldChar w:fldCharType="end"/>
      </w:r>
      <w:r w:rsidRPr="000D067E">
        <w:rPr>
          <w:rFonts w:eastAsia="Calibri" w:cs="Times New Roman"/>
          <w:color w:val="385623" w:themeColor="accent6" w:themeShade="80"/>
        </w:rPr>
        <w:t xml:space="preserve">. </w:t>
      </w:r>
    </w:p>
    <w:p w14:paraId="37FE5CB5" w14:textId="77777777" w:rsidR="00863F61" w:rsidRPr="000D067E" w:rsidRDefault="00863F61" w:rsidP="00863F61">
      <w:pPr>
        <w:spacing w:line="480" w:lineRule="auto"/>
        <w:rPr>
          <w:rFonts w:eastAsia="Calibri" w:cs="Times New Roman"/>
          <w:color w:val="385623" w:themeColor="accent6" w:themeShade="80"/>
        </w:rPr>
      </w:pPr>
      <w:r w:rsidRPr="000D067E">
        <w:rPr>
          <w:rFonts w:eastAsia="Calibri" w:cs="Times New Roman"/>
          <w:color w:val="385623" w:themeColor="accent6" w:themeShade="80"/>
        </w:rPr>
        <w:tab/>
        <w:t>A similar linear mixed effects model framework was used to assess changes in environmental conditions among forest management treatments over time. Response variables were canopy openness, percentage cover of ground-level vegetation, percentage cover of leaf litter, and soil moisture. Differences in soil moisture among treatments were investigated separately for 2015 and 2022 because a different meter was used for each year.</w:t>
      </w:r>
    </w:p>
    <w:p w14:paraId="3437594E" w14:textId="77777777" w:rsidR="00863F61" w:rsidRPr="000D067E" w:rsidRDefault="00863F61" w:rsidP="00863F61">
      <w:pPr>
        <w:spacing w:line="480" w:lineRule="auto"/>
        <w:rPr>
          <w:rFonts w:eastAsia="Calibri" w:cs="Times New Roman"/>
          <w:color w:val="385623" w:themeColor="accent6" w:themeShade="80"/>
        </w:rPr>
      </w:pPr>
      <w:r w:rsidRPr="000D067E">
        <w:rPr>
          <w:rFonts w:eastAsia="Calibri" w:cs="Times New Roman"/>
          <w:color w:val="385623" w:themeColor="accent6" w:themeShade="80"/>
        </w:rPr>
        <w:tab/>
        <w:t xml:space="preserve">Measures of beta-diversity were used to investigate changes in taxonomic and functional composition of ground beetle communities among forest management treatments. Taxonomic beta-diversity was calculated using Bray-Curtis dissimilarities between the ground beetle species at each plot using the package “vegan” </w:t>
      </w:r>
      <w:r w:rsidRPr="000D067E">
        <w:rPr>
          <w:rFonts w:eastAsia="Calibri" w:cs="Times New Roman"/>
          <w:color w:val="385623" w:themeColor="accent6" w:themeShade="80"/>
        </w:rPr>
        <w:fldChar w:fldCharType="begin"/>
      </w:r>
      <w:r w:rsidRPr="000D067E">
        <w:rPr>
          <w:rFonts w:eastAsia="Calibri" w:cs="Times New Roman"/>
          <w:color w:val="385623" w:themeColor="accent6" w:themeShade="80"/>
        </w:rPr>
        <w:instrText xml:space="preserve"> ADDIN ZOTERO_ITEM CSL_CITATION {"citationID":"M2dTWofP","properties":{"formattedCitation":"(Oksanen et al. 2024)","plainCitation":"(Oksanen et al. 2024)","noteIndex":0},"citationItems":[{"id":1167,"uris":["http://zotero.org/users/6631577/items/ZXK2SLBL"],"itemData":{"id":1167,"type":"software","genre":"R","title":"_vegan: Community Ecology Package_","URL":"https://CRAN.R-project.org/package=vegan","version":"2.6-6.1","author":[{"family":"Oksanen","given":"J."},{"family":"Simpson","given":"G"},{"family":"Blanchet","given":"F."},{"literal":"Kindt R, Legendre P, Minchin P,"},{"literal":"O'Hara R, Solymos P, Stevens M, Szoecs E, Wagner H, Barbour M,"},{"literal":"Bedward M, Bolker B, Borcard D, Carvalho G, Chirico M, De Caceres"},{"literal":"M, Durand S, Evangelista H, FitzJohn R, Friendly M, Furneaux B,"},{"literal":"Hannigan G, Hill M, Lahti L, McGlinn D, Ouellette M, Ribeiro"},{"literal":"Cunha E, Smith T, Stier A, Ter Braak C, Weedon J"}],"issued":{"date-parts":[["2024"]]}}}],"schema":"https://github.com/citation-style-language/schema/raw/master/csl-citation.json"} </w:instrText>
      </w:r>
      <w:r w:rsidRPr="000D067E">
        <w:rPr>
          <w:rFonts w:eastAsia="Calibri" w:cs="Times New Roman"/>
          <w:color w:val="385623" w:themeColor="accent6" w:themeShade="80"/>
        </w:rPr>
        <w:fldChar w:fldCharType="separate"/>
      </w:r>
      <w:r w:rsidRPr="000D067E">
        <w:rPr>
          <w:rFonts w:eastAsia="Calibri" w:cs="Times New Roman"/>
          <w:color w:val="385623" w:themeColor="accent6" w:themeShade="80"/>
        </w:rPr>
        <w:t>(Oksanen et al. 2024)</w:t>
      </w:r>
      <w:r w:rsidRPr="000D067E">
        <w:rPr>
          <w:rFonts w:eastAsia="Calibri" w:cs="Times New Roman"/>
          <w:color w:val="385623" w:themeColor="accent6" w:themeShade="80"/>
        </w:rPr>
        <w:fldChar w:fldCharType="end"/>
      </w:r>
      <w:r w:rsidRPr="000D067E">
        <w:rPr>
          <w:rFonts w:eastAsia="Calibri" w:cs="Times New Roman"/>
          <w:color w:val="385623" w:themeColor="accent6" w:themeShade="80"/>
        </w:rPr>
        <w:t xml:space="preserve">. The species abundance matrix was first row-standardized to convert the data to relative abundances before the Bray-Curtis dissimilarity between pairs of plots was calculated. We visualized the dissimilarity matrix in two-dimensional space using nonmetric multidimensional scaling (NMDS). Next, we used a permutational multivariate </w:t>
      </w:r>
      <w:r w:rsidRPr="000D067E">
        <w:rPr>
          <w:rFonts w:eastAsia="Calibri" w:cs="Times New Roman"/>
          <w:color w:val="385623" w:themeColor="accent6" w:themeShade="80"/>
        </w:rPr>
        <w:lastRenderedPageBreak/>
        <w:t xml:space="preserve">analysis of variance (PERMANOVA) approach to determine if species composition varied by forest management treatment or by year, using 99,999 permutations. Treatment differences were investigated using the pairwiseAdonis package </w:t>
      </w:r>
      <w:r w:rsidRPr="000D067E">
        <w:rPr>
          <w:rFonts w:eastAsia="Calibri" w:cs="Times New Roman"/>
          <w:color w:val="385623" w:themeColor="accent6" w:themeShade="80"/>
        </w:rPr>
        <w:fldChar w:fldCharType="begin"/>
      </w:r>
      <w:r w:rsidRPr="000D067E">
        <w:rPr>
          <w:rFonts w:eastAsia="Calibri" w:cs="Times New Roman"/>
          <w:color w:val="385623" w:themeColor="accent6" w:themeShade="80"/>
        </w:rPr>
        <w:instrText xml:space="preserve"> ADDIN ZOTERO_ITEM CSL_CITATION {"citationID":"Y5w65s9l","properties":{"formattedCitation":"(Martinez Arbizu 2017)","plainCitation":"(Martinez Arbizu 2017)","noteIndex":0},"citationItems":[{"id":1251,"uris":["http://zotero.org/users/6631577/items/4E42557A"],"itemData":{"id":1251,"type":"software","genre":"R","title":"pairwiseAdonis: Pairwise Multilevel Comparison using Adonis","URL":"https://github.com/pmartinezarbizu/pairwiseAdonis","version":"R package version 0.4.1, commit cb190f7668a0c82c0b0853927db239e7b9ec3e83","author":[{"family":"Martinez Arbizu","given":"Pedro"}],"issued":{"date-parts":[["2017"]]}}}],"schema":"https://github.com/citation-style-language/schema/raw/master/csl-citation.json"} </w:instrText>
      </w:r>
      <w:r w:rsidRPr="000D067E">
        <w:rPr>
          <w:rFonts w:eastAsia="Calibri" w:cs="Times New Roman"/>
          <w:color w:val="385623" w:themeColor="accent6" w:themeShade="80"/>
        </w:rPr>
        <w:fldChar w:fldCharType="separate"/>
      </w:r>
      <w:r w:rsidRPr="000D067E">
        <w:rPr>
          <w:rFonts w:eastAsia="Calibri" w:cs="Times New Roman"/>
          <w:color w:val="385623" w:themeColor="accent6" w:themeShade="80"/>
        </w:rPr>
        <w:t>(Martinez Arbizu 2017)</w:t>
      </w:r>
      <w:r w:rsidRPr="000D067E">
        <w:rPr>
          <w:rFonts w:eastAsia="Calibri" w:cs="Times New Roman"/>
          <w:color w:val="385623" w:themeColor="accent6" w:themeShade="80"/>
        </w:rPr>
        <w:fldChar w:fldCharType="end"/>
      </w:r>
      <w:r w:rsidRPr="000D067E">
        <w:rPr>
          <w:rFonts w:eastAsia="Calibri" w:cs="Times New Roman"/>
          <w:color w:val="385623" w:themeColor="accent6" w:themeShade="80"/>
        </w:rPr>
        <w:t xml:space="preserve"> and interactions were investigated by running separate PERMANOVAs for each year. Furthermore, we used an analysis of multivariate homogeneity of group dispersions with the “betadisper” function in the “vegan” package to test if the treatments differed in their dispersions. Mirroring taxonomic beta-diversity, we calculated distances between plots using inter-plot mean pairwise distance in trait space with the function “comdist” in the R package “picante” </w:t>
      </w:r>
      <w:r w:rsidRPr="000D067E">
        <w:rPr>
          <w:rFonts w:eastAsia="Calibri" w:cs="Times New Roman"/>
          <w:color w:val="385623" w:themeColor="accent6" w:themeShade="80"/>
        </w:rPr>
        <w:fldChar w:fldCharType="begin"/>
      </w:r>
      <w:r w:rsidRPr="000D067E">
        <w:rPr>
          <w:rFonts w:eastAsia="Calibri" w:cs="Times New Roman"/>
          <w:color w:val="385623" w:themeColor="accent6" w:themeShade="80"/>
        </w:rPr>
        <w:instrText xml:space="preserve"> ADDIN ZOTERO_ITEM CSL_CITATION {"citationID":"i5Bg3Qwc","properties":{"formattedCitation":"(Kembel et al. 2010)","plainCitation":"(Kembel et al. 2010)","noteIndex":0},"citationItems":[{"id":1205,"uris":["http://zotero.org/users/6631577/items/PWQ8ABK8"],"itemData":{"id":1205,"type":"article-journal","container-title":"Bioinformatics","page":"1463-1464","title":"Picante: R tools for integrating phylogenies and ecology.","volume":"26","author":[{"family":"Kembel","given":"S.W."},{"family":"Cowan","given":"P.D."},{"family":"Helmus","given":"M.R."},{"family":"Cornwell","given":"W.K."},{"family":"Morlon","given":"H."},{"family":"Ackerly","given":"D.D."},{"family":"Blomberg","given":"S.P."},{"family":"Webb","given":"C.O."}],"issued":{"date-parts":[["2010"]]}}}],"schema":"https://github.com/citation-style-language/schema/raw/master/csl-citation.json"} </w:instrText>
      </w:r>
      <w:r w:rsidRPr="000D067E">
        <w:rPr>
          <w:rFonts w:eastAsia="Calibri" w:cs="Times New Roman"/>
          <w:color w:val="385623" w:themeColor="accent6" w:themeShade="80"/>
        </w:rPr>
        <w:fldChar w:fldCharType="separate"/>
      </w:r>
      <w:r w:rsidRPr="000D067E">
        <w:rPr>
          <w:rFonts w:eastAsia="Calibri" w:cs="Times New Roman"/>
          <w:color w:val="385623" w:themeColor="accent6" w:themeShade="80"/>
        </w:rPr>
        <w:t>(Kembel et al. 2010)</w:t>
      </w:r>
      <w:r w:rsidRPr="000D067E">
        <w:rPr>
          <w:rFonts w:eastAsia="Calibri" w:cs="Times New Roman"/>
          <w:color w:val="385623" w:themeColor="accent6" w:themeShade="80"/>
        </w:rPr>
        <w:fldChar w:fldCharType="end"/>
      </w:r>
      <w:r w:rsidRPr="000D067E">
        <w:rPr>
          <w:rFonts w:eastAsia="Calibri" w:cs="Times New Roman"/>
          <w:color w:val="385623" w:themeColor="accent6" w:themeShade="80"/>
        </w:rPr>
        <w:t>. Using the previously calculated Gower dissimilarity matrix, the “comdist” function calculates the expected distance in trait space between an individual beetle drawn randomly from the first plot and an individual beetle drawn randomly from the second plot. The NMDS, PERMANOVA and beta-dispersion analyses were performed in a similar manner.</w:t>
      </w:r>
    </w:p>
    <w:p w14:paraId="4A69DF1A" w14:textId="77777777" w:rsidR="00863F61" w:rsidRPr="000D067E" w:rsidRDefault="00863F61" w:rsidP="00863F61">
      <w:pPr>
        <w:spacing w:line="480" w:lineRule="auto"/>
        <w:rPr>
          <w:rFonts w:eastAsia="Calibri" w:cs="Times New Roman"/>
          <w:color w:val="385623" w:themeColor="accent6" w:themeShade="80"/>
        </w:rPr>
      </w:pPr>
    </w:p>
    <w:p w14:paraId="5AA0B326" w14:textId="77777777" w:rsidR="00863F61" w:rsidRPr="000D067E" w:rsidRDefault="00863F61" w:rsidP="00863F61">
      <w:pPr>
        <w:spacing w:line="480" w:lineRule="auto"/>
        <w:rPr>
          <w:rFonts w:eastAsia="Calibri" w:cs="Times New Roman"/>
          <w:b/>
          <w:bCs/>
          <w:color w:val="385623" w:themeColor="accent6" w:themeShade="80"/>
        </w:rPr>
      </w:pPr>
      <w:r w:rsidRPr="000D067E">
        <w:rPr>
          <w:rFonts w:eastAsia="Calibri" w:cs="Times New Roman"/>
          <w:b/>
          <w:bCs/>
          <w:color w:val="385623" w:themeColor="accent6" w:themeShade="80"/>
        </w:rPr>
        <w:t>Results</w:t>
      </w:r>
    </w:p>
    <w:p w14:paraId="62059650" w14:textId="77777777" w:rsidR="00863F61" w:rsidRPr="000D067E" w:rsidRDefault="00863F61" w:rsidP="00863F61">
      <w:pPr>
        <w:spacing w:line="480" w:lineRule="auto"/>
        <w:ind w:firstLine="720"/>
        <w:rPr>
          <w:rFonts w:eastAsia="Calibri" w:cs="Times New Roman"/>
          <w:color w:val="385623" w:themeColor="accent6" w:themeShade="80"/>
        </w:rPr>
      </w:pPr>
      <w:r w:rsidRPr="000D067E">
        <w:rPr>
          <w:rFonts w:eastAsia="Calibri" w:cs="Times New Roman"/>
          <w:color w:val="385623" w:themeColor="accent6" w:themeShade="80"/>
        </w:rPr>
        <w:t xml:space="preserve">Across 2015 and 2022 between the months of June and August, a total of 1537 individuals comprising 47 species of ground beetles were collected (Table 2.2). Of these 47 species, 27 were caught both in 2015 and in 2022, 10 species were caught only in 2015, and 10 species were caught only in 2022. The most abundant species were </w:t>
      </w:r>
      <w:r w:rsidRPr="000D067E">
        <w:rPr>
          <w:rFonts w:eastAsia="Calibri" w:cs="Times New Roman"/>
          <w:i/>
          <w:iCs/>
          <w:color w:val="385623" w:themeColor="accent6" w:themeShade="80"/>
        </w:rPr>
        <w:t>Pterostichus moestus</w:t>
      </w:r>
      <w:r w:rsidRPr="000D067E">
        <w:rPr>
          <w:rFonts w:eastAsia="Calibri" w:cs="Times New Roman"/>
          <w:color w:val="385623" w:themeColor="accent6" w:themeShade="80"/>
        </w:rPr>
        <w:t xml:space="preserve"> Say (15.1% of individuals collected), </w:t>
      </w:r>
      <w:r w:rsidRPr="000D067E">
        <w:rPr>
          <w:rFonts w:eastAsia="Calibri" w:cs="Times New Roman"/>
          <w:i/>
          <w:iCs/>
          <w:color w:val="385623" w:themeColor="accent6" w:themeShade="80"/>
        </w:rPr>
        <w:t>Chlaenius emarginatus</w:t>
      </w:r>
      <w:r w:rsidRPr="000D067E">
        <w:rPr>
          <w:rFonts w:eastAsia="Calibri" w:cs="Times New Roman"/>
          <w:color w:val="385623" w:themeColor="accent6" w:themeShade="80"/>
        </w:rPr>
        <w:t xml:space="preserve"> Say (10.5%), and </w:t>
      </w:r>
      <w:r w:rsidRPr="000D067E">
        <w:rPr>
          <w:rFonts w:eastAsia="Calibri" w:cs="Times New Roman"/>
          <w:i/>
          <w:iCs/>
          <w:color w:val="385623" w:themeColor="accent6" w:themeShade="80"/>
        </w:rPr>
        <w:t>Sphaeroderus stenostomus</w:t>
      </w:r>
      <w:r w:rsidRPr="000D067E">
        <w:rPr>
          <w:rFonts w:eastAsia="Calibri" w:cs="Times New Roman"/>
          <w:color w:val="385623" w:themeColor="accent6" w:themeShade="80"/>
        </w:rPr>
        <w:t xml:space="preserve"> (10.3%). Of the 47 species caught, 2 were classified as open-habitat specialists, 24 were habitat generalist, 20 were forest-specialist, </w:t>
      </w:r>
      <w:r w:rsidRPr="000D067E">
        <w:rPr>
          <w:rFonts w:eastAsia="Calibri" w:cs="Times New Roman"/>
          <w:color w:val="385623" w:themeColor="accent6" w:themeShade="80"/>
        </w:rPr>
        <w:lastRenderedPageBreak/>
        <w:t>and one species had unknown habitat affinity. The Chao1 estimator for the true number of ground beetle species in 2015 was 47.1 species (95% conf. int. 39.3 - 82.2 species) while in 2022 the Chao1 estimator was 79.2 species (95% conf. int. 46.2 – 230.7 species). Thus, our sampling effort captured approximately 79% of the estimated species present in 2015, and 47% of the estimated species present in 2022. Species accumulation curves for each treatment and year showed that species richness had begun to reach an asymptote with increasing number of plots (Figure B.1).</w:t>
      </w:r>
    </w:p>
    <w:p w14:paraId="0B646F48" w14:textId="77777777" w:rsidR="00863F61" w:rsidRPr="000D067E" w:rsidRDefault="00863F61" w:rsidP="00863F61">
      <w:pPr>
        <w:spacing w:line="480" w:lineRule="auto"/>
        <w:ind w:firstLine="720"/>
        <w:rPr>
          <w:rFonts w:eastAsia="Calibri" w:cs="Times New Roman"/>
          <w:color w:val="385623" w:themeColor="accent6" w:themeShade="80"/>
        </w:rPr>
      </w:pPr>
      <w:r w:rsidRPr="000D067E">
        <w:rPr>
          <w:rFonts w:eastAsia="Calibri" w:cs="Times New Roman"/>
          <w:color w:val="385623" w:themeColor="accent6" w:themeShade="80"/>
        </w:rPr>
        <w:t xml:space="preserve">Species richness and activity-abundance of ground beetles were affected by forest management treatment, and in some cases, year of sampling. Species richness of ground beetles was higher in salvaged plots than forest plots, while windthrow plots were intermediate (Fig. 2.2B, Tables 2.3-2.4). In 2015, activity-abundance was higher in salvaged plots relative to windthrow and forest, but this pattern disappeared in 2022, as total activity-abundance was similar among treatments (Fig. 2.2A). Activity-abundance of open-habitat and generalist species was higher in salvaged plots than forest plots (Fig. 2.3A). Forest specialist activity-abundance (Fig. 2.3B) and Shannon diversity were similar among treatments and years. </w:t>
      </w:r>
    </w:p>
    <w:p w14:paraId="270DC612" w14:textId="77777777" w:rsidR="00863F61" w:rsidRPr="000D067E" w:rsidRDefault="00863F61" w:rsidP="00863F61">
      <w:pPr>
        <w:spacing w:line="480" w:lineRule="auto"/>
        <w:rPr>
          <w:rFonts w:eastAsia="Calibri" w:cs="Times New Roman"/>
          <w:color w:val="385623" w:themeColor="accent6" w:themeShade="80"/>
        </w:rPr>
      </w:pPr>
    </w:p>
    <w:p w14:paraId="56745AC2" w14:textId="77777777" w:rsidR="00863F61" w:rsidRPr="000D067E" w:rsidRDefault="00863F61" w:rsidP="00863F61">
      <w:pPr>
        <w:spacing w:line="480" w:lineRule="auto"/>
        <w:rPr>
          <w:rFonts w:eastAsia="Calibri" w:cs="Times New Roman"/>
          <w:color w:val="385623" w:themeColor="accent6" w:themeShade="80"/>
        </w:rPr>
      </w:pPr>
    </w:p>
    <w:p w14:paraId="48CAA37C" w14:textId="77777777" w:rsidR="00863F61" w:rsidRPr="000D067E" w:rsidRDefault="00863F61" w:rsidP="00863F61">
      <w:pPr>
        <w:spacing w:line="480" w:lineRule="auto"/>
        <w:rPr>
          <w:rFonts w:eastAsia="Calibri" w:cs="Times New Roman"/>
          <w:b/>
          <w:bCs/>
          <w:color w:val="385623" w:themeColor="accent6" w:themeShade="80"/>
        </w:rPr>
      </w:pPr>
      <w:r w:rsidRPr="000D067E">
        <w:rPr>
          <w:rFonts w:eastAsia="Calibri" w:cs="Times New Roman"/>
          <w:noProof/>
          <w:color w:val="385623" w:themeColor="accent6" w:themeShade="80"/>
        </w:rPr>
        <w:lastRenderedPageBreak/>
        <w:drawing>
          <wp:inline distT="0" distB="0" distL="0" distR="0" wp14:anchorId="19D1D55B" wp14:editId="21F2CE04">
            <wp:extent cx="5943600" cy="2136140"/>
            <wp:effectExtent l="0" t="0" r="0" b="0"/>
            <wp:docPr id="198375472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754721" name=""/>
                    <pic:cNvPicPr/>
                  </pic:nvPicPr>
                  <pic:blipFill>
                    <a:blip r:embed="rId23">
                      <a:extLst>
                        <a:ext uri="{96DAC541-7B7A-43D3-8B79-37D633B846F1}">
                          <asvg:svgBlip xmlns:asvg="http://schemas.microsoft.com/office/drawing/2016/SVG/main" r:embed="rId24"/>
                        </a:ext>
                      </a:extLst>
                    </a:blip>
                    <a:stretch>
                      <a:fillRect/>
                    </a:stretch>
                  </pic:blipFill>
                  <pic:spPr>
                    <a:xfrm>
                      <a:off x="0" y="0"/>
                      <a:ext cx="5943600" cy="2136140"/>
                    </a:xfrm>
                    <a:prstGeom prst="rect">
                      <a:avLst/>
                    </a:prstGeom>
                  </pic:spPr>
                </pic:pic>
              </a:graphicData>
            </a:graphic>
          </wp:inline>
        </w:drawing>
      </w:r>
    </w:p>
    <w:p w14:paraId="20EEB22D" w14:textId="77777777" w:rsidR="00863F61" w:rsidRPr="000D067E" w:rsidRDefault="00863F61" w:rsidP="00863F61">
      <w:pPr>
        <w:spacing w:after="200"/>
        <w:rPr>
          <w:rFonts w:eastAsia="Calibri" w:cs="Times New Roman"/>
          <w:iCs/>
          <w:color w:val="385623" w:themeColor="accent6" w:themeShade="80"/>
          <w:szCs w:val="18"/>
        </w:rPr>
      </w:pPr>
      <w:bookmarkStart w:id="55" w:name="_Toc213798450"/>
      <w:r w:rsidRPr="000D067E">
        <w:rPr>
          <w:rFonts w:eastAsia="Calibri" w:cs="Times New Roman"/>
          <w:b/>
          <w:bCs/>
          <w:iCs/>
          <w:color w:val="385623" w:themeColor="accent6" w:themeShade="80"/>
          <w:szCs w:val="18"/>
        </w:rPr>
        <w:t xml:space="preserve">Figure </w:t>
      </w:r>
      <w:r w:rsidRPr="000D067E">
        <w:rPr>
          <w:rFonts w:eastAsia="Calibri" w:cs="Times New Roman"/>
          <w:b/>
          <w:bCs/>
          <w:iCs/>
          <w:color w:val="385623" w:themeColor="accent6" w:themeShade="80"/>
          <w:szCs w:val="18"/>
        </w:rPr>
        <w:fldChar w:fldCharType="begin"/>
      </w:r>
      <w:r w:rsidRPr="000D067E">
        <w:rPr>
          <w:rFonts w:eastAsia="Calibri" w:cs="Times New Roman"/>
          <w:b/>
          <w:bCs/>
          <w:iCs/>
          <w:color w:val="385623" w:themeColor="accent6" w:themeShade="80"/>
          <w:szCs w:val="18"/>
        </w:rPr>
        <w:instrText xml:space="preserve"> STYLEREF 1 \s </w:instrText>
      </w:r>
      <w:r w:rsidRPr="000D067E">
        <w:rPr>
          <w:rFonts w:eastAsia="Calibri" w:cs="Times New Roman"/>
          <w:b/>
          <w:bCs/>
          <w:iCs/>
          <w:color w:val="385623" w:themeColor="accent6" w:themeShade="80"/>
          <w:szCs w:val="18"/>
        </w:rPr>
        <w:fldChar w:fldCharType="separate"/>
      </w:r>
      <w:r w:rsidRPr="000D067E">
        <w:rPr>
          <w:rFonts w:eastAsia="Calibri" w:cs="Times New Roman"/>
          <w:b/>
          <w:bCs/>
          <w:iCs/>
          <w:noProof/>
          <w:color w:val="385623" w:themeColor="accent6" w:themeShade="80"/>
          <w:szCs w:val="18"/>
        </w:rPr>
        <w:t>2</w:t>
      </w:r>
      <w:r w:rsidRPr="000D067E">
        <w:rPr>
          <w:rFonts w:eastAsia="Calibri" w:cs="Times New Roman"/>
          <w:b/>
          <w:bCs/>
          <w:iCs/>
          <w:color w:val="385623" w:themeColor="accent6" w:themeShade="80"/>
          <w:szCs w:val="18"/>
        </w:rPr>
        <w:fldChar w:fldCharType="end"/>
      </w:r>
      <w:r w:rsidRPr="000D067E">
        <w:rPr>
          <w:rFonts w:eastAsia="Calibri" w:cs="Times New Roman"/>
          <w:b/>
          <w:bCs/>
          <w:iCs/>
          <w:color w:val="385623" w:themeColor="accent6" w:themeShade="80"/>
          <w:szCs w:val="18"/>
        </w:rPr>
        <w:t>.</w:t>
      </w:r>
      <w:r w:rsidRPr="000D067E">
        <w:rPr>
          <w:rFonts w:eastAsia="Calibri" w:cs="Times New Roman"/>
          <w:b/>
          <w:bCs/>
          <w:iCs/>
          <w:color w:val="385623" w:themeColor="accent6" w:themeShade="80"/>
          <w:szCs w:val="18"/>
        </w:rPr>
        <w:fldChar w:fldCharType="begin"/>
      </w:r>
      <w:r w:rsidRPr="000D067E">
        <w:rPr>
          <w:rFonts w:eastAsia="Calibri" w:cs="Times New Roman"/>
          <w:b/>
          <w:bCs/>
          <w:iCs/>
          <w:color w:val="385623" w:themeColor="accent6" w:themeShade="80"/>
          <w:szCs w:val="18"/>
        </w:rPr>
        <w:instrText xml:space="preserve"> SEQ Figure \* ARABIC \s 1 </w:instrText>
      </w:r>
      <w:r w:rsidRPr="000D067E">
        <w:rPr>
          <w:rFonts w:eastAsia="Calibri" w:cs="Times New Roman"/>
          <w:b/>
          <w:bCs/>
          <w:iCs/>
          <w:color w:val="385623" w:themeColor="accent6" w:themeShade="80"/>
          <w:szCs w:val="18"/>
        </w:rPr>
        <w:fldChar w:fldCharType="separate"/>
      </w:r>
      <w:r w:rsidRPr="000D067E">
        <w:rPr>
          <w:rFonts w:eastAsia="Calibri" w:cs="Times New Roman"/>
          <w:b/>
          <w:bCs/>
          <w:iCs/>
          <w:noProof/>
          <w:color w:val="385623" w:themeColor="accent6" w:themeShade="80"/>
          <w:szCs w:val="18"/>
        </w:rPr>
        <w:t>2</w:t>
      </w:r>
      <w:r w:rsidRPr="000D067E">
        <w:rPr>
          <w:rFonts w:eastAsia="Calibri" w:cs="Times New Roman"/>
          <w:b/>
          <w:bCs/>
          <w:iCs/>
          <w:color w:val="385623" w:themeColor="accent6" w:themeShade="80"/>
          <w:szCs w:val="18"/>
        </w:rPr>
        <w:fldChar w:fldCharType="end"/>
      </w:r>
      <w:r w:rsidRPr="000D067E">
        <w:rPr>
          <w:rFonts w:eastAsia="Calibri" w:cs="Times New Roman"/>
          <w:b/>
          <w:bCs/>
          <w:iCs/>
          <w:color w:val="385623" w:themeColor="accent6" w:themeShade="80"/>
          <w:szCs w:val="18"/>
        </w:rPr>
        <w:t>.</w:t>
      </w:r>
      <w:r w:rsidRPr="000D067E">
        <w:rPr>
          <w:rFonts w:eastAsia="Calibri" w:cs="Times New Roman"/>
          <w:iCs/>
          <w:color w:val="385623" w:themeColor="accent6" w:themeShade="80"/>
          <w:szCs w:val="18"/>
        </w:rPr>
        <w:t xml:space="preserve"> Total activity-abundance (A) and species richness (B) of ground beetles collected in windthrow, salvaged, and undisturbed forest in 2015 and 2022 at Powdermill Nature Reserve, Rector, Westmoreland County, Pennsylvania, USA. Bar height is the group mean, and whiskers indicate the </w:t>
      </w:r>
      <w:commentRangeStart w:id="56"/>
      <w:r w:rsidRPr="000D067E">
        <w:rPr>
          <w:rFonts w:eastAsia="Calibri" w:cs="Times New Roman"/>
          <w:iCs/>
          <w:color w:val="385623" w:themeColor="accent6" w:themeShade="80"/>
          <w:szCs w:val="18"/>
        </w:rPr>
        <w:t>standard error of the mean</w:t>
      </w:r>
      <w:commentRangeEnd w:id="56"/>
      <w:r w:rsidR="004179EC" w:rsidRPr="000D067E">
        <w:rPr>
          <w:rStyle w:val="CommentReference"/>
          <w:rFonts w:cs="Times New Roman"/>
          <w:color w:val="385623" w:themeColor="accent6" w:themeShade="80"/>
          <w:kern w:val="2"/>
          <w14:ligatures w14:val="standardContextual"/>
        </w:rPr>
        <w:commentReference w:id="56"/>
      </w:r>
      <w:r w:rsidRPr="000D067E">
        <w:rPr>
          <w:rFonts w:eastAsia="Calibri" w:cs="Times New Roman"/>
          <w:iCs/>
          <w:color w:val="385623" w:themeColor="accent6" w:themeShade="80"/>
          <w:szCs w:val="18"/>
        </w:rPr>
        <w:t>.</w:t>
      </w:r>
      <w:bookmarkEnd w:id="55"/>
      <w:r w:rsidRPr="000D067E">
        <w:rPr>
          <w:rFonts w:eastAsia="Calibri" w:cs="Times New Roman"/>
          <w:iCs/>
          <w:color w:val="385623" w:themeColor="accent6" w:themeShade="80"/>
          <w:szCs w:val="18"/>
        </w:rPr>
        <w:t xml:space="preserve"> </w:t>
      </w:r>
    </w:p>
    <w:p w14:paraId="003631EE" w14:textId="77777777" w:rsidR="00863F61" w:rsidRPr="000D067E" w:rsidRDefault="00863F61" w:rsidP="00863F61">
      <w:pPr>
        <w:spacing w:line="480" w:lineRule="auto"/>
        <w:rPr>
          <w:rFonts w:eastAsia="Calibri" w:cs="Times New Roman"/>
          <w:color w:val="385623" w:themeColor="accent6" w:themeShade="80"/>
        </w:rPr>
      </w:pPr>
      <w:r w:rsidRPr="000D067E">
        <w:rPr>
          <w:rFonts w:eastAsia="Calibri" w:cs="Times New Roman"/>
          <w:color w:val="385623" w:themeColor="accent6" w:themeShade="80"/>
        </w:rPr>
        <w:t>.</w:t>
      </w:r>
    </w:p>
    <w:p w14:paraId="3A26392C" w14:textId="77777777" w:rsidR="00863F61" w:rsidRPr="000D067E" w:rsidRDefault="00863F61" w:rsidP="00863F61">
      <w:pPr>
        <w:spacing w:line="480" w:lineRule="auto"/>
        <w:rPr>
          <w:rFonts w:eastAsia="Calibri" w:cs="Times New Roman"/>
          <w:color w:val="385623" w:themeColor="accent6" w:themeShade="80"/>
        </w:rPr>
      </w:pPr>
      <w:r w:rsidRPr="000D067E">
        <w:rPr>
          <w:rFonts w:eastAsia="Calibri" w:cs="Times New Roman"/>
          <w:noProof/>
          <w:color w:val="385623" w:themeColor="accent6" w:themeShade="80"/>
        </w:rPr>
        <w:drawing>
          <wp:inline distT="0" distB="0" distL="0" distR="0" wp14:anchorId="7AD62DA4" wp14:editId="05A1E3A5">
            <wp:extent cx="5943600" cy="2063750"/>
            <wp:effectExtent l="0" t="0" r="0" b="0"/>
            <wp:docPr id="3456125"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6125" name=""/>
                    <pic:cNvPicPr/>
                  </pic:nvPicPr>
                  <pic:blipFill>
                    <a:blip r:embed="rId25">
                      <a:extLst>
                        <a:ext uri="{96DAC541-7B7A-43D3-8B79-37D633B846F1}">
                          <asvg:svgBlip xmlns:asvg="http://schemas.microsoft.com/office/drawing/2016/SVG/main" r:embed="rId26"/>
                        </a:ext>
                      </a:extLst>
                    </a:blip>
                    <a:stretch>
                      <a:fillRect/>
                    </a:stretch>
                  </pic:blipFill>
                  <pic:spPr>
                    <a:xfrm>
                      <a:off x="0" y="0"/>
                      <a:ext cx="5943600" cy="2063750"/>
                    </a:xfrm>
                    <a:prstGeom prst="rect">
                      <a:avLst/>
                    </a:prstGeom>
                  </pic:spPr>
                </pic:pic>
              </a:graphicData>
            </a:graphic>
          </wp:inline>
        </w:drawing>
      </w:r>
    </w:p>
    <w:p w14:paraId="676C3249" w14:textId="77777777" w:rsidR="00863F61" w:rsidRPr="000D067E" w:rsidRDefault="00863F61" w:rsidP="00863F61">
      <w:pPr>
        <w:spacing w:after="200"/>
        <w:rPr>
          <w:rFonts w:eastAsia="Calibri" w:cs="Times New Roman"/>
          <w:iCs/>
          <w:color w:val="385623" w:themeColor="accent6" w:themeShade="80"/>
          <w:szCs w:val="18"/>
        </w:rPr>
      </w:pPr>
      <w:bookmarkStart w:id="57" w:name="_Toc213798451"/>
      <w:r w:rsidRPr="000D067E">
        <w:rPr>
          <w:rFonts w:eastAsia="Calibri" w:cs="Times New Roman"/>
          <w:b/>
          <w:bCs/>
          <w:iCs/>
          <w:color w:val="385623" w:themeColor="accent6" w:themeShade="80"/>
          <w:szCs w:val="18"/>
        </w:rPr>
        <w:t xml:space="preserve">Figure </w:t>
      </w:r>
      <w:r w:rsidRPr="000D067E">
        <w:rPr>
          <w:rFonts w:eastAsia="Calibri" w:cs="Times New Roman"/>
          <w:b/>
          <w:bCs/>
          <w:iCs/>
          <w:color w:val="385623" w:themeColor="accent6" w:themeShade="80"/>
          <w:szCs w:val="18"/>
        </w:rPr>
        <w:fldChar w:fldCharType="begin"/>
      </w:r>
      <w:r w:rsidRPr="000D067E">
        <w:rPr>
          <w:rFonts w:eastAsia="Calibri" w:cs="Times New Roman"/>
          <w:b/>
          <w:bCs/>
          <w:iCs/>
          <w:color w:val="385623" w:themeColor="accent6" w:themeShade="80"/>
          <w:szCs w:val="18"/>
        </w:rPr>
        <w:instrText xml:space="preserve"> STYLEREF 1 \s </w:instrText>
      </w:r>
      <w:r w:rsidRPr="000D067E">
        <w:rPr>
          <w:rFonts w:eastAsia="Calibri" w:cs="Times New Roman"/>
          <w:b/>
          <w:bCs/>
          <w:iCs/>
          <w:color w:val="385623" w:themeColor="accent6" w:themeShade="80"/>
          <w:szCs w:val="18"/>
        </w:rPr>
        <w:fldChar w:fldCharType="separate"/>
      </w:r>
      <w:r w:rsidRPr="000D067E">
        <w:rPr>
          <w:rFonts w:eastAsia="Calibri" w:cs="Times New Roman"/>
          <w:b/>
          <w:bCs/>
          <w:iCs/>
          <w:noProof/>
          <w:color w:val="385623" w:themeColor="accent6" w:themeShade="80"/>
          <w:szCs w:val="18"/>
        </w:rPr>
        <w:t>2</w:t>
      </w:r>
      <w:r w:rsidRPr="000D067E">
        <w:rPr>
          <w:rFonts w:eastAsia="Calibri" w:cs="Times New Roman"/>
          <w:b/>
          <w:bCs/>
          <w:iCs/>
          <w:color w:val="385623" w:themeColor="accent6" w:themeShade="80"/>
          <w:szCs w:val="18"/>
        </w:rPr>
        <w:fldChar w:fldCharType="end"/>
      </w:r>
      <w:r w:rsidRPr="000D067E">
        <w:rPr>
          <w:rFonts w:eastAsia="Calibri" w:cs="Times New Roman"/>
          <w:b/>
          <w:bCs/>
          <w:iCs/>
          <w:color w:val="385623" w:themeColor="accent6" w:themeShade="80"/>
          <w:szCs w:val="18"/>
        </w:rPr>
        <w:t>.</w:t>
      </w:r>
      <w:r w:rsidRPr="000D067E">
        <w:rPr>
          <w:rFonts w:eastAsia="Calibri" w:cs="Times New Roman"/>
          <w:b/>
          <w:bCs/>
          <w:iCs/>
          <w:color w:val="385623" w:themeColor="accent6" w:themeShade="80"/>
          <w:szCs w:val="18"/>
        </w:rPr>
        <w:fldChar w:fldCharType="begin"/>
      </w:r>
      <w:r w:rsidRPr="000D067E">
        <w:rPr>
          <w:rFonts w:eastAsia="Calibri" w:cs="Times New Roman"/>
          <w:b/>
          <w:bCs/>
          <w:iCs/>
          <w:color w:val="385623" w:themeColor="accent6" w:themeShade="80"/>
          <w:szCs w:val="18"/>
        </w:rPr>
        <w:instrText xml:space="preserve"> SEQ Figure \* ARABIC \s 1 </w:instrText>
      </w:r>
      <w:r w:rsidRPr="000D067E">
        <w:rPr>
          <w:rFonts w:eastAsia="Calibri" w:cs="Times New Roman"/>
          <w:b/>
          <w:bCs/>
          <w:iCs/>
          <w:color w:val="385623" w:themeColor="accent6" w:themeShade="80"/>
          <w:szCs w:val="18"/>
        </w:rPr>
        <w:fldChar w:fldCharType="separate"/>
      </w:r>
      <w:r w:rsidRPr="000D067E">
        <w:rPr>
          <w:rFonts w:eastAsia="Calibri" w:cs="Times New Roman"/>
          <w:b/>
          <w:bCs/>
          <w:iCs/>
          <w:noProof/>
          <w:color w:val="385623" w:themeColor="accent6" w:themeShade="80"/>
          <w:szCs w:val="18"/>
        </w:rPr>
        <w:t>3</w:t>
      </w:r>
      <w:r w:rsidRPr="000D067E">
        <w:rPr>
          <w:rFonts w:eastAsia="Calibri" w:cs="Times New Roman"/>
          <w:b/>
          <w:bCs/>
          <w:iCs/>
          <w:color w:val="385623" w:themeColor="accent6" w:themeShade="80"/>
          <w:szCs w:val="18"/>
        </w:rPr>
        <w:fldChar w:fldCharType="end"/>
      </w:r>
      <w:r w:rsidRPr="000D067E">
        <w:rPr>
          <w:rFonts w:eastAsia="Calibri" w:cs="Times New Roman"/>
          <w:iCs/>
          <w:color w:val="385623" w:themeColor="accent6" w:themeShade="80"/>
          <w:szCs w:val="18"/>
        </w:rPr>
        <w:t xml:space="preserve">. Activity-abundance of open-habitat and habitat-generalist ground beetle species (A) and forest-specialist species (B) collected in windthrow, salvaged, and undisturbed forest in 2015 and 2022 at Powdermill Nature Reserve, Rector, Westmoreland County, Pennsylvania, USA. The habitat affinity information was collected from </w:t>
      </w:r>
      <w:r w:rsidRPr="000D067E">
        <w:rPr>
          <w:rFonts w:eastAsia="Calibri" w:cs="Times New Roman"/>
          <w:iCs/>
          <w:color w:val="385623" w:themeColor="accent6" w:themeShade="80"/>
          <w:szCs w:val="18"/>
        </w:rPr>
        <w:fldChar w:fldCharType="begin"/>
      </w:r>
      <w:r w:rsidRPr="000D067E">
        <w:rPr>
          <w:rFonts w:eastAsia="Calibri" w:cs="Times New Roman"/>
          <w:iCs/>
          <w:color w:val="385623" w:themeColor="accent6" w:themeShade="80"/>
          <w:szCs w:val="18"/>
        </w:rPr>
        <w:instrText xml:space="preserve"> ADDIN ZOTERO_ITEM CSL_CITATION {"citationID":"02hNU2JW","properties":{"formattedCitation":"(Larochelle and Larivi\\uc0\\u232{}re 2003)","plainCitation":"(Larochelle and Larivière 2003)","dontUpdate":true,"noteIndex":0},"citationItems":[{"id":312,"uris":["http://zotero.org/groups/5154252/items/CJ2B2WK7"],"itemData":{"id":312,"type":"book","collection-number":"27","collection-title":"Pensoft-series Faunistica","event-place":"Sofia","ISBN":"978-954-642-165-4","language":"eng","number-of-pages":"583","publisher":"Pensoft Publ","publisher-place":"Sofia","source":"K10plus ISBN","title":"A natural history of the ground-beetles (Coleoptera: Carabidae) of America north of Mexico","title-short":"A natural history of the ground-beetles (Coleoptera","author":[{"family":"Larochelle","given":"André"},{"family":"Larivière","given":"Marie-Claude"}],"issued":{"date-parts":[["2003"]]}}}],"schema":"https://github.com/citation-style-language/schema/raw/master/csl-citation.json"} </w:instrText>
      </w:r>
      <w:r w:rsidRPr="000D067E">
        <w:rPr>
          <w:rFonts w:eastAsia="Calibri" w:cs="Times New Roman"/>
          <w:iCs/>
          <w:color w:val="385623" w:themeColor="accent6" w:themeShade="80"/>
          <w:szCs w:val="18"/>
        </w:rPr>
        <w:fldChar w:fldCharType="separate"/>
      </w:r>
      <w:r w:rsidRPr="000D067E">
        <w:rPr>
          <w:rFonts w:eastAsia="Calibri" w:cs="Times New Roman"/>
          <w:iCs/>
          <w:color w:val="385623" w:themeColor="accent6" w:themeShade="80"/>
          <w:szCs w:val="18"/>
        </w:rPr>
        <w:t>Larochelle and Larivière (2003)</w:t>
      </w:r>
      <w:r w:rsidRPr="000D067E">
        <w:rPr>
          <w:rFonts w:eastAsia="Calibri" w:cs="Times New Roman"/>
          <w:iCs/>
          <w:color w:val="385623" w:themeColor="accent6" w:themeShade="80"/>
          <w:szCs w:val="18"/>
        </w:rPr>
        <w:fldChar w:fldCharType="end"/>
      </w:r>
      <w:r w:rsidRPr="000D067E">
        <w:rPr>
          <w:rFonts w:eastAsia="Calibri" w:cs="Times New Roman"/>
          <w:iCs/>
          <w:color w:val="385623" w:themeColor="accent6" w:themeShade="80"/>
          <w:szCs w:val="18"/>
        </w:rPr>
        <w:t>. Bar height is the group mean, and whiskers indicate the standard error of the mean.</w:t>
      </w:r>
      <w:bookmarkEnd w:id="57"/>
      <w:r w:rsidRPr="000D067E">
        <w:rPr>
          <w:rFonts w:eastAsia="Calibri" w:cs="Times New Roman"/>
          <w:iCs/>
          <w:color w:val="385623" w:themeColor="accent6" w:themeShade="80"/>
          <w:szCs w:val="18"/>
        </w:rPr>
        <w:t xml:space="preserve"> </w:t>
      </w:r>
    </w:p>
    <w:p w14:paraId="3CD218ED" w14:textId="77777777" w:rsidR="00863F61" w:rsidRPr="000D067E" w:rsidRDefault="00863F61" w:rsidP="00863F61">
      <w:pPr>
        <w:spacing w:line="480" w:lineRule="auto"/>
        <w:rPr>
          <w:rFonts w:eastAsia="Calibri" w:cs="Times New Roman"/>
          <w:color w:val="385623" w:themeColor="accent6" w:themeShade="80"/>
        </w:rPr>
      </w:pPr>
    </w:p>
    <w:p w14:paraId="56053B79" w14:textId="77777777" w:rsidR="00863F61" w:rsidRPr="000D067E" w:rsidRDefault="00863F61" w:rsidP="00863F61">
      <w:pPr>
        <w:spacing w:line="480" w:lineRule="auto"/>
        <w:rPr>
          <w:rFonts w:eastAsia="Calibri" w:cs="Times New Roman"/>
          <w:color w:val="385623" w:themeColor="accent6" w:themeShade="80"/>
        </w:rPr>
      </w:pPr>
    </w:p>
    <w:p w14:paraId="21C77D15" w14:textId="77777777" w:rsidR="00863F61" w:rsidRPr="000D067E" w:rsidRDefault="00863F61" w:rsidP="00863F61">
      <w:pPr>
        <w:spacing w:line="480" w:lineRule="auto"/>
        <w:rPr>
          <w:rFonts w:eastAsia="Calibri" w:cs="Times New Roman"/>
          <w:color w:val="385623" w:themeColor="accent6" w:themeShade="80"/>
        </w:rPr>
      </w:pPr>
    </w:p>
    <w:p w14:paraId="7D164639" w14:textId="77777777" w:rsidR="00863F61" w:rsidRPr="000D067E" w:rsidRDefault="00863F61" w:rsidP="00863F61">
      <w:pPr>
        <w:spacing w:after="200"/>
        <w:rPr>
          <w:rFonts w:eastAsia="Calibri" w:cs="Times New Roman"/>
          <w:iCs/>
          <w:color w:val="385623" w:themeColor="accent6" w:themeShade="80"/>
          <w:szCs w:val="18"/>
        </w:rPr>
      </w:pPr>
      <w:bookmarkStart w:id="58" w:name="_Toc213798414"/>
      <w:r w:rsidRPr="000D067E">
        <w:rPr>
          <w:rFonts w:eastAsia="Calibri" w:cs="Times New Roman"/>
          <w:b/>
          <w:bCs/>
          <w:iCs/>
          <w:color w:val="385623" w:themeColor="accent6" w:themeShade="80"/>
          <w:szCs w:val="18"/>
        </w:rPr>
        <w:lastRenderedPageBreak/>
        <w:t xml:space="preserve">Table </w:t>
      </w:r>
      <w:r w:rsidRPr="000D067E">
        <w:rPr>
          <w:rFonts w:eastAsia="Calibri" w:cs="Times New Roman"/>
          <w:b/>
          <w:bCs/>
          <w:iCs/>
          <w:color w:val="385623" w:themeColor="accent6" w:themeShade="80"/>
          <w:szCs w:val="18"/>
        </w:rPr>
        <w:fldChar w:fldCharType="begin"/>
      </w:r>
      <w:r w:rsidRPr="000D067E">
        <w:rPr>
          <w:rFonts w:eastAsia="Calibri" w:cs="Times New Roman"/>
          <w:b/>
          <w:bCs/>
          <w:iCs/>
          <w:color w:val="385623" w:themeColor="accent6" w:themeShade="80"/>
          <w:szCs w:val="18"/>
        </w:rPr>
        <w:instrText xml:space="preserve"> STYLEREF 1 \s </w:instrText>
      </w:r>
      <w:r w:rsidRPr="000D067E">
        <w:rPr>
          <w:rFonts w:eastAsia="Calibri" w:cs="Times New Roman"/>
          <w:b/>
          <w:bCs/>
          <w:iCs/>
          <w:color w:val="385623" w:themeColor="accent6" w:themeShade="80"/>
          <w:szCs w:val="18"/>
        </w:rPr>
        <w:fldChar w:fldCharType="separate"/>
      </w:r>
      <w:r w:rsidRPr="000D067E">
        <w:rPr>
          <w:rFonts w:eastAsia="Calibri" w:cs="Times New Roman"/>
          <w:b/>
          <w:bCs/>
          <w:iCs/>
          <w:noProof/>
          <w:color w:val="385623" w:themeColor="accent6" w:themeShade="80"/>
          <w:szCs w:val="18"/>
        </w:rPr>
        <w:t>2</w:t>
      </w:r>
      <w:r w:rsidRPr="000D067E">
        <w:rPr>
          <w:rFonts w:eastAsia="Calibri" w:cs="Times New Roman"/>
          <w:b/>
          <w:bCs/>
          <w:iCs/>
          <w:color w:val="385623" w:themeColor="accent6" w:themeShade="80"/>
          <w:szCs w:val="18"/>
        </w:rPr>
        <w:fldChar w:fldCharType="end"/>
      </w:r>
      <w:r w:rsidRPr="000D067E">
        <w:rPr>
          <w:rFonts w:eastAsia="Calibri" w:cs="Times New Roman"/>
          <w:b/>
          <w:bCs/>
          <w:iCs/>
          <w:color w:val="385623" w:themeColor="accent6" w:themeShade="80"/>
          <w:szCs w:val="18"/>
        </w:rPr>
        <w:t>.</w:t>
      </w:r>
      <w:r w:rsidRPr="000D067E">
        <w:rPr>
          <w:rFonts w:eastAsia="Calibri" w:cs="Times New Roman"/>
          <w:b/>
          <w:bCs/>
          <w:iCs/>
          <w:color w:val="385623" w:themeColor="accent6" w:themeShade="80"/>
          <w:szCs w:val="18"/>
        </w:rPr>
        <w:fldChar w:fldCharType="begin"/>
      </w:r>
      <w:r w:rsidRPr="000D067E">
        <w:rPr>
          <w:rFonts w:eastAsia="Calibri" w:cs="Times New Roman"/>
          <w:b/>
          <w:bCs/>
          <w:iCs/>
          <w:color w:val="385623" w:themeColor="accent6" w:themeShade="80"/>
          <w:szCs w:val="18"/>
        </w:rPr>
        <w:instrText xml:space="preserve"> SEQ Table \* ARABIC \s 1 </w:instrText>
      </w:r>
      <w:r w:rsidRPr="000D067E">
        <w:rPr>
          <w:rFonts w:eastAsia="Calibri" w:cs="Times New Roman"/>
          <w:b/>
          <w:bCs/>
          <w:iCs/>
          <w:color w:val="385623" w:themeColor="accent6" w:themeShade="80"/>
          <w:szCs w:val="18"/>
        </w:rPr>
        <w:fldChar w:fldCharType="separate"/>
      </w:r>
      <w:r w:rsidRPr="000D067E">
        <w:rPr>
          <w:rFonts w:eastAsia="Calibri" w:cs="Times New Roman"/>
          <w:b/>
          <w:bCs/>
          <w:iCs/>
          <w:noProof/>
          <w:color w:val="385623" w:themeColor="accent6" w:themeShade="80"/>
          <w:szCs w:val="18"/>
        </w:rPr>
        <w:t>2</w:t>
      </w:r>
      <w:r w:rsidRPr="000D067E">
        <w:rPr>
          <w:rFonts w:eastAsia="Calibri" w:cs="Times New Roman"/>
          <w:b/>
          <w:bCs/>
          <w:iCs/>
          <w:color w:val="385623" w:themeColor="accent6" w:themeShade="80"/>
          <w:szCs w:val="18"/>
        </w:rPr>
        <w:fldChar w:fldCharType="end"/>
      </w:r>
      <w:r w:rsidRPr="000D067E">
        <w:rPr>
          <w:rFonts w:eastAsia="Calibri" w:cs="Times New Roman"/>
          <w:b/>
          <w:bCs/>
          <w:iCs/>
          <w:color w:val="385623" w:themeColor="accent6" w:themeShade="80"/>
          <w:szCs w:val="18"/>
        </w:rPr>
        <w:t xml:space="preserve">. </w:t>
      </w:r>
      <w:r w:rsidRPr="000D067E">
        <w:rPr>
          <w:rFonts w:eastAsia="Calibri" w:cs="Times New Roman"/>
          <w:iCs/>
          <w:color w:val="385623" w:themeColor="accent6" w:themeShade="80"/>
          <w:szCs w:val="18"/>
        </w:rPr>
        <w:t>Total trap catch of ground beetle species (Coleoptera: Carabidae) collected via pitfall traps at Powdermill Nature Reserve, Rector, Westmoreland County, Pennsylvania, USA. Sampling occurred from 27 May to 17 August, 2015, and from 1 June to 23 August, 2022.</w:t>
      </w:r>
      <w:bookmarkEnd w:id="58"/>
      <w:r w:rsidRPr="000D067E">
        <w:rPr>
          <w:rFonts w:eastAsia="Calibri" w:cs="Times New Roman"/>
          <w:iCs/>
          <w:color w:val="385623" w:themeColor="accent6" w:themeShade="80"/>
          <w:szCs w:val="18"/>
        </w:rPr>
        <w:t xml:space="preserve"> </w:t>
      </w:r>
    </w:p>
    <w:p w14:paraId="5A90F05E" w14:textId="77777777" w:rsidR="00863F61" w:rsidRPr="000D067E" w:rsidRDefault="00863F61" w:rsidP="00863F61">
      <w:pPr>
        <w:rPr>
          <w:rFonts w:eastAsia="Calibri" w:cs="Times New Roman"/>
          <w:color w:val="385623" w:themeColor="accent6" w:themeShade="80"/>
        </w:rPr>
      </w:pPr>
    </w:p>
    <w:tbl>
      <w:tblPr>
        <w:tblW w:w="9072" w:type="dxa"/>
        <w:tblLook w:val="04A0" w:firstRow="1" w:lastRow="0" w:firstColumn="1" w:lastColumn="0" w:noHBand="0" w:noVBand="1"/>
      </w:tblPr>
      <w:tblGrid>
        <w:gridCol w:w="1605"/>
        <w:gridCol w:w="4065"/>
        <w:gridCol w:w="1048"/>
        <w:gridCol w:w="708"/>
        <w:gridCol w:w="851"/>
        <w:gridCol w:w="795"/>
      </w:tblGrid>
      <w:tr w:rsidR="000D067E" w:rsidRPr="000D067E" w14:paraId="583E3E70" w14:textId="77777777" w:rsidTr="00B11D15">
        <w:trPr>
          <w:trHeight w:val="290"/>
        </w:trPr>
        <w:tc>
          <w:tcPr>
            <w:tcW w:w="1605" w:type="dxa"/>
            <w:tcBorders>
              <w:top w:val="single" w:sz="4" w:space="0" w:color="auto"/>
              <w:left w:val="nil"/>
              <w:bottom w:val="single" w:sz="4" w:space="0" w:color="auto"/>
              <w:right w:val="nil"/>
            </w:tcBorders>
            <w:noWrap/>
            <w:vAlign w:val="bottom"/>
            <w:hideMark/>
          </w:tcPr>
          <w:p w14:paraId="05622323" w14:textId="77777777" w:rsidR="00863F61" w:rsidRPr="000D067E" w:rsidRDefault="00863F61" w:rsidP="00863F61">
            <w:pPr>
              <w:rPr>
                <w:rFonts w:eastAsia="Calibri" w:cs="Times New Roman"/>
                <w:color w:val="385623" w:themeColor="accent6" w:themeShade="80"/>
                <w:sz w:val="20"/>
                <w:szCs w:val="20"/>
              </w:rPr>
            </w:pPr>
            <w:r w:rsidRPr="000D067E">
              <w:rPr>
                <w:rFonts w:eastAsia="Calibri" w:cs="Times New Roman"/>
                <w:color w:val="385623" w:themeColor="accent6" w:themeShade="80"/>
                <w:sz w:val="20"/>
                <w:szCs w:val="20"/>
              </w:rPr>
              <w:t>Tribe</w:t>
            </w:r>
          </w:p>
        </w:tc>
        <w:tc>
          <w:tcPr>
            <w:tcW w:w="4065" w:type="dxa"/>
            <w:tcBorders>
              <w:top w:val="single" w:sz="4" w:space="0" w:color="auto"/>
              <w:left w:val="nil"/>
              <w:bottom w:val="single" w:sz="4" w:space="0" w:color="auto"/>
              <w:right w:val="nil"/>
            </w:tcBorders>
            <w:noWrap/>
            <w:vAlign w:val="center"/>
            <w:hideMark/>
          </w:tcPr>
          <w:p w14:paraId="20EAB927" w14:textId="77777777" w:rsidR="00863F61" w:rsidRPr="000D067E" w:rsidRDefault="00863F61" w:rsidP="00863F61">
            <w:pPr>
              <w:rPr>
                <w:rFonts w:eastAsia="Calibri" w:cs="Times New Roman"/>
                <w:color w:val="385623" w:themeColor="accent6" w:themeShade="80"/>
                <w:sz w:val="20"/>
                <w:szCs w:val="20"/>
              </w:rPr>
            </w:pPr>
            <w:r w:rsidRPr="000D067E">
              <w:rPr>
                <w:rFonts w:eastAsia="Calibri" w:cs="Times New Roman"/>
                <w:color w:val="385623" w:themeColor="accent6" w:themeShade="80"/>
                <w:sz w:val="20"/>
                <w:szCs w:val="20"/>
              </w:rPr>
              <w:t>Species</w:t>
            </w:r>
          </w:p>
        </w:tc>
        <w:tc>
          <w:tcPr>
            <w:tcW w:w="1048" w:type="dxa"/>
            <w:tcBorders>
              <w:top w:val="single" w:sz="4" w:space="0" w:color="auto"/>
              <w:left w:val="nil"/>
              <w:bottom w:val="single" w:sz="4" w:space="0" w:color="auto"/>
              <w:right w:val="nil"/>
            </w:tcBorders>
          </w:tcPr>
          <w:p w14:paraId="67CDD2ED" w14:textId="77777777" w:rsidR="00863F61" w:rsidRPr="000D067E" w:rsidRDefault="00863F61" w:rsidP="00863F61">
            <w:pPr>
              <w:rPr>
                <w:rFonts w:eastAsia="Calibri" w:cs="Times New Roman"/>
                <w:color w:val="385623" w:themeColor="accent6" w:themeShade="80"/>
                <w:sz w:val="20"/>
                <w:szCs w:val="20"/>
              </w:rPr>
            </w:pPr>
            <w:r w:rsidRPr="000D067E">
              <w:rPr>
                <w:rFonts w:eastAsia="Calibri" w:cs="Times New Roman"/>
                <w:color w:val="385623" w:themeColor="accent6" w:themeShade="80"/>
                <w:sz w:val="20"/>
                <w:szCs w:val="20"/>
              </w:rPr>
              <w:t>Code</w:t>
            </w:r>
          </w:p>
        </w:tc>
        <w:tc>
          <w:tcPr>
            <w:tcW w:w="708" w:type="dxa"/>
            <w:tcBorders>
              <w:top w:val="single" w:sz="4" w:space="0" w:color="auto"/>
              <w:left w:val="nil"/>
              <w:bottom w:val="single" w:sz="4" w:space="0" w:color="auto"/>
              <w:right w:val="nil"/>
            </w:tcBorders>
            <w:noWrap/>
            <w:vAlign w:val="center"/>
            <w:hideMark/>
          </w:tcPr>
          <w:p w14:paraId="5E21AC0E" w14:textId="77777777" w:rsidR="00863F61" w:rsidRPr="000D067E" w:rsidRDefault="00863F61" w:rsidP="00863F61">
            <w:pPr>
              <w:rPr>
                <w:rFonts w:eastAsia="Calibri" w:cs="Times New Roman"/>
                <w:color w:val="385623" w:themeColor="accent6" w:themeShade="80"/>
                <w:sz w:val="20"/>
                <w:szCs w:val="20"/>
              </w:rPr>
            </w:pPr>
            <w:r w:rsidRPr="000D067E">
              <w:rPr>
                <w:rFonts w:eastAsia="Calibri" w:cs="Times New Roman"/>
                <w:color w:val="385623" w:themeColor="accent6" w:themeShade="80"/>
                <w:sz w:val="20"/>
                <w:szCs w:val="20"/>
              </w:rPr>
              <w:t>2015</w:t>
            </w:r>
          </w:p>
        </w:tc>
        <w:tc>
          <w:tcPr>
            <w:tcW w:w="851" w:type="dxa"/>
            <w:tcBorders>
              <w:top w:val="single" w:sz="4" w:space="0" w:color="auto"/>
              <w:left w:val="nil"/>
              <w:bottom w:val="single" w:sz="4" w:space="0" w:color="auto"/>
              <w:right w:val="nil"/>
            </w:tcBorders>
            <w:noWrap/>
            <w:vAlign w:val="center"/>
            <w:hideMark/>
          </w:tcPr>
          <w:p w14:paraId="4CD28CBF" w14:textId="77777777" w:rsidR="00863F61" w:rsidRPr="000D067E" w:rsidRDefault="00863F61" w:rsidP="00863F61">
            <w:pPr>
              <w:rPr>
                <w:rFonts w:eastAsia="Calibri" w:cs="Times New Roman"/>
                <w:color w:val="385623" w:themeColor="accent6" w:themeShade="80"/>
                <w:sz w:val="20"/>
                <w:szCs w:val="20"/>
              </w:rPr>
            </w:pPr>
            <w:r w:rsidRPr="000D067E">
              <w:rPr>
                <w:rFonts w:eastAsia="Calibri" w:cs="Times New Roman"/>
                <w:color w:val="385623" w:themeColor="accent6" w:themeShade="80"/>
                <w:sz w:val="20"/>
                <w:szCs w:val="20"/>
              </w:rPr>
              <w:t>2022</w:t>
            </w:r>
          </w:p>
        </w:tc>
        <w:tc>
          <w:tcPr>
            <w:tcW w:w="795" w:type="dxa"/>
            <w:tcBorders>
              <w:top w:val="single" w:sz="4" w:space="0" w:color="auto"/>
              <w:left w:val="nil"/>
              <w:bottom w:val="single" w:sz="4" w:space="0" w:color="auto"/>
              <w:right w:val="nil"/>
            </w:tcBorders>
            <w:vAlign w:val="center"/>
            <w:hideMark/>
          </w:tcPr>
          <w:p w14:paraId="446E584C" w14:textId="77777777" w:rsidR="00863F61" w:rsidRPr="000D067E" w:rsidRDefault="00863F61" w:rsidP="00863F61">
            <w:pPr>
              <w:rPr>
                <w:rFonts w:eastAsia="Calibri" w:cs="Times New Roman"/>
                <w:color w:val="385623" w:themeColor="accent6" w:themeShade="80"/>
                <w:sz w:val="20"/>
                <w:szCs w:val="20"/>
              </w:rPr>
            </w:pPr>
            <w:r w:rsidRPr="000D067E">
              <w:rPr>
                <w:rFonts w:eastAsia="Calibri" w:cs="Times New Roman"/>
                <w:color w:val="385623" w:themeColor="accent6" w:themeShade="80"/>
                <w:sz w:val="20"/>
                <w:szCs w:val="20"/>
              </w:rPr>
              <w:t>Total</w:t>
            </w:r>
          </w:p>
        </w:tc>
      </w:tr>
      <w:tr w:rsidR="000D067E" w:rsidRPr="000D067E" w14:paraId="1D67DB5B" w14:textId="77777777" w:rsidTr="00B11D15">
        <w:trPr>
          <w:trHeight w:val="290"/>
        </w:trPr>
        <w:tc>
          <w:tcPr>
            <w:tcW w:w="1605" w:type="dxa"/>
            <w:tcBorders>
              <w:top w:val="single" w:sz="4" w:space="0" w:color="auto"/>
              <w:left w:val="nil"/>
              <w:bottom w:val="nil"/>
              <w:right w:val="nil"/>
            </w:tcBorders>
            <w:noWrap/>
            <w:vAlign w:val="bottom"/>
            <w:hideMark/>
          </w:tcPr>
          <w:p w14:paraId="66EE3EEE" w14:textId="77777777" w:rsidR="00863F61" w:rsidRPr="000D067E" w:rsidRDefault="00863F61" w:rsidP="00863F61">
            <w:pPr>
              <w:rPr>
                <w:rFonts w:eastAsia="Calibri" w:cs="Times New Roman"/>
                <w:color w:val="385623" w:themeColor="accent6" w:themeShade="80"/>
                <w:sz w:val="20"/>
                <w:szCs w:val="20"/>
              </w:rPr>
            </w:pPr>
            <w:r w:rsidRPr="000D067E">
              <w:rPr>
                <w:rFonts w:eastAsia="Calibri" w:cs="Times New Roman"/>
                <w:color w:val="385623" w:themeColor="accent6" w:themeShade="80"/>
                <w:sz w:val="20"/>
                <w:szCs w:val="20"/>
              </w:rPr>
              <w:t>Notiophilini</w:t>
            </w:r>
          </w:p>
        </w:tc>
        <w:tc>
          <w:tcPr>
            <w:tcW w:w="4065" w:type="dxa"/>
            <w:tcBorders>
              <w:top w:val="single" w:sz="4" w:space="0" w:color="auto"/>
              <w:left w:val="nil"/>
              <w:bottom w:val="nil"/>
              <w:right w:val="nil"/>
            </w:tcBorders>
            <w:noWrap/>
            <w:vAlign w:val="center"/>
            <w:hideMark/>
          </w:tcPr>
          <w:p w14:paraId="5CF10E0C" w14:textId="77777777" w:rsidR="00863F61" w:rsidRPr="000D067E" w:rsidRDefault="00863F61" w:rsidP="00863F61">
            <w:pPr>
              <w:rPr>
                <w:rFonts w:eastAsia="Calibri" w:cs="Times New Roman"/>
                <w:color w:val="385623" w:themeColor="accent6" w:themeShade="80"/>
                <w:sz w:val="20"/>
                <w:szCs w:val="20"/>
              </w:rPr>
            </w:pPr>
          </w:p>
        </w:tc>
        <w:tc>
          <w:tcPr>
            <w:tcW w:w="1048" w:type="dxa"/>
            <w:tcBorders>
              <w:top w:val="single" w:sz="4" w:space="0" w:color="auto"/>
              <w:left w:val="nil"/>
              <w:bottom w:val="nil"/>
              <w:right w:val="nil"/>
            </w:tcBorders>
          </w:tcPr>
          <w:p w14:paraId="26B4B72E" w14:textId="77777777" w:rsidR="00863F61" w:rsidRPr="000D067E" w:rsidRDefault="00863F61" w:rsidP="00863F61">
            <w:pPr>
              <w:rPr>
                <w:rFonts w:eastAsia="Calibri" w:cs="Times New Roman"/>
                <w:color w:val="385623" w:themeColor="accent6" w:themeShade="80"/>
                <w:sz w:val="20"/>
                <w:szCs w:val="20"/>
              </w:rPr>
            </w:pPr>
          </w:p>
        </w:tc>
        <w:tc>
          <w:tcPr>
            <w:tcW w:w="708" w:type="dxa"/>
            <w:tcBorders>
              <w:top w:val="single" w:sz="4" w:space="0" w:color="auto"/>
              <w:left w:val="nil"/>
              <w:bottom w:val="nil"/>
              <w:right w:val="nil"/>
            </w:tcBorders>
            <w:noWrap/>
            <w:vAlign w:val="center"/>
            <w:hideMark/>
          </w:tcPr>
          <w:p w14:paraId="7DE42ADC" w14:textId="77777777" w:rsidR="00863F61" w:rsidRPr="000D067E" w:rsidRDefault="00863F61" w:rsidP="00863F61">
            <w:pPr>
              <w:rPr>
                <w:rFonts w:eastAsia="Calibri" w:cs="Times New Roman"/>
                <w:color w:val="385623" w:themeColor="accent6" w:themeShade="80"/>
                <w:sz w:val="20"/>
                <w:szCs w:val="20"/>
              </w:rPr>
            </w:pPr>
          </w:p>
        </w:tc>
        <w:tc>
          <w:tcPr>
            <w:tcW w:w="851" w:type="dxa"/>
            <w:tcBorders>
              <w:top w:val="single" w:sz="4" w:space="0" w:color="auto"/>
              <w:left w:val="nil"/>
              <w:bottom w:val="nil"/>
              <w:right w:val="nil"/>
            </w:tcBorders>
            <w:noWrap/>
            <w:vAlign w:val="center"/>
            <w:hideMark/>
          </w:tcPr>
          <w:p w14:paraId="354D413E" w14:textId="77777777" w:rsidR="00863F61" w:rsidRPr="000D067E" w:rsidRDefault="00863F61" w:rsidP="00863F61">
            <w:pPr>
              <w:rPr>
                <w:rFonts w:eastAsia="Calibri" w:cs="Times New Roman"/>
                <w:color w:val="385623" w:themeColor="accent6" w:themeShade="80"/>
                <w:sz w:val="20"/>
                <w:szCs w:val="20"/>
              </w:rPr>
            </w:pPr>
          </w:p>
        </w:tc>
        <w:tc>
          <w:tcPr>
            <w:tcW w:w="795" w:type="dxa"/>
            <w:tcBorders>
              <w:top w:val="single" w:sz="4" w:space="0" w:color="auto"/>
              <w:left w:val="nil"/>
              <w:bottom w:val="nil"/>
              <w:right w:val="nil"/>
            </w:tcBorders>
            <w:vAlign w:val="center"/>
            <w:hideMark/>
          </w:tcPr>
          <w:p w14:paraId="6FCCC328" w14:textId="77777777" w:rsidR="00863F61" w:rsidRPr="000D067E" w:rsidRDefault="00863F61" w:rsidP="00863F61">
            <w:pPr>
              <w:rPr>
                <w:rFonts w:eastAsia="Calibri" w:cs="Times New Roman"/>
                <w:color w:val="385623" w:themeColor="accent6" w:themeShade="80"/>
                <w:sz w:val="20"/>
                <w:szCs w:val="20"/>
              </w:rPr>
            </w:pPr>
          </w:p>
        </w:tc>
      </w:tr>
      <w:tr w:rsidR="000D067E" w:rsidRPr="000D067E" w14:paraId="3C2AE35F" w14:textId="77777777" w:rsidTr="00B11D15">
        <w:trPr>
          <w:trHeight w:val="290"/>
        </w:trPr>
        <w:tc>
          <w:tcPr>
            <w:tcW w:w="1605" w:type="dxa"/>
            <w:tcBorders>
              <w:top w:val="nil"/>
              <w:left w:val="nil"/>
              <w:bottom w:val="nil"/>
              <w:right w:val="nil"/>
            </w:tcBorders>
            <w:noWrap/>
            <w:vAlign w:val="bottom"/>
            <w:hideMark/>
          </w:tcPr>
          <w:p w14:paraId="3456F56C" w14:textId="77777777" w:rsidR="00863F61" w:rsidRPr="000D067E" w:rsidRDefault="00863F61" w:rsidP="00863F61">
            <w:pPr>
              <w:rPr>
                <w:rFonts w:eastAsia="Calibri" w:cs="Times New Roman"/>
                <w:color w:val="385623" w:themeColor="accent6" w:themeShade="80"/>
                <w:sz w:val="20"/>
                <w:szCs w:val="20"/>
              </w:rPr>
            </w:pPr>
          </w:p>
        </w:tc>
        <w:tc>
          <w:tcPr>
            <w:tcW w:w="4065" w:type="dxa"/>
            <w:tcBorders>
              <w:top w:val="nil"/>
              <w:left w:val="nil"/>
              <w:bottom w:val="nil"/>
              <w:right w:val="nil"/>
            </w:tcBorders>
            <w:noWrap/>
            <w:vAlign w:val="center"/>
            <w:hideMark/>
          </w:tcPr>
          <w:p w14:paraId="0711EF07" w14:textId="77777777" w:rsidR="00863F61" w:rsidRPr="000D067E" w:rsidRDefault="00863F61" w:rsidP="00863F61">
            <w:pPr>
              <w:rPr>
                <w:rFonts w:eastAsia="Calibri" w:cs="Times New Roman"/>
                <w:i/>
                <w:iCs/>
                <w:color w:val="385623" w:themeColor="accent6" w:themeShade="80"/>
                <w:sz w:val="20"/>
                <w:szCs w:val="20"/>
              </w:rPr>
            </w:pPr>
            <w:r w:rsidRPr="000D067E">
              <w:rPr>
                <w:rFonts w:eastAsia="Calibri" w:cs="Times New Roman"/>
                <w:i/>
                <w:iCs/>
                <w:color w:val="385623" w:themeColor="accent6" w:themeShade="80"/>
                <w:sz w:val="20"/>
                <w:szCs w:val="20"/>
              </w:rPr>
              <w:t xml:space="preserve">Notiophilus aeneus </w:t>
            </w:r>
            <w:r w:rsidRPr="000D067E">
              <w:rPr>
                <w:rFonts w:eastAsia="Calibri" w:cs="Times New Roman"/>
                <w:color w:val="385623" w:themeColor="accent6" w:themeShade="80"/>
                <w:sz w:val="20"/>
                <w:szCs w:val="20"/>
              </w:rPr>
              <w:t>(Herbst, 1806)</w:t>
            </w:r>
          </w:p>
        </w:tc>
        <w:tc>
          <w:tcPr>
            <w:tcW w:w="1048" w:type="dxa"/>
            <w:tcBorders>
              <w:top w:val="nil"/>
              <w:left w:val="nil"/>
              <w:bottom w:val="nil"/>
              <w:right w:val="nil"/>
            </w:tcBorders>
          </w:tcPr>
          <w:p w14:paraId="560B9B43" w14:textId="77777777" w:rsidR="00863F61" w:rsidRPr="000D067E" w:rsidRDefault="00863F61" w:rsidP="00863F61">
            <w:pPr>
              <w:rPr>
                <w:rFonts w:eastAsia="Calibri" w:cs="Times New Roman"/>
                <w:color w:val="385623" w:themeColor="accent6" w:themeShade="80"/>
                <w:sz w:val="20"/>
                <w:szCs w:val="20"/>
              </w:rPr>
            </w:pPr>
            <w:r w:rsidRPr="000D067E">
              <w:rPr>
                <w:rFonts w:eastAsia="Calibri" w:cs="Times New Roman"/>
                <w:color w:val="385623" w:themeColor="accent6" w:themeShade="80"/>
                <w:sz w:val="20"/>
                <w:szCs w:val="20"/>
              </w:rPr>
              <w:t>No.ae</w:t>
            </w:r>
          </w:p>
        </w:tc>
        <w:tc>
          <w:tcPr>
            <w:tcW w:w="708" w:type="dxa"/>
            <w:tcBorders>
              <w:top w:val="nil"/>
              <w:left w:val="nil"/>
              <w:bottom w:val="nil"/>
              <w:right w:val="nil"/>
            </w:tcBorders>
            <w:noWrap/>
            <w:vAlign w:val="center"/>
            <w:hideMark/>
          </w:tcPr>
          <w:p w14:paraId="16502A44" w14:textId="77777777" w:rsidR="00863F61" w:rsidRPr="000D067E" w:rsidRDefault="00863F61" w:rsidP="00863F61">
            <w:pPr>
              <w:rPr>
                <w:rFonts w:eastAsia="Calibri" w:cs="Times New Roman"/>
                <w:color w:val="385623" w:themeColor="accent6" w:themeShade="80"/>
                <w:sz w:val="20"/>
                <w:szCs w:val="20"/>
              </w:rPr>
            </w:pPr>
            <w:r w:rsidRPr="000D067E">
              <w:rPr>
                <w:rFonts w:eastAsia="Calibri" w:cs="Times New Roman"/>
                <w:color w:val="385623" w:themeColor="accent6" w:themeShade="80"/>
                <w:sz w:val="20"/>
                <w:szCs w:val="20"/>
              </w:rPr>
              <w:t>2</w:t>
            </w:r>
          </w:p>
        </w:tc>
        <w:tc>
          <w:tcPr>
            <w:tcW w:w="851" w:type="dxa"/>
            <w:tcBorders>
              <w:top w:val="nil"/>
              <w:left w:val="nil"/>
              <w:bottom w:val="nil"/>
              <w:right w:val="nil"/>
            </w:tcBorders>
            <w:noWrap/>
            <w:vAlign w:val="center"/>
            <w:hideMark/>
          </w:tcPr>
          <w:p w14:paraId="1C722CC6" w14:textId="77777777" w:rsidR="00863F61" w:rsidRPr="000D067E" w:rsidRDefault="00863F61" w:rsidP="00863F61">
            <w:pPr>
              <w:rPr>
                <w:rFonts w:eastAsia="Calibri" w:cs="Times New Roman"/>
                <w:color w:val="385623" w:themeColor="accent6" w:themeShade="80"/>
                <w:sz w:val="20"/>
                <w:szCs w:val="20"/>
              </w:rPr>
            </w:pPr>
            <w:r w:rsidRPr="000D067E">
              <w:rPr>
                <w:rFonts w:eastAsia="Calibri" w:cs="Times New Roman"/>
                <w:color w:val="385623" w:themeColor="accent6" w:themeShade="80"/>
                <w:sz w:val="20"/>
                <w:szCs w:val="20"/>
              </w:rPr>
              <w:t>1</w:t>
            </w:r>
          </w:p>
        </w:tc>
        <w:tc>
          <w:tcPr>
            <w:tcW w:w="795" w:type="dxa"/>
            <w:tcBorders>
              <w:top w:val="nil"/>
              <w:left w:val="nil"/>
              <w:bottom w:val="nil"/>
              <w:right w:val="nil"/>
            </w:tcBorders>
            <w:vAlign w:val="center"/>
            <w:hideMark/>
          </w:tcPr>
          <w:p w14:paraId="632C7900" w14:textId="77777777" w:rsidR="00863F61" w:rsidRPr="000D067E" w:rsidRDefault="00863F61" w:rsidP="00863F61">
            <w:pPr>
              <w:rPr>
                <w:rFonts w:eastAsia="Calibri" w:cs="Times New Roman"/>
                <w:color w:val="385623" w:themeColor="accent6" w:themeShade="80"/>
                <w:sz w:val="20"/>
                <w:szCs w:val="20"/>
              </w:rPr>
            </w:pPr>
            <w:r w:rsidRPr="000D067E">
              <w:rPr>
                <w:rFonts w:eastAsia="Calibri" w:cs="Times New Roman"/>
                <w:color w:val="385623" w:themeColor="accent6" w:themeShade="80"/>
                <w:sz w:val="20"/>
                <w:szCs w:val="20"/>
              </w:rPr>
              <w:t>3</w:t>
            </w:r>
          </w:p>
        </w:tc>
      </w:tr>
      <w:tr w:rsidR="000D067E" w:rsidRPr="000D067E" w14:paraId="308E92F9" w14:textId="77777777" w:rsidTr="00B11D15">
        <w:trPr>
          <w:trHeight w:val="290"/>
        </w:trPr>
        <w:tc>
          <w:tcPr>
            <w:tcW w:w="1605" w:type="dxa"/>
            <w:tcBorders>
              <w:top w:val="nil"/>
              <w:left w:val="nil"/>
              <w:bottom w:val="nil"/>
              <w:right w:val="nil"/>
            </w:tcBorders>
            <w:noWrap/>
            <w:vAlign w:val="bottom"/>
            <w:hideMark/>
          </w:tcPr>
          <w:p w14:paraId="54617C57" w14:textId="77777777" w:rsidR="00863F61" w:rsidRPr="000D067E" w:rsidRDefault="00863F61" w:rsidP="00863F61">
            <w:pPr>
              <w:rPr>
                <w:rFonts w:eastAsia="Calibri" w:cs="Times New Roman"/>
                <w:color w:val="385623" w:themeColor="accent6" w:themeShade="80"/>
                <w:sz w:val="20"/>
                <w:szCs w:val="20"/>
              </w:rPr>
            </w:pPr>
            <w:r w:rsidRPr="000D067E">
              <w:rPr>
                <w:rFonts w:eastAsia="Calibri" w:cs="Times New Roman"/>
                <w:color w:val="385623" w:themeColor="accent6" w:themeShade="80"/>
                <w:sz w:val="20"/>
                <w:szCs w:val="20"/>
              </w:rPr>
              <w:t>Cychrini</w:t>
            </w:r>
          </w:p>
        </w:tc>
        <w:tc>
          <w:tcPr>
            <w:tcW w:w="4065" w:type="dxa"/>
            <w:tcBorders>
              <w:top w:val="nil"/>
              <w:left w:val="nil"/>
              <w:bottom w:val="nil"/>
              <w:right w:val="nil"/>
            </w:tcBorders>
            <w:noWrap/>
            <w:vAlign w:val="center"/>
            <w:hideMark/>
          </w:tcPr>
          <w:p w14:paraId="3AEC04BA" w14:textId="77777777" w:rsidR="00863F61" w:rsidRPr="000D067E" w:rsidRDefault="00863F61" w:rsidP="00863F61">
            <w:pPr>
              <w:rPr>
                <w:rFonts w:eastAsia="Calibri" w:cs="Times New Roman"/>
                <w:color w:val="385623" w:themeColor="accent6" w:themeShade="80"/>
                <w:sz w:val="20"/>
                <w:szCs w:val="20"/>
              </w:rPr>
            </w:pPr>
          </w:p>
        </w:tc>
        <w:tc>
          <w:tcPr>
            <w:tcW w:w="1048" w:type="dxa"/>
            <w:tcBorders>
              <w:top w:val="nil"/>
              <w:left w:val="nil"/>
              <w:bottom w:val="nil"/>
              <w:right w:val="nil"/>
            </w:tcBorders>
          </w:tcPr>
          <w:p w14:paraId="0B7E155C" w14:textId="77777777" w:rsidR="00863F61" w:rsidRPr="000D067E" w:rsidRDefault="00863F61" w:rsidP="00863F61">
            <w:pPr>
              <w:rPr>
                <w:rFonts w:eastAsia="Calibri" w:cs="Times New Roman"/>
                <w:color w:val="385623" w:themeColor="accent6" w:themeShade="80"/>
                <w:sz w:val="20"/>
                <w:szCs w:val="20"/>
              </w:rPr>
            </w:pPr>
          </w:p>
        </w:tc>
        <w:tc>
          <w:tcPr>
            <w:tcW w:w="708" w:type="dxa"/>
            <w:tcBorders>
              <w:top w:val="nil"/>
              <w:left w:val="nil"/>
              <w:bottom w:val="nil"/>
              <w:right w:val="nil"/>
            </w:tcBorders>
            <w:noWrap/>
            <w:vAlign w:val="center"/>
            <w:hideMark/>
          </w:tcPr>
          <w:p w14:paraId="7F063054" w14:textId="77777777" w:rsidR="00863F61" w:rsidRPr="000D067E" w:rsidRDefault="00863F61" w:rsidP="00863F61">
            <w:pPr>
              <w:rPr>
                <w:rFonts w:eastAsia="Calibri" w:cs="Times New Roman"/>
                <w:color w:val="385623" w:themeColor="accent6" w:themeShade="80"/>
                <w:sz w:val="20"/>
                <w:szCs w:val="20"/>
              </w:rPr>
            </w:pPr>
          </w:p>
        </w:tc>
        <w:tc>
          <w:tcPr>
            <w:tcW w:w="851" w:type="dxa"/>
            <w:tcBorders>
              <w:top w:val="nil"/>
              <w:left w:val="nil"/>
              <w:bottom w:val="nil"/>
              <w:right w:val="nil"/>
            </w:tcBorders>
            <w:noWrap/>
            <w:vAlign w:val="center"/>
            <w:hideMark/>
          </w:tcPr>
          <w:p w14:paraId="2B78F26A" w14:textId="77777777" w:rsidR="00863F61" w:rsidRPr="000D067E" w:rsidRDefault="00863F61" w:rsidP="00863F61">
            <w:pPr>
              <w:rPr>
                <w:rFonts w:eastAsia="Calibri" w:cs="Times New Roman"/>
                <w:color w:val="385623" w:themeColor="accent6" w:themeShade="80"/>
                <w:sz w:val="20"/>
                <w:szCs w:val="20"/>
              </w:rPr>
            </w:pPr>
          </w:p>
        </w:tc>
        <w:tc>
          <w:tcPr>
            <w:tcW w:w="795" w:type="dxa"/>
            <w:tcBorders>
              <w:top w:val="nil"/>
              <w:left w:val="nil"/>
              <w:bottom w:val="nil"/>
              <w:right w:val="nil"/>
            </w:tcBorders>
            <w:vAlign w:val="center"/>
            <w:hideMark/>
          </w:tcPr>
          <w:p w14:paraId="59F89590" w14:textId="77777777" w:rsidR="00863F61" w:rsidRPr="000D067E" w:rsidRDefault="00863F61" w:rsidP="00863F61">
            <w:pPr>
              <w:rPr>
                <w:rFonts w:eastAsia="Calibri" w:cs="Times New Roman"/>
                <w:color w:val="385623" w:themeColor="accent6" w:themeShade="80"/>
                <w:sz w:val="20"/>
                <w:szCs w:val="20"/>
              </w:rPr>
            </w:pPr>
          </w:p>
        </w:tc>
      </w:tr>
      <w:tr w:rsidR="000D067E" w:rsidRPr="000D067E" w14:paraId="1A6E67B0" w14:textId="77777777" w:rsidTr="00B11D15">
        <w:trPr>
          <w:trHeight w:val="290"/>
        </w:trPr>
        <w:tc>
          <w:tcPr>
            <w:tcW w:w="1605" w:type="dxa"/>
            <w:tcBorders>
              <w:top w:val="nil"/>
              <w:left w:val="nil"/>
              <w:bottom w:val="nil"/>
              <w:right w:val="nil"/>
            </w:tcBorders>
            <w:noWrap/>
            <w:vAlign w:val="bottom"/>
            <w:hideMark/>
          </w:tcPr>
          <w:p w14:paraId="68A9363E" w14:textId="77777777" w:rsidR="00863F61" w:rsidRPr="000D067E" w:rsidRDefault="00863F61" w:rsidP="00863F61">
            <w:pPr>
              <w:rPr>
                <w:rFonts w:eastAsia="Calibri" w:cs="Times New Roman"/>
                <w:color w:val="385623" w:themeColor="accent6" w:themeShade="80"/>
                <w:sz w:val="20"/>
                <w:szCs w:val="20"/>
              </w:rPr>
            </w:pPr>
          </w:p>
        </w:tc>
        <w:tc>
          <w:tcPr>
            <w:tcW w:w="4065" w:type="dxa"/>
            <w:tcBorders>
              <w:top w:val="nil"/>
              <w:left w:val="nil"/>
              <w:bottom w:val="nil"/>
              <w:right w:val="nil"/>
            </w:tcBorders>
            <w:noWrap/>
            <w:vAlign w:val="center"/>
            <w:hideMark/>
          </w:tcPr>
          <w:p w14:paraId="3E92D5EB" w14:textId="77777777" w:rsidR="00863F61" w:rsidRPr="000D067E" w:rsidRDefault="00863F61" w:rsidP="00863F61">
            <w:pPr>
              <w:rPr>
                <w:rFonts w:eastAsia="Calibri" w:cs="Times New Roman"/>
                <w:i/>
                <w:iCs/>
                <w:color w:val="385623" w:themeColor="accent6" w:themeShade="80"/>
                <w:sz w:val="20"/>
                <w:szCs w:val="20"/>
              </w:rPr>
            </w:pPr>
            <w:r w:rsidRPr="000D067E">
              <w:rPr>
                <w:rFonts w:eastAsia="Calibri" w:cs="Times New Roman"/>
                <w:i/>
                <w:iCs/>
                <w:color w:val="385623" w:themeColor="accent6" w:themeShade="80"/>
                <w:sz w:val="20"/>
                <w:szCs w:val="20"/>
              </w:rPr>
              <w:t>Sphaeroderus canadensis</w:t>
            </w:r>
          </w:p>
        </w:tc>
        <w:tc>
          <w:tcPr>
            <w:tcW w:w="1048" w:type="dxa"/>
            <w:tcBorders>
              <w:top w:val="nil"/>
              <w:left w:val="nil"/>
              <w:bottom w:val="nil"/>
              <w:right w:val="nil"/>
            </w:tcBorders>
          </w:tcPr>
          <w:p w14:paraId="222579B5" w14:textId="77777777" w:rsidR="00863F61" w:rsidRPr="000D067E" w:rsidRDefault="00863F61" w:rsidP="00863F61">
            <w:pPr>
              <w:rPr>
                <w:rFonts w:eastAsia="Calibri" w:cs="Times New Roman"/>
                <w:color w:val="385623" w:themeColor="accent6" w:themeShade="80"/>
                <w:sz w:val="20"/>
                <w:szCs w:val="20"/>
              </w:rPr>
            </w:pPr>
            <w:r w:rsidRPr="000D067E">
              <w:rPr>
                <w:rFonts w:eastAsia="Calibri" w:cs="Times New Roman"/>
                <w:color w:val="385623" w:themeColor="accent6" w:themeShade="80"/>
                <w:sz w:val="20"/>
                <w:szCs w:val="20"/>
              </w:rPr>
              <w:t>Sp.ca</w:t>
            </w:r>
          </w:p>
        </w:tc>
        <w:tc>
          <w:tcPr>
            <w:tcW w:w="708" w:type="dxa"/>
            <w:tcBorders>
              <w:top w:val="nil"/>
              <w:left w:val="nil"/>
              <w:bottom w:val="nil"/>
              <w:right w:val="nil"/>
            </w:tcBorders>
            <w:noWrap/>
            <w:vAlign w:val="center"/>
            <w:hideMark/>
          </w:tcPr>
          <w:p w14:paraId="12BAC65C" w14:textId="77777777" w:rsidR="00863F61" w:rsidRPr="000D067E" w:rsidRDefault="00863F61" w:rsidP="00863F61">
            <w:pPr>
              <w:rPr>
                <w:rFonts w:eastAsia="Calibri" w:cs="Times New Roman"/>
                <w:color w:val="385623" w:themeColor="accent6" w:themeShade="80"/>
                <w:sz w:val="20"/>
                <w:szCs w:val="20"/>
              </w:rPr>
            </w:pPr>
            <w:r w:rsidRPr="000D067E">
              <w:rPr>
                <w:rFonts w:eastAsia="Calibri" w:cs="Times New Roman"/>
                <w:color w:val="385623" w:themeColor="accent6" w:themeShade="80"/>
                <w:sz w:val="20"/>
                <w:szCs w:val="20"/>
              </w:rPr>
              <w:t>35</w:t>
            </w:r>
          </w:p>
        </w:tc>
        <w:tc>
          <w:tcPr>
            <w:tcW w:w="851" w:type="dxa"/>
            <w:tcBorders>
              <w:top w:val="nil"/>
              <w:left w:val="nil"/>
              <w:bottom w:val="nil"/>
              <w:right w:val="nil"/>
            </w:tcBorders>
            <w:noWrap/>
            <w:vAlign w:val="center"/>
            <w:hideMark/>
          </w:tcPr>
          <w:p w14:paraId="22587457" w14:textId="77777777" w:rsidR="00863F61" w:rsidRPr="000D067E" w:rsidRDefault="00863F61" w:rsidP="00863F61">
            <w:pPr>
              <w:rPr>
                <w:rFonts w:eastAsia="Calibri" w:cs="Times New Roman"/>
                <w:color w:val="385623" w:themeColor="accent6" w:themeShade="80"/>
                <w:sz w:val="20"/>
                <w:szCs w:val="20"/>
              </w:rPr>
            </w:pPr>
            <w:r w:rsidRPr="000D067E">
              <w:rPr>
                <w:rFonts w:eastAsia="Calibri" w:cs="Times New Roman"/>
                <w:color w:val="385623" w:themeColor="accent6" w:themeShade="80"/>
                <w:sz w:val="20"/>
                <w:szCs w:val="20"/>
              </w:rPr>
              <w:t>7</w:t>
            </w:r>
          </w:p>
        </w:tc>
        <w:tc>
          <w:tcPr>
            <w:tcW w:w="795" w:type="dxa"/>
            <w:tcBorders>
              <w:top w:val="nil"/>
              <w:left w:val="nil"/>
              <w:bottom w:val="nil"/>
              <w:right w:val="nil"/>
            </w:tcBorders>
            <w:vAlign w:val="center"/>
            <w:hideMark/>
          </w:tcPr>
          <w:p w14:paraId="3673FAEF" w14:textId="77777777" w:rsidR="00863F61" w:rsidRPr="000D067E" w:rsidRDefault="00863F61" w:rsidP="00863F61">
            <w:pPr>
              <w:rPr>
                <w:rFonts w:eastAsia="Calibri" w:cs="Times New Roman"/>
                <w:color w:val="385623" w:themeColor="accent6" w:themeShade="80"/>
                <w:sz w:val="20"/>
                <w:szCs w:val="20"/>
              </w:rPr>
            </w:pPr>
            <w:r w:rsidRPr="000D067E">
              <w:rPr>
                <w:rFonts w:eastAsia="Calibri" w:cs="Times New Roman"/>
                <w:color w:val="385623" w:themeColor="accent6" w:themeShade="80"/>
                <w:sz w:val="20"/>
                <w:szCs w:val="20"/>
              </w:rPr>
              <w:t>42</w:t>
            </w:r>
          </w:p>
        </w:tc>
      </w:tr>
      <w:tr w:rsidR="000D067E" w:rsidRPr="000D067E" w14:paraId="1353BAE3" w14:textId="77777777" w:rsidTr="00B11D15">
        <w:trPr>
          <w:trHeight w:val="290"/>
        </w:trPr>
        <w:tc>
          <w:tcPr>
            <w:tcW w:w="1605" w:type="dxa"/>
            <w:tcBorders>
              <w:top w:val="nil"/>
              <w:left w:val="nil"/>
              <w:bottom w:val="nil"/>
              <w:right w:val="nil"/>
            </w:tcBorders>
            <w:noWrap/>
            <w:vAlign w:val="bottom"/>
            <w:hideMark/>
          </w:tcPr>
          <w:p w14:paraId="188C7BA5" w14:textId="77777777" w:rsidR="00863F61" w:rsidRPr="000D067E" w:rsidRDefault="00863F61" w:rsidP="00863F61">
            <w:pPr>
              <w:rPr>
                <w:rFonts w:eastAsia="Calibri" w:cs="Times New Roman"/>
                <w:color w:val="385623" w:themeColor="accent6" w:themeShade="80"/>
                <w:sz w:val="20"/>
                <w:szCs w:val="20"/>
              </w:rPr>
            </w:pPr>
          </w:p>
        </w:tc>
        <w:tc>
          <w:tcPr>
            <w:tcW w:w="4065" w:type="dxa"/>
            <w:tcBorders>
              <w:top w:val="nil"/>
              <w:left w:val="nil"/>
              <w:bottom w:val="nil"/>
              <w:right w:val="nil"/>
            </w:tcBorders>
            <w:noWrap/>
            <w:vAlign w:val="center"/>
            <w:hideMark/>
          </w:tcPr>
          <w:p w14:paraId="60701EF7" w14:textId="77777777" w:rsidR="00863F61" w:rsidRPr="000D067E" w:rsidRDefault="00863F61" w:rsidP="00863F61">
            <w:pPr>
              <w:rPr>
                <w:rFonts w:eastAsia="Calibri" w:cs="Times New Roman"/>
                <w:i/>
                <w:iCs/>
                <w:color w:val="385623" w:themeColor="accent6" w:themeShade="80"/>
                <w:sz w:val="20"/>
                <w:szCs w:val="20"/>
              </w:rPr>
            </w:pPr>
            <w:r w:rsidRPr="000D067E">
              <w:rPr>
                <w:rFonts w:eastAsia="Calibri" w:cs="Times New Roman"/>
                <w:i/>
                <w:iCs/>
                <w:color w:val="385623" w:themeColor="accent6" w:themeShade="80"/>
                <w:sz w:val="20"/>
                <w:szCs w:val="20"/>
              </w:rPr>
              <w:t>Sphaeroderus stenostomus</w:t>
            </w:r>
          </w:p>
        </w:tc>
        <w:tc>
          <w:tcPr>
            <w:tcW w:w="1048" w:type="dxa"/>
            <w:tcBorders>
              <w:top w:val="nil"/>
              <w:left w:val="nil"/>
              <w:bottom w:val="nil"/>
              <w:right w:val="nil"/>
            </w:tcBorders>
          </w:tcPr>
          <w:p w14:paraId="4860C225" w14:textId="77777777" w:rsidR="00863F61" w:rsidRPr="000D067E" w:rsidRDefault="00863F61" w:rsidP="00863F61">
            <w:pPr>
              <w:rPr>
                <w:rFonts w:eastAsia="Calibri" w:cs="Times New Roman"/>
                <w:color w:val="385623" w:themeColor="accent6" w:themeShade="80"/>
                <w:sz w:val="20"/>
                <w:szCs w:val="20"/>
              </w:rPr>
            </w:pPr>
            <w:r w:rsidRPr="000D067E">
              <w:rPr>
                <w:rFonts w:eastAsia="Calibri" w:cs="Times New Roman"/>
                <w:color w:val="385623" w:themeColor="accent6" w:themeShade="80"/>
                <w:sz w:val="20"/>
                <w:szCs w:val="20"/>
              </w:rPr>
              <w:t>Sp.st</w:t>
            </w:r>
          </w:p>
        </w:tc>
        <w:tc>
          <w:tcPr>
            <w:tcW w:w="708" w:type="dxa"/>
            <w:tcBorders>
              <w:top w:val="nil"/>
              <w:left w:val="nil"/>
              <w:bottom w:val="nil"/>
              <w:right w:val="nil"/>
            </w:tcBorders>
            <w:noWrap/>
            <w:vAlign w:val="center"/>
            <w:hideMark/>
          </w:tcPr>
          <w:p w14:paraId="4304EC2B" w14:textId="77777777" w:rsidR="00863F61" w:rsidRPr="000D067E" w:rsidRDefault="00863F61" w:rsidP="00863F61">
            <w:pPr>
              <w:rPr>
                <w:rFonts w:eastAsia="Calibri" w:cs="Times New Roman"/>
                <w:color w:val="385623" w:themeColor="accent6" w:themeShade="80"/>
                <w:sz w:val="20"/>
                <w:szCs w:val="20"/>
              </w:rPr>
            </w:pPr>
            <w:r w:rsidRPr="000D067E">
              <w:rPr>
                <w:rFonts w:eastAsia="Calibri" w:cs="Times New Roman"/>
                <w:color w:val="385623" w:themeColor="accent6" w:themeShade="80"/>
                <w:sz w:val="20"/>
                <w:szCs w:val="20"/>
              </w:rPr>
              <w:t>76</w:t>
            </w:r>
          </w:p>
        </w:tc>
        <w:tc>
          <w:tcPr>
            <w:tcW w:w="851" w:type="dxa"/>
            <w:tcBorders>
              <w:top w:val="nil"/>
              <w:left w:val="nil"/>
              <w:bottom w:val="nil"/>
              <w:right w:val="nil"/>
            </w:tcBorders>
            <w:noWrap/>
            <w:vAlign w:val="center"/>
            <w:hideMark/>
          </w:tcPr>
          <w:p w14:paraId="2EE50896" w14:textId="77777777" w:rsidR="00863F61" w:rsidRPr="000D067E" w:rsidRDefault="00863F61" w:rsidP="00863F61">
            <w:pPr>
              <w:rPr>
                <w:rFonts w:eastAsia="Calibri" w:cs="Times New Roman"/>
                <w:color w:val="385623" w:themeColor="accent6" w:themeShade="80"/>
                <w:sz w:val="20"/>
                <w:szCs w:val="20"/>
              </w:rPr>
            </w:pPr>
            <w:r w:rsidRPr="000D067E">
              <w:rPr>
                <w:rFonts w:eastAsia="Calibri" w:cs="Times New Roman"/>
                <w:color w:val="385623" w:themeColor="accent6" w:themeShade="80"/>
                <w:sz w:val="20"/>
                <w:szCs w:val="20"/>
              </w:rPr>
              <w:t>82</w:t>
            </w:r>
          </w:p>
        </w:tc>
        <w:tc>
          <w:tcPr>
            <w:tcW w:w="795" w:type="dxa"/>
            <w:tcBorders>
              <w:top w:val="nil"/>
              <w:left w:val="nil"/>
              <w:bottom w:val="nil"/>
              <w:right w:val="nil"/>
            </w:tcBorders>
            <w:vAlign w:val="center"/>
            <w:hideMark/>
          </w:tcPr>
          <w:p w14:paraId="2387299A" w14:textId="77777777" w:rsidR="00863F61" w:rsidRPr="000D067E" w:rsidRDefault="00863F61" w:rsidP="00863F61">
            <w:pPr>
              <w:rPr>
                <w:rFonts w:eastAsia="Calibri" w:cs="Times New Roman"/>
                <w:color w:val="385623" w:themeColor="accent6" w:themeShade="80"/>
                <w:sz w:val="20"/>
                <w:szCs w:val="20"/>
              </w:rPr>
            </w:pPr>
            <w:r w:rsidRPr="000D067E">
              <w:rPr>
                <w:rFonts w:eastAsia="Calibri" w:cs="Times New Roman"/>
                <w:color w:val="385623" w:themeColor="accent6" w:themeShade="80"/>
                <w:sz w:val="20"/>
                <w:szCs w:val="20"/>
              </w:rPr>
              <w:t>158</w:t>
            </w:r>
          </w:p>
        </w:tc>
      </w:tr>
      <w:tr w:rsidR="000D067E" w:rsidRPr="000D067E" w14:paraId="5AD6E44B" w14:textId="77777777" w:rsidTr="00B11D15">
        <w:trPr>
          <w:trHeight w:val="290"/>
        </w:trPr>
        <w:tc>
          <w:tcPr>
            <w:tcW w:w="1605" w:type="dxa"/>
            <w:tcBorders>
              <w:top w:val="nil"/>
              <w:left w:val="nil"/>
              <w:bottom w:val="nil"/>
              <w:right w:val="nil"/>
            </w:tcBorders>
            <w:noWrap/>
            <w:vAlign w:val="bottom"/>
            <w:hideMark/>
          </w:tcPr>
          <w:p w14:paraId="0E3543F3" w14:textId="77777777" w:rsidR="00863F61" w:rsidRPr="000D067E" w:rsidRDefault="00863F61" w:rsidP="00863F61">
            <w:pPr>
              <w:rPr>
                <w:rFonts w:eastAsia="Calibri" w:cs="Times New Roman"/>
                <w:color w:val="385623" w:themeColor="accent6" w:themeShade="80"/>
                <w:sz w:val="20"/>
                <w:szCs w:val="20"/>
              </w:rPr>
            </w:pPr>
          </w:p>
        </w:tc>
        <w:tc>
          <w:tcPr>
            <w:tcW w:w="4065" w:type="dxa"/>
            <w:tcBorders>
              <w:top w:val="nil"/>
              <w:left w:val="nil"/>
              <w:bottom w:val="nil"/>
              <w:right w:val="nil"/>
            </w:tcBorders>
            <w:noWrap/>
            <w:vAlign w:val="center"/>
            <w:hideMark/>
          </w:tcPr>
          <w:p w14:paraId="2C7C7E92" w14:textId="77777777" w:rsidR="00863F61" w:rsidRPr="000D067E" w:rsidRDefault="00863F61" w:rsidP="00863F61">
            <w:pPr>
              <w:rPr>
                <w:rFonts w:eastAsia="Calibri" w:cs="Times New Roman"/>
                <w:i/>
                <w:iCs/>
                <w:color w:val="385623" w:themeColor="accent6" w:themeShade="80"/>
                <w:sz w:val="20"/>
                <w:szCs w:val="20"/>
              </w:rPr>
            </w:pPr>
            <w:r w:rsidRPr="000D067E">
              <w:rPr>
                <w:rFonts w:eastAsia="Calibri" w:cs="Times New Roman"/>
                <w:i/>
                <w:iCs/>
                <w:color w:val="385623" w:themeColor="accent6" w:themeShade="80"/>
                <w:sz w:val="20"/>
                <w:szCs w:val="20"/>
              </w:rPr>
              <w:t xml:space="preserve">Scaphinotus viduus </w:t>
            </w:r>
            <w:r w:rsidRPr="000D067E">
              <w:rPr>
                <w:rFonts w:eastAsia="Calibri" w:cs="Times New Roman"/>
                <w:color w:val="385623" w:themeColor="accent6" w:themeShade="80"/>
                <w:sz w:val="20"/>
                <w:szCs w:val="20"/>
              </w:rPr>
              <w:t xml:space="preserve"> (Dejean, 1826)</w:t>
            </w:r>
          </w:p>
        </w:tc>
        <w:tc>
          <w:tcPr>
            <w:tcW w:w="1048" w:type="dxa"/>
            <w:tcBorders>
              <w:top w:val="nil"/>
              <w:left w:val="nil"/>
              <w:bottom w:val="nil"/>
              <w:right w:val="nil"/>
            </w:tcBorders>
          </w:tcPr>
          <w:p w14:paraId="3F1070D8" w14:textId="77777777" w:rsidR="00863F61" w:rsidRPr="000D067E" w:rsidRDefault="00863F61" w:rsidP="00863F61">
            <w:pPr>
              <w:rPr>
                <w:rFonts w:eastAsia="Calibri" w:cs="Times New Roman"/>
                <w:color w:val="385623" w:themeColor="accent6" w:themeShade="80"/>
                <w:sz w:val="20"/>
                <w:szCs w:val="20"/>
              </w:rPr>
            </w:pPr>
            <w:r w:rsidRPr="000D067E">
              <w:rPr>
                <w:rFonts w:eastAsia="Calibri" w:cs="Times New Roman"/>
                <w:color w:val="385623" w:themeColor="accent6" w:themeShade="80"/>
                <w:sz w:val="20"/>
                <w:szCs w:val="20"/>
              </w:rPr>
              <w:t>Sc.vi</w:t>
            </w:r>
          </w:p>
        </w:tc>
        <w:tc>
          <w:tcPr>
            <w:tcW w:w="708" w:type="dxa"/>
            <w:tcBorders>
              <w:top w:val="nil"/>
              <w:left w:val="nil"/>
              <w:bottom w:val="nil"/>
              <w:right w:val="nil"/>
            </w:tcBorders>
            <w:noWrap/>
            <w:vAlign w:val="center"/>
            <w:hideMark/>
          </w:tcPr>
          <w:p w14:paraId="74C5E515" w14:textId="77777777" w:rsidR="00863F61" w:rsidRPr="000D067E" w:rsidRDefault="00863F61" w:rsidP="00863F61">
            <w:pPr>
              <w:rPr>
                <w:rFonts w:eastAsia="Calibri" w:cs="Times New Roman"/>
                <w:color w:val="385623" w:themeColor="accent6" w:themeShade="80"/>
                <w:sz w:val="20"/>
                <w:szCs w:val="20"/>
              </w:rPr>
            </w:pPr>
            <w:r w:rsidRPr="000D067E">
              <w:rPr>
                <w:rFonts w:eastAsia="Calibri" w:cs="Times New Roman"/>
                <w:color w:val="385623" w:themeColor="accent6" w:themeShade="80"/>
                <w:sz w:val="20"/>
                <w:szCs w:val="20"/>
              </w:rPr>
              <w:t>1</w:t>
            </w:r>
          </w:p>
        </w:tc>
        <w:tc>
          <w:tcPr>
            <w:tcW w:w="851" w:type="dxa"/>
            <w:tcBorders>
              <w:top w:val="nil"/>
              <w:left w:val="nil"/>
              <w:bottom w:val="nil"/>
              <w:right w:val="nil"/>
            </w:tcBorders>
            <w:noWrap/>
            <w:vAlign w:val="center"/>
            <w:hideMark/>
          </w:tcPr>
          <w:p w14:paraId="66F255EE" w14:textId="77777777" w:rsidR="00863F61" w:rsidRPr="000D067E" w:rsidRDefault="00863F61" w:rsidP="00863F61">
            <w:pPr>
              <w:rPr>
                <w:rFonts w:eastAsia="Calibri" w:cs="Times New Roman"/>
                <w:color w:val="385623" w:themeColor="accent6" w:themeShade="80"/>
                <w:sz w:val="20"/>
                <w:szCs w:val="20"/>
              </w:rPr>
            </w:pPr>
            <w:r w:rsidRPr="000D067E">
              <w:rPr>
                <w:rFonts w:eastAsia="Calibri" w:cs="Times New Roman"/>
                <w:color w:val="385623" w:themeColor="accent6" w:themeShade="80"/>
                <w:sz w:val="20"/>
                <w:szCs w:val="20"/>
              </w:rPr>
              <w:t>1</w:t>
            </w:r>
          </w:p>
        </w:tc>
        <w:tc>
          <w:tcPr>
            <w:tcW w:w="795" w:type="dxa"/>
            <w:tcBorders>
              <w:top w:val="nil"/>
              <w:left w:val="nil"/>
              <w:bottom w:val="nil"/>
              <w:right w:val="nil"/>
            </w:tcBorders>
            <w:vAlign w:val="center"/>
            <w:hideMark/>
          </w:tcPr>
          <w:p w14:paraId="79D77CAD" w14:textId="77777777" w:rsidR="00863F61" w:rsidRPr="000D067E" w:rsidRDefault="00863F61" w:rsidP="00863F61">
            <w:pPr>
              <w:rPr>
                <w:rFonts w:eastAsia="Calibri" w:cs="Times New Roman"/>
                <w:color w:val="385623" w:themeColor="accent6" w:themeShade="80"/>
                <w:sz w:val="20"/>
                <w:szCs w:val="20"/>
              </w:rPr>
            </w:pPr>
            <w:r w:rsidRPr="000D067E">
              <w:rPr>
                <w:rFonts w:eastAsia="Calibri" w:cs="Times New Roman"/>
                <w:color w:val="385623" w:themeColor="accent6" w:themeShade="80"/>
                <w:sz w:val="20"/>
                <w:szCs w:val="20"/>
              </w:rPr>
              <w:t>2</w:t>
            </w:r>
          </w:p>
        </w:tc>
      </w:tr>
      <w:tr w:rsidR="000D067E" w:rsidRPr="000D067E" w14:paraId="013FFC45" w14:textId="77777777" w:rsidTr="00B11D15">
        <w:trPr>
          <w:trHeight w:val="290"/>
        </w:trPr>
        <w:tc>
          <w:tcPr>
            <w:tcW w:w="1605" w:type="dxa"/>
            <w:tcBorders>
              <w:top w:val="nil"/>
              <w:left w:val="nil"/>
              <w:bottom w:val="nil"/>
              <w:right w:val="nil"/>
            </w:tcBorders>
            <w:noWrap/>
            <w:vAlign w:val="bottom"/>
            <w:hideMark/>
          </w:tcPr>
          <w:p w14:paraId="0100FD5F" w14:textId="77777777" w:rsidR="00863F61" w:rsidRPr="000D067E" w:rsidRDefault="00863F61" w:rsidP="00863F61">
            <w:pPr>
              <w:rPr>
                <w:rFonts w:eastAsia="Calibri" w:cs="Times New Roman"/>
                <w:color w:val="385623" w:themeColor="accent6" w:themeShade="80"/>
                <w:sz w:val="20"/>
                <w:szCs w:val="20"/>
              </w:rPr>
            </w:pPr>
          </w:p>
        </w:tc>
        <w:tc>
          <w:tcPr>
            <w:tcW w:w="4065" w:type="dxa"/>
            <w:tcBorders>
              <w:top w:val="nil"/>
              <w:left w:val="nil"/>
              <w:bottom w:val="nil"/>
              <w:right w:val="nil"/>
            </w:tcBorders>
            <w:noWrap/>
            <w:vAlign w:val="center"/>
            <w:hideMark/>
          </w:tcPr>
          <w:p w14:paraId="1E04DD1C" w14:textId="77777777" w:rsidR="00863F61" w:rsidRPr="000D067E" w:rsidRDefault="00863F61" w:rsidP="00863F61">
            <w:pPr>
              <w:rPr>
                <w:rFonts w:eastAsia="Calibri" w:cs="Times New Roman"/>
                <w:i/>
                <w:iCs/>
                <w:color w:val="385623" w:themeColor="accent6" w:themeShade="80"/>
                <w:sz w:val="20"/>
                <w:szCs w:val="20"/>
              </w:rPr>
            </w:pPr>
            <w:r w:rsidRPr="000D067E">
              <w:rPr>
                <w:rFonts w:eastAsia="Calibri" w:cs="Times New Roman"/>
                <w:i/>
                <w:iCs/>
                <w:color w:val="385623" w:themeColor="accent6" w:themeShade="80"/>
                <w:sz w:val="20"/>
                <w:szCs w:val="20"/>
              </w:rPr>
              <w:t xml:space="preserve">Scaphinotus imperfectus </w:t>
            </w:r>
            <w:r w:rsidRPr="000D067E">
              <w:rPr>
                <w:rFonts w:eastAsia="Calibri" w:cs="Times New Roman"/>
                <w:color w:val="385623" w:themeColor="accent6" w:themeShade="80"/>
                <w:sz w:val="20"/>
                <w:szCs w:val="20"/>
              </w:rPr>
              <w:t>(Horn, 1861)</w:t>
            </w:r>
          </w:p>
        </w:tc>
        <w:tc>
          <w:tcPr>
            <w:tcW w:w="1048" w:type="dxa"/>
            <w:tcBorders>
              <w:top w:val="nil"/>
              <w:left w:val="nil"/>
              <w:bottom w:val="nil"/>
              <w:right w:val="nil"/>
            </w:tcBorders>
          </w:tcPr>
          <w:p w14:paraId="3BA34C79" w14:textId="77777777" w:rsidR="00863F61" w:rsidRPr="000D067E" w:rsidRDefault="00863F61" w:rsidP="00863F61">
            <w:pPr>
              <w:rPr>
                <w:rFonts w:eastAsia="Calibri" w:cs="Times New Roman"/>
                <w:color w:val="385623" w:themeColor="accent6" w:themeShade="80"/>
                <w:sz w:val="20"/>
                <w:szCs w:val="20"/>
              </w:rPr>
            </w:pPr>
            <w:r w:rsidRPr="000D067E">
              <w:rPr>
                <w:rFonts w:eastAsia="Calibri" w:cs="Times New Roman"/>
                <w:color w:val="385623" w:themeColor="accent6" w:themeShade="80"/>
                <w:sz w:val="20"/>
                <w:szCs w:val="20"/>
              </w:rPr>
              <w:t>Sc.im</w:t>
            </w:r>
          </w:p>
        </w:tc>
        <w:tc>
          <w:tcPr>
            <w:tcW w:w="708" w:type="dxa"/>
            <w:tcBorders>
              <w:top w:val="nil"/>
              <w:left w:val="nil"/>
              <w:bottom w:val="nil"/>
              <w:right w:val="nil"/>
            </w:tcBorders>
            <w:noWrap/>
            <w:vAlign w:val="center"/>
            <w:hideMark/>
          </w:tcPr>
          <w:p w14:paraId="02B98003" w14:textId="77777777" w:rsidR="00863F61" w:rsidRPr="000D067E" w:rsidRDefault="00863F61" w:rsidP="00863F61">
            <w:pPr>
              <w:rPr>
                <w:rFonts w:eastAsia="Calibri" w:cs="Times New Roman"/>
                <w:color w:val="385623" w:themeColor="accent6" w:themeShade="80"/>
                <w:sz w:val="20"/>
                <w:szCs w:val="20"/>
              </w:rPr>
            </w:pPr>
            <w:r w:rsidRPr="000D067E">
              <w:rPr>
                <w:rFonts w:eastAsia="Calibri" w:cs="Times New Roman"/>
                <w:color w:val="385623" w:themeColor="accent6" w:themeShade="80"/>
                <w:sz w:val="20"/>
                <w:szCs w:val="20"/>
              </w:rPr>
              <w:t>0</w:t>
            </w:r>
          </w:p>
        </w:tc>
        <w:tc>
          <w:tcPr>
            <w:tcW w:w="851" w:type="dxa"/>
            <w:tcBorders>
              <w:top w:val="nil"/>
              <w:left w:val="nil"/>
              <w:bottom w:val="nil"/>
              <w:right w:val="nil"/>
            </w:tcBorders>
            <w:noWrap/>
            <w:vAlign w:val="center"/>
            <w:hideMark/>
          </w:tcPr>
          <w:p w14:paraId="217097CF" w14:textId="77777777" w:rsidR="00863F61" w:rsidRPr="000D067E" w:rsidRDefault="00863F61" w:rsidP="00863F61">
            <w:pPr>
              <w:rPr>
                <w:rFonts w:eastAsia="Calibri" w:cs="Times New Roman"/>
                <w:color w:val="385623" w:themeColor="accent6" w:themeShade="80"/>
                <w:sz w:val="20"/>
                <w:szCs w:val="20"/>
              </w:rPr>
            </w:pPr>
            <w:r w:rsidRPr="000D067E">
              <w:rPr>
                <w:rFonts w:eastAsia="Calibri" w:cs="Times New Roman"/>
                <w:color w:val="385623" w:themeColor="accent6" w:themeShade="80"/>
                <w:sz w:val="20"/>
                <w:szCs w:val="20"/>
              </w:rPr>
              <w:t>3</w:t>
            </w:r>
          </w:p>
        </w:tc>
        <w:tc>
          <w:tcPr>
            <w:tcW w:w="795" w:type="dxa"/>
            <w:tcBorders>
              <w:top w:val="nil"/>
              <w:left w:val="nil"/>
              <w:bottom w:val="nil"/>
              <w:right w:val="nil"/>
            </w:tcBorders>
            <w:vAlign w:val="center"/>
            <w:hideMark/>
          </w:tcPr>
          <w:p w14:paraId="777C93D3" w14:textId="77777777" w:rsidR="00863F61" w:rsidRPr="000D067E" w:rsidRDefault="00863F61" w:rsidP="00863F61">
            <w:pPr>
              <w:rPr>
                <w:rFonts w:eastAsia="Calibri" w:cs="Times New Roman"/>
                <w:color w:val="385623" w:themeColor="accent6" w:themeShade="80"/>
                <w:sz w:val="20"/>
                <w:szCs w:val="20"/>
              </w:rPr>
            </w:pPr>
            <w:r w:rsidRPr="000D067E">
              <w:rPr>
                <w:rFonts w:eastAsia="Calibri" w:cs="Times New Roman"/>
                <w:color w:val="385623" w:themeColor="accent6" w:themeShade="80"/>
                <w:sz w:val="20"/>
                <w:szCs w:val="20"/>
              </w:rPr>
              <w:t>3</w:t>
            </w:r>
          </w:p>
        </w:tc>
      </w:tr>
      <w:tr w:rsidR="000D067E" w:rsidRPr="000D067E" w14:paraId="6C0B7590" w14:textId="77777777" w:rsidTr="00B11D15">
        <w:trPr>
          <w:trHeight w:val="290"/>
        </w:trPr>
        <w:tc>
          <w:tcPr>
            <w:tcW w:w="1605" w:type="dxa"/>
            <w:tcBorders>
              <w:top w:val="nil"/>
              <w:left w:val="nil"/>
              <w:bottom w:val="nil"/>
              <w:right w:val="nil"/>
            </w:tcBorders>
            <w:noWrap/>
            <w:vAlign w:val="bottom"/>
            <w:hideMark/>
          </w:tcPr>
          <w:p w14:paraId="0EBD84DD" w14:textId="77777777" w:rsidR="00863F61" w:rsidRPr="000D067E" w:rsidRDefault="00863F61" w:rsidP="00863F61">
            <w:pPr>
              <w:rPr>
                <w:rFonts w:eastAsia="Calibri" w:cs="Times New Roman"/>
                <w:color w:val="385623" w:themeColor="accent6" w:themeShade="80"/>
                <w:sz w:val="20"/>
                <w:szCs w:val="20"/>
              </w:rPr>
            </w:pPr>
            <w:r w:rsidRPr="000D067E">
              <w:rPr>
                <w:rFonts w:eastAsia="Calibri" w:cs="Times New Roman"/>
                <w:color w:val="385623" w:themeColor="accent6" w:themeShade="80"/>
                <w:sz w:val="20"/>
                <w:szCs w:val="20"/>
              </w:rPr>
              <w:t>Carabini</w:t>
            </w:r>
          </w:p>
        </w:tc>
        <w:tc>
          <w:tcPr>
            <w:tcW w:w="4065" w:type="dxa"/>
            <w:tcBorders>
              <w:top w:val="nil"/>
              <w:left w:val="nil"/>
              <w:bottom w:val="nil"/>
              <w:right w:val="nil"/>
            </w:tcBorders>
            <w:noWrap/>
            <w:vAlign w:val="center"/>
            <w:hideMark/>
          </w:tcPr>
          <w:p w14:paraId="179EC2B1" w14:textId="77777777" w:rsidR="00863F61" w:rsidRPr="000D067E" w:rsidRDefault="00863F61" w:rsidP="00863F61">
            <w:pPr>
              <w:rPr>
                <w:rFonts w:eastAsia="Calibri" w:cs="Times New Roman"/>
                <w:color w:val="385623" w:themeColor="accent6" w:themeShade="80"/>
                <w:sz w:val="20"/>
                <w:szCs w:val="20"/>
              </w:rPr>
            </w:pPr>
          </w:p>
        </w:tc>
        <w:tc>
          <w:tcPr>
            <w:tcW w:w="1048" w:type="dxa"/>
            <w:tcBorders>
              <w:top w:val="nil"/>
              <w:left w:val="nil"/>
              <w:bottom w:val="nil"/>
              <w:right w:val="nil"/>
            </w:tcBorders>
          </w:tcPr>
          <w:p w14:paraId="409FCC51" w14:textId="77777777" w:rsidR="00863F61" w:rsidRPr="000D067E" w:rsidRDefault="00863F61" w:rsidP="00863F61">
            <w:pPr>
              <w:rPr>
                <w:rFonts w:eastAsia="Calibri" w:cs="Times New Roman"/>
                <w:color w:val="385623" w:themeColor="accent6" w:themeShade="80"/>
                <w:sz w:val="20"/>
                <w:szCs w:val="20"/>
              </w:rPr>
            </w:pPr>
          </w:p>
        </w:tc>
        <w:tc>
          <w:tcPr>
            <w:tcW w:w="708" w:type="dxa"/>
            <w:tcBorders>
              <w:top w:val="nil"/>
              <w:left w:val="nil"/>
              <w:bottom w:val="nil"/>
              <w:right w:val="nil"/>
            </w:tcBorders>
            <w:noWrap/>
            <w:vAlign w:val="center"/>
            <w:hideMark/>
          </w:tcPr>
          <w:p w14:paraId="4D6E109C" w14:textId="77777777" w:rsidR="00863F61" w:rsidRPr="000D067E" w:rsidRDefault="00863F61" w:rsidP="00863F61">
            <w:pPr>
              <w:rPr>
                <w:rFonts w:eastAsia="Calibri" w:cs="Times New Roman"/>
                <w:color w:val="385623" w:themeColor="accent6" w:themeShade="80"/>
                <w:sz w:val="20"/>
                <w:szCs w:val="20"/>
              </w:rPr>
            </w:pPr>
          </w:p>
        </w:tc>
        <w:tc>
          <w:tcPr>
            <w:tcW w:w="851" w:type="dxa"/>
            <w:tcBorders>
              <w:top w:val="nil"/>
              <w:left w:val="nil"/>
              <w:bottom w:val="nil"/>
              <w:right w:val="nil"/>
            </w:tcBorders>
            <w:noWrap/>
            <w:vAlign w:val="center"/>
            <w:hideMark/>
          </w:tcPr>
          <w:p w14:paraId="12801647" w14:textId="77777777" w:rsidR="00863F61" w:rsidRPr="000D067E" w:rsidRDefault="00863F61" w:rsidP="00863F61">
            <w:pPr>
              <w:rPr>
                <w:rFonts w:eastAsia="Calibri" w:cs="Times New Roman"/>
                <w:color w:val="385623" w:themeColor="accent6" w:themeShade="80"/>
                <w:sz w:val="20"/>
                <w:szCs w:val="20"/>
              </w:rPr>
            </w:pPr>
          </w:p>
        </w:tc>
        <w:tc>
          <w:tcPr>
            <w:tcW w:w="795" w:type="dxa"/>
            <w:tcBorders>
              <w:top w:val="nil"/>
              <w:left w:val="nil"/>
              <w:bottom w:val="nil"/>
              <w:right w:val="nil"/>
            </w:tcBorders>
            <w:vAlign w:val="center"/>
            <w:hideMark/>
          </w:tcPr>
          <w:p w14:paraId="56E360F5" w14:textId="77777777" w:rsidR="00863F61" w:rsidRPr="000D067E" w:rsidRDefault="00863F61" w:rsidP="00863F61">
            <w:pPr>
              <w:rPr>
                <w:rFonts w:eastAsia="Calibri" w:cs="Times New Roman"/>
                <w:color w:val="385623" w:themeColor="accent6" w:themeShade="80"/>
                <w:sz w:val="20"/>
                <w:szCs w:val="20"/>
              </w:rPr>
            </w:pPr>
          </w:p>
        </w:tc>
      </w:tr>
      <w:tr w:rsidR="000D067E" w:rsidRPr="000D067E" w14:paraId="03F4E831" w14:textId="77777777" w:rsidTr="00B11D15">
        <w:trPr>
          <w:trHeight w:val="290"/>
        </w:trPr>
        <w:tc>
          <w:tcPr>
            <w:tcW w:w="1605" w:type="dxa"/>
            <w:tcBorders>
              <w:top w:val="nil"/>
              <w:left w:val="nil"/>
              <w:bottom w:val="nil"/>
              <w:right w:val="nil"/>
            </w:tcBorders>
            <w:noWrap/>
            <w:vAlign w:val="bottom"/>
            <w:hideMark/>
          </w:tcPr>
          <w:p w14:paraId="0EA9F7FF" w14:textId="77777777" w:rsidR="00863F61" w:rsidRPr="000D067E" w:rsidRDefault="00863F61" w:rsidP="00863F61">
            <w:pPr>
              <w:rPr>
                <w:rFonts w:eastAsia="Calibri" w:cs="Times New Roman"/>
                <w:color w:val="385623" w:themeColor="accent6" w:themeShade="80"/>
                <w:sz w:val="20"/>
                <w:szCs w:val="20"/>
              </w:rPr>
            </w:pPr>
          </w:p>
        </w:tc>
        <w:tc>
          <w:tcPr>
            <w:tcW w:w="4065" w:type="dxa"/>
            <w:tcBorders>
              <w:top w:val="nil"/>
              <w:left w:val="nil"/>
              <w:bottom w:val="nil"/>
              <w:right w:val="nil"/>
            </w:tcBorders>
            <w:noWrap/>
            <w:vAlign w:val="center"/>
            <w:hideMark/>
          </w:tcPr>
          <w:p w14:paraId="299BADA8" w14:textId="77777777" w:rsidR="00863F61" w:rsidRPr="000D067E" w:rsidRDefault="00863F61" w:rsidP="00863F61">
            <w:pPr>
              <w:rPr>
                <w:rFonts w:eastAsia="Calibri" w:cs="Times New Roman"/>
                <w:i/>
                <w:iCs/>
                <w:color w:val="385623" w:themeColor="accent6" w:themeShade="80"/>
                <w:sz w:val="20"/>
                <w:szCs w:val="20"/>
              </w:rPr>
            </w:pPr>
            <w:r w:rsidRPr="000D067E">
              <w:rPr>
                <w:rFonts w:eastAsia="Calibri" w:cs="Times New Roman"/>
                <w:i/>
                <w:iCs/>
                <w:color w:val="385623" w:themeColor="accent6" w:themeShade="80"/>
                <w:sz w:val="20"/>
                <w:szCs w:val="20"/>
              </w:rPr>
              <w:t xml:space="preserve">Carabus goryi </w:t>
            </w:r>
            <w:r w:rsidRPr="000D067E">
              <w:rPr>
                <w:rFonts w:eastAsia="Calibri" w:cs="Times New Roman"/>
                <w:color w:val="385623" w:themeColor="accent6" w:themeShade="80"/>
                <w:sz w:val="20"/>
                <w:szCs w:val="20"/>
              </w:rPr>
              <w:t>Dejean, 1831</w:t>
            </w:r>
          </w:p>
        </w:tc>
        <w:tc>
          <w:tcPr>
            <w:tcW w:w="1048" w:type="dxa"/>
            <w:tcBorders>
              <w:top w:val="nil"/>
              <w:left w:val="nil"/>
              <w:bottom w:val="nil"/>
              <w:right w:val="nil"/>
            </w:tcBorders>
          </w:tcPr>
          <w:p w14:paraId="5461CC77" w14:textId="77777777" w:rsidR="00863F61" w:rsidRPr="000D067E" w:rsidRDefault="00863F61" w:rsidP="00863F61">
            <w:pPr>
              <w:rPr>
                <w:rFonts w:eastAsia="Calibri" w:cs="Times New Roman"/>
                <w:color w:val="385623" w:themeColor="accent6" w:themeShade="80"/>
                <w:sz w:val="20"/>
                <w:szCs w:val="20"/>
              </w:rPr>
            </w:pPr>
            <w:r w:rsidRPr="000D067E">
              <w:rPr>
                <w:rFonts w:eastAsia="Calibri" w:cs="Times New Roman"/>
                <w:color w:val="385623" w:themeColor="accent6" w:themeShade="80"/>
                <w:sz w:val="20"/>
                <w:szCs w:val="20"/>
              </w:rPr>
              <w:t>Ca.go</w:t>
            </w:r>
          </w:p>
        </w:tc>
        <w:tc>
          <w:tcPr>
            <w:tcW w:w="708" w:type="dxa"/>
            <w:tcBorders>
              <w:top w:val="nil"/>
              <w:left w:val="nil"/>
              <w:bottom w:val="nil"/>
              <w:right w:val="nil"/>
            </w:tcBorders>
            <w:noWrap/>
            <w:vAlign w:val="center"/>
            <w:hideMark/>
          </w:tcPr>
          <w:p w14:paraId="46EDC12E" w14:textId="77777777" w:rsidR="00863F61" w:rsidRPr="000D067E" w:rsidRDefault="00863F61" w:rsidP="00863F61">
            <w:pPr>
              <w:rPr>
                <w:rFonts w:eastAsia="Calibri" w:cs="Times New Roman"/>
                <w:color w:val="385623" w:themeColor="accent6" w:themeShade="80"/>
                <w:sz w:val="20"/>
                <w:szCs w:val="20"/>
              </w:rPr>
            </w:pPr>
            <w:r w:rsidRPr="000D067E">
              <w:rPr>
                <w:rFonts w:eastAsia="Calibri" w:cs="Times New Roman"/>
                <w:color w:val="385623" w:themeColor="accent6" w:themeShade="80"/>
                <w:sz w:val="20"/>
                <w:szCs w:val="20"/>
              </w:rPr>
              <w:t>66</w:t>
            </w:r>
          </w:p>
        </w:tc>
        <w:tc>
          <w:tcPr>
            <w:tcW w:w="851" w:type="dxa"/>
            <w:tcBorders>
              <w:top w:val="nil"/>
              <w:left w:val="nil"/>
              <w:bottom w:val="nil"/>
              <w:right w:val="nil"/>
            </w:tcBorders>
            <w:noWrap/>
            <w:vAlign w:val="center"/>
            <w:hideMark/>
          </w:tcPr>
          <w:p w14:paraId="2A18D449" w14:textId="77777777" w:rsidR="00863F61" w:rsidRPr="000D067E" w:rsidRDefault="00863F61" w:rsidP="00863F61">
            <w:pPr>
              <w:rPr>
                <w:rFonts w:eastAsia="Calibri" w:cs="Times New Roman"/>
                <w:color w:val="385623" w:themeColor="accent6" w:themeShade="80"/>
                <w:sz w:val="20"/>
                <w:szCs w:val="20"/>
              </w:rPr>
            </w:pPr>
            <w:r w:rsidRPr="000D067E">
              <w:rPr>
                <w:rFonts w:eastAsia="Calibri" w:cs="Times New Roman"/>
                <w:color w:val="385623" w:themeColor="accent6" w:themeShade="80"/>
                <w:sz w:val="20"/>
                <w:szCs w:val="20"/>
              </w:rPr>
              <w:t>33</w:t>
            </w:r>
          </w:p>
        </w:tc>
        <w:tc>
          <w:tcPr>
            <w:tcW w:w="795" w:type="dxa"/>
            <w:tcBorders>
              <w:top w:val="nil"/>
              <w:left w:val="nil"/>
              <w:bottom w:val="nil"/>
              <w:right w:val="nil"/>
            </w:tcBorders>
            <w:vAlign w:val="center"/>
            <w:hideMark/>
          </w:tcPr>
          <w:p w14:paraId="1594AE71" w14:textId="77777777" w:rsidR="00863F61" w:rsidRPr="000D067E" w:rsidRDefault="00863F61" w:rsidP="00863F61">
            <w:pPr>
              <w:rPr>
                <w:rFonts w:eastAsia="Calibri" w:cs="Times New Roman"/>
                <w:color w:val="385623" w:themeColor="accent6" w:themeShade="80"/>
                <w:sz w:val="20"/>
                <w:szCs w:val="20"/>
              </w:rPr>
            </w:pPr>
            <w:r w:rsidRPr="000D067E">
              <w:rPr>
                <w:rFonts w:eastAsia="Calibri" w:cs="Times New Roman"/>
                <w:color w:val="385623" w:themeColor="accent6" w:themeShade="80"/>
                <w:sz w:val="20"/>
                <w:szCs w:val="20"/>
              </w:rPr>
              <w:t>99</w:t>
            </w:r>
          </w:p>
        </w:tc>
      </w:tr>
      <w:tr w:rsidR="000D067E" w:rsidRPr="000D067E" w14:paraId="6970169C" w14:textId="77777777" w:rsidTr="00B11D15">
        <w:trPr>
          <w:trHeight w:val="290"/>
        </w:trPr>
        <w:tc>
          <w:tcPr>
            <w:tcW w:w="1605" w:type="dxa"/>
            <w:tcBorders>
              <w:top w:val="nil"/>
              <w:left w:val="nil"/>
              <w:bottom w:val="nil"/>
              <w:right w:val="nil"/>
            </w:tcBorders>
            <w:noWrap/>
            <w:vAlign w:val="bottom"/>
            <w:hideMark/>
          </w:tcPr>
          <w:p w14:paraId="657C49AF" w14:textId="77777777" w:rsidR="00863F61" w:rsidRPr="000D067E" w:rsidRDefault="00863F61" w:rsidP="00863F61">
            <w:pPr>
              <w:rPr>
                <w:rFonts w:eastAsia="Calibri" w:cs="Times New Roman"/>
                <w:color w:val="385623" w:themeColor="accent6" w:themeShade="80"/>
                <w:sz w:val="20"/>
                <w:szCs w:val="20"/>
              </w:rPr>
            </w:pPr>
            <w:r w:rsidRPr="000D067E">
              <w:rPr>
                <w:rFonts w:eastAsia="Calibri" w:cs="Times New Roman"/>
                <w:color w:val="385623" w:themeColor="accent6" w:themeShade="80"/>
                <w:sz w:val="20"/>
                <w:szCs w:val="20"/>
              </w:rPr>
              <w:t>Pterostichini</w:t>
            </w:r>
          </w:p>
        </w:tc>
        <w:tc>
          <w:tcPr>
            <w:tcW w:w="4065" w:type="dxa"/>
            <w:tcBorders>
              <w:top w:val="nil"/>
              <w:left w:val="nil"/>
              <w:bottom w:val="nil"/>
              <w:right w:val="nil"/>
            </w:tcBorders>
            <w:noWrap/>
            <w:vAlign w:val="center"/>
            <w:hideMark/>
          </w:tcPr>
          <w:p w14:paraId="6C23AD04" w14:textId="77777777" w:rsidR="00863F61" w:rsidRPr="000D067E" w:rsidRDefault="00863F61" w:rsidP="00863F61">
            <w:pPr>
              <w:rPr>
                <w:rFonts w:eastAsia="Calibri" w:cs="Times New Roman"/>
                <w:color w:val="385623" w:themeColor="accent6" w:themeShade="80"/>
                <w:sz w:val="20"/>
                <w:szCs w:val="20"/>
              </w:rPr>
            </w:pPr>
          </w:p>
        </w:tc>
        <w:tc>
          <w:tcPr>
            <w:tcW w:w="1048" w:type="dxa"/>
            <w:tcBorders>
              <w:top w:val="nil"/>
              <w:left w:val="nil"/>
              <w:bottom w:val="nil"/>
              <w:right w:val="nil"/>
            </w:tcBorders>
          </w:tcPr>
          <w:p w14:paraId="2FB1689E" w14:textId="77777777" w:rsidR="00863F61" w:rsidRPr="000D067E" w:rsidRDefault="00863F61" w:rsidP="00863F61">
            <w:pPr>
              <w:rPr>
                <w:rFonts w:eastAsia="Calibri" w:cs="Times New Roman"/>
                <w:color w:val="385623" w:themeColor="accent6" w:themeShade="80"/>
                <w:sz w:val="20"/>
                <w:szCs w:val="20"/>
              </w:rPr>
            </w:pPr>
          </w:p>
        </w:tc>
        <w:tc>
          <w:tcPr>
            <w:tcW w:w="708" w:type="dxa"/>
            <w:tcBorders>
              <w:top w:val="nil"/>
              <w:left w:val="nil"/>
              <w:bottom w:val="nil"/>
              <w:right w:val="nil"/>
            </w:tcBorders>
            <w:noWrap/>
            <w:vAlign w:val="center"/>
            <w:hideMark/>
          </w:tcPr>
          <w:p w14:paraId="44073A1C" w14:textId="77777777" w:rsidR="00863F61" w:rsidRPr="000D067E" w:rsidRDefault="00863F61" w:rsidP="00863F61">
            <w:pPr>
              <w:rPr>
                <w:rFonts w:eastAsia="Calibri" w:cs="Times New Roman"/>
                <w:color w:val="385623" w:themeColor="accent6" w:themeShade="80"/>
                <w:sz w:val="20"/>
                <w:szCs w:val="20"/>
              </w:rPr>
            </w:pPr>
          </w:p>
        </w:tc>
        <w:tc>
          <w:tcPr>
            <w:tcW w:w="851" w:type="dxa"/>
            <w:tcBorders>
              <w:top w:val="nil"/>
              <w:left w:val="nil"/>
              <w:bottom w:val="nil"/>
              <w:right w:val="nil"/>
            </w:tcBorders>
            <w:noWrap/>
            <w:vAlign w:val="center"/>
            <w:hideMark/>
          </w:tcPr>
          <w:p w14:paraId="644D0D4D" w14:textId="77777777" w:rsidR="00863F61" w:rsidRPr="000D067E" w:rsidRDefault="00863F61" w:rsidP="00863F61">
            <w:pPr>
              <w:rPr>
                <w:rFonts w:eastAsia="Calibri" w:cs="Times New Roman"/>
                <w:color w:val="385623" w:themeColor="accent6" w:themeShade="80"/>
                <w:sz w:val="20"/>
                <w:szCs w:val="20"/>
              </w:rPr>
            </w:pPr>
          </w:p>
        </w:tc>
        <w:tc>
          <w:tcPr>
            <w:tcW w:w="795" w:type="dxa"/>
            <w:tcBorders>
              <w:top w:val="nil"/>
              <w:left w:val="nil"/>
              <w:bottom w:val="nil"/>
              <w:right w:val="nil"/>
            </w:tcBorders>
            <w:vAlign w:val="center"/>
            <w:hideMark/>
          </w:tcPr>
          <w:p w14:paraId="7B042799" w14:textId="77777777" w:rsidR="00863F61" w:rsidRPr="000D067E" w:rsidRDefault="00863F61" w:rsidP="00863F61">
            <w:pPr>
              <w:rPr>
                <w:rFonts w:eastAsia="Calibri" w:cs="Times New Roman"/>
                <w:color w:val="385623" w:themeColor="accent6" w:themeShade="80"/>
                <w:sz w:val="20"/>
                <w:szCs w:val="20"/>
              </w:rPr>
            </w:pPr>
          </w:p>
        </w:tc>
      </w:tr>
      <w:tr w:rsidR="000D067E" w:rsidRPr="000D067E" w14:paraId="22AE064E" w14:textId="77777777" w:rsidTr="00B11D15">
        <w:trPr>
          <w:trHeight w:val="290"/>
        </w:trPr>
        <w:tc>
          <w:tcPr>
            <w:tcW w:w="1605" w:type="dxa"/>
            <w:tcBorders>
              <w:top w:val="nil"/>
              <w:left w:val="nil"/>
              <w:bottom w:val="nil"/>
              <w:right w:val="nil"/>
            </w:tcBorders>
            <w:noWrap/>
            <w:vAlign w:val="bottom"/>
            <w:hideMark/>
          </w:tcPr>
          <w:p w14:paraId="0C204C98" w14:textId="77777777" w:rsidR="00863F61" w:rsidRPr="000D067E" w:rsidRDefault="00863F61" w:rsidP="00863F61">
            <w:pPr>
              <w:rPr>
                <w:rFonts w:eastAsia="Calibri" w:cs="Times New Roman"/>
                <w:color w:val="385623" w:themeColor="accent6" w:themeShade="80"/>
                <w:sz w:val="20"/>
                <w:szCs w:val="20"/>
              </w:rPr>
            </w:pPr>
          </w:p>
        </w:tc>
        <w:tc>
          <w:tcPr>
            <w:tcW w:w="4065" w:type="dxa"/>
            <w:tcBorders>
              <w:top w:val="nil"/>
              <w:left w:val="nil"/>
              <w:bottom w:val="nil"/>
              <w:right w:val="nil"/>
            </w:tcBorders>
            <w:noWrap/>
            <w:vAlign w:val="center"/>
            <w:hideMark/>
          </w:tcPr>
          <w:p w14:paraId="4E27289A" w14:textId="77777777" w:rsidR="00863F61" w:rsidRPr="000D067E" w:rsidRDefault="00863F61" w:rsidP="00863F61">
            <w:pPr>
              <w:rPr>
                <w:rFonts w:eastAsia="Calibri" w:cs="Times New Roman"/>
                <w:i/>
                <w:iCs/>
                <w:color w:val="385623" w:themeColor="accent6" w:themeShade="80"/>
                <w:sz w:val="20"/>
                <w:szCs w:val="20"/>
              </w:rPr>
            </w:pPr>
            <w:r w:rsidRPr="000D067E">
              <w:rPr>
                <w:rFonts w:eastAsia="Calibri" w:cs="Times New Roman"/>
                <w:i/>
                <w:iCs/>
                <w:color w:val="385623" w:themeColor="accent6" w:themeShade="80"/>
                <w:sz w:val="20"/>
                <w:szCs w:val="20"/>
              </w:rPr>
              <w:t xml:space="preserve">Lophoglossus scrutator </w:t>
            </w:r>
            <w:r w:rsidRPr="000D067E">
              <w:rPr>
                <w:rFonts w:eastAsia="Calibri" w:cs="Times New Roman"/>
                <w:color w:val="385623" w:themeColor="accent6" w:themeShade="80"/>
                <w:sz w:val="20"/>
                <w:szCs w:val="20"/>
              </w:rPr>
              <w:t>(LeConte, 1846)</w:t>
            </w:r>
          </w:p>
        </w:tc>
        <w:tc>
          <w:tcPr>
            <w:tcW w:w="1048" w:type="dxa"/>
            <w:tcBorders>
              <w:top w:val="nil"/>
              <w:left w:val="nil"/>
              <w:bottom w:val="nil"/>
              <w:right w:val="nil"/>
            </w:tcBorders>
          </w:tcPr>
          <w:p w14:paraId="4F4D7D6D" w14:textId="77777777" w:rsidR="00863F61" w:rsidRPr="000D067E" w:rsidRDefault="00863F61" w:rsidP="00863F61">
            <w:pPr>
              <w:rPr>
                <w:rFonts w:eastAsia="Calibri" w:cs="Times New Roman"/>
                <w:color w:val="385623" w:themeColor="accent6" w:themeShade="80"/>
                <w:sz w:val="20"/>
                <w:szCs w:val="20"/>
              </w:rPr>
            </w:pPr>
            <w:r w:rsidRPr="000D067E">
              <w:rPr>
                <w:rFonts w:eastAsia="Calibri" w:cs="Times New Roman"/>
                <w:color w:val="385623" w:themeColor="accent6" w:themeShade="80"/>
                <w:sz w:val="20"/>
                <w:szCs w:val="20"/>
              </w:rPr>
              <w:t>Lo.sc</w:t>
            </w:r>
          </w:p>
        </w:tc>
        <w:tc>
          <w:tcPr>
            <w:tcW w:w="708" w:type="dxa"/>
            <w:tcBorders>
              <w:top w:val="nil"/>
              <w:left w:val="nil"/>
              <w:bottom w:val="nil"/>
              <w:right w:val="nil"/>
            </w:tcBorders>
            <w:noWrap/>
            <w:vAlign w:val="center"/>
            <w:hideMark/>
          </w:tcPr>
          <w:p w14:paraId="6AD1A47F" w14:textId="77777777" w:rsidR="00863F61" w:rsidRPr="000D067E" w:rsidRDefault="00863F61" w:rsidP="00863F61">
            <w:pPr>
              <w:rPr>
                <w:rFonts w:eastAsia="Calibri" w:cs="Times New Roman"/>
                <w:color w:val="385623" w:themeColor="accent6" w:themeShade="80"/>
                <w:sz w:val="20"/>
                <w:szCs w:val="20"/>
              </w:rPr>
            </w:pPr>
            <w:r w:rsidRPr="000D067E">
              <w:rPr>
                <w:rFonts w:eastAsia="Calibri" w:cs="Times New Roman"/>
                <w:color w:val="385623" w:themeColor="accent6" w:themeShade="80"/>
                <w:sz w:val="20"/>
                <w:szCs w:val="20"/>
              </w:rPr>
              <w:t>0</w:t>
            </w:r>
          </w:p>
        </w:tc>
        <w:tc>
          <w:tcPr>
            <w:tcW w:w="851" w:type="dxa"/>
            <w:tcBorders>
              <w:top w:val="nil"/>
              <w:left w:val="nil"/>
              <w:bottom w:val="nil"/>
              <w:right w:val="nil"/>
            </w:tcBorders>
            <w:noWrap/>
            <w:vAlign w:val="center"/>
            <w:hideMark/>
          </w:tcPr>
          <w:p w14:paraId="07A09D8B" w14:textId="77777777" w:rsidR="00863F61" w:rsidRPr="000D067E" w:rsidRDefault="00863F61" w:rsidP="00863F61">
            <w:pPr>
              <w:rPr>
                <w:rFonts w:eastAsia="Calibri" w:cs="Times New Roman"/>
                <w:color w:val="385623" w:themeColor="accent6" w:themeShade="80"/>
                <w:sz w:val="20"/>
                <w:szCs w:val="20"/>
              </w:rPr>
            </w:pPr>
            <w:r w:rsidRPr="000D067E">
              <w:rPr>
                <w:rFonts w:eastAsia="Calibri" w:cs="Times New Roman"/>
                <w:color w:val="385623" w:themeColor="accent6" w:themeShade="80"/>
                <w:sz w:val="20"/>
                <w:szCs w:val="20"/>
              </w:rPr>
              <w:t>1</w:t>
            </w:r>
          </w:p>
        </w:tc>
        <w:tc>
          <w:tcPr>
            <w:tcW w:w="795" w:type="dxa"/>
            <w:tcBorders>
              <w:top w:val="nil"/>
              <w:left w:val="nil"/>
              <w:bottom w:val="nil"/>
              <w:right w:val="nil"/>
            </w:tcBorders>
            <w:vAlign w:val="center"/>
            <w:hideMark/>
          </w:tcPr>
          <w:p w14:paraId="37C88549" w14:textId="77777777" w:rsidR="00863F61" w:rsidRPr="000D067E" w:rsidRDefault="00863F61" w:rsidP="00863F61">
            <w:pPr>
              <w:rPr>
                <w:rFonts w:eastAsia="Calibri" w:cs="Times New Roman"/>
                <w:color w:val="385623" w:themeColor="accent6" w:themeShade="80"/>
                <w:sz w:val="20"/>
                <w:szCs w:val="20"/>
              </w:rPr>
            </w:pPr>
            <w:r w:rsidRPr="000D067E">
              <w:rPr>
                <w:rFonts w:eastAsia="Calibri" w:cs="Times New Roman"/>
                <w:color w:val="385623" w:themeColor="accent6" w:themeShade="80"/>
                <w:sz w:val="20"/>
                <w:szCs w:val="20"/>
              </w:rPr>
              <w:t>1</w:t>
            </w:r>
          </w:p>
        </w:tc>
      </w:tr>
      <w:tr w:rsidR="000D067E" w:rsidRPr="000D067E" w14:paraId="7277E06E" w14:textId="77777777" w:rsidTr="00B11D15">
        <w:trPr>
          <w:trHeight w:val="290"/>
        </w:trPr>
        <w:tc>
          <w:tcPr>
            <w:tcW w:w="1605" w:type="dxa"/>
            <w:tcBorders>
              <w:top w:val="nil"/>
              <w:left w:val="nil"/>
              <w:bottom w:val="nil"/>
              <w:right w:val="nil"/>
            </w:tcBorders>
            <w:noWrap/>
            <w:vAlign w:val="bottom"/>
            <w:hideMark/>
          </w:tcPr>
          <w:p w14:paraId="0934AE70" w14:textId="77777777" w:rsidR="00863F61" w:rsidRPr="000D067E" w:rsidRDefault="00863F61" w:rsidP="00863F61">
            <w:pPr>
              <w:rPr>
                <w:rFonts w:eastAsia="Calibri" w:cs="Times New Roman"/>
                <w:color w:val="385623" w:themeColor="accent6" w:themeShade="80"/>
                <w:sz w:val="20"/>
                <w:szCs w:val="20"/>
              </w:rPr>
            </w:pPr>
          </w:p>
        </w:tc>
        <w:tc>
          <w:tcPr>
            <w:tcW w:w="4065" w:type="dxa"/>
            <w:tcBorders>
              <w:top w:val="nil"/>
              <w:left w:val="nil"/>
              <w:bottom w:val="nil"/>
              <w:right w:val="nil"/>
            </w:tcBorders>
            <w:noWrap/>
            <w:vAlign w:val="center"/>
            <w:hideMark/>
          </w:tcPr>
          <w:p w14:paraId="4514B8D5" w14:textId="77777777" w:rsidR="00863F61" w:rsidRPr="000D067E" w:rsidRDefault="00863F61" w:rsidP="00863F61">
            <w:pPr>
              <w:rPr>
                <w:rFonts w:eastAsia="Calibri" w:cs="Times New Roman"/>
                <w:i/>
                <w:iCs/>
                <w:color w:val="385623" w:themeColor="accent6" w:themeShade="80"/>
                <w:sz w:val="20"/>
                <w:szCs w:val="20"/>
              </w:rPr>
            </w:pPr>
            <w:r w:rsidRPr="000D067E">
              <w:rPr>
                <w:rFonts w:eastAsia="Calibri" w:cs="Times New Roman"/>
                <w:i/>
                <w:iCs/>
                <w:color w:val="385623" w:themeColor="accent6" w:themeShade="80"/>
                <w:sz w:val="20"/>
                <w:szCs w:val="20"/>
              </w:rPr>
              <w:t xml:space="preserve">Pterostichus mutus </w:t>
            </w:r>
            <w:r w:rsidRPr="000D067E">
              <w:rPr>
                <w:rFonts w:eastAsia="Calibri" w:cs="Times New Roman"/>
                <w:color w:val="385623" w:themeColor="accent6" w:themeShade="80"/>
                <w:sz w:val="20"/>
                <w:szCs w:val="20"/>
              </w:rPr>
              <w:t>(Say, 1823)</w:t>
            </w:r>
          </w:p>
        </w:tc>
        <w:tc>
          <w:tcPr>
            <w:tcW w:w="1048" w:type="dxa"/>
            <w:tcBorders>
              <w:top w:val="nil"/>
              <w:left w:val="nil"/>
              <w:bottom w:val="nil"/>
              <w:right w:val="nil"/>
            </w:tcBorders>
          </w:tcPr>
          <w:p w14:paraId="47039B6B" w14:textId="77777777" w:rsidR="00863F61" w:rsidRPr="000D067E" w:rsidRDefault="00863F61" w:rsidP="00863F61">
            <w:pPr>
              <w:rPr>
                <w:rFonts w:eastAsia="Calibri" w:cs="Times New Roman"/>
                <w:color w:val="385623" w:themeColor="accent6" w:themeShade="80"/>
                <w:sz w:val="20"/>
                <w:szCs w:val="20"/>
              </w:rPr>
            </w:pPr>
            <w:r w:rsidRPr="000D067E">
              <w:rPr>
                <w:rFonts w:eastAsia="Calibri" w:cs="Times New Roman"/>
                <w:color w:val="385623" w:themeColor="accent6" w:themeShade="80"/>
                <w:sz w:val="20"/>
                <w:szCs w:val="20"/>
              </w:rPr>
              <w:t>Pt.mu</w:t>
            </w:r>
          </w:p>
        </w:tc>
        <w:tc>
          <w:tcPr>
            <w:tcW w:w="708" w:type="dxa"/>
            <w:tcBorders>
              <w:top w:val="nil"/>
              <w:left w:val="nil"/>
              <w:bottom w:val="nil"/>
              <w:right w:val="nil"/>
            </w:tcBorders>
            <w:noWrap/>
            <w:vAlign w:val="center"/>
            <w:hideMark/>
          </w:tcPr>
          <w:p w14:paraId="706E421E" w14:textId="77777777" w:rsidR="00863F61" w:rsidRPr="000D067E" w:rsidRDefault="00863F61" w:rsidP="00863F61">
            <w:pPr>
              <w:rPr>
                <w:rFonts w:eastAsia="Calibri" w:cs="Times New Roman"/>
                <w:color w:val="385623" w:themeColor="accent6" w:themeShade="80"/>
                <w:sz w:val="20"/>
                <w:szCs w:val="20"/>
              </w:rPr>
            </w:pPr>
            <w:r w:rsidRPr="000D067E">
              <w:rPr>
                <w:rFonts w:eastAsia="Calibri" w:cs="Times New Roman"/>
                <w:color w:val="385623" w:themeColor="accent6" w:themeShade="80"/>
                <w:sz w:val="20"/>
                <w:szCs w:val="20"/>
              </w:rPr>
              <w:t>1</w:t>
            </w:r>
          </w:p>
        </w:tc>
        <w:tc>
          <w:tcPr>
            <w:tcW w:w="851" w:type="dxa"/>
            <w:tcBorders>
              <w:top w:val="nil"/>
              <w:left w:val="nil"/>
              <w:bottom w:val="nil"/>
              <w:right w:val="nil"/>
            </w:tcBorders>
            <w:noWrap/>
            <w:vAlign w:val="center"/>
            <w:hideMark/>
          </w:tcPr>
          <w:p w14:paraId="50EB6877" w14:textId="77777777" w:rsidR="00863F61" w:rsidRPr="000D067E" w:rsidRDefault="00863F61" w:rsidP="00863F61">
            <w:pPr>
              <w:rPr>
                <w:rFonts w:eastAsia="Calibri" w:cs="Times New Roman"/>
                <w:color w:val="385623" w:themeColor="accent6" w:themeShade="80"/>
                <w:sz w:val="20"/>
                <w:szCs w:val="20"/>
              </w:rPr>
            </w:pPr>
            <w:r w:rsidRPr="000D067E">
              <w:rPr>
                <w:rFonts w:eastAsia="Calibri" w:cs="Times New Roman"/>
                <w:color w:val="385623" w:themeColor="accent6" w:themeShade="80"/>
                <w:sz w:val="20"/>
                <w:szCs w:val="20"/>
              </w:rPr>
              <w:t>0</w:t>
            </w:r>
          </w:p>
        </w:tc>
        <w:tc>
          <w:tcPr>
            <w:tcW w:w="795" w:type="dxa"/>
            <w:tcBorders>
              <w:top w:val="nil"/>
              <w:left w:val="nil"/>
              <w:bottom w:val="nil"/>
              <w:right w:val="nil"/>
            </w:tcBorders>
            <w:vAlign w:val="center"/>
            <w:hideMark/>
          </w:tcPr>
          <w:p w14:paraId="721388E6" w14:textId="77777777" w:rsidR="00863F61" w:rsidRPr="000D067E" w:rsidRDefault="00863F61" w:rsidP="00863F61">
            <w:pPr>
              <w:rPr>
                <w:rFonts w:eastAsia="Calibri" w:cs="Times New Roman"/>
                <w:color w:val="385623" w:themeColor="accent6" w:themeShade="80"/>
                <w:sz w:val="20"/>
                <w:szCs w:val="20"/>
              </w:rPr>
            </w:pPr>
            <w:r w:rsidRPr="000D067E">
              <w:rPr>
                <w:rFonts w:eastAsia="Calibri" w:cs="Times New Roman"/>
                <w:color w:val="385623" w:themeColor="accent6" w:themeShade="80"/>
                <w:sz w:val="20"/>
                <w:szCs w:val="20"/>
              </w:rPr>
              <w:t>1</w:t>
            </w:r>
          </w:p>
        </w:tc>
      </w:tr>
      <w:tr w:rsidR="000D067E" w:rsidRPr="000D067E" w14:paraId="2166ABE9" w14:textId="77777777" w:rsidTr="00B11D15">
        <w:trPr>
          <w:trHeight w:val="290"/>
        </w:trPr>
        <w:tc>
          <w:tcPr>
            <w:tcW w:w="1605" w:type="dxa"/>
            <w:tcBorders>
              <w:top w:val="nil"/>
              <w:left w:val="nil"/>
              <w:bottom w:val="nil"/>
              <w:right w:val="nil"/>
            </w:tcBorders>
            <w:noWrap/>
            <w:vAlign w:val="bottom"/>
            <w:hideMark/>
          </w:tcPr>
          <w:p w14:paraId="7BE9C5FB" w14:textId="77777777" w:rsidR="00863F61" w:rsidRPr="000D067E" w:rsidRDefault="00863F61" w:rsidP="00863F61">
            <w:pPr>
              <w:rPr>
                <w:rFonts w:eastAsia="Calibri" w:cs="Times New Roman"/>
                <w:color w:val="385623" w:themeColor="accent6" w:themeShade="80"/>
                <w:sz w:val="20"/>
                <w:szCs w:val="20"/>
              </w:rPr>
            </w:pPr>
          </w:p>
        </w:tc>
        <w:tc>
          <w:tcPr>
            <w:tcW w:w="4065" w:type="dxa"/>
            <w:tcBorders>
              <w:top w:val="nil"/>
              <w:left w:val="nil"/>
              <w:bottom w:val="nil"/>
              <w:right w:val="nil"/>
            </w:tcBorders>
            <w:noWrap/>
            <w:vAlign w:val="center"/>
            <w:hideMark/>
          </w:tcPr>
          <w:p w14:paraId="525D2F49" w14:textId="77777777" w:rsidR="00863F61" w:rsidRPr="000D067E" w:rsidRDefault="00863F61" w:rsidP="00863F61">
            <w:pPr>
              <w:rPr>
                <w:rFonts w:eastAsia="Calibri" w:cs="Times New Roman"/>
                <w:i/>
                <w:iCs/>
                <w:color w:val="385623" w:themeColor="accent6" w:themeShade="80"/>
                <w:sz w:val="20"/>
                <w:szCs w:val="20"/>
              </w:rPr>
            </w:pPr>
            <w:r w:rsidRPr="000D067E">
              <w:rPr>
                <w:rFonts w:eastAsia="Calibri" w:cs="Times New Roman"/>
                <w:i/>
                <w:iCs/>
                <w:color w:val="385623" w:themeColor="accent6" w:themeShade="80"/>
                <w:sz w:val="20"/>
                <w:szCs w:val="20"/>
              </w:rPr>
              <w:t>Pterostichus corvinus</w:t>
            </w:r>
            <w:r w:rsidRPr="000D067E">
              <w:rPr>
                <w:rFonts w:eastAsia="Calibri" w:cs="Times New Roman"/>
                <w:color w:val="385623" w:themeColor="accent6" w:themeShade="80"/>
                <w:sz w:val="20"/>
                <w:szCs w:val="20"/>
              </w:rPr>
              <w:t xml:space="preserve"> (Dejean, 1828)</w:t>
            </w:r>
          </w:p>
        </w:tc>
        <w:tc>
          <w:tcPr>
            <w:tcW w:w="1048" w:type="dxa"/>
            <w:tcBorders>
              <w:top w:val="nil"/>
              <w:left w:val="nil"/>
              <w:bottom w:val="nil"/>
              <w:right w:val="nil"/>
            </w:tcBorders>
          </w:tcPr>
          <w:p w14:paraId="5BEBDC29" w14:textId="77777777" w:rsidR="00863F61" w:rsidRPr="000D067E" w:rsidRDefault="00863F61" w:rsidP="00863F61">
            <w:pPr>
              <w:rPr>
                <w:rFonts w:eastAsia="Calibri" w:cs="Times New Roman"/>
                <w:color w:val="385623" w:themeColor="accent6" w:themeShade="80"/>
                <w:sz w:val="20"/>
                <w:szCs w:val="20"/>
              </w:rPr>
            </w:pPr>
            <w:r w:rsidRPr="000D067E">
              <w:rPr>
                <w:rFonts w:eastAsia="Calibri" w:cs="Times New Roman"/>
                <w:color w:val="385623" w:themeColor="accent6" w:themeShade="80"/>
                <w:sz w:val="20"/>
                <w:szCs w:val="20"/>
              </w:rPr>
              <w:t>Pt.co</w:t>
            </w:r>
          </w:p>
        </w:tc>
        <w:tc>
          <w:tcPr>
            <w:tcW w:w="708" w:type="dxa"/>
            <w:tcBorders>
              <w:top w:val="nil"/>
              <w:left w:val="nil"/>
              <w:bottom w:val="nil"/>
              <w:right w:val="nil"/>
            </w:tcBorders>
            <w:noWrap/>
            <w:vAlign w:val="center"/>
            <w:hideMark/>
          </w:tcPr>
          <w:p w14:paraId="0269E62B" w14:textId="77777777" w:rsidR="00863F61" w:rsidRPr="000D067E" w:rsidRDefault="00863F61" w:rsidP="00863F61">
            <w:pPr>
              <w:rPr>
                <w:rFonts w:eastAsia="Calibri" w:cs="Times New Roman"/>
                <w:color w:val="385623" w:themeColor="accent6" w:themeShade="80"/>
                <w:sz w:val="20"/>
                <w:szCs w:val="20"/>
              </w:rPr>
            </w:pPr>
            <w:r w:rsidRPr="000D067E">
              <w:rPr>
                <w:rFonts w:eastAsia="Calibri" w:cs="Times New Roman"/>
                <w:color w:val="385623" w:themeColor="accent6" w:themeShade="80"/>
                <w:sz w:val="20"/>
                <w:szCs w:val="20"/>
              </w:rPr>
              <w:t>6</w:t>
            </w:r>
          </w:p>
        </w:tc>
        <w:tc>
          <w:tcPr>
            <w:tcW w:w="851" w:type="dxa"/>
            <w:tcBorders>
              <w:top w:val="nil"/>
              <w:left w:val="nil"/>
              <w:bottom w:val="nil"/>
              <w:right w:val="nil"/>
            </w:tcBorders>
            <w:noWrap/>
            <w:vAlign w:val="center"/>
            <w:hideMark/>
          </w:tcPr>
          <w:p w14:paraId="33AFA7DC" w14:textId="77777777" w:rsidR="00863F61" w:rsidRPr="000D067E" w:rsidRDefault="00863F61" w:rsidP="00863F61">
            <w:pPr>
              <w:rPr>
                <w:rFonts w:eastAsia="Calibri" w:cs="Times New Roman"/>
                <w:color w:val="385623" w:themeColor="accent6" w:themeShade="80"/>
                <w:sz w:val="20"/>
                <w:szCs w:val="20"/>
              </w:rPr>
            </w:pPr>
            <w:r w:rsidRPr="000D067E">
              <w:rPr>
                <w:rFonts w:eastAsia="Calibri" w:cs="Times New Roman"/>
                <w:color w:val="385623" w:themeColor="accent6" w:themeShade="80"/>
                <w:sz w:val="20"/>
                <w:szCs w:val="20"/>
              </w:rPr>
              <w:t>0</w:t>
            </w:r>
          </w:p>
        </w:tc>
        <w:tc>
          <w:tcPr>
            <w:tcW w:w="795" w:type="dxa"/>
            <w:tcBorders>
              <w:top w:val="nil"/>
              <w:left w:val="nil"/>
              <w:bottom w:val="nil"/>
              <w:right w:val="nil"/>
            </w:tcBorders>
            <w:vAlign w:val="center"/>
            <w:hideMark/>
          </w:tcPr>
          <w:p w14:paraId="74C76B27" w14:textId="77777777" w:rsidR="00863F61" w:rsidRPr="000D067E" w:rsidRDefault="00863F61" w:rsidP="00863F61">
            <w:pPr>
              <w:rPr>
                <w:rFonts w:eastAsia="Calibri" w:cs="Times New Roman"/>
                <w:color w:val="385623" w:themeColor="accent6" w:themeShade="80"/>
                <w:sz w:val="20"/>
                <w:szCs w:val="20"/>
              </w:rPr>
            </w:pPr>
            <w:r w:rsidRPr="000D067E">
              <w:rPr>
                <w:rFonts w:eastAsia="Calibri" w:cs="Times New Roman"/>
                <w:color w:val="385623" w:themeColor="accent6" w:themeShade="80"/>
                <w:sz w:val="20"/>
                <w:szCs w:val="20"/>
              </w:rPr>
              <w:t>6</w:t>
            </w:r>
          </w:p>
        </w:tc>
      </w:tr>
      <w:tr w:rsidR="000D067E" w:rsidRPr="000D067E" w14:paraId="57805F03" w14:textId="77777777" w:rsidTr="00B11D15">
        <w:trPr>
          <w:trHeight w:val="290"/>
        </w:trPr>
        <w:tc>
          <w:tcPr>
            <w:tcW w:w="1605" w:type="dxa"/>
            <w:tcBorders>
              <w:top w:val="nil"/>
              <w:left w:val="nil"/>
              <w:bottom w:val="nil"/>
              <w:right w:val="nil"/>
            </w:tcBorders>
            <w:noWrap/>
            <w:vAlign w:val="bottom"/>
            <w:hideMark/>
          </w:tcPr>
          <w:p w14:paraId="7ADDBD1E" w14:textId="77777777" w:rsidR="00863F61" w:rsidRPr="000D067E" w:rsidRDefault="00863F61" w:rsidP="00863F61">
            <w:pPr>
              <w:rPr>
                <w:rFonts w:eastAsia="Calibri" w:cs="Times New Roman"/>
                <w:color w:val="385623" w:themeColor="accent6" w:themeShade="80"/>
                <w:sz w:val="20"/>
                <w:szCs w:val="20"/>
              </w:rPr>
            </w:pPr>
          </w:p>
        </w:tc>
        <w:tc>
          <w:tcPr>
            <w:tcW w:w="4065" w:type="dxa"/>
            <w:tcBorders>
              <w:top w:val="nil"/>
              <w:left w:val="nil"/>
              <w:bottom w:val="nil"/>
              <w:right w:val="nil"/>
            </w:tcBorders>
            <w:noWrap/>
            <w:vAlign w:val="center"/>
            <w:hideMark/>
          </w:tcPr>
          <w:p w14:paraId="27AD1FEF" w14:textId="77777777" w:rsidR="00863F61" w:rsidRPr="000D067E" w:rsidRDefault="00863F61" w:rsidP="00863F61">
            <w:pPr>
              <w:rPr>
                <w:rFonts w:eastAsia="Calibri" w:cs="Times New Roman"/>
                <w:i/>
                <w:iCs/>
                <w:color w:val="385623" w:themeColor="accent6" w:themeShade="80"/>
                <w:sz w:val="20"/>
                <w:szCs w:val="20"/>
              </w:rPr>
            </w:pPr>
            <w:r w:rsidRPr="000D067E">
              <w:rPr>
                <w:rFonts w:eastAsia="Calibri" w:cs="Times New Roman"/>
                <w:i/>
                <w:iCs/>
                <w:color w:val="385623" w:themeColor="accent6" w:themeShade="80"/>
                <w:sz w:val="20"/>
                <w:szCs w:val="20"/>
              </w:rPr>
              <w:t xml:space="preserve">Pterostichus sayanus </w:t>
            </w:r>
            <w:r w:rsidRPr="000D067E">
              <w:rPr>
                <w:rFonts w:eastAsia="Calibri" w:cs="Times New Roman"/>
                <w:color w:val="385623" w:themeColor="accent6" w:themeShade="80"/>
                <w:sz w:val="20"/>
                <w:szCs w:val="20"/>
              </w:rPr>
              <w:t>Csiki, 1930</w:t>
            </w:r>
          </w:p>
        </w:tc>
        <w:tc>
          <w:tcPr>
            <w:tcW w:w="1048" w:type="dxa"/>
            <w:tcBorders>
              <w:top w:val="nil"/>
              <w:left w:val="nil"/>
              <w:bottom w:val="nil"/>
              <w:right w:val="nil"/>
            </w:tcBorders>
          </w:tcPr>
          <w:p w14:paraId="37AEED5D" w14:textId="77777777" w:rsidR="00863F61" w:rsidRPr="000D067E" w:rsidRDefault="00863F61" w:rsidP="00863F61">
            <w:pPr>
              <w:rPr>
                <w:rFonts w:eastAsia="Calibri" w:cs="Times New Roman"/>
                <w:color w:val="385623" w:themeColor="accent6" w:themeShade="80"/>
                <w:sz w:val="20"/>
                <w:szCs w:val="20"/>
              </w:rPr>
            </w:pPr>
            <w:r w:rsidRPr="000D067E">
              <w:rPr>
                <w:rFonts w:eastAsia="Calibri" w:cs="Times New Roman"/>
                <w:color w:val="385623" w:themeColor="accent6" w:themeShade="80"/>
                <w:sz w:val="20"/>
                <w:szCs w:val="20"/>
              </w:rPr>
              <w:t>Pt.sa</w:t>
            </w:r>
          </w:p>
        </w:tc>
        <w:tc>
          <w:tcPr>
            <w:tcW w:w="708" w:type="dxa"/>
            <w:tcBorders>
              <w:top w:val="nil"/>
              <w:left w:val="nil"/>
              <w:bottom w:val="nil"/>
              <w:right w:val="nil"/>
            </w:tcBorders>
            <w:noWrap/>
            <w:vAlign w:val="center"/>
            <w:hideMark/>
          </w:tcPr>
          <w:p w14:paraId="4CD4E4F2" w14:textId="77777777" w:rsidR="00863F61" w:rsidRPr="000D067E" w:rsidRDefault="00863F61" w:rsidP="00863F61">
            <w:pPr>
              <w:rPr>
                <w:rFonts w:eastAsia="Calibri" w:cs="Times New Roman"/>
                <w:color w:val="385623" w:themeColor="accent6" w:themeShade="80"/>
                <w:sz w:val="20"/>
                <w:szCs w:val="20"/>
              </w:rPr>
            </w:pPr>
            <w:r w:rsidRPr="000D067E">
              <w:rPr>
                <w:rFonts w:eastAsia="Calibri" w:cs="Times New Roman"/>
                <w:color w:val="385623" w:themeColor="accent6" w:themeShade="80"/>
                <w:sz w:val="20"/>
                <w:szCs w:val="20"/>
              </w:rPr>
              <w:t>0</w:t>
            </w:r>
          </w:p>
        </w:tc>
        <w:tc>
          <w:tcPr>
            <w:tcW w:w="851" w:type="dxa"/>
            <w:tcBorders>
              <w:top w:val="nil"/>
              <w:left w:val="nil"/>
              <w:bottom w:val="nil"/>
              <w:right w:val="nil"/>
            </w:tcBorders>
            <w:noWrap/>
            <w:vAlign w:val="center"/>
            <w:hideMark/>
          </w:tcPr>
          <w:p w14:paraId="1E6001CA" w14:textId="77777777" w:rsidR="00863F61" w:rsidRPr="000D067E" w:rsidRDefault="00863F61" w:rsidP="00863F61">
            <w:pPr>
              <w:rPr>
                <w:rFonts w:eastAsia="Calibri" w:cs="Times New Roman"/>
                <w:color w:val="385623" w:themeColor="accent6" w:themeShade="80"/>
                <w:sz w:val="20"/>
                <w:szCs w:val="20"/>
              </w:rPr>
            </w:pPr>
            <w:r w:rsidRPr="000D067E">
              <w:rPr>
                <w:rFonts w:eastAsia="Calibri" w:cs="Times New Roman"/>
                <w:color w:val="385623" w:themeColor="accent6" w:themeShade="80"/>
                <w:sz w:val="20"/>
                <w:szCs w:val="20"/>
              </w:rPr>
              <w:t>1</w:t>
            </w:r>
          </w:p>
        </w:tc>
        <w:tc>
          <w:tcPr>
            <w:tcW w:w="795" w:type="dxa"/>
            <w:tcBorders>
              <w:top w:val="nil"/>
              <w:left w:val="nil"/>
              <w:bottom w:val="nil"/>
              <w:right w:val="nil"/>
            </w:tcBorders>
            <w:vAlign w:val="center"/>
            <w:hideMark/>
          </w:tcPr>
          <w:p w14:paraId="64316F1C" w14:textId="77777777" w:rsidR="00863F61" w:rsidRPr="000D067E" w:rsidRDefault="00863F61" w:rsidP="00863F61">
            <w:pPr>
              <w:rPr>
                <w:rFonts w:eastAsia="Calibri" w:cs="Times New Roman"/>
                <w:color w:val="385623" w:themeColor="accent6" w:themeShade="80"/>
                <w:sz w:val="20"/>
                <w:szCs w:val="20"/>
              </w:rPr>
            </w:pPr>
            <w:r w:rsidRPr="000D067E">
              <w:rPr>
                <w:rFonts w:eastAsia="Calibri" w:cs="Times New Roman"/>
                <w:color w:val="385623" w:themeColor="accent6" w:themeShade="80"/>
                <w:sz w:val="20"/>
                <w:szCs w:val="20"/>
              </w:rPr>
              <w:t>1</w:t>
            </w:r>
          </w:p>
        </w:tc>
      </w:tr>
      <w:tr w:rsidR="000D067E" w:rsidRPr="000D067E" w14:paraId="27EABD06" w14:textId="77777777" w:rsidTr="00B11D15">
        <w:trPr>
          <w:trHeight w:val="290"/>
        </w:trPr>
        <w:tc>
          <w:tcPr>
            <w:tcW w:w="1605" w:type="dxa"/>
            <w:tcBorders>
              <w:top w:val="nil"/>
              <w:left w:val="nil"/>
              <w:bottom w:val="nil"/>
              <w:right w:val="nil"/>
            </w:tcBorders>
            <w:noWrap/>
            <w:vAlign w:val="bottom"/>
            <w:hideMark/>
          </w:tcPr>
          <w:p w14:paraId="72C9C7C2" w14:textId="77777777" w:rsidR="00863F61" w:rsidRPr="000D067E" w:rsidRDefault="00863F61" w:rsidP="00863F61">
            <w:pPr>
              <w:rPr>
                <w:rFonts w:eastAsia="Calibri" w:cs="Times New Roman"/>
                <w:color w:val="385623" w:themeColor="accent6" w:themeShade="80"/>
                <w:sz w:val="20"/>
                <w:szCs w:val="20"/>
              </w:rPr>
            </w:pPr>
          </w:p>
        </w:tc>
        <w:tc>
          <w:tcPr>
            <w:tcW w:w="4065" w:type="dxa"/>
            <w:tcBorders>
              <w:top w:val="nil"/>
              <w:left w:val="nil"/>
              <w:bottom w:val="nil"/>
              <w:right w:val="nil"/>
            </w:tcBorders>
            <w:noWrap/>
            <w:vAlign w:val="center"/>
            <w:hideMark/>
          </w:tcPr>
          <w:p w14:paraId="42015D3B" w14:textId="77777777" w:rsidR="00863F61" w:rsidRPr="000D067E" w:rsidRDefault="00863F61" w:rsidP="00863F61">
            <w:pPr>
              <w:rPr>
                <w:rFonts w:eastAsia="Calibri" w:cs="Times New Roman"/>
                <w:i/>
                <w:iCs/>
                <w:color w:val="385623" w:themeColor="accent6" w:themeShade="80"/>
                <w:sz w:val="20"/>
                <w:szCs w:val="20"/>
              </w:rPr>
            </w:pPr>
            <w:r w:rsidRPr="000D067E">
              <w:rPr>
                <w:rFonts w:eastAsia="Calibri" w:cs="Times New Roman"/>
                <w:i/>
                <w:iCs/>
                <w:color w:val="385623" w:themeColor="accent6" w:themeShade="80"/>
                <w:sz w:val="20"/>
                <w:szCs w:val="20"/>
              </w:rPr>
              <w:t>Pterostichus coracinus</w:t>
            </w:r>
            <w:r w:rsidRPr="000D067E">
              <w:rPr>
                <w:rFonts w:eastAsia="Calibri" w:cs="Times New Roman"/>
                <w:color w:val="385623" w:themeColor="accent6" w:themeShade="80"/>
                <w:sz w:val="20"/>
                <w:szCs w:val="20"/>
              </w:rPr>
              <w:t xml:space="preserve"> (Newman, 1838)</w:t>
            </w:r>
          </w:p>
        </w:tc>
        <w:tc>
          <w:tcPr>
            <w:tcW w:w="1048" w:type="dxa"/>
            <w:tcBorders>
              <w:top w:val="nil"/>
              <w:left w:val="nil"/>
              <w:bottom w:val="nil"/>
              <w:right w:val="nil"/>
            </w:tcBorders>
          </w:tcPr>
          <w:p w14:paraId="49626EBC" w14:textId="77777777" w:rsidR="00863F61" w:rsidRPr="000D067E" w:rsidRDefault="00863F61" w:rsidP="00863F61">
            <w:pPr>
              <w:rPr>
                <w:rFonts w:eastAsia="Calibri" w:cs="Times New Roman"/>
                <w:color w:val="385623" w:themeColor="accent6" w:themeShade="80"/>
                <w:sz w:val="20"/>
                <w:szCs w:val="20"/>
              </w:rPr>
            </w:pPr>
            <w:r w:rsidRPr="000D067E">
              <w:rPr>
                <w:rFonts w:eastAsia="Calibri" w:cs="Times New Roman"/>
                <w:color w:val="385623" w:themeColor="accent6" w:themeShade="80"/>
                <w:sz w:val="20"/>
                <w:szCs w:val="20"/>
              </w:rPr>
              <w:t>Pt.co</w:t>
            </w:r>
          </w:p>
        </w:tc>
        <w:tc>
          <w:tcPr>
            <w:tcW w:w="708" w:type="dxa"/>
            <w:tcBorders>
              <w:top w:val="nil"/>
              <w:left w:val="nil"/>
              <w:bottom w:val="nil"/>
              <w:right w:val="nil"/>
            </w:tcBorders>
            <w:noWrap/>
            <w:vAlign w:val="center"/>
            <w:hideMark/>
          </w:tcPr>
          <w:p w14:paraId="603EF504" w14:textId="77777777" w:rsidR="00863F61" w:rsidRPr="000D067E" w:rsidRDefault="00863F61" w:rsidP="00863F61">
            <w:pPr>
              <w:rPr>
                <w:rFonts w:eastAsia="Calibri" w:cs="Times New Roman"/>
                <w:color w:val="385623" w:themeColor="accent6" w:themeShade="80"/>
                <w:sz w:val="20"/>
                <w:szCs w:val="20"/>
              </w:rPr>
            </w:pPr>
            <w:r w:rsidRPr="000D067E">
              <w:rPr>
                <w:rFonts w:eastAsia="Calibri" w:cs="Times New Roman"/>
                <w:color w:val="385623" w:themeColor="accent6" w:themeShade="80"/>
                <w:sz w:val="20"/>
                <w:szCs w:val="20"/>
              </w:rPr>
              <w:t>28</w:t>
            </w:r>
          </w:p>
        </w:tc>
        <w:tc>
          <w:tcPr>
            <w:tcW w:w="851" w:type="dxa"/>
            <w:tcBorders>
              <w:top w:val="nil"/>
              <w:left w:val="nil"/>
              <w:bottom w:val="nil"/>
              <w:right w:val="nil"/>
            </w:tcBorders>
            <w:noWrap/>
            <w:vAlign w:val="center"/>
            <w:hideMark/>
          </w:tcPr>
          <w:p w14:paraId="6A4A88AC" w14:textId="77777777" w:rsidR="00863F61" w:rsidRPr="000D067E" w:rsidRDefault="00863F61" w:rsidP="00863F61">
            <w:pPr>
              <w:rPr>
                <w:rFonts w:eastAsia="Calibri" w:cs="Times New Roman"/>
                <w:color w:val="385623" w:themeColor="accent6" w:themeShade="80"/>
                <w:sz w:val="20"/>
                <w:szCs w:val="20"/>
              </w:rPr>
            </w:pPr>
            <w:r w:rsidRPr="000D067E">
              <w:rPr>
                <w:rFonts w:eastAsia="Calibri" w:cs="Times New Roman"/>
                <w:color w:val="385623" w:themeColor="accent6" w:themeShade="80"/>
                <w:sz w:val="20"/>
                <w:szCs w:val="20"/>
              </w:rPr>
              <w:t>14</w:t>
            </w:r>
          </w:p>
        </w:tc>
        <w:tc>
          <w:tcPr>
            <w:tcW w:w="795" w:type="dxa"/>
            <w:tcBorders>
              <w:top w:val="nil"/>
              <w:left w:val="nil"/>
              <w:bottom w:val="nil"/>
              <w:right w:val="nil"/>
            </w:tcBorders>
            <w:vAlign w:val="center"/>
            <w:hideMark/>
          </w:tcPr>
          <w:p w14:paraId="486A0FBE" w14:textId="77777777" w:rsidR="00863F61" w:rsidRPr="000D067E" w:rsidRDefault="00863F61" w:rsidP="00863F61">
            <w:pPr>
              <w:rPr>
                <w:rFonts w:eastAsia="Calibri" w:cs="Times New Roman"/>
                <w:color w:val="385623" w:themeColor="accent6" w:themeShade="80"/>
                <w:sz w:val="20"/>
                <w:szCs w:val="20"/>
              </w:rPr>
            </w:pPr>
            <w:r w:rsidRPr="000D067E">
              <w:rPr>
                <w:rFonts w:eastAsia="Calibri" w:cs="Times New Roman"/>
                <w:color w:val="385623" w:themeColor="accent6" w:themeShade="80"/>
                <w:sz w:val="20"/>
                <w:szCs w:val="20"/>
              </w:rPr>
              <w:t>42</w:t>
            </w:r>
          </w:p>
        </w:tc>
      </w:tr>
      <w:tr w:rsidR="000D067E" w:rsidRPr="000D067E" w14:paraId="30B59D39" w14:textId="77777777" w:rsidTr="00B11D15">
        <w:trPr>
          <w:trHeight w:val="290"/>
        </w:trPr>
        <w:tc>
          <w:tcPr>
            <w:tcW w:w="1605" w:type="dxa"/>
            <w:tcBorders>
              <w:top w:val="nil"/>
              <w:left w:val="nil"/>
              <w:bottom w:val="nil"/>
              <w:right w:val="nil"/>
            </w:tcBorders>
            <w:noWrap/>
            <w:vAlign w:val="bottom"/>
            <w:hideMark/>
          </w:tcPr>
          <w:p w14:paraId="73625037" w14:textId="77777777" w:rsidR="00863F61" w:rsidRPr="000D067E" w:rsidRDefault="00863F61" w:rsidP="00863F61">
            <w:pPr>
              <w:rPr>
                <w:rFonts w:eastAsia="Calibri" w:cs="Times New Roman"/>
                <w:color w:val="385623" w:themeColor="accent6" w:themeShade="80"/>
                <w:sz w:val="20"/>
                <w:szCs w:val="20"/>
              </w:rPr>
            </w:pPr>
          </w:p>
        </w:tc>
        <w:tc>
          <w:tcPr>
            <w:tcW w:w="4065" w:type="dxa"/>
            <w:tcBorders>
              <w:top w:val="nil"/>
              <w:left w:val="nil"/>
              <w:bottom w:val="nil"/>
              <w:right w:val="nil"/>
            </w:tcBorders>
            <w:noWrap/>
            <w:vAlign w:val="center"/>
            <w:hideMark/>
          </w:tcPr>
          <w:p w14:paraId="1DAC414C" w14:textId="77777777" w:rsidR="00863F61" w:rsidRPr="000D067E" w:rsidRDefault="00863F61" w:rsidP="00863F61">
            <w:pPr>
              <w:rPr>
                <w:rFonts w:eastAsia="Calibri" w:cs="Times New Roman"/>
                <w:i/>
                <w:iCs/>
                <w:color w:val="385623" w:themeColor="accent6" w:themeShade="80"/>
                <w:sz w:val="20"/>
                <w:szCs w:val="20"/>
              </w:rPr>
            </w:pPr>
            <w:r w:rsidRPr="000D067E">
              <w:rPr>
                <w:rFonts w:eastAsia="Calibri" w:cs="Times New Roman"/>
                <w:i/>
                <w:iCs/>
                <w:color w:val="385623" w:themeColor="accent6" w:themeShade="80"/>
                <w:sz w:val="20"/>
                <w:szCs w:val="20"/>
              </w:rPr>
              <w:t xml:space="preserve">Pterostichus melanarius </w:t>
            </w:r>
            <w:r w:rsidRPr="000D067E">
              <w:rPr>
                <w:rFonts w:eastAsia="Calibri" w:cs="Times New Roman"/>
                <w:color w:val="385623" w:themeColor="accent6" w:themeShade="80"/>
                <w:sz w:val="20"/>
                <w:szCs w:val="20"/>
              </w:rPr>
              <w:t>(Illiger, 1798)</w:t>
            </w:r>
          </w:p>
        </w:tc>
        <w:tc>
          <w:tcPr>
            <w:tcW w:w="1048" w:type="dxa"/>
            <w:tcBorders>
              <w:top w:val="nil"/>
              <w:left w:val="nil"/>
              <w:bottom w:val="nil"/>
              <w:right w:val="nil"/>
            </w:tcBorders>
          </w:tcPr>
          <w:p w14:paraId="7451C910" w14:textId="77777777" w:rsidR="00863F61" w:rsidRPr="000D067E" w:rsidRDefault="00863F61" w:rsidP="00863F61">
            <w:pPr>
              <w:rPr>
                <w:rFonts w:eastAsia="Calibri" w:cs="Times New Roman"/>
                <w:color w:val="385623" w:themeColor="accent6" w:themeShade="80"/>
                <w:sz w:val="20"/>
                <w:szCs w:val="20"/>
              </w:rPr>
            </w:pPr>
            <w:r w:rsidRPr="000D067E">
              <w:rPr>
                <w:rFonts w:eastAsia="Calibri" w:cs="Times New Roman"/>
                <w:color w:val="385623" w:themeColor="accent6" w:themeShade="80"/>
                <w:sz w:val="20"/>
                <w:szCs w:val="20"/>
              </w:rPr>
              <w:t>Pt.me</w:t>
            </w:r>
          </w:p>
        </w:tc>
        <w:tc>
          <w:tcPr>
            <w:tcW w:w="708" w:type="dxa"/>
            <w:tcBorders>
              <w:top w:val="nil"/>
              <w:left w:val="nil"/>
              <w:bottom w:val="nil"/>
              <w:right w:val="nil"/>
            </w:tcBorders>
            <w:noWrap/>
            <w:vAlign w:val="center"/>
            <w:hideMark/>
          </w:tcPr>
          <w:p w14:paraId="009B5D75" w14:textId="77777777" w:rsidR="00863F61" w:rsidRPr="000D067E" w:rsidRDefault="00863F61" w:rsidP="00863F61">
            <w:pPr>
              <w:rPr>
                <w:rFonts w:eastAsia="Calibri" w:cs="Times New Roman"/>
                <w:color w:val="385623" w:themeColor="accent6" w:themeShade="80"/>
                <w:sz w:val="20"/>
                <w:szCs w:val="20"/>
              </w:rPr>
            </w:pPr>
            <w:r w:rsidRPr="000D067E">
              <w:rPr>
                <w:rFonts w:eastAsia="Calibri" w:cs="Times New Roman"/>
                <w:color w:val="385623" w:themeColor="accent6" w:themeShade="80"/>
                <w:sz w:val="20"/>
                <w:szCs w:val="20"/>
              </w:rPr>
              <w:t>1</w:t>
            </w:r>
          </w:p>
        </w:tc>
        <w:tc>
          <w:tcPr>
            <w:tcW w:w="851" w:type="dxa"/>
            <w:tcBorders>
              <w:top w:val="nil"/>
              <w:left w:val="nil"/>
              <w:bottom w:val="nil"/>
              <w:right w:val="nil"/>
            </w:tcBorders>
            <w:noWrap/>
            <w:vAlign w:val="center"/>
            <w:hideMark/>
          </w:tcPr>
          <w:p w14:paraId="635D01AE" w14:textId="77777777" w:rsidR="00863F61" w:rsidRPr="000D067E" w:rsidRDefault="00863F61" w:rsidP="00863F61">
            <w:pPr>
              <w:rPr>
                <w:rFonts w:eastAsia="Calibri" w:cs="Times New Roman"/>
                <w:color w:val="385623" w:themeColor="accent6" w:themeShade="80"/>
                <w:sz w:val="20"/>
                <w:szCs w:val="20"/>
              </w:rPr>
            </w:pPr>
            <w:r w:rsidRPr="000D067E">
              <w:rPr>
                <w:rFonts w:eastAsia="Calibri" w:cs="Times New Roman"/>
                <w:color w:val="385623" w:themeColor="accent6" w:themeShade="80"/>
                <w:sz w:val="20"/>
                <w:szCs w:val="20"/>
              </w:rPr>
              <w:t>0</w:t>
            </w:r>
          </w:p>
        </w:tc>
        <w:tc>
          <w:tcPr>
            <w:tcW w:w="795" w:type="dxa"/>
            <w:tcBorders>
              <w:top w:val="nil"/>
              <w:left w:val="nil"/>
              <w:bottom w:val="nil"/>
              <w:right w:val="nil"/>
            </w:tcBorders>
            <w:vAlign w:val="center"/>
            <w:hideMark/>
          </w:tcPr>
          <w:p w14:paraId="0216688D" w14:textId="77777777" w:rsidR="00863F61" w:rsidRPr="000D067E" w:rsidRDefault="00863F61" w:rsidP="00863F61">
            <w:pPr>
              <w:rPr>
                <w:rFonts w:eastAsia="Calibri" w:cs="Times New Roman"/>
                <w:color w:val="385623" w:themeColor="accent6" w:themeShade="80"/>
                <w:sz w:val="20"/>
                <w:szCs w:val="20"/>
              </w:rPr>
            </w:pPr>
            <w:r w:rsidRPr="000D067E">
              <w:rPr>
                <w:rFonts w:eastAsia="Calibri" w:cs="Times New Roman"/>
                <w:color w:val="385623" w:themeColor="accent6" w:themeShade="80"/>
                <w:sz w:val="20"/>
                <w:szCs w:val="20"/>
              </w:rPr>
              <w:t>1</w:t>
            </w:r>
          </w:p>
        </w:tc>
      </w:tr>
      <w:tr w:rsidR="000D067E" w:rsidRPr="000D067E" w14:paraId="48C13BD4" w14:textId="77777777" w:rsidTr="00B11D15">
        <w:trPr>
          <w:trHeight w:val="290"/>
        </w:trPr>
        <w:tc>
          <w:tcPr>
            <w:tcW w:w="1605" w:type="dxa"/>
            <w:tcBorders>
              <w:top w:val="nil"/>
              <w:left w:val="nil"/>
              <w:bottom w:val="nil"/>
              <w:right w:val="nil"/>
            </w:tcBorders>
            <w:noWrap/>
            <w:vAlign w:val="bottom"/>
            <w:hideMark/>
          </w:tcPr>
          <w:p w14:paraId="425D6FCC" w14:textId="77777777" w:rsidR="00863F61" w:rsidRPr="000D067E" w:rsidRDefault="00863F61" w:rsidP="00863F61">
            <w:pPr>
              <w:rPr>
                <w:rFonts w:eastAsia="Calibri" w:cs="Times New Roman"/>
                <w:color w:val="385623" w:themeColor="accent6" w:themeShade="80"/>
                <w:sz w:val="20"/>
                <w:szCs w:val="20"/>
              </w:rPr>
            </w:pPr>
          </w:p>
        </w:tc>
        <w:tc>
          <w:tcPr>
            <w:tcW w:w="4065" w:type="dxa"/>
            <w:tcBorders>
              <w:top w:val="nil"/>
              <w:left w:val="nil"/>
              <w:bottom w:val="nil"/>
              <w:right w:val="nil"/>
            </w:tcBorders>
            <w:noWrap/>
            <w:vAlign w:val="center"/>
            <w:hideMark/>
          </w:tcPr>
          <w:p w14:paraId="1596B8A8" w14:textId="77777777" w:rsidR="00863F61" w:rsidRPr="000D067E" w:rsidRDefault="00863F61" w:rsidP="00863F61">
            <w:pPr>
              <w:rPr>
                <w:rFonts w:eastAsia="Calibri" w:cs="Times New Roman"/>
                <w:i/>
                <w:iCs/>
                <w:color w:val="385623" w:themeColor="accent6" w:themeShade="80"/>
                <w:sz w:val="20"/>
                <w:szCs w:val="20"/>
              </w:rPr>
            </w:pPr>
            <w:r w:rsidRPr="000D067E">
              <w:rPr>
                <w:rFonts w:eastAsia="Calibri" w:cs="Times New Roman"/>
                <w:i/>
                <w:iCs/>
                <w:color w:val="385623" w:themeColor="accent6" w:themeShade="80"/>
                <w:sz w:val="20"/>
                <w:szCs w:val="20"/>
              </w:rPr>
              <w:t>Pterostichus lachrymosus</w:t>
            </w:r>
            <w:r w:rsidRPr="000D067E">
              <w:rPr>
                <w:rFonts w:eastAsia="Calibri" w:cs="Times New Roman"/>
                <w:color w:val="385623" w:themeColor="accent6" w:themeShade="80"/>
                <w:sz w:val="20"/>
                <w:szCs w:val="20"/>
              </w:rPr>
              <w:t xml:space="preserve"> (Newman, 1838)</w:t>
            </w:r>
          </w:p>
        </w:tc>
        <w:tc>
          <w:tcPr>
            <w:tcW w:w="1048" w:type="dxa"/>
            <w:tcBorders>
              <w:top w:val="nil"/>
              <w:left w:val="nil"/>
              <w:bottom w:val="nil"/>
              <w:right w:val="nil"/>
            </w:tcBorders>
          </w:tcPr>
          <w:p w14:paraId="5236CCD0" w14:textId="77777777" w:rsidR="00863F61" w:rsidRPr="000D067E" w:rsidRDefault="00863F61" w:rsidP="00863F61">
            <w:pPr>
              <w:rPr>
                <w:rFonts w:eastAsia="Calibri" w:cs="Times New Roman"/>
                <w:color w:val="385623" w:themeColor="accent6" w:themeShade="80"/>
                <w:sz w:val="20"/>
                <w:szCs w:val="20"/>
              </w:rPr>
            </w:pPr>
            <w:r w:rsidRPr="000D067E">
              <w:rPr>
                <w:rFonts w:eastAsia="Calibri" w:cs="Times New Roman"/>
                <w:color w:val="385623" w:themeColor="accent6" w:themeShade="80"/>
                <w:sz w:val="20"/>
                <w:szCs w:val="20"/>
              </w:rPr>
              <w:t>Pt.la</w:t>
            </w:r>
          </w:p>
        </w:tc>
        <w:tc>
          <w:tcPr>
            <w:tcW w:w="708" w:type="dxa"/>
            <w:tcBorders>
              <w:top w:val="nil"/>
              <w:left w:val="nil"/>
              <w:bottom w:val="nil"/>
              <w:right w:val="nil"/>
            </w:tcBorders>
            <w:noWrap/>
            <w:vAlign w:val="center"/>
            <w:hideMark/>
          </w:tcPr>
          <w:p w14:paraId="1B5C21DB" w14:textId="77777777" w:rsidR="00863F61" w:rsidRPr="000D067E" w:rsidRDefault="00863F61" w:rsidP="00863F61">
            <w:pPr>
              <w:rPr>
                <w:rFonts w:eastAsia="Calibri" w:cs="Times New Roman"/>
                <w:color w:val="385623" w:themeColor="accent6" w:themeShade="80"/>
                <w:sz w:val="20"/>
                <w:szCs w:val="20"/>
              </w:rPr>
            </w:pPr>
            <w:r w:rsidRPr="000D067E">
              <w:rPr>
                <w:rFonts w:eastAsia="Calibri" w:cs="Times New Roman"/>
                <w:color w:val="385623" w:themeColor="accent6" w:themeShade="80"/>
                <w:sz w:val="20"/>
                <w:szCs w:val="20"/>
              </w:rPr>
              <w:t>27</w:t>
            </w:r>
          </w:p>
        </w:tc>
        <w:tc>
          <w:tcPr>
            <w:tcW w:w="851" w:type="dxa"/>
            <w:tcBorders>
              <w:top w:val="nil"/>
              <w:left w:val="nil"/>
              <w:bottom w:val="nil"/>
              <w:right w:val="nil"/>
            </w:tcBorders>
            <w:noWrap/>
            <w:vAlign w:val="center"/>
            <w:hideMark/>
          </w:tcPr>
          <w:p w14:paraId="388B7D51" w14:textId="77777777" w:rsidR="00863F61" w:rsidRPr="000D067E" w:rsidRDefault="00863F61" w:rsidP="00863F61">
            <w:pPr>
              <w:rPr>
                <w:rFonts w:eastAsia="Calibri" w:cs="Times New Roman"/>
                <w:color w:val="385623" w:themeColor="accent6" w:themeShade="80"/>
                <w:sz w:val="20"/>
                <w:szCs w:val="20"/>
              </w:rPr>
            </w:pPr>
            <w:r w:rsidRPr="000D067E">
              <w:rPr>
                <w:rFonts w:eastAsia="Calibri" w:cs="Times New Roman"/>
                <w:color w:val="385623" w:themeColor="accent6" w:themeShade="80"/>
                <w:sz w:val="20"/>
                <w:szCs w:val="20"/>
              </w:rPr>
              <w:t>45</w:t>
            </w:r>
          </w:p>
        </w:tc>
        <w:tc>
          <w:tcPr>
            <w:tcW w:w="795" w:type="dxa"/>
            <w:tcBorders>
              <w:top w:val="nil"/>
              <w:left w:val="nil"/>
              <w:bottom w:val="nil"/>
              <w:right w:val="nil"/>
            </w:tcBorders>
            <w:vAlign w:val="center"/>
            <w:hideMark/>
          </w:tcPr>
          <w:p w14:paraId="5A534D16" w14:textId="77777777" w:rsidR="00863F61" w:rsidRPr="000D067E" w:rsidRDefault="00863F61" w:rsidP="00863F61">
            <w:pPr>
              <w:rPr>
                <w:rFonts w:eastAsia="Calibri" w:cs="Times New Roman"/>
                <w:color w:val="385623" w:themeColor="accent6" w:themeShade="80"/>
                <w:sz w:val="20"/>
                <w:szCs w:val="20"/>
              </w:rPr>
            </w:pPr>
            <w:r w:rsidRPr="000D067E">
              <w:rPr>
                <w:rFonts w:eastAsia="Calibri" w:cs="Times New Roman"/>
                <w:color w:val="385623" w:themeColor="accent6" w:themeShade="80"/>
                <w:sz w:val="20"/>
                <w:szCs w:val="20"/>
              </w:rPr>
              <w:t>72</w:t>
            </w:r>
          </w:p>
        </w:tc>
      </w:tr>
      <w:tr w:rsidR="000D067E" w:rsidRPr="000D067E" w14:paraId="6A80B8FD" w14:textId="77777777" w:rsidTr="00B11D15">
        <w:trPr>
          <w:trHeight w:val="290"/>
        </w:trPr>
        <w:tc>
          <w:tcPr>
            <w:tcW w:w="1605" w:type="dxa"/>
            <w:tcBorders>
              <w:top w:val="nil"/>
              <w:left w:val="nil"/>
              <w:bottom w:val="nil"/>
              <w:right w:val="nil"/>
            </w:tcBorders>
            <w:noWrap/>
            <w:vAlign w:val="bottom"/>
            <w:hideMark/>
          </w:tcPr>
          <w:p w14:paraId="38211101" w14:textId="77777777" w:rsidR="00863F61" w:rsidRPr="000D067E" w:rsidRDefault="00863F61" w:rsidP="00863F61">
            <w:pPr>
              <w:rPr>
                <w:rFonts w:eastAsia="Calibri" w:cs="Times New Roman"/>
                <w:color w:val="385623" w:themeColor="accent6" w:themeShade="80"/>
                <w:sz w:val="20"/>
                <w:szCs w:val="20"/>
              </w:rPr>
            </w:pPr>
          </w:p>
        </w:tc>
        <w:tc>
          <w:tcPr>
            <w:tcW w:w="4065" w:type="dxa"/>
            <w:tcBorders>
              <w:top w:val="nil"/>
              <w:left w:val="nil"/>
              <w:bottom w:val="nil"/>
              <w:right w:val="nil"/>
            </w:tcBorders>
            <w:noWrap/>
            <w:vAlign w:val="center"/>
            <w:hideMark/>
          </w:tcPr>
          <w:p w14:paraId="679616CC" w14:textId="77777777" w:rsidR="00863F61" w:rsidRPr="000D067E" w:rsidRDefault="00863F61" w:rsidP="00863F61">
            <w:pPr>
              <w:rPr>
                <w:rFonts w:eastAsia="Calibri" w:cs="Times New Roman"/>
                <w:i/>
                <w:iCs/>
                <w:color w:val="385623" w:themeColor="accent6" w:themeShade="80"/>
                <w:sz w:val="20"/>
                <w:szCs w:val="20"/>
              </w:rPr>
            </w:pPr>
            <w:r w:rsidRPr="000D067E">
              <w:rPr>
                <w:rFonts w:eastAsia="Calibri" w:cs="Times New Roman"/>
                <w:i/>
                <w:iCs/>
                <w:color w:val="385623" w:themeColor="accent6" w:themeShade="80"/>
                <w:sz w:val="20"/>
                <w:szCs w:val="20"/>
              </w:rPr>
              <w:t xml:space="preserve">Pterostichus stygicus </w:t>
            </w:r>
            <w:r w:rsidRPr="000D067E">
              <w:rPr>
                <w:rFonts w:eastAsia="Calibri" w:cs="Times New Roman"/>
                <w:color w:val="385623" w:themeColor="accent6" w:themeShade="80"/>
                <w:sz w:val="20"/>
                <w:szCs w:val="20"/>
              </w:rPr>
              <w:t>(Say, 1823)</w:t>
            </w:r>
          </w:p>
        </w:tc>
        <w:tc>
          <w:tcPr>
            <w:tcW w:w="1048" w:type="dxa"/>
            <w:tcBorders>
              <w:top w:val="nil"/>
              <w:left w:val="nil"/>
              <w:bottom w:val="nil"/>
              <w:right w:val="nil"/>
            </w:tcBorders>
          </w:tcPr>
          <w:p w14:paraId="03F57C3C" w14:textId="77777777" w:rsidR="00863F61" w:rsidRPr="000D067E" w:rsidRDefault="00863F61" w:rsidP="00863F61">
            <w:pPr>
              <w:rPr>
                <w:rFonts w:eastAsia="Calibri" w:cs="Times New Roman"/>
                <w:color w:val="385623" w:themeColor="accent6" w:themeShade="80"/>
                <w:sz w:val="20"/>
                <w:szCs w:val="20"/>
              </w:rPr>
            </w:pPr>
            <w:r w:rsidRPr="000D067E">
              <w:rPr>
                <w:rFonts w:eastAsia="Calibri" w:cs="Times New Roman"/>
                <w:color w:val="385623" w:themeColor="accent6" w:themeShade="80"/>
                <w:sz w:val="20"/>
                <w:szCs w:val="20"/>
              </w:rPr>
              <w:t>Pt.st</w:t>
            </w:r>
          </w:p>
        </w:tc>
        <w:tc>
          <w:tcPr>
            <w:tcW w:w="708" w:type="dxa"/>
            <w:tcBorders>
              <w:top w:val="nil"/>
              <w:left w:val="nil"/>
              <w:bottom w:val="nil"/>
              <w:right w:val="nil"/>
            </w:tcBorders>
            <w:noWrap/>
            <w:vAlign w:val="center"/>
            <w:hideMark/>
          </w:tcPr>
          <w:p w14:paraId="7BABC164" w14:textId="77777777" w:rsidR="00863F61" w:rsidRPr="000D067E" w:rsidRDefault="00863F61" w:rsidP="00863F61">
            <w:pPr>
              <w:rPr>
                <w:rFonts w:eastAsia="Calibri" w:cs="Times New Roman"/>
                <w:color w:val="385623" w:themeColor="accent6" w:themeShade="80"/>
                <w:sz w:val="20"/>
                <w:szCs w:val="20"/>
              </w:rPr>
            </w:pPr>
            <w:r w:rsidRPr="000D067E">
              <w:rPr>
                <w:rFonts w:eastAsia="Calibri" w:cs="Times New Roman"/>
                <w:color w:val="385623" w:themeColor="accent6" w:themeShade="80"/>
                <w:sz w:val="20"/>
                <w:szCs w:val="20"/>
              </w:rPr>
              <w:t>62</w:t>
            </w:r>
          </w:p>
        </w:tc>
        <w:tc>
          <w:tcPr>
            <w:tcW w:w="851" w:type="dxa"/>
            <w:tcBorders>
              <w:top w:val="nil"/>
              <w:left w:val="nil"/>
              <w:bottom w:val="nil"/>
              <w:right w:val="nil"/>
            </w:tcBorders>
            <w:noWrap/>
            <w:vAlign w:val="center"/>
            <w:hideMark/>
          </w:tcPr>
          <w:p w14:paraId="072710FE" w14:textId="77777777" w:rsidR="00863F61" w:rsidRPr="000D067E" w:rsidRDefault="00863F61" w:rsidP="00863F61">
            <w:pPr>
              <w:rPr>
                <w:rFonts w:eastAsia="Calibri" w:cs="Times New Roman"/>
                <w:color w:val="385623" w:themeColor="accent6" w:themeShade="80"/>
                <w:sz w:val="20"/>
                <w:szCs w:val="20"/>
              </w:rPr>
            </w:pPr>
            <w:r w:rsidRPr="000D067E">
              <w:rPr>
                <w:rFonts w:eastAsia="Calibri" w:cs="Times New Roman"/>
                <w:color w:val="385623" w:themeColor="accent6" w:themeShade="80"/>
                <w:sz w:val="20"/>
                <w:szCs w:val="20"/>
              </w:rPr>
              <w:t>70</w:t>
            </w:r>
          </w:p>
        </w:tc>
        <w:tc>
          <w:tcPr>
            <w:tcW w:w="795" w:type="dxa"/>
            <w:tcBorders>
              <w:top w:val="nil"/>
              <w:left w:val="nil"/>
              <w:bottom w:val="nil"/>
              <w:right w:val="nil"/>
            </w:tcBorders>
            <w:vAlign w:val="center"/>
            <w:hideMark/>
          </w:tcPr>
          <w:p w14:paraId="00C396E6" w14:textId="77777777" w:rsidR="00863F61" w:rsidRPr="000D067E" w:rsidRDefault="00863F61" w:rsidP="00863F61">
            <w:pPr>
              <w:rPr>
                <w:rFonts w:eastAsia="Calibri" w:cs="Times New Roman"/>
                <w:color w:val="385623" w:themeColor="accent6" w:themeShade="80"/>
                <w:sz w:val="20"/>
                <w:szCs w:val="20"/>
              </w:rPr>
            </w:pPr>
            <w:r w:rsidRPr="000D067E">
              <w:rPr>
                <w:rFonts w:eastAsia="Calibri" w:cs="Times New Roman"/>
                <w:color w:val="385623" w:themeColor="accent6" w:themeShade="80"/>
                <w:sz w:val="20"/>
                <w:szCs w:val="20"/>
              </w:rPr>
              <w:t>132</w:t>
            </w:r>
          </w:p>
        </w:tc>
      </w:tr>
      <w:tr w:rsidR="000D067E" w:rsidRPr="000D067E" w14:paraId="566900C6" w14:textId="77777777" w:rsidTr="00B11D15">
        <w:trPr>
          <w:trHeight w:val="290"/>
        </w:trPr>
        <w:tc>
          <w:tcPr>
            <w:tcW w:w="1605" w:type="dxa"/>
            <w:tcBorders>
              <w:top w:val="nil"/>
              <w:left w:val="nil"/>
              <w:bottom w:val="nil"/>
              <w:right w:val="nil"/>
            </w:tcBorders>
            <w:noWrap/>
            <w:vAlign w:val="bottom"/>
            <w:hideMark/>
          </w:tcPr>
          <w:p w14:paraId="6745AE08" w14:textId="77777777" w:rsidR="00863F61" w:rsidRPr="000D067E" w:rsidRDefault="00863F61" w:rsidP="00863F61">
            <w:pPr>
              <w:rPr>
                <w:rFonts w:eastAsia="Calibri" w:cs="Times New Roman"/>
                <w:color w:val="385623" w:themeColor="accent6" w:themeShade="80"/>
                <w:sz w:val="20"/>
                <w:szCs w:val="20"/>
              </w:rPr>
            </w:pPr>
          </w:p>
        </w:tc>
        <w:tc>
          <w:tcPr>
            <w:tcW w:w="4065" w:type="dxa"/>
            <w:tcBorders>
              <w:top w:val="nil"/>
              <w:left w:val="nil"/>
              <w:bottom w:val="nil"/>
              <w:right w:val="nil"/>
            </w:tcBorders>
            <w:noWrap/>
            <w:vAlign w:val="center"/>
            <w:hideMark/>
          </w:tcPr>
          <w:p w14:paraId="77325254" w14:textId="77777777" w:rsidR="00863F61" w:rsidRPr="000D067E" w:rsidRDefault="00863F61" w:rsidP="00863F61">
            <w:pPr>
              <w:rPr>
                <w:rFonts w:eastAsia="Calibri" w:cs="Times New Roman"/>
                <w:i/>
                <w:iCs/>
                <w:color w:val="385623" w:themeColor="accent6" w:themeShade="80"/>
                <w:sz w:val="20"/>
                <w:szCs w:val="20"/>
              </w:rPr>
            </w:pPr>
            <w:r w:rsidRPr="000D067E">
              <w:rPr>
                <w:rFonts w:eastAsia="Calibri" w:cs="Times New Roman"/>
                <w:i/>
                <w:iCs/>
                <w:color w:val="385623" w:themeColor="accent6" w:themeShade="80"/>
                <w:sz w:val="20"/>
                <w:szCs w:val="20"/>
              </w:rPr>
              <w:t xml:space="preserve">Pterostichus hamiltoni </w:t>
            </w:r>
            <w:r w:rsidRPr="000D067E">
              <w:rPr>
                <w:rFonts w:eastAsia="Calibri" w:cs="Times New Roman"/>
                <w:color w:val="385623" w:themeColor="accent6" w:themeShade="80"/>
                <w:sz w:val="20"/>
                <w:szCs w:val="20"/>
              </w:rPr>
              <w:t>Horn, 1880</w:t>
            </w:r>
          </w:p>
        </w:tc>
        <w:tc>
          <w:tcPr>
            <w:tcW w:w="1048" w:type="dxa"/>
            <w:tcBorders>
              <w:top w:val="nil"/>
              <w:left w:val="nil"/>
              <w:bottom w:val="nil"/>
              <w:right w:val="nil"/>
            </w:tcBorders>
          </w:tcPr>
          <w:p w14:paraId="608D5028" w14:textId="77777777" w:rsidR="00863F61" w:rsidRPr="000D067E" w:rsidRDefault="00863F61" w:rsidP="00863F61">
            <w:pPr>
              <w:rPr>
                <w:rFonts w:eastAsia="Calibri" w:cs="Times New Roman"/>
                <w:color w:val="385623" w:themeColor="accent6" w:themeShade="80"/>
                <w:sz w:val="20"/>
                <w:szCs w:val="20"/>
              </w:rPr>
            </w:pPr>
            <w:r w:rsidRPr="000D067E">
              <w:rPr>
                <w:rFonts w:eastAsia="Calibri" w:cs="Times New Roman"/>
                <w:color w:val="385623" w:themeColor="accent6" w:themeShade="80"/>
                <w:sz w:val="20"/>
                <w:szCs w:val="20"/>
              </w:rPr>
              <w:t>Pt.ha</w:t>
            </w:r>
          </w:p>
        </w:tc>
        <w:tc>
          <w:tcPr>
            <w:tcW w:w="708" w:type="dxa"/>
            <w:tcBorders>
              <w:top w:val="nil"/>
              <w:left w:val="nil"/>
              <w:bottom w:val="nil"/>
              <w:right w:val="nil"/>
            </w:tcBorders>
            <w:noWrap/>
            <w:vAlign w:val="center"/>
            <w:hideMark/>
          </w:tcPr>
          <w:p w14:paraId="28490140" w14:textId="77777777" w:rsidR="00863F61" w:rsidRPr="000D067E" w:rsidRDefault="00863F61" w:rsidP="00863F61">
            <w:pPr>
              <w:rPr>
                <w:rFonts w:eastAsia="Calibri" w:cs="Times New Roman"/>
                <w:color w:val="385623" w:themeColor="accent6" w:themeShade="80"/>
                <w:sz w:val="20"/>
                <w:szCs w:val="20"/>
              </w:rPr>
            </w:pPr>
            <w:r w:rsidRPr="000D067E">
              <w:rPr>
                <w:rFonts w:eastAsia="Calibri" w:cs="Times New Roman"/>
                <w:color w:val="385623" w:themeColor="accent6" w:themeShade="80"/>
                <w:sz w:val="20"/>
                <w:szCs w:val="20"/>
              </w:rPr>
              <w:t>0</w:t>
            </w:r>
          </w:p>
        </w:tc>
        <w:tc>
          <w:tcPr>
            <w:tcW w:w="851" w:type="dxa"/>
            <w:tcBorders>
              <w:top w:val="nil"/>
              <w:left w:val="nil"/>
              <w:bottom w:val="nil"/>
              <w:right w:val="nil"/>
            </w:tcBorders>
            <w:noWrap/>
            <w:vAlign w:val="center"/>
            <w:hideMark/>
          </w:tcPr>
          <w:p w14:paraId="13C1AB40" w14:textId="77777777" w:rsidR="00863F61" w:rsidRPr="000D067E" w:rsidRDefault="00863F61" w:rsidP="00863F61">
            <w:pPr>
              <w:rPr>
                <w:rFonts w:eastAsia="Calibri" w:cs="Times New Roman"/>
                <w:color w:val="385623" w:themeColor="accent6" w:themeShade="80"/>
                <w:sz w:val="20"/>
                <w:szCs w:val="20"/>
              </w:rPr>
            </w:pPr>
            <w:r w:rsidRPr="000D067E">
              <w:rPr>
                <w:rFonts w:eastAsia="Calibri" w:cs="Times New Roman"/>
                <w:color w:val="385623" w:themeColor="accent6" w:themeShade="80"/>
                <w:sz w:val="20"/>
                <w:szCs w:val="20"/>
              </w:rPr>
              <w:t>1</w:t>
            </w:r>
          </w:p>
        </w:tc>
        <w:tc>
          <w:tcPr>
            <w:tcW w:w="795" w:type="dxa"/>
            <w:tcBorders>
              <w:top w:val="nil"/>
              <w:left w:val="nil"/>
              <w:bottom w:val="nil"/>
              <w:right w:val="nil"/>
            </w:tcBorders>
            <w:vAlign w:val="center"/>
            <w:hideMark/>
          </w:tcPr>
          <w:p w14:paraId="07D3762B" w14:textId="77777777" w:rsidR="00863F61" w:rsidRPr="000D067E" w:rsidRDefault="00863F61" w:rsidP="00863F61">
            <w:pPr>
              <w:rPr>
                <w:rFonts w:eastAsia="Calibri" w:cs="Times New Roman"/>
                <w:color w:val="385623" w:themeColor="accent6" w:themeShade="80"/>
                <w:sz w:val="20"/>
                <w:szCs w:val="20"/>
              </w:rPr>
            </w:pPr>
            <w:r w:rsidRPr="000D067E">
              <w:rPr>
                <w:rFonts w:eastAsia="Calibri" w:cs="Times New Roman"/>
                <w:color w:val="385623" w:themeColor="accent6" w:themeShade="80"/>
                <w:sz w:val="20"/>
                <w:szCs w:val="20"/>
              </w:rPr>
              <w:t>1</w:t>
            </w:r>
          </w:p>
        </w:tc>
      </w:tr>
      <w:tr w:rsidR="000D067E" w:rsidRPr="000D067E" w14:paraId="4F1C34D7" w14:textId="77777777" w:rsidTr="00B11D15">
        <w:trPr>
          <w:trHeight w:val="290"/>
        </w:trPr>
        <w:tc>
          <w:tcPr>
            <w:tcW w:w="1605" w:type="dxa"/>
            <w:tcBorders>
              <w:top w:val="nil"/>
              <w:left w:val="nil"/>
              <w:bottom w:val="nil"/>
              <w:right w:val="nil"/>
            </w:tcBorders>
            <w:noWrap/>
            <w:vAlign w:val="bottom"/>
            <w:hideMark/>
          </w:tcPr>
          <w:p w14:paraId="154F8BC4" w14:textId="77777777" w:rsidR="00863F61" w:rsidRPr="000D067E" w:rsidRDefault="00863F61" w:rsidP="00863F61">
            <w:pPr>
              <w:rPr>
                <w:rFonts w:eastAsia="Calibri" w:cs="Times New Roman"/>
                <w:color w:val="385623" w:themeColor="accent6" w:themeShade="80"/>
                <w:sz w:val="20"/>
                <w:szCs w:val="20"/>
              </w:rPr>
            </w:pPr>
          </w:p>
        </w:tc>
        <w:tc>
          <w:tcPr>
            <w:tcW w:w="4065" w:type="dxa"/>
            <w:tcBorders>
              <w:top w:val="nil"/>
              <w:left w:val="nil"/>
              <w:bottom w:val="nil"/>
              <w:right w:val="nil"/>
            </w:tcBorders>
            <w:noWrap/>
            <w:vAlign w:val="center"/>
            <w:hideMark/>
          </w:tcPr>
          <w:p w14:paraId="27B19DE5" w14:textId="77777777" w:rsidR="00863F61" w:rsidRPr="000D067E" w:rsidRDefault="00863F61" w:rsidP="00863F61">
            <w:pPr>
              <w:rPr>
                <w:rFonts w:eastAsia="Calibri" w:cs="Times New Roman"/>
                <w:i/>
                <w:iCs/>
                <w:color w:val="385623" w:themeColor="accent6" w:themeShade="80"/>
                <w:sz w:val="20"/>
                <w:szCs w:val="20"/>
              </w:rPr>
            </w:pPr>
            <w:r w:rsidRPr="000D067E">
              <w:rPr>
                <w:rFonts w:eastAsia="Calibri" w:cs="Times New Roman"/>
                <w:i/>
                <w:iCs/>
                <w:color w:val="385623" w:themeColor="accent6" w:themeShade="80"/>
                <w:sz w:val="20"/>
                <w:szCs w:val="20"/>
              </w:rPr>
              <w:t xml:space="preserve">Pterostichus moestus </w:t>
            </w:r>
            <w:r w:rsidRPr="000D067E">
              <w:rPr>
                <w:rFonts w:eastAsia="Calibri" w:cs="Times New Roman"/>
                <w:color w:val="385623" w:themeColor="accent6" w:themeShade="80"/>
                <w:sz w:val="20"/>
                <w:szCs w:val="20"/>
              </w:rPr>
              <w:t>(Say, 1823)</w:t>
            </w:r>
          </w:p>
        </w:tc>
        <w:tc>
          <w:tcPr>
            <w:tcW w:w="1048" w:type="dxa"/>
            <w:tcBorders>
              <w:top w:val="nil"/>
              <w:left w:val="nil"/>
              <w:bottom w:val="nil"/>
              <w:right w:val="nil"/>
            </w:tcBorders>
          </w:tcPr>
          <w:p w14:paraId="64031CCD" w14:textId="77777777" w:rsidR="00863F61" w:rsidRPr="000D067E" w:rsidRDefault="00863F61" w:rsidP="00863F61">
            <w:pPr>
              <w:rPr>
                <w:rFonts w:eastAsia="Calibri" w:cs="Times New Roman"/>
                <w:color w:val="385623" w:themeColor="accent6" w:themeShade="80"/>
                <w:sz w:val="20"/>
                <w:szCs w:val="20"/>
              </w:rPr>
            </w:pPr>
            <w:r w:rsidRPr="000D067E">
              <w:rPr>
                <w:rFonts w:eastAsia="Calibri" w:cs="Times New Roman"/>
                <w:color w:val="385623" w:themeColor="accent6" w:themeShade="80"/>
                <w:sz w:val="20"/>
                <w:szCs w:val="20"/>
              </w:rPr>
              <w:t>Pt.mo</w:t>
            </w:r>
          </w:p>
        </w:tc>
        <w:tc>
          <w:tcPr>
            <w:tcW w:w="708" w:type="dxa"/>
            <w:tcBorders>
              <w:top w:val="nil"/>
              <w:left w:val="nil"/>
              <w:bottom w:val="nil"/>
              <w:right w:val="nil"/>
            </w:tcBorders>
            <w:noWrap/>
            <w:vAlign w:val="center"/>
            <w:hideMark/>
          </w:tcPr>
          <w:p w14:paraId="6674D0AB" w14:textId="77777777" w:rsidR="00863F61" w:rsidRPr="000D067E" w:rsidRDefault="00863F61" w:rsidP="00863F61">
            <w:pPr>
              <w:rPr>
                <w:rFonts w:eastAsia="Calibri" w:cs="Times New Roman"/>
                <w:color w:val="385623" w:themeColor="accent6" w:themeShade="80"/>
                <w:sz w:val="20"/>
                <w:szCs w:val="20"/>
              </w:rPr>
            </w:pPr>
            <w:r w:rsidRPr="000D067E">
              <w:rPr>
                <w:rFonts w:eastAsia="Calibri" w:cs="Times New Roman"/>
                <w:color w:val="385623" w:themeColor="accent6" w:themeShade="80"/>
                <w:sz w:val="20"/>
                <w:szCs w:val="20"/>
              </w:rPr>
              <w:t>185</w:t>
            </w:r>
          </w:p>
        </w:tc>
        <w:tc>
          <w:tcPr>
            <w:tcW w:w="851" w:type="dxa"/>
            <w:tcBorders>
              <w:top w:val="nil"/>
              <w:left w:val="nil"/>
              <w:bottom w:val="nil"/>
              <w:right w:val="nil"/>
            </w:tcBorders>
            <w:noWrap/>
            <w:vAlign w:val="center"/>
            <w:hideMark/>
          </w:tcPr>
          <w:p w14:paraId="2A76150D" w14:textId="77777777" w:rsidR="00863F61" w:rsidRPr="000D067E" w:rsidRDefault="00863F61" w:rsidP="00863F61">
            <w:pPr>
              <w:rPr>
                <w:rFonts w:eastAsia="Calibri" w:cs="Times New Roman"/>
                <w:color w:val="385623" w:themeColor="accent6" w:themeShade="80"/>
                <w:sz w:val="20"/>
                <w:szCs w:val="20"/>
              </w:rPr>
            </w:pPr>
            <w:r w:rsidRPr="000D067E">
              <w:rPr>
                <w:rFonts w:eastAsia="Calibri" w:cs="Times New Roman"/>
                <w:color w:val="385623" w:themeColor="accent6" w:themeShade="80"/>
                <w:sz w:val="20"/>
                <w:szCs w:val="20"/>
              </w:rPr>
              <w:t>47</w:t>
            </w:r>
          </w:p>
        </w:tc>
        <w:tc>
          <w:tcPr>
            <w:tcW w:w="795" w:type="dxa"/>
            <w:tcBorders>
              <w:top w:val="nil"/>
              <w:left w:val="nil"/>
              <w:bottom w:val="nil"/>
              <w:right w:val="nil"/>
            </w:tcBorders>
            <w:vAlign w:val="center"/>
            <w:hideMark/>
          </w:tcPr>
          <w:p w14:paraId="0F1260E7" w14:textId="77777777" w:rsidR="00863F61" w:rsidRPr="000D067E" w:rsidRDefault="00863F61" w:rsidP="00863F61">
            <w:pPr>
              <w:rPr>
                <w:rFonts w:eastAsia="Calibri" w:cs="Times New Roman"/>
                <w:color w:val="385623" w:themeColor="accent6" w:themeShade="80"/>
                <w:sz w:val="20"/>
                <w:szCs w:val="20"/>
              </w:rPr>
            </w:pPr>
            <w:r w:rsidRPr="000D067E">
              <w:rPr>
                <w:rFonts w:eastAsia="Calibri" w:cs="Times New Roman"/>
                <w:color w:val="385623" w:themeColor="accent6" w:themeShade="80"/>
                <w:sz w:val="20"/>
                <w:szCs w:val="20"/>
              </w:rPr>
              <w:t>232</w:t>
            </w:r>
          </w:p>
        </w:tc>
      </w:tr>
      <w:tr w:rsidR="000D067E" w:rsidRPr="000D067E" w14:paraId="5515E20B" w14:textId="77777777" w:rsidTr="00B11D15">
        <w:trPr>
          <w:trHeight w:val="290"/>
        </w:trPr>
        <w:tc>
          <w:tcPr>
            <w:tcW w:w="1605" w:type="dxa"/>
            <w:tcBorders>
              <w:top w:val="nil"/>
              <w:left w:val="nil"/>
              <w:bottom w:val="nil"/>
              <w:right w:val="nil"/>
            </w:tcBorders>
            <w:noWrap/>
            <w:vAlign w:val="bottom"/>
            <w:hideMark/>
          </w:tcPr>
          <w:p w14:paraId="0823FB6B" w14:textId="77777777" w:rsidR="00863F61" w:rsidRPr="000D067E" w:rsidRDefault="00863F61" w:rsidP="00863F61">
            <w:pPr>
              <w:rPr>
                <w:rFonts w:eastAsia="Calibri" w:cs="Times New Roman"/>
                <w:color w:val="385623" w:themeColor="accent6" w:themeShade="80"/>
                <w:sz w:val="20"/>
                <w:szCs w:val="20"/>
              </w:rPr>
            </w:pPr>
          </w:p>
        </w:tc>
        <w:tc>
          <w:tcPr>
            <w:tcW w:w="4065" w:type="dxa"/>
            <w:tcBorders>
              <w:top w:val="nil"/>
              <w:left w:val="nil"/>
              <w:bottom w:val="nil"/>
              <w:right w:val="nil"/>
            </w:tcBorders>
            <w:noWrap/>
            <w:vAlign w:val="center"/>
            <w:hideMark/>
          </w:tcPr>
          <w:p w14:paraId="6770ED25" w14:textId="77777777" w:rsidR="00863F61" w:rsidRPr="000D067E" w:rsidRDefault="00863F61" w:rsidP="00863F61">
            <w:pPr>
              <w:rPr>
                <w:rFonts w:eastAsia="Calibri" w:cs="Times New Roman"/>
                <w:i/>
                <w:iCs/>
                <w:color w:val="385623" w:themeColor="accent6" w:themeShade="80"/>
                <w:sz w:val="20"/>
                <w:szCs w:val="20"/>
              </w:rPr>
            </w:pPr>
            <w:r w:rsidRPr="000D067E">
              <w:rPr>
                <w:rFonts w:eastAsia="Calibri" w:cs="Times New Roman"/>
                <w:i/>
                <w:iCs/>
                <w:color w:val="385623" w:themeColor="accent6" w:themeShade="80"/>
                <w:sz w:val="20"/>
                <w:szCs w:val="20"/>
              </w:rPr>
              <w:t>Pterostichus diligendus</w:t>
            </w:r>
            <w:r w:rsidRPr="000D067E">
              <w:rPr>
                <w:rFonts w:eastAsia="Calibri" w:cs="Times New Roman"/>
                <w:color w:val="385623" w:themeColor="accent6" w:themeShade="80"/>
                <w:sz w:val="20"/>
                <w:szCs w:val="20"/>
              </w:rPr>
              <w:t xml:space="preserve"> (Chaudoir, 1868)</w:t>
            </w:r>
          </w:p>
        </w:tc>
        <w:tc>
          <w:tcPr>
            <w:tcW w:w="1048" w:type="dxa"/>
            <w:tcBorders>
              <w:top w:val="nil"/>
              <w:left w:val="nil"/>
              <w:bottom w:val="nil"/>
              <w:right w:val="nil"/>
            </w:tcBorders>
          </w:tcPr>
          <w:p w14:paraId="724683E6" w14:textId="77777777" w:rsidR="00863F61" w:rsidRPr="000D067E" w:rsidRDefault="00863F61" w:rsidP="00863F61">
            <w:pPr>
              <w:rPr>
                <w:rFonts w:eastAsia="Calibri" w:cs="Times New Roman"/>
                <w:color w:val="385623" w:themeColor="accent6" w:themeShade="80"/>
                <w:sz w:val="20"/>
                <w:szCs w:val="20"/>
              </w:rPr>
            </w:pPr>
            <w:r w:rsidRPr="000D067E">
              <w:rPr>
                <w:rFonts w:eastAsia="Calibri" w:cs="Times New Roman"/>
                <w:color w:val="385623" w:themeColor="accent6" w:themeShade="80"/>
                <w:sz w:val="20"/>
                <w:szCs w:val="20"/>
              </w:rPr>
              <w:t>Pt.di</w:t>
            </w:r>
          </w:p>
        </w:tc>
        <w:tc>
          <w:tcPr>
            <w:tcW w:w="708" w:type="dxa"/>
            <w:tcBorders>
              <w:top w:val="nil"/>
              <w:left w:val="nil"/>
              <w:bottom w:val="nil"/>
              <w:right w:val="nil"/>
            </w:tcBorders>
            <w:noWrap/>
            <w:vAlign w:val="center"/>
            <w:hideMark/>
          </w:tcPr>
          <w:p w14:paraId="163EF822" w14:textId="77777777" w:rsidR="00863F61" w:rsidRPr="000D067E" w:rsidRDefault="00863F61" w:rsidP="00863F61">
            <w:pPr>
              <w:rPr>
                <w:rFonts w:eastAsia="Calibri" w:cs="Times New Roman"/>
                <w:color w:val="385623" w:themeColor="accent6" w:themeShade="80"/>
                <w:sz w:val="20"/>
                <w:szCs w:val="20"/>
              </w:rPr>
            </w:pPr>
            <w:r w:rsidRPr="000D067E">
              <w:rPr>
                <w:rFonts w:eastAsia="Calibri" w:cs="Times New Roman"/>
                <w:color w:val="385623" w:themeColor="accent6" w:themeShade="80"/>
                <w:sz w:val="20"/>
                <w:szCs w:val="20"/>
              </w:rPr>
              <w:t>1</w:t>
            </w:r>
          </w:p>
        </w:tc>
        <w:tc>
          <w:tcPr>
            <w:tcW w:w="851" w:type="dxa"/>
            <w:tcBorders>
              <w:top w:val="nil"/>
              <w:left w:val="nil"/>
              <w:bottom w:val="nil"/>
              <w:right w:val="nil"/>
            </w:tcBorders>
            <w:noWrap/>
            <w:vAlign w:val="center"/>
            <w:hideMark/>
          </w:tcPr>
          <w:p w14:paraId="08C1E149" w14:textId="77777777" w:rsidR="00863F61" w:rsidRPr="000D067E" w:rsidRDefault="00863F61" w:rsidP="00863F61">
            <w:pPr>
              <w:rPr>
                <w:rFonts w:eastAsia="Calibri" w:cs="Times New Roman"/>
                <w:color w:val="385623" w:themeColor="accent6" w:themeShade="80"/>
                <w:sz w:val="20"/>
                <w:szCs w:val="20"/>
              </w:rPr>
            </w:pPr>
            <w:r w:rsidRPr="000D067E">
              <w:rPr>
                <w:rFonts w:eastAsia="Calibri" w:cs="Times New Roman"/>
                <w:color w:val="385623" w:themeColor="accent6" w:themeShade="80"/>
                <w:sz w:val="20"/>
                <w:szCs w:val="20"/>
              </w:rPr>
              <w:t>1</w:t>
            </w:r>
          </w:p>
        </w:tc>
        <w:tc>
          <w:tcPr>
            <w:tcW w:w="795" w:type="dxa"/>
            <w:tcBorders>
              <w:top w:val="nil"/>
              <w:left w:val="nil"/>
              <w:bottom w:val="nil"/>
              <w:right w:val="nil"/>
            </w:tcBorders>
            <w:vAlign w:val="center"/>
            <w:hideMark/>
          </w:tcPr>
          <w:p w14:paraId="10EC5216" w14:textId="77777777" w:rsidR="00863F61" w:rsidRPr="000D067E" w:rsidRDefault="00863F61" w:rsidP="00863F61">
            <w:pPr>
              <w:rPr>
                <w:rFonts w:eastAsia="Calibri" w:cs="Times New Roman"/>
                <w:color w:val="385623" w:themeColor="accent6" w:themeShade="80"/>
                <w:sz w:val="20"/>
                <w:szCs w:val="20"/>
              </w:rPr>
            </w:pPr>
            <w:r w:rsidRPr="000D067E">
              <w:rPr>
                <w:rFonts w:eastAsia="Calibri" w:cs="Times New Roman"/>
                <w:color w:val="385623" w:themeColor="accent6" w:themeShade="80"/>
                <w:sz w:val="20"/>
                <w:szCs w:val="20"/>
              </w:rPr>
              <w:t>2</w:t>
            </w:r>
          </w:p>
        </w:tc>
      </w:tr>
      <w:tr w:rsidR="000D067E" w:rsidRPr="000D067E" w14:paraId="1C41B4EC" w14:textId="77777777" w:rsidTr="00B11D15">
        <w:trPr>
          <w:trHeight w:val="290"/>
        </w:trPr>
        <w:tc>
          <w:tcPr>
            <w:tcW w:w="1605" w:type="dxa"/>
            <w:tcBorders>
              <w:top w:val="nil"/>
              <w:left w:val="nil"/>
              <w:bottom w:val="nil"/>
              <w:right w:val="nil"/>
            </w:tcBorders>
            <w:noWrap/>
            <w:vAlign w:val="bottom"/>
            <w:hideMark/>
          </w:tcPr>
          <w:p w14:paraId="438DA7D9" w14:textId="77777777" w:rsidR="00863F61" w:rsidRPr="000D067E" w:rsidRDefault="00863F61" w:rsidP="00863F61">
            <w:pPr>
              <w:rPr>
                <w:rFonts w:eastAsia="Calibri" w:cs="Times New Roman"/>
                <w:color w:val="385623" w:themeColor="accent6" w:themeShade="80"/>
                <w:sz w:val="20"/>
                <w:szCs w:val="20"/>
              </w:rPr>
            </w:pPr>
          </w:p>
        </w:tc>
        <w:tc>
          <w:tcPr>
            <w:tcW w:w="4065" w:type="dxa"/>
            <w:tcBorders>
              <w:top w:val="nil"/>
              <w:left w:val="nil"/>
              <w:bottom w:val="nil"/>
              <w:right w:val="nil"/>
            </w:tcBorders>
            <w:noWrap/>
            <w:vAlign w:val="center"/>
            <w:hideMark/>
          </w:tcPr>
          <w:p w14:paraId="2C6D003B" w14:textId="77777777" w:rsidR="00863F61" w:rsidRPr="000D067E" w:rsidRDefault="00863F61" w:rsidP="00863F61">
            <w:pPr>
              <w:rPr>
                <w:rFonts w:eastAsia="Calibri" w:cs="Times New Roman"/>
                <w:i/>
                <w:iCs/>
                <w:color w:val="385623" w:themeColor="accent6" w:themeShade="80"/>
                <w:sz w:val="20"/>
                <w:szCs w:val="20"/>
              </w:rPr>
            </w:pPr>
            <w:r w:rsidRPr="000D067E">
              <w:rPr>
                <w:rFonts w:eastAsia="Calibri" w:cs="Times New Roman"/>
                <w:i/>
                <w:iCs/>
                <w:color w:val="385623" w:themeColor="accent6" w:themeShade="80"/>
                <w:sz w:val="20"/>
                <w:szCs w:val="20"/>
              </w:rPr>
              <w:t>Pterostichus rostratus</w:t>
            </w:r>
            <w:r w:rsidRPr="000D067E">
              <w:rPr>
                <w:rFonts w:eastAsia="Calibri" w:cs="Times New Roman"/>
                <w:color w:val="385623" w:themeColor="accent6" w:themeShade="80"/>
                <w:sz w:val="20"/>
                <w:szCs w:val="20"/>
              </w:rPr>
              <w:t xml:space="preserve"> (Newman, 1838)</w:t>
            </w:r>
          </w:p>
        </w:tc>
        <w:tc>
          <w:tcPr>
            <w:tcW w:w="1048" w:type="dxa"/>
            <w:tcBorders>
              <w:top w:val="nil"/>
              <w:left w:val="nil"/>
              <w:bottom w:val="nil"/>
              <w:right w:val="nil"/>
            </w:tcBorders>
          </w:tcPr>
          <w:p w14:paraId="6CAEAD73" w14:textId="77777777" w:rsidR="00863F61" w:rsidRPr="000D067E" w:rsidRDefault="00863F61" w:rsidP="00863F61">
            <w:pPr>
              <w:rPr>
                <w:rFonts w:eastAsia="Calibri" w:cs="Times New Roman"/>
                <w:color w:val="385623" w:themeColor="accent6" w:themeShade="80"/>
                <w:sz w:val="20"/>
                <w:szCs w:val="20"/>
              </w:rPr>
            </w:pPr>
            <w:r w:rsidRPr="000D067E">
              <w:rPr>
                <w:rFonts w:eastAsia="Calibri" w:cs="Times New Roman"/>
                <w:color w:val="385623" w:themeColor="accent6" w:themeShade="80"/>
                <w:sz w:val="20"/>
                <w:szCs w:val="20"/>
              </w:rPr>
              <w:t>Pt.ro</w:t>
            </w:r>
          </w:p>
        </w:tc>
        <w:tc>
          <w:tcPr>
            <w:tcW w:w="708" w:type="dxa"/>
            <w:tcBorders>
              <w:top w:val="nil"/>
              <w:left w:val="nil"/>
              <w:bottom w:val="nil"/>
              <w:right w:val="nil"/>
            </w:tcBorders>
            <w:noWrap/>
            <w:vAlign w:val="center"/>
            <w:hideMark/>
          </w:tcPr>
          <w:p w14:paraId="044102B3" w14:textId="77777777" w:rsidR="00863F61" w:rsidRPr="000D067E" w:rsidRDefault="00863F61" w:rsidP="00863F61">
            <w:pPr>
              <w:rPr>
                <w:rFonts w:eastAsia="Calibri" w:cs="Times New Roman"/>
                <w:color w:val="385623" w:themeColor="accent6" w:themeShade="80"/>
                <w:sz w:val="20"/>
                <w:szCs w:val="20"/>
              </w:rPr>
            </w:pPr>
            <w:r w:rsidRPr="000D067E">
              <w:rPr>
                <w:rFonts w:eastAsia="Calibri" w:cs="Times New Roman"/>
                <w:color w:val="385623" w:themeColor="accent6" w:themeShade="80"/>
                <w:sz w:val="20"/>
                <w:szCs w:val="20"/>
              </w:rPr>
              <w:t>36</w:t>
            </w:r>
          </w:p>
        </w:tc>
        <w:tc>
          <w:tcPr>
            <w:tcW w:w="851" w:type="dxa"/>
            <w:tcBorders>
              <w:top w:val="nil"/>
              <w:left w:val="nil"/>
              <w:bottom w:val="nil"/>
              <w:right w:val="nil"/>
            </w:tcBorders>
            <w:noWrap/>
            <w:vAlign w:val="center"/>
            <w:hideMark/>
          </w:tcPr>
          <w:p w14:paraId="4D11527C" w14:textId="77777777" w:rsidR="00863F61" w:rsidRPr="000D067E" w:rsidRDefault="00863F61" w:rsidP="00863F61">
            <w:pPr>
              <w:rPr>
                <w:rFonts w:eastAsia="Calibri" w:cs="Times New Roman"/>
                <w:color w:val="385623" w:themeColor="accent6" w:themeShade="80"/>
                <w:sz w:val="20"/>
                <w:szCs w:val="20"/>
              </w:rPr>
            </w:pPr>
            <w:r w:rsidRPr="000D067E">
              <w:rPr>
                <w:rFonts w:eastAsia="Calibri" w:cs="Times New Roman"/>
                <w:color w:val="385623" w:themeColor="accent6" w:themeShade="80"/>
                <w:sz w:val="20"/>
                <w:szCs w:val="20"/>
              </w:rPr>
              <w:t>22</w:t>
            </w:r>
          </w:p>
        </w:tc>
        <w:tc>
          <w:tcPr>
            <w:tcW w:w="795" w:type="dxa"/>
            <w:tcBorders>
              <w:top w:val="nil"/>
              <w:left w:val="nil"/>
              <w:bottom w:val="nil"/>
              <w:right w:val="nil"/>
            </w:tcBorders>
            <w:vAlign w:val="center"/>
            <w:hideMark/>
          </w:tcPr>
          <w:p w14:paraId="2C964780" w14:textId="77777777" w:rsidR="00863F61" w:rsidRPr="000D067E" w:rsidRDefault="00863F61" w:rsidP="00863F61">
            <w:pPr>
              <w:rPr>
                <w:rFonts w:eastAsia="Calibri" w:cs="Times New Roman"/>
                <w:color w:val="385623" w:themeColor="accent6" w:themeShade="80"/>
                <w:sz w:val="20"/>
                <w:szCs w:val="20"/>
              </w:rPr>
            </w:pPr>
            <w:r w:rsidRPr="000D067E">
              <w:rPr>
                <w:rFonts w:eastAsia="Calibri" w:cs="Times New Roman"/>
                <w:color w:val="385623" w:themeColor="accent6" w:themeShade="80"/>
                <w:sz w:val="20"/>
                <w:szCs w:val="20"/>
              </w:rPr>
              <w:t>58</w:t>
            </w:r>
          </w:p>
        </w:tc>
      </w:tr>
      <w:tr w:rsidR="000D067E" w:rsidRPr="000D067E" w14:paraId="0B321DC4" w14:textId="77777777" w:rsidTr="00B11D15">
        <w:trPr>
          <w:trHeight w:val="290"/>
        </w:trPr>
        <w:tc>
          <w:tcPr>
            <w:tcW w:w="1605" w:type="dxa"/>
            <w:tcBorders>
              <w:top w:val="nil"/>
              <w:left w:val="nil"/>
              <w:bottom w:val="nil"/>
              <w:right w:val="nil"/>
            </w:tcBorders>
            <w:noWrap/>
            <w:vAlign w:val="bottom"/>
            <w:hideMark/>
          </w:tcPr>
          <w:p w14:paraId="1FC676C9" w14:textId="77777777" w:rsidR="00863F61" w:rsidRPr="000D067E" w:rsidRDefault="00863F61" w:rsidP="00863F61">
            <w:pPr>
              <w:rPr>
                <w:rFonts w:eastAsia="Calibri" w:cs="Times New Roman"/>
                <w:color w:val="385623" w:themeColor="accent6" w:themeShade="80"/>
                <w:sz w:val="20"/>
                <w:szCs w:val="20"/>
              </w:rPr>
            </w:pPr>
          </w:p>
        </w:tc>
        <w:tc>
          <w:tcPr>
            <w:tcW w:w="4065" w:type="dxa"/>
            <w:tcBorders>
              <w:top w:val="nil"/>
              <w:left w:val="nil"/>
              <w:bottom w:val="nil"/>
              <w:right w:val="nil"/>
            </w:tcBorders>
            <w:noWrap/>
            <w:vAlign w:val="center"/>
            <w:hideMark/>
          </w:tcPr>
          <w:p w14:paraId="1BC7C793" w14:textId="77777777" w:rsidR="00863F61" w:rsidRPr="000D067E" w:rsidRDefault="00863F61" w:rsidP="00863F61">
            <w:pPr>
              <w:rPr>
                <w:rFonts w:eastAsia="Calibri" w:cs="Times New Roman"/>
                <w:i/>
                <w:iCs/>
                <w:color w:val="385623" w:themeColor="accent6" w:themeShade="80"/>
                <w:sz w:val="20"/>
                <w:szCs w:val="20"/>
              </w:rPr>
            </w:pPr>
            <w:r w:rsidRPr="000D067E">
              <w:rPr>
                <w:rFonts w:eastAsia="Calibri" w:cs="Times New Roman"/>
                <w:i/>
                <w:iCs/>
                <w:color w:val="385623" w:themeColor="accent6" w:themeShade="80"/>
                <w:sz w:val="20"/>
                <w:szCs w:val="20"/>
              </w:rPr>
              <w:t xml:space="preserve">Pterostichus adoxus </w:t>
            </w:r>
            <w:r w:rsidRPr="000D067E">
              <w:rPr>
                <w:rFonts w:eastAsia="Calibri" w:cs="Times New Roman"/>
                <w:color w:val="385623" w:themeColor="accent6" w:themeShade="80"/>
                <w:sz w:val="20"/>
                <w:szCs w:val="20"/>
              </w:rPr>
              <w:t>(Say, 1823)</w:t>
            </w:r>
          </w:p>
        </w:tc>
        <w:tc>
          <w:tcPr>
            <w:tcW w:w="1048" w:type="dxa"/>
            <w:tcBorders>
              <w:top w:val="nil"/>
              <w:left w:val="nil"/>
              <w:bottom w:val="nil"/>
              <w:right w:val="nil"/>
            </w:tcBorders>
          </w:tcPr>
          <w:p w14:paraId="5A4021FA" w14:textId="77777777" w:rsidR="00863F61" w:rsidRPr="000D067E" w:rsidRDefault="00863F61" w:rsidP="00863F61">
            <w:pPr>
              <w:rPr>
                <w:rFonts w:eastAsia="Calibri" w:cs="Times New Roman"/>
                <w:color w:val="385623" w:themeColor="accent6" w:themeShade="80"/>
                <w:sz w:val="20"/>
                <w:szCs w:val="20"/>
              </w:rPr>
            </w:pPr>
            <w:r w:rsidRPr="000D067E">
              <w:rPr>
                <w:rFonts w:eastAsia="Calibri" w:cs="Times New Roman"/>
                <w:color w:val="385623" w:themeColor="accent6" w:themeShade="80"/>
                <w:sz w:val="20"/>
                <w:szCs w:val="20"/>
              </w:rPr>
              <w:t>Pt.ad</w:t>
            </w:r>
          </w:p>
        </w:tc>
        <w:tc>
          <w:tcPr>
            <w:tcW w:w="708" w:type="dxa"/>
            <w:tcBorders>
              <w:top w:val="nil"/>
              <w:left w:val="nil"/>
              <w:bottom w:val="nil"/>
              <w:right w:val="nil"/>
            </w:tcBorders>
            <w:noWrap/>
            <w:vAlign w:val="center"/>
            <w:hideMark/>
          </w:tcPr>
          <w:p w14:paraId="696449E9" w14:textId="77777777" w:rsidR="00863F61" w:rsidRPr="000D067E" w:rsidRDefault="00863F61" w:rsidP="00863F61">
            <w:pPr>
              <w:rPr>
                <w:rFonts w:eastAsia="Calibri" w:cs="Times New Roman"/>
                <w:color w:val="385623" w:themeColor="accent6" w:themeShade="80"/>
                <w:sz w:val="20"/>
                <w:szCs w:val="20"/>
              </w:rPr>
            </w:pPr>
            <w:r w:rsidRPr="000D067E">
              <w:rPr>
                <w:rFonts w:eastAsia="Calibri" w:cs="Times New Roman"/>
                <w:color w:val="385623" w:themeColor="accent6" w:themeShade="80"/>
                <w:sz w:val="20"/>
                <w:szCs w:val="20"/>
              </w:rPr>
              <w:t>19</w:t>
            </w:r>
          </w:p>
        </w:tc>
        <w:tc>
          <w:tcPr>
            <w:tcW w:w="851" w:type="dxa"/>
            <w:tcBorders>
              <w:top w:val="nil"/>
              <w:left w:val="nil"/>
              <w:bottom w:val="nil"/>
              <w:right w:val="nil"/>
            </w:tcBorders>
            <w:noWrap/>
            <w:vAlign w:val="center"/>
            <w:hideMark/>
          </w:tcPr>
          <w:p w14:paraId="47746488" w14:textId="77777777" w:rsidR="00863F61" w:rsidRPr="000D067E" w:rsidRDefault="00863F61" w:rsidP="00863F61">
            <w:pPr>
              <w:rPr>
                <w:rFonts w:eastAsia="Calibri" w:cs="Times New Roman"/>
                <w:color w:val="385623" w:themeColor="accent6" w:themeShade="80"/>
                <w:sz w:val="20"/>
                <w:szCs w:val="20"/>
              </w:rPr>
            </w:pPr>
            <w:r w:rsidRPr="000D067E">
              <w:rPr>
                <w:rFonts w:eastAsia="Calibri" w:cs="Times New Roman"/>
                <w:color w:val="385623" w:themeColor="accent6" w:themeShade="80"/>
                <w:sz w:val="20"/>
                <w:szCs w:val="20"/>
              </w:rPr>
              <w:t>80</w:t>
            </w:r>
          </w:p>
        </w:tc>
        <w:tc>
          <w:tcPr>
            <w:tcW w:w="795" w:type="dxa"/>
            <w:tcBorders>
              <w:top w:val="nil"/>
              <w:left w:val="nil"/>
              <w:bottom w:val="nil"/>
              <w:right w:val="nil"/>
            </w:tcBorders>
            <w:vAlign w:val="center"/>
            <w:hideMark/>
          </w:tcPr>
          <w:p w14:paraId="57419D08" w14:textId="77777777" w:rsidR="00863F61" w:rsidRPr="000D067E" w:rsidRDefault="00863F61" w:rsidP="00863F61">
            <w:pPr>
              <w:rPr>
                <w:rFonts w:eastAsia="Calibri" w:cs="Times New Roman"/>
                <w:color w:val="385623" w:themeColor="accent6" w:themeShade="80"/>
                <w:sz w:val="20"/>
                <w:szCs w:val="20"/>
              </w:rPr>
            </w:pPr>
            <w:r w:rsidRPr="000D067E">
              <w:rPr>
                <w:rFonts w:eastAsia="Calibri" w:cs="Times New Roman"/>
                <w:color w:val="385623" w:themeColor="accent6" w:themeShade="80"/>
                <w:sz w:val="20"/>
                <w:szCs w:val="20"/>
              </w:rPr>
              <w:t>99</w:t>
            </w:r>
          </w:p>
        </w:tc>
      </w:tr>
      <w:tr w:rsidR="000D067E" w:rsidRPr="000D067E" w14:paraId="6C5C01A0" w14:textId="77777777" w:rsidTr="00B11D15">
        <w:trPr>
          <w:trHeight w:val="290"/>
        </w:trPr>
        <w:tc>
          <w:tcPr>
            <w:tcW w:w="1605" w:type="dxa"/>
            <w:tcBorders>
              <w:top w:val="nil"/>
              <w:left w:val="nil"/>
              <w:bottom w:val="nil"/>
              <w:right w:val="nil"/>
            </w:tcBorders>
            <w:noWrap/>
            <w:vAlign w:val="bottom"/>
            <w:hideMark/>
          </w:tcPr>
          <w:p w14:paraId="1CACA439" w14:textId="77777777" w:rsidR="00863F61" w:rsidRPr="000D067E" w:rsidRDefault="00863F61" w:rsidP="00863F61">
            <w:pPr>
              <w:rPr>
                <w:rFonts w:eastAsia="Calibri" w:cs="Times New Roman"/>
                <w:color w:val="385623" w:themeColor="accent6" w:themeShade="80"/>
                <w:sz w:val="20"/>
                <w:szCs w:val="20"/>
              </w:rPr>
            </w:pPr>
          </w:p>
        </w:tc>
        <w:tc>
          <w:tcPr>
            <w:tcW w:w="4065" w:type="dxa"/>
            <w:tcBorders>
              <w:top w:val="nil"/>
              <w:left w:val="nil"/>
              <w:bottom w:val="nil"/>
              <w:right w:val="nil"/>
            </w:tcBorders>
            <w:noWrap/>
            <w:vAlign w:val="center"/>
            <w:hideMark/>
          </w:tcPr>
          <w:p w14:paraId="2624E524" w14:textId="77777777" w:rsidR="00863F61" w:rsidRPr="000D067E" w:rsidRDefault="00863F61" w:rsidP="00863F61">
            <w:pPr>
              <w:rPr>
                <w:rFonts w:eastAsia="Calibri" w:cs="Times New Roman"/>
                <w:i/>
                <w:iCs/>
                <w:color w:val="385623" w:themeColor="accent6" w:themeShade="80"/>
                <w:sz w:val="20"/>
                <w:szCs w:val="20"/>
              </w:rPr>
            </w:pPr>
            <w:r w:rsidRPr="000D067E">
              <w:rPr>
                <w:rFonts w:eastAsia="Calibri" w:cs="Times New Roman"/>
                <w:i/>
                <w:iCs/>
                <w:color w:val="385623" w:themeColor="accent6" w:themeShade="80"/>
                <w:sz w:val="20"/>
                <w:szCs w:val="20"/>
              </w:rPr>
              <w:t xml:space="preserve">Pterostichus tristis </w:t>
            </w:r>
            <w:r w:rsidRPr="000D067E">
              <w:rPr>
                <w:rFonts w:eastAsia="Calibri" w:cs="Times New Roman"/>
                <w:color w:val="385623" w:themeColor="accent6" w:themeShade="80"/>
                <w:sz w:val="20"/>
                <w:szCs w:val="20"/>
              </w:rPr>
              <w:t>(Dejean, 1828)</w:t>
            </w:r>
          </w:p>
        </w:tc>
        <w:tc>
          <w:tcPr>
            <w:tcW w:w="1048" w:type="dxa"/>
            <w:tcBorders>
              <w:top w:val="nil"/>
              <w:left w:val="nil"/>
              <w:bottom w:val="nil"/>
              <w:right w:val="nil"/>
            </w:tcBorders>
          </w:tcPr>
          <w:p w14:paraId="70776606" w14:textId="77777777" w:rsidR="00863F61" w:rsidRPr="000D067E" w:rsidRDefault="00863F61" w:rsidP="00863F61">
            <w:pPr>
              <w:rPr>
                <w:rFonts w:eastAsia="Calibri" w:cs="Times New Roman"/>
                <w:color w:val="385623" w:themeColor="accent6" w:themeShade="80"/>
                <w:sz w:val="20"/>
                <w:szCs w:val="20"/>
              </w:rPr>
            </w:pPr>
            <w:r w:rsidRPr="000D067E">
              <w:rPr>
                <w:rFonts w:eastAsia="Calibri" w:cs="Times New Roman"/>
                <w:color w:val="385623" w:themeColor="accent6" w:themeShade="80"/>
                <w:sz w:val="20"/>
                <w:szCs w:val="20"/>
              </w:rPr>
              <w:t>Pt.tr</w:t>
            </w:r>
          </w:p>
        </w:tc>
        <w:tc>
          <w:tcPr>
            <w:tcW w:w="708" w:type="dxa"/>
            <w:tcBorders>
              <w:top w:val="nil"/>
              <w:left w:val="nil"/>
              <w:bottom w:val="nil"/>
              <w:right w:val="nil"/>
            </w:tcBorders>
            <w:noWrap/>
            <w:vAlign w:val="center"/>
            <w:hideMark/>
          </w:tcPr>
          <w:p w14:paraId="2F91ED1E" w14:textId="77777777" w:rsidR="00863F61" w:rsidRPr="000D067E" w:rsidRDefault="00863F61" w:rsidP="00863F61">
            <w:pPr>
              <w:rPr>
                <w:rFonts w:eastAsia="Calibri" w:cs="Times New Roman"/>
                <w:color w:val="385623" w:themeColor="accent6" w:themeShade="80"/>
                <w:sz w:val="20"/>
                <w:szCs w:val="20"/>
              </w:rPr>
            </w:pPr>
            <w:r w:rsidRPr="000D067E">
              <w:rPr>
                <w:rFonts w:eastAsia="Calibri" w:cs="Times New Roman"/>
                <w:color w:val="385623" w:themeColor="accent6" w:themeShade="80"/>
                <w:sz w:val="20"/>
                <w:szCs w:val="20"/>
              </w:rPr>
              <w:t>10</w:t>
            </w:r>
          </w:p>
        </w:tc>
        <w:tc>
          <w:tcPr>
            <w:tcW w:w="851" w:type="dxa"/>
            <w:tcBorders>
              <w:top w:val="nil"/>
              <w:left w:val="nil"/>
              <w:bottom w:val="nil"/>
              <w:right w:val="nil"/>
            </w:tcBorders>
            <w:noWrap/>
            <w:vAlign w:val="center"/>
            <w:hideMark/>
          </w:tcPr>
          <w:p w14:paraId="0C4251F9" w14:textId="77777777" w:rsidR="00863F61" w:rsidRPr="000D067E" w:rsidRDefault="00863F61" w:rsidP="00863F61">
            <w:pPr>
              <w:rPr>
                <w:rFonts w:eastAsia="Calibri" w:cs="Times New Roman"/>
                <w:color w:val="385623" w:themeColor="accent6" w:themeShade="80"/>
                <w:sz w:val="20"/>
                <w:szCs w:val="20"/>
              </w:rPr>
            </w:pPr>
            <w:r w:rsidRPr="000D067E">
              <w:rPr>
                <w:rFonts w:eastAsia="Calibri" w:cs="Times New Roman"/>
                <w:color w:val="385623" w:themeColor="accent6" w:themeShade="80"/>
                <w:sz w:val="20"/>
                <w:szCs w:val="20"/>
              </w:rPr>
              <w:t>31</w:t>
            </w:r>
          </w:p>
        </w:tc>
        <w:tc>
          <w:tcPr>
            <w:tcW w:w="795" w:type="dxa"/>
            <w:tcBorders>
              <w:top w:val="nil"/>
              <w:left w:val="nil"/>
              <w:bottom w:val="nil"/>
              <w:right w:val="nil"/>
            </w:tcBorders>
            <w:vAlign w:val="center"/>
            <w:hideMark/>
          </w:tcPr>
          <w:p w14:paraId="674F682A" w14:textId="77777777" w:rsidR="00863F61" w:rsidRPr="000D067E" w:rsidRDefault="00863F61" w:rsidP="00863F61">
            <w:pPr>
              <w:rPr>
                <w:rFonts w:eastAsia="Calibri" w:cs="Times New Roman"/>
                <w:color w:val="385623" w:themeColor="accent6" w:themeShade="80"/>
                <w:sz w:val="20"/>
                <w:szCs w:val="20"/>
              </w:rPr>
            </w:pPr>
            <w:r w:rsidRPr="000D067E">
              <w:rPr>
                <w:rFonts w:eastAsia="Calibri" w:cs="Times New Roman"/>
                <w:color w:val="385623" w:themeColor="accent6" w:themeShade="80"/>
                <w:sz w:val="20"/>
                <w:szCs w:val="20"/>
              </w:rPr>
              <w:t>41</w:t>
            </w:r>
          </w:p>
        </w:tc>
      </w:tr>
      <w:tr w:rsidR="000D067E" w:rsidRPr="000D067E" w14:paraId="7FEC6C62" w14:textId="77777777" w:rsidTr="00B11D15">
        <w:trPr>
          <w:trHeight w:val="290"/>
        </w:trPr>
        <w:tc>
          <w:tcPr>
            <w:tcW w:w="1605" w:type="dxa"/>
            <w:tcBorders>
              <w:top w:val="nil"/>
              <w:left w:val="nil"/>
              <w:bottom w:val="nil"/>
              <w:right w:val="nil"/>
            </w:tcBorders>
            <w:noWrap/>
            <w:vAlign w:val="bottom"/>
            <w:hideMark/>
          </w:tcPr>
          <w:p w14:paraId="20B74652" w14:textId="77777777" w:rsidR="00863F61" w:rsidRPr="000D067E" w:rsidRDefault="00863F61" w:rsidP="00863F61">
            <w:pPr>
              <w:rPr>
                <w:rFonts w:eastAsia="Calibri" w:cs="Times New Roman"/>
                <w:color w:val="385623" w:themeColor="accent6" w:themeShade="80"/>
                <w:sz w:val="20"/>
                <w:szCs w:val="20"/>
              </w:rPr>
            </w:pPr>
          </w:p>
        </w:tc>
        <w:tc>
          <w:tcPr>
            <w:tcW w:w="4065" w:type="dxa"/>
            <w:tcBorders>
              <w:top w:val="nil"/>
              <w:left w:val="nil"/>
              <w:bottom w:val="nil"/>
              <w:right w:val="nil"/>
            </w:tcBorders>
            <w:noWrap/>
            <w:vAlign w:val="center"/>
            <w:hideMark/>
          </w:tcPr>
          <w:p w14:paraId="3211808C" w14:textId="77777777" w:rsidR="00863F61" w:rsidRPr="000D067E" w:rsidRDefault="00863F61" w:rsidP="00863F61">
            <w:pPr>
              <w:rPr>
                <w:rFonts w:eastAsia="Calibri" w:cs="Times New Roman"/>
                <w:i/>
                <w:iCs/>
                <w:color w:val="385623" w:themeColor="accent6" w:themeShade="80"/>
                <w:sz w:val="20"/>
                <w:szCs w:val="20"/>
              </w:rPr>
            </w:pPr>
            <w:r w:rsidRPr="000D067E">
              <w:rPr>
                <w:rFonts w:eastAsia="Calibri" w:cs="Times New Roman"/>
                <w:i/>
                <w:iCs/>
                <w:color w:val="385623" w:themeColor="accent6" w:themeShade="80"/>
                <w:sz w:val="20"/>
                <w:szCs w:val="20"/>
              </w:rPr>
              <w:t xml:space="preserve">Cyclotrachelus fucatus </w:t>
            </w:r>
            <w:r w:rsidRPr="000D067E">
              <w:rPr>
                <w:rFonts w:eastAsia="Calibri" w:cs="Times New Roman"/>
                <w:color w:val="385623" w:themeColor="accent6" w:themeShade="80"/>
                <w:sz w:val="20"/>
                <w:szCs w:val="20"/>
              </w:rPr>
              <w:t xml:space="preserve"> (Freitag, 1969)</w:t>
            </w:r>
          </w:p>
        </w:tc>
        <w:tc>
          <w:tcPr>
            <w:tcW w:w="1048" w:type="dxa"/>
            <w:tcBorders>
              <w:top w:val="nil"/>
              <w:left w:val="nil"/>
              <w:bottom w:val="nil"/>
              <w:right w:val="nil"/>
            </w:tcBorders>
          </w:tcPr>
          <w:p w14:paraId="647D3CA5" w14:textId="77777777" w:rsidR="00863F61" w:rsidRPr="000D067E" w:rsidRDefault="00863F61" w:rsidP="00863F61">
            <w:pPr>
              <w:rPr>
                <w:rFonts w:eastAsia="Calibri" w:cs="Times New Roman"/>
                <w:color w:val="385623" w:themeColor="accent6" w:themeShade="80"/>
                <w:sz w:val="20"/>
                <w:szCs w:val="20"/>
              </w:rPr>
            </w:pPr>
            <w:r w:rsidRPr="000D067E">
              <w:rPr>
                <w:rFonts w:eastAsia="Calibri" w:cs="Times New Roman"/>
                <w:color w:val="385623" w:themeColor="accent6" w:themeShade="80"/>
                <w:sz w:val="20"/>
                <w:szCs w:val="20"/>
              </w:rPr>
              <w:t>Cy.fu</w:t>
            </w:r>
          </w:p>
        </w:tc>
        <w:tc>
          <w:tcPr>
            <w:tcW w:w="708" w:type="dxa"/>
            <w:tcBorders>
              <w:top w:val="nil"/>
              <w:left w:val="nil"/>
              <w:bottom w:val="nil"/>
              <w:right w:val="nil"/>
            </w:tcBorders>
            <w:noWrap/>
            <w:vAlign w:val="center"/>
            <w:hideMark/>
          </w:tcPr>
          <w:p w14:paraId="338C7237" w14:textId="77777777" w:rsidR="00863F61" w:rsidRPr="000D067E" w:rsidRDefault="00863F61" w:rsidP="00863F61">
            <w:pPr>
              <w:rPr>
                <w:rFonts w:eastAsia="Calibri" w:cs="Times New Roman"/>
                <w:color w:val="385623" w:themeColor="accent6" w:themeShade="80"/>
                <w:sz w:val="20"/>
                <w:szCs w:val="20"/>
              </w:rPr>
            </w:pPr>
            <w:r w:rsidRPr="000D067E">
              <w:rPr>
                <w:rFonts w:eastAsia="Calibri" w:cs="Times New Roman"/>
                <w:color w:val="385623" w:themeColor="accent6" w:themeShade="80"/>
                <w:sz w:val="20"/>
                <w:szCs w:val="20"/>
              </w:rPr>
              <w:t>5</w:t>
            </w:r>
          </w:p>
        </w:tc>
        <w:tc>
          <w:tcPr>
            <w:tcW w:w="851" w:type="dxa"/>
            <w:tcBorders>
              <w:top w:val="nil"/>
              <w:left w:val="nil"/>
              <w:bottom w:val="nil"/>
              <w:right w:val="nil"/>
            </w:tcBorders>
            <w:noWrap/>
            <w:vAlign w:val="center"/>
            <w:hideMark/>
          </w:tcPr>
          <w:p w14:paraId="2E066D84" w14:textId="77777777" w:rsidR="00863F61" w:rsidRPr="000D067E" w:rsidRDefault="00863F61" w:rsidP="00863F61">
            <w:pPr>
              <w:rPr>
                <w:rFonts w:eastAsia="Calibri" w:cs="Times New Roman"/>
                <w:color w:val="385623" w:themeColor="accent6" w:themeShade="80"/>
                <w:sz w:val="20"/>
                <w:szCs w:val="20"/>
              </w:rPr>
            </w:pPr>
            <w:r w:rsidRPr="000D067E">
              <w:rPr>
                <w:rFonts w:eastAsia="Calibri" w:cs="Times New Roman"/>
                <w:color w:val="385623" w:themeColor="accent6" w:themeShade="80"/>
                <w:sz w:val="20"/>
                <w:szCs w:val="20"/>
              </w:rPr>
              <w:t>1</w:t>
            </w:r>
          </w:p>
        </w:tc>
        <w:tc>
          <w:tcPr>
            <w:tcW w:w="795" w:type="dxa"/>
            <w:tcBorders>
              <w:top w:val="nil"/>
              <w:left w:val="nil"/>
              <w:bottom w:val="nil"/>
              <w:right w:val="nil"/>
            </w:tcBorders>
            <w:vAlign w:val="center"/>
            <w:hideMark/>
          </w:tcPr>
          <w:p w14:paraId="47A42A02" w14:textId="77777777" w:rsidR="00863F61" w:rsidRPr="000D067E" w:rsidRDefault="00863F61" w:rsidP="00863F61">
            <w:pPr>
              <w:rPr>
                <w:rFonts w:eastAsia="Calibri" w:cs="Times New Roman"/>
                <w:color w:val="385623" w:themeColor="accent6" w:themeShade="80"/>
                <w:sz w:val="20"/>
                <w:szCs w:val="20"/>
              </w:rPr>
            </w:pPr>
            <w:r w:rsidRPr="000D067E">
              <w:rPr>
                <w:rFonts w:eastAsia="Calibri" w:cs="Times New Roman"/>
                <w:color w:val="385623" w:themeColor="accent6" w:themeShade="80"/>
                <w:sz w:val="20"/>
                <w:szCs w:val="20"/>
              </w:rPr>
              <w:t>6</w:t>
            </w:r>
          </w:p>
        </w:tc>
      </w:tr>
      <w:tr w:rsidR="000D067E" w:rsidRPr="000D067E" w14:paraId="0A9F364A" w14:textId="77777777" w:rsidTr="00B11D15">
        <w:trPr>
          <w:trHeight w:val="290"/>
        </w:trPr>
        <w:tc>
          <w:tcPr>
            <w:tcW w:w="1605" w:type="dxa"/>
            <w:tcBorders>
              <w:top w:val="nil"/>
              <w:left w:val="nil"/>
              <w:bottom w:val="nil"/>
              <w:right w:val="nil"/>
            </w:tcBorders>
            <w:noWrap/>
            <w:vAlign w:val="bottom"/>
            <w:hideMark/>
          </w:tcPr>
          <w:p w14:paraId="2C06EDC1" w14:textId="77777777" w:rsidR="00863F61" w:rsidRPr="000D067E" w:rsidRDefault="00863F61" w:rsidP="00863F61">
            <w:pPr>
              <w:rPr>
                <w:rFonts w:eastAsia="Calibri" w:cs="Times New Roman"/>
                <w:color w:val="385623" w:themeColor="accent6" w:themeShade="80"/>
                <w:sz w:val="20"/>
                <w:szCs w:val="20"/>
              </w:rPr>
            </w:pPr>
          </w:p>
        </w:tc>
        <w:tc>
          <w:tcPr>
            <w:tcW w:w="4065" w:type="dxa"/>
            <w:tcBorders>
              <w:top w:val="nil"/>
              <w:left w:val="nil"/>
              <w:bottom w:val="nil"/>
              <w:right w:val="nil"/>
            </w:tcBorders>
            <w:noWrap/>
            <w:vAlign w:val="center"/>
            <w:hideMark/>
          </w:tcPr>
          <w:p w14:paraId="20DBCC39" w14:textId="77777777" w:rsidR="00863F61" w:rsidRPr="000D067E" w:rsidRDefault="00863F61" w:rsidP="00863F61">
            <w:pPr>
              <w:rPr>
                <w:rFonts w:eastAsia="Calibri" w:cs="Times New Roman"/>
                <w:i/>
                <w:iCs/>
                <w:color w:val="385623" w:themeColor="accent6" w:themeShade="80"/>
                <w:sz w:val="20"/>
                <w:szCs w:val="20"/>
              </w:rPr>
            </w:pPr>
            <w:r w:rsidRPr="000D067E">
              <w:rPr>
                <w:rFonts w:eastAsia="Calibri" w:cs="Times New Roman"/>
                <w:i/>
                <w:iCs/>
                <w:color w:val="385623" w:themeColor="accent6" w:themeShade="80"/>
                <w:sz w:val="20"/>
                <w:szCs w:val="20"/>
              </w:rPr>
              <w:t xml:space="preserve">Cyclotrachelus convivus </w:t>
            </w:r>
            <w:r w:rsidRPr="000D067E">
              <w:rPr>
                <w:rFonts w:eastAsia="Calibri" w:cs="Times New Roman"/>
                <w:color w:val="385623" w:themeColor="accent6" w:themeShade="80"/>
                <w:sz w:val="20"/>
                <w:szCs w:val="20"/>
              </w:rPr>
              <w:t>(LeConte, 1853)</w:t>
            </w:r>
          </w:p>
        </w:tc>
        <w:tc>
          <w:tcPr>
            <w:tcW w:w="1048" w:type="dxa"/>
            <w:tcBorders>
              <w:top w:val="nil"/>
              <w:left w:val="nil"/>
              <w:bottom w:val="nil"/>
              <w:right w:val="nil"/>
            </w:tcBorders>
          </w:tcPr>
          <w:p w14:paraId="2B3668A5" w14:textId="77777777" w:rsidR="00863F61" w:rsidRPr="000D067E" w:rsidRDefault="00863F61" w:rsidP="00863F61">
            <w:pPr>
              <w:rPr>
                <w:rFonts w:eastAsia="Calibri" w:cs="Times New Roman"/>
                <w:color w:val="385623" w:themeColor="accent6" w:themeShade="80"/>
                <w:sz w:val="20"/>
                <w:szCs w:val="20"/>
              </w:rPr>
            </w:pPr>
            <w:r w:rsidRPr="000D067E">
              <w:rPr>
                <w:rFonts w:eastAsia="Calibri" w:cs="Times New Roman"/>
                <w:color w:val="385623" w:themeColor="accent6" w:themeShade="80"/>
                <w:sz w:val="20"/>
                <w:szCs w:val="20"/>
              </w:rPr>
              <w:t>Cy.co</w:t>
            </w:r>
          </w:p>
        </w:tc>
        <w:tc>
          <w:tcPr>
            <w:tcW w:w="708" w:type="dxa"/>
            <w:tcBorders>
              <w:top w:val="nil"/>
              <w:left w:val="nil"/>
              <w:bottom w:val="nil"/>
              <w:right w:val="nil"/>
            </w:tcBorders>
            <w:noWrap/>
            <w:vAlign w:val="center"/>
            <w:hideMark/>
          </w:tcPr>
          <w:p w14:paraId="615955C9" w14:textId="77777777" w:rsidR="00863F61" w:rsidRPr="000D067E" w:rsidRDefault="00863F61" w:rsidP="00863F61">
            <w:pPr>
              <w:rPr>
                <w:rFonts w:eastAsia="Calibri" w:cs="Times New Roman"/>
                <w:color w:val="385623" w:themeColor="accent6" w:themeShade="80"/>
                <w:sz w:val="20"/>
                <w:szCs w:val="20"/>
              </w:rPr>
            </w:pPr>
            <w:r w:rsidRPr="000D067E">
              <w:rPr>
                <w:rFonts w:eastAsia="Calibri" w:cs="Times New Roman"/>
                <w:color w:val="385623" w:themeColor="accent6" w:themeShade="80"/>
                <w:sz w:val="20"/>
                <w:szCs w:val="20"/>
              </w:rPr>
              <w:t>1</w:t>
            </w:r>
          </w:p>
        </w:tc>
        <w:tc>
          <w:tcPr>
            <w:tcW w:w="851" w:type="dxa"/>
            <w:tcBorders>
              <w:top w:val="nil"/>
              <w:left w:val="nil"/>
              <w:bottom w:val="nil"/>
              <w:right w:val="nil"/>
            </w:tcBorders>
            <w:noWrap/>
            <w:vAlign w:val="center"/>
            <w:hideMark/>
          </w:tcPr>
          <w:p w14:paraId="3B3CE3AD" w14:textId="77777777" w:rsidR="00863F61" w:rsidRPr="000D067E" w:rsidRDefault="00863F61" w:rsidP="00863F61">
            <w:pPr>
              <w:rPr>
                <w:rFonts w:eastAsia="Calibri" w:cs="Times New Roman"/>
                <w:color w:val="385623" w:themeColor="accent6" w:themeShade="80"/>
                <w:sz w:val="20"/>
                <w:szCs w:val="20"/>
              </w:rPr>
            </w:pPr>
            <w:r w:rsidRPr="000D067E">
              <w:rPr>
                <w:rFonts w:eastAsia="Calibri" w:cs="Times New Roman"/>
                <w:color w:val="385623" w:themeColor="accent6" w:themeShade="80"/>
                <w:sz w:val="20"/>
                <w:szCs w:val="20"/>
              </w:rPr>
              <w:t>0</w:t>
            </w:r>
          </w:p>
        </w:tc>
        <w:tc>
          <w:tcPr>
            <w:tcW w:w="795" w:type="dxa"/>
            <w:tcBorders>
              <w:top w:val="nil"/>
              <w:left w:val="nil"/>
              <w:bottom w:val="nil"/>
              <w:right w:val="nil"/>
            </w:tcBorders>
            <w:vAlign w:val="center"/>
            <w:hideMark/>
          </w:tcPr>
          <w:p w14:paraId="29F72DA7" w14:textId="77777777" w:rsidR="00863F61" w:rsidRPr="000D067E" w:rsidRDefault="00863F61" w:rsidP="00863F61">
            <w:pPr>
              <w:rPr>
                <w:rFonts w:eastAsia="Calibri" w:cs="Times New Roman"/>
                <w:color w:val="385623" w:themeColor="accent6" w:themeShade="80"/>
                <w:sz w:val="20"/>
                <w:szCs w:val="20"/>
              </w:rPr>
            </w:pPr>
            <w:r w:rsidRPr="000D067E">
              <w:rPr>
                <w:rFonts w:eastAsia="Calibri" w:cs="Times New Roman"/>
                <w:color w:val="385623" w:themeColor="accent6" w:themeShade="80"/>
                <w:sz w:val="20"/>
                <w:szCs w:val="20"/>
              </w:rPr>
              <w:t>1</w:t>
            </w:r>
          </w:p>
        </w:tc>
      </w:tr>
      <w:tr w:rsidR="000D067E" w:rsidRPr="000D067E" w14:paraId="531CF760" w14:textId="77777777" w:rsidTr="00B11D15">
        <w:trPr>
          <w:trHeight w:val="290"/>
        </w:trPr>
        <w:tc>
          <w:tcPr>
            <w:tcW w:w="1605" w:type="dxa"/>
            <w:tcBorders>
              <w:top w:val="nil"/>
              <w:left w:val="nil"/>
              <w:bottom w:val="nil"/>
              <w:right w:val="nil"/>
            </w:tcBorders>
            <w:noWrap/>
            <w:vAlign w:val="bottom"/>
            <w:hideMark/>
          </w:tcPr>
          <w:p w14:paraId="18F26776" w14:textId="77777777" w:rsidR="00863F61" w:rsidRPr="000D067E" w:rsidRDefault="00863F61" w:rsidP="00863F61">
            <w:pPr>
              <w:rPr>
                <w:rFonts w:eastAsia="Calibri" w:cs="Times New Roman"/>
                <w:color w:val="385623" w:themeColor="accent6" w:themeShade="80"/>
                <w:sz w:val="20"/>
                <w:szCs w:val="20"/>
              </w:rPr>
            </w:pPr>
          </w:p>
        </w:tc>
        <w:tc>
          <w:tcPr>
            <w:tcW w:w="4065" w:type="dxa"/>
            <w:tcBorders>
              <w:top w:val="nil"/>
              <w:left w:val="nil"/>
              <w:bottom w:val="nil"/>
              <w:right w:val="nil"/>
            </w:tcBorders>
            <w:noWrap/>
            <w:vAlign w:val="center"/>
            <w:hideMark/>
          </w:tcPr>
          <w:p w14:paraId="2677E4A6" w14:textId="77777777" w:rsidR="00863F61" w:rsidRPr="000D067E" w:rsidRDefault="00863F61" w:rsidP="00863F61">
            <w:pPr>
              <w:rPr>
                <w:rFonts w:eastAsia="Calibri" w:cs="Times New Roman"/>
                <w:i/>
                <w:iCs/>
                <w:color w:val="385623" w:themeColor="accent6" w:themeShade="80"/>
                <w:sz w:val="20"/>
                <w:szCs w:val="20"/>
              </w:rPr>
            </w:pPr>
            <w:r w:rsidRPr="000D067E">
              <w:rPr>
                <w:rFonts w:eastAsia="Calibri" w:cs="Times New Roman"/>
                <w:i/>
                <w:iCs/>
                <w:color w:val="385623" w:themeColor="accent6" w:themeShade="80"/>
                <w:sz w:val="20"/>
                <w:szCs w:val="20"/>
              </w:rPr>
              <w:t xml:space="preserve">Cyclotrachelus sigillatus </w:t>
            </w:r>
            <w:r w:rsidRPr="000D067E">
              <w:rPr>
                <w:rFonts w:eastAsia="Calibri" w:cs="Times New Roman"/>
                <w:color w:val="385623" w:themeColor="accent6" w:themeShade="80"/>
                <w:sz w:val="20"/>
                <w:szCs w:val="20"/>
              </w:rPr>
              <w:t>(Say, 1823)</w:t>
            </w:r>
          </w:p>
        </w:tc>
        <w:tc>
          <w:tcPr>
            <w:tcW w:w="1048" w:type="dxa"/>
            <w:tcBorders>
              <w:top w:val="nil"/>
              <w:left w:val="nil"/>
              <w:bottom w:val="nil"/>
              <w:right w:val="nil"/>
            </w:tcBorders>
          </w:tcPr>
          <w:p w14:paraId="608B726B" w14:textId="77777777" w:rsidR="00863F61" w:rsidRPr="000D067E" w:rsidRDefault="00863F61" w:rsidP="00863F61">
            <w:pPr>
              <w:rPr>
                <w:rFonts w:eastAsia="Calibri" w:cs="Times New Roman"/>
                <w:color w:val="385623" w:themeColor="accent6" w:themeShade="80"/>
                <w:sz w:val="20"/>
                <w:szCs w:val="20"/>
              </w:rPr>
            </w:pPr>
            <w:r w:rsidRPr="000D067E">
              <w:rPr>
                <w:rFonts w:eastAsia="Calibri" w:cs="Times New Roman"/>
                <w:color w:val="385623" w:themeColor="accent6" w:themeShade="80"/>
                <w:sz w:val="20"/>
                <w:szCs w:val="20"/>
              </w:rPr>
              <w:t>Cy.si</w:t>
            </w:r>
          </w:p>
        </w:tc>
        <w:tc>
          <w:tcPr>
            <w:tcW w:w="708" w:type="dxa"/>
            <w:tcBorders>
              <w:top w:val="nil"/>
              <w:left w:val="nil"/>
              <w:bottom w:val="nil"/>
              <w:right w:val="nil"/>
            </w:tcBorders>
            <w:noWrap/>
            <w:vAlign w:val="center"/>
            <w:hideMark/>
          </w:tcPr>
          <w:p w14:paraId="60B162F6" w14:textId="77777777" w:rsidR="00863F61" w:rsidRPr="000D067E" w:rsidRDefault="00863F61" w:rsidP="00863F61">
            <w:pPr>
              <w:rPr>
                <w:rFonts w:eastAsia="Calibri" w:cs="Times New Roman"/>
                <w:color w:val="385623" w:themeColor="accent6" w:themeShade="80"/>
                <w:sz w:val="20"/>
                <w:szCs w:val="20"/>
              </w:rPr>
            </w:pPr>
            <w:r w:rsidRPr="000D067E">
              <w:rPr>
                <w:rFonts w:eastAsia="Calibri" w:cs="Times New Roman"/>
                <w:color w:val="385623" w:themeColor="accent6" w:themeShade="80"/>
                <w:sz w:val="20"/>
                <w:szCs w:val="20"/>
              </w:rPr>
              <w:t>22</w:t>
            </w:r>
          </w:p>
        </w:tc>
        <w:tc>
          <w:tcPr>
            <w:tcW w:w="851" w:type="dxa"/>
            <w:tcBorders>
              <w:top w:val="nil"/>
              <w:left w:val="nil"/>
              <w:bottom w:val="nil"/>
              <w:right w:val="nil"/>
            </w:tcBorders>
            <w:noWrap/>
            <w:vAlign w:val="center"/>
            <w:hideMark/>
          </w:tcPr>
          <w:p w14:paraId="102E6D62" w14:textId="77777777" w:rsidR="00863F61" w:rsidRPr="000D067E" w:rsidRDefault="00863F61" w:rsidP="00863F61">
            <w:pPr>
              <w:rPr>
                <w:rFonts w:eastAsia="Calibri" w:cs="Times New Roman"/>
                <w:color w:val="385623" w:themeColor="accent6" w:themeShade="80"/>
                <w:sz w:val="20"/>
                <w:szCs w:val="20"/>
              </w:rPr>
            </w:pPr>
            <w:r w:rsidRPr="000D067E">
              <w:rPr>
                <w:rFonts w:eastAsia="Calibri" w:cs="Times New Roman"/>
                <w:color w:val="385623" w:themeColor="accent6" w:themeShade="80"/>
                <w:sz w:val="20"/>
                <w:szCs w:val="20"/>
              </w:rPr>
              <w:t>52</w:t>
            </w:r>
          </w:p>
        </w:tc>
        <w:tc>
          <w:tcPr>
            <w:tcW w:w="795" w:type="dxa"/>
            <w:tcBorders>
              <w:top w:val="nil"/>
              <w:left w:val="nil"/>
              <w:bottom w:val="nil"/>
              <w:right w:val="nil"/>
            </w:tcBorders>
            <w:vAlign w:val="center"/>
            <w:hideMark/>
          </w:tcPr>
          <w:p w14:paraId="6026FF4C" w14:textId="77777777" w:rsidR="00863F61" w:rsidRPr="000D067E" w:rsidRDefault="00863F61" w:rsidP="00863F61">
            <w:pPr>
              <w:rPr>
                <w:rFonts w:eastAsia="Calibri" w:cs="Times New Roman"/>
                <w:color w:val="385623" w:themeColor="accent6" w:themeShade="80"/>
                <w:sz w:val="20"/>
                <w:szCs w:val="20"/>
              </w:rPr>
            </w:pPr>
            <w:r w:rsidRPr="000D067E">
              <w:rPr>
                <w:rFonts w:eastAsia="Calibri" w:cs="Times New Roman"/>
                <w:color w:val="385623" w:themeColor="accent6" w:themeShade="80"/>
                <w:sz w:val="20"/>
                <w:szCs w:val="20"/>
              </w:rPr>
              <w:t>74</w:t>
            </w:r>
          </w:p>
        </w:tc>
      </w:tr>
      <w:tr w:rsidR="000D067E" w:rsidRPr="000D067E" w14:paraId="786766B6" w14:textId="77777777" w:rsidTr="00B11D15">
        <w:trPr>
          <w:trHeight w:val="290"/>
        </w:trPr>
        <w:tc>
          <w:tcPr>
            <w:tcW w:w="1605" w:type="dxa"/>
            <w:tcBorders>
              <w:top w:val="nil"/>
              <w:left w:val="nil"/>
              <w:bottom w:val="nil"/>
              <w:right w:val="nil"/>
            </w:tcBorders>
            <w:noWrap/>
            <w:vAlign w:val="bottom"/>
            <w:hideMark/>
          </w:tcPr>
          <w:p w14:paraId="194B05E1" w14:textId="77777777" w:rsidR="00863F61" w:rsidRPr="000D067E" w:rsidRDefault="00863F61" w:rsidP="00863F61">
            <w:pPr>
              <w:rPr>
                <w:rFonts w:eastAsia="Calibri" w:cs="Times New Roman"/>
                <w:color w:val="385623" w:themeColor="accent6" w:themeShade="80"/>
                <w:sz w:val="20"/>
                <w:szCs w:val="20"/>
              </w:rPr>
            </w:pPr>
            <w:r w:rsidRPr="000D067E">
              <w:rPr>
                <w:rFonts w:eastAsia="Calibri" w:cs="Times New Roman"/>
                <w:color w:val="385623" w:themeColor="accent6" w:themeShade="80"/>
                <w:sz w:val="20"/>
                <w:szCs w:val="20"/>
              </w:rPr>
              <w:t>Chlaeniini</w:t>
            </w:r>
          </w:p>
        </w:tc>
        <w:tc>
          <w:tcPr>
            <w:tcW w:w="4065" w:type="dxa"/>
            <w:tcBorders>
              <w:top w:val="nil"/>
              <w:left w:val="nil"/>
              <w:bottom w:val="nil"/>
              <w:right w:val="nil"/>
            </w:tcBorders>
            <w:noWrap/>
            <w:vAlign w:val="center"/>
            <w:hideMark/>
          </w:tcPr>
          <w:p w14:paraId="6E2D40B5" w14:textId="77777777" w:rsidR="00863F61" w:rsidRPr="000D067E" w:rsidRDefault="00863F61" w:rsidP="00863F61">
            <w:pPr>
              <w:rPr>
                <w:rFonts w:eastAsia="Calibri" w:cs="Times New Roman"/>
                <w:color w:val="385623" w:themeColor="accent6" w:themeShade="80"/>
                <w:sz w:val="20"/>
                <w:szCs w:val="20"/>
              </w:rPr>
            </w:pPr>
          </w:p>
        </w:tc>
        <w:tc>
          <w:tcPr>
            <w:tcW w:w="1048" w:type="dxa"/>
            <w:tcBorders>
              <w:top w:val="nil"/>
              <w:left w:val="nil"/>
              <w:bottom w:val="nil"/>
              <w:right w:val="nil"/>
            </w:tcBorders>
          </w:tcPr>
          <w:p w14:paraId="591853E4" w14:textId="77777777" w:rsidR="00863F61" w:rsidRPr="000D067E" w:rsidRDefault="00863F61" w:rsidP="00863F61">
            <w:pPr>
              <w:rPr>
                <w:rFonts w:eastAsia="Calibri" w:cs="Times New Roman"/>
                <w:color w:val="385623" w:themeColor="accent6" w:themeShade="80"/>
                <w:sz w:val="20"/>
                <w:szCs w:val="20"/>
              </w:rPr>
            </w:pPr>
          </w:p>
        </w:tc>
        <w:tc>
          <w:tcPr>
            <w:tcW w:w="708" w:type="dxa"/>
            <w:tcBorders>
              <w:top w:val="nil"/>
              <w:left w:val="nil"/>
              <w:bottom w:val="nil"/>
              <w:right w:val="nil"/>
            </w:tcBorders>
            <w:noWrap/>
            <w:vAlign w:val="center"/>
            <w:hideMark/>
          </w:tcPr>
          <w:p w14:paraId="155740A6" w14:textId="77777777" w:rsidR="00863F61" w:rsidRPr="000D067E" w:rsidRDefault="00863F61" w:rsidP="00863F61">
            <w:pPr>
              <w:rPr>
                <w:rFonts w:eastAsia="Calibri" w:cs="Times New Roman"/>
                <w:color w:val="385623" w:themeColor="accent6" w:themeShade="80"/>
                <w:sz w:val="20"/>
                <w:szCs w:val="20"/>
              </w:rPr>
            </w:pPr>
          </w:p>
        </w:tc>
        <w:tc>
          <w:tcPr>
            <w:tcW w:w="851" w:type="dxa"/>
            <w:tcBorders>
              <w:top w:val="nil"/>
              <w:left w:val="nil"/>
              <w:bottom w:val="nil"/>
              <w:right w:val="nil"/>
            </w:tcBorders>
            <w:noWrap/>
            <w:vAlign w:val="center"/>
            <w:hideMark/>
          </w:tcPr>
          <w:p w14:paraId="4F57EC95" w14:textId="77777777" w:rsidR="00863F61" w:rsidRPr="000D067E" w:rsidRDefault="00863F61" w:rsidP="00863F61">
            <w:pPr>
              <w:rPr>
                <w:rFonts w:eastAsia="Calibri" w:cs="Times New Roman"/>
                <w:color w:val="385623" w:themeColor="accent6" w:themeShade="80"/>
                <w:sz w:val="20"/>
                <w:szCs w:val="20"/>
              </w:rPr>
            </w:pPr>
          </w:p>
        </w:tc>
        <w:tc>
          <w:tcPr>
            <w:tcW w:w="795" w:type="dxa"/>
            <w:tcBorders>
              <w:top w:val="nil"/>
              <w:left w:val="nil"/>
              <w:bottom w:val="nil"/>
              <w:right w:val="nil"/>
            </w:tcBorders>
            <w:vAlign w:val="center"/>
            <w:hideMark/>
          </w:tcPr>
          <w:p w14:paraId="7B1BE685" w14:textId="77777777" w:rsidR="00863F61" w:rsidRPr="000D067E" w:rsidRDefault="00863F61" w:rsidP="00863F61">
            <w:pPr>
              <w:rPr>
                <w:rFonts w:eastAsia="Calibri" w:cs="Times New Roman"/>
                <w:color w:val="385623" w:themeColor="accent6" w:themeShade="80"/>
                <w:sz w:val="20"/>
                <w:szCs w:val="20"/>
              </w:rPr>
            </w:pPr>
          </w:p>
        </w:tc>
      </w:tr>
      <w:tr w:rsidR="000D067E" w:rsidRPr="000D067E" w14:paraId="3587C215" w14:textId="77777777" w:rsidTr="00B11D15">
        <w:trPr>
          <w:trHeight w:val="290"/>
        </w:trPr>
        <w:tc>
          <w:tcPr>
            <w:tcW w:w="1605" w:type="dxa"/>
            <w:tcBorders>
              <w:top w:val="nil"/>
              <w:left w:val="nil"/>
              <w:right w:val="nil"/>
            </w:tcBorders>
            <w:noWrap/>
            <w:vAlign w:val="bottom"/>
            <w:hideMark/>
          </w:tcPr>
          <w:p w14:paraId="31DC51A0" w14:textId="77777777" w:rsidR="00863F61" w:rsidRPr="000D067E" w:rsidRDefault="00863F61" w:rsidP="00863F61">
            <w:pPr>
              <w:rPr>
                <w:rFonts w:eastAsia="Calibri" w:cs="Times New Roman"/>
                <w:color w:val="385623" w:themeColor="accent6" w:themeShade="80"/>
                <w:sz w:val="20"/>
                <w:szCs w:val="20"/>
              </w:rPr>
            </w:pPr>
          </w:p>
        </w:tc>
        <w:tc>
          <w:tcPr>
            <w:tcW w:w="4065" w:type="dxa"/>
            <w:tcBorders>
              <w:top w:val="nil"/>
              <w:left w:val="nil"/>
              <w:right w:val="nil"/>
            </w:tcBorders>
            <w:noWrap/>
            <w:vAlign w:val="center"/>
            <w:hideMark/>
          </w:tcPr>
          <w:p w14:paraId="6C342430" w14:textId="77777777" w:rsidR="00863F61" w:rsidRPr="000D067E" w:rsidRDefault="00863F61" w:rsidP="00863F61">
            <w:pPr>
              <w:rPr>
                <w:rFonts w:eastAsia="Calibri" w:cs="Times New Roman"/>
                <w:i/>
                <w:iCs/>
                <w:color w:val="385623" w:themeColor="accent6" w:themeShade="80"/>
                <w:sz w:val="20"/>
                <w:szCs w:val="20"/>
              </w:rPr>
            </w:pPr>
            <w:r w:rsidRPr="000D067E">
              <w:rPr>
                <w:rFonts w:eastAsia="Calibri" w:cs="Times New Roman"/>
                <w:i/>
                <w:iCs/>
                <w:color w:val="385623" w:themeColor="accent6" w:themeShade="80"/>
                <w:sz w:val="20"/>
                <w:szCs w:val="20"/>
              </w:rPr>
              <w:t xml:space="preserve">Chlaenius emarginatus </w:t>
            </w:r>
            <w:r w:rsidRPr="000D067E">
              <w:rPr>
                <w:rFonts w:eastAsia="Calibri" w:cs="Times New Roman"/>
                <w:color w:val="385623" w:themeColor="accent6" w:themeShade="80"/>
                <w:sz w:val="20"/>
                <w:szCs w:val="20"/>
              </w:rPr>
              <w:t>Say, 1823</w:t>
            </w:r>
          </w:p>
        </w:tc>
        <w:tc>
          <w:tcPr>
            <w:tcW w:w="1048" w:type="dxa"/>
            <w:tcBorders>
              <w:top w:val="nil"/>
              <w:left w:val="nil"/>
              <w:right w:val="nil"/>
            </w:tcBorders>
          </w:tcPr>
          <w:p w14:paraId="275D4711" w14:textId="77777777" w:rsidR="00863F61" w:rsidRPr="000D067E" w:rsidRDefault="00863F61" w:rsidP="00863F61">
            <w:pPr>
              <w:rPr>
                <w:rFonts w:eastAsia="Calibri" w:cs="Times New Roman"/>
                <w:color w:val="385623" w:themeColor="accent6" w:themeShade="80"/>
                <w:sz w:val="20"/>
                <w:szCs w:val="20"/>
              </w:rPr>
            </w:pPr>
            <w:r w:rsidRPr="000D067E">
              <w:rPr>
                <w:rFonts w:eastAsia="Calibri" w:cs="Times New Roman"/>
                <w:color w:val="385623" w:themeColor="accent6" w:themeShade="80"/>
                <w:sz w:val="20"/>
                <w:szCs w:val="20"/>
              </w:rPr>
              <w:t>Ch.em</w:t>
            </w:r>
          </w:p>
        </w:tc>
        <w:tc>
          <w:tcPr>
            <w:tcW w:w="708" w:type="dxa"/>
            <w:tcBorders>
              <w:top w:val="nil"/>
              <w:left w:val="nil"/>
              <w:right w:val="nil"/>
            </w:tcBorders>
            <w:noWrap/>
            <w:vAlign w:val="center"/>
            <w:hideMark/>
          </w:tcPr>
          <w:p w14:paraId="407C13F1" w14:textId="77777777" w:rsidR="00863F61" w:rsidRPr="000D067E" w:rsidRDefault="00863F61" w:rsidP="00863F61">
            <w:pPr>
              <w:rPr>
                <w:rFonts w:eastAsia="Calibri" w:cs="Times New Roman"/>
                <w:color w:val="385623" w:themeColor="accent6" w:themeShade="80"/>
                <w:sz w:val="20"/>
                <w:szCs w:val="20"/>
              </w:rPr>
            </w:pPr>
            <w:r w:rsidRPr="000D067E">
              <w:rPr>
                <w:rFonts w:eastAsia="Calibri" w:cs="Times New Roman"/>
                <w:color w:val="385623" w:themeColor="accent6" w:themeShade="80"/>
                <w:sz w:val="20"/>
                <w:szCs w:val="20"/>
              </w:rPr>
              <w:t>137</w:t>
            </w:r>
          </w:p>
        </w:tc>
        <w:tc>
          <w:tcPr>
            <w:tcW w:w="851" w:type="dxa"/>
            <w:tcBorders>
              <w:top w:val="nil"/>
              <w:left w:val="nil"/>
              <w:right w:val="nil"/>
            </w:tcBorders>
            <w:noWrap/>
            <w:vAlign w:val="center"/>
            <w:hideMark/>
          </w:tcPr>
          <w:p w14:paraId="7315EA4D" w14:textId="77777777" w:rsidR="00863F61" w:rsidRPr="000D067E" w:rsidRDefault="00863F61" w:rsidP="00863F61">
            <w:pPr>
              <w:rPr>
                <w:rFonts w:eastAsia="Calibri" w:cs="Times New Roman"/>
                <w:color w:val="385623" w:themeColor="accent6" w:themeShade="80"/>
                <w:sz w:val="20"/>
                <w:szCs w:val="20"/>
              </w:rPr>
            </w:pPr>
            <w:r w:rsidRPr="000D067E">
              <w:rPr>
                <w:rFonts w:eastAsia="Calibri" w:cs="Times New Roman"/>
                <w:color w:val="385623" w:themeColor="accent6" w:themeShade="80"/>
                <w:sz w:val="20"/>
                <w:szCs w:val="20"/>
              </w:rPr>
              <w:t>25</w:t>
            </w:r>
          </w:p>
        </w:tc>
        <w:tc>
          <w:tcPr>
            <w:tcW w:w="795" w:type="dxa"/>
            <w:tcBorders>
              <w:top w:val="nil"/>
              <w:left w:val="nil"/>
              <w:right w:val="nil"/>
            </w:tcBorders>
            <w:vAlign w:val="center"/>
            <w:hideMark/>
          </w:tcPr>
          <w:p w14:paraId="2ACA7F70" w14:textId="77777777" w:rsidR="00863F61" w:rsidRPr="000D067E" w:rsidRDefault="00863F61" w:rsidP="00863F61">
            <w:pPr>
              <w:rPr>
                <w:rFonts w:eastAsia="Calibri" w:cs="Times New Roman"/>
                <w:color w:val="385623" w:themeColor="accent6" w:themeShade="80"/>
                <w:sz w:val="20"/>
                <w:szCs w:val="20"/>
              </w:rPr>
            </w:pPr>
            <w:r w:rsidRPr="000D067E">
              <w:rPr>
                <w:rFonts w:eastAsia="Calibri" w:cs="Times New Roman"/>
                <w:color w:val="385623" w:themeColor="accent6" w:themeShade="80"/>
                <w:sz w:val="20"/>
                <w:szCs w:val="20"/>
              </w:rPr>
              <w:t>162</w:t>
            </w:r>
          </w:p>
        </w:tc>
      </w:tr>
      <w:tr w:rsidR="00863F61" w:rsidRPr="000D067E" w14:paraId="77FD61E8" w14:textId="77777777" w:rsidTr="00B11D15">
        <w:trPr>
          <w:trHeight w:val="290"/>
        </w:trPr>
        <w:tc>
          <w:tcPr>
            <w:tcW w:w="1605" w:type="dxa"/>
            <w:tcBorders>
              <w:top w:val="nil"/>
              <w:left w:val="nil"/>
              <w:bottom w:val="single" w:sz="4" w:space="0" w:color="auto"/>
              <w:right w:val="nil"/>
            </w:tcBorders>
            <w:noWrap/>
            <w:vAlign w:val="bottom"/>
            <w:hideMark/>
          </w:tcPr>
          <w:p w14:paraId="342D63AA" w14:textId="77777777" w:rsidR="00863F61" w:rsidRPr="000D067E" w:rsidRDefault="00863F61" w:rsidP="00863F61">
            <w:pPr>
              <w:rPr>
                <w:rFonts w:eastAsia="Calibri" w:cs="Times New Roman"/>
                <w:color w:val="385623" w:themeColor="accent6" w:themeShade="80"/>
                <w:sz w:val="20"/>
                <w:szCs w:val="20"/>
              </w:rPr>
            </w:pPr>
          </w:p>
        </w:tc>
        <w:tc>
          <w:tcPr>
            <w:tcW w:w="4065" w:type="dxa"/>
            <w:tcBorders>
              <w:top w:val="nil"/>
              <w:left w:val="nil"/>
              <w:bottom w:val="single" w:sz="4" w:space="0" w:color="auto"/>
              <w:right w:val="nil"/>
            </w:tcBorders>
            <w:noWrap/>
            <w:vAlign w:val="center"/>
            <w:hideMark/>
          </w:tcPr>
          <w:p w14:paraId="4C5547E6" w14:textId="77777777" w:rsidR="00863F61" w:rsidRPr="000D067E" w:rsidRDefault="00863F61" w:rsidP="00863F61">
            <w:pPr>
              <w:rPr>
                <w:rFonts w:eastAsia="Calibri" w:cs="Times New Roman"/>
                <w:i/>
                <w:iCs/>
                <w:color w:val="385623" w:themeColor="accent6" w:themeShade="80"/>
                <w:sz w:val="20"/>
                <w:szCs w:val="20"/>
              </w:rPr>
            </w:pPr>
            <w:r w:rsidRPr="000D067E">
              <w:rPr>
                <w:rFonts w:eastAsia="Calibri" w:cs="Times New Roman"/>
                <w:i/>
                <w:iCs/>
                <w:color w:val="385623" w:themeColor="accent6" w:themeShade="80"/>
                <w:sz w:val="20"/>
                <w:szCs w:val="20"/>
              </w:rPr>
              <w:t xml:space="preserve">Chlaenius laticollis </w:t>
            </w:r>
            <w:r w:rsidRPr="000D067E">
              <w:rPr>
                <w:rFonts w:eastAsia="Calibri" w:cs="Times New Roman"/>
                <w:color w:val="385623" w:themeColor="accent6" w:themeShade="80"/>
                <w:sz w:val="20"/>
                <w:szCs w:val="20"/>
              </w:rPr>
              <w:t>Say, 1823</w:t>
            </w:r>
          </w:p>
        </w:tc>
        <w:tc>
          <w:tcPr>
            <w:tcW w:w="1048" w:type="dxa"/>
            <w:tcBorders>
              <w:top w:val="nil"/>
              <w:left w:val="nil"/>
              <w:bottom w:val="single" w:sz="4" w:space="0" w:color="auto"/>
              <w:right w:val="nil"/>
            </w:tcBorders>
          </w:tcPr>
          <w:p w14:paraId="7EB425E8" w14:textId="77777777" w:rsidR="00863F61" w:rsidRPr="000D067E" w:rsidRDefault="00863F61" w:rsidP="00863F61">
            <w:pPr>
              <w:rPr>
                <w:rFonts w:eastAsia="Calibri" w:cs="Times New Roman"/>
                <w:color w:val="385623" w:themeColor="accent6" w:themeShade="80"/>
                <w:sz w:val="20"/>
                <w:szCs w:val="20"/>
              </w:rPr>
            </w:pPr>
            <w:r w:rsidRPr="000D067E">
              <w:rPr>
                <w:rFonts w:eastAsia="Calibri" w:cs="Times New Roman"/>
                <w:color w:val="385623" w:themeColor="accent6" w:themeShade="80"/>
                <w:sz w:val="20"/>
                <w:szCs w:val="20"/>
              </w:rPr>
              <w:t>Ch.la</w:t>
            </w:r>
          </w:p>
        </w:tc>
        <w:tc>
          <w:tcPr>
            <w:tcW w:w="708" w:type="dxa"/>
            <w:tcBorders>
              <w:top w:val="nil"/>
              <w:left w:val="nil"/>
              <w:bottom w:val="single" w:sz="4" w:space="0" w:color="auto"/>
              <w:right w:val="nil"/>
            </w:tcBorders>
            <w:noWrap/>
            <w:vAlign w:val="center"/>
            <w:hideMark/>
          </w:tcPr>
          <w:p w14:paraId="601F2FF0" w14:textId="77777777" w:rsidR="00863F61" w:rsidRPr="000D067E" w:rsidRDefault="00863F61" w:rsidP="00863F61">
            <w:pPr>
              <w:rPr>
                <w:rFonts w:eastAsia="Calibri" w:cs="Times New Roman"/>
                <w:color w:val="385623" w:themeColor="accent6" w:themeShade="80"/>
                <w:sz w:val="20"/>
                <w:szCs w:val="20"/>
              </w:rPr>
            </w:pPr>
            <w:r w:rsidRPr="000D067E">
              <w:rPr>
                <w:rFonts w:eastAsia="Calibri" w:cs="Times New Roman"/>
                <w:color w:val="385623" w:themeColor="accent6" w:themeShade="80"/>
                <w:sz w:val="20"/>
                <w:szCs w:val="20"/>
              </w:rPr>
              <w:t>2</w:t>
            </w:r>
          </w:p>
        </w:tc>
        <w:tc>
          <w:tcPr>
            <w:tcW w:w="851" w:type="dxa"/>
            <w:tcBorders>
              <w:top w:val="nil"/>
              <w:left w:val="nil"/>
              <w:bottom w:val="single" w:sz="4" w:space="0" w:color="auto"/>
              <w:right w:val="nil"/>
            </w:tcBorders>
            <w:noWrap/>
            <w:vAlign w:val="center"/>
            <w:hideMark/>
          </w:tcPr>
          <w:p w14:paraId="277EF15E" w14:textId="77777777" w:rsidR="00863F61" w:rsidRPr="000D067E" w:rsidRDefault="00863F61" w:rsidP="00863F61">
            <w:pPr>
              <w:rPr>
                <w:rFonts w:eastAsia="Calibri" w:cs="Times New Roman"/>
                <w:color w:val="385623" w:themeColor="accent6" w:themeShade="80"/>
                <w:sz w:val="20"/>
                <w:szCs w:val="20"/>
              </w:rPr>
            </w:pPr>
            <w:r w:rsidRPr="000D067E">
              <w:rPr>
                <w:rFonts w:eastAsia="Calibri" w:cs="Times New Roman"/>
                <w:color w:val="385623" w:themeColor="accent6" w:themeShade="80"/>
                <w:sz w:val="20"/>
                <w:szCs w:val="20"/>
              </w:rPr>
              <w:t>0</w:t>
            </w:r>
          </w:p>
        </w:tc>
        <w:tc>
          <w:tcPr>
            <w:tcW w:w="795" w:type="dxa"/>
            <w:tcBorders>
              <w:top w:val="nil"/>
              <w:left w:val="nil"/>
              <w:bottom w:val="single" w:sz="4" w:space="0" w:color="auto"/>
              <w:right w:val="nil"/>
            </w:tcBorders>
            <w:vAlign w:val="center"/>
            <w:hideMark/>
          </w:tcPr>
          <w:p w14:paraId="4BFE5B32" w14:textId="77777777" w:rsidR="00863F61" w:rsidRPr="000D067E" w:rsidRDefault="00863F61" w:rsidP="00863F61">
            <w:pPr>
              <w:rPr>
                <w:rFonts w:eastAsia="Calibri" w:cs="Times New Roman"/>
                <w:color w:val="385623" w:themeColor="accent6" w:themeShade="80"/>
                <w:sz w:val="20"/>
                <w:szCs w:val="20"/>
              </w:rPr>
            </w:pPr>
            <w:r w:rsidRPr="000D067E">
              <w:rPr>
                <w:rFonts w:eastAsia="Calibri" w:cs="Times New Roman"/>
                <w:color w:val="385623" w:themeColor="accent6" w:themeShade="80"/>
                <w:sz w:val="20"/>
                <w:szCs w:val="20"/>
              </w:rPr>
              <w:t>2</w:t>
            </w:r>
          </w:p>
        </w:tc>
      </w:tr>
    </w:tbl>
    <w:p w14:paraId="4EA1EBD4" w14:textId="77777777" w:rsidR="00863F61" w:rsidRPr="000D067E" w:rsidRDefault="00863F61" w:rsidP="00863F61">
      <w:pPr>
        <w:ind w:left="6480" w:firstLine="720"/>
        <w:rPr>
          <w:rFonts w:eastAsia="Calibri" w:cs="Times New Roman"/>
          <w:color w:val="385623" w:themeColor="accent6" w:themeShade="80"/>
        </w:rPr>
      </w:pPr>
    </w:p>
    <w:p w14:paraId="34E1093F" w14:textId="77777777" w:rsidR="00863F61" w:rsidRPr="000D067E" w:rsidRDefault="00863F61" w:rsidP="00863F61">
      <w:pPr>
        <w:ind w:left="6480" w:firstLine="720"/>
        <w:rPr>
          <w:rFonts w:eastAsia="Calibri" w:cs="Times New Roman"/>
          <w:color w:val="385623" w:themeColor="accent6" w:themeShade="80"/>
        </w:rPr>
      </w:pPr>
      <w:r w:rsidRPr="000D067E">
        <w:rPr>
          <w:rFonts w:eastAsia="Calibri" w:cs="Times New Roman"/>
          <w:color w:val="385623" w:themeColor="accent6" w:themeShade="80"/>
        </w:rPr>
        <w:t>Continued</w:t>
      </w:r>
    </w:p>
    <w:p w14:paraId="382C7893" w14:textId="77777777" w:rsidR="00863F61" w:rsidRPr="000D067E" w:rsidRDefault="00863F61" w:rsidP="00863F61">
      <w:pPr>
        <w:ind w:left="6480" w:firstLine="720"/>
        <w:rPr>
          <w:rFonts w:eastAsia="Calibri" w:cs="Times New Roman"/>
          <w:color w:val="385623" w:themeColor="accent6" w:themeShade="80"/>
        </w:rPr>
      </w:pPr>
    </w:p>
    <w:p w14:paraId="1D1A6C35" w14:textId="77777777" w:rsidR="00863F61" w:rsidRPr="000D067E" w:rsidRDefault="00863F61" w:rsidP="00863F61">
      <w:pPr>
        <w:rPr>
          <w:rFonts w:eastAsia="Calibri" w:cs="Times New Roman"/>
          <w:color w:val="385623" w:themeColor="accent6" w:themeShade="80"/>
        </w:rPr>
      </w:pPr>
    </w:p>
    <w:p w14:paraId="19B5E7B3" w14:textId="77777777" w:rsidR="00863F61" w:rsidRPr="000D067E" w:rsidRDefault="00863F61" w:rsidP="00863F61">
      <w:pPr>
        <w:rPr>
          <w:rFonts w:eastAsia="Calibri" w:cs="Times New Roman"/>
          <w:color w:val="385623" w:themeColor="accent6" w:themeShade="80"/>
        </w:rPr>
      </w:pPr>
    </w:p>
    <w:p w14:paraId="72868B93" w14:textId="77777777" w:rsidR="00863F61" w:rsidRPr="000D067E" w:rsidRDefault="00863F61" w:rsidP="00863F61">
      <w:pPr>
        <w:rPr>
          <w:rFonts w:eastAsia="Calibri" w:cs="Times New Roman"/>
          <w:color w:val="385623" w:themeColor="accent6" w:themeShade="80"/>
        </w:rPr>
      </w:pPr>
    </w:p>
    <w:p w14:paraId="2EA58688" w14:textId="77777777" w:rsidR="00863F61" w:rsidRPr="000D067E" w:rsidRDefault="00863F61" w:rsidP="00863F61">
      <w:pPr>
        <w:rPr>
          <w:rFonts w:eastAsia="Calibri" w:cs="Times New Roman"/>
          <w:color w:val="385623" w:themeColor="accent6" w:themeShade="80"/>
        </w:rPr>
      </w:pPr>
    </w:p>
    <w:p w14:paraId="1F26DA43" w14:textId="77777777" w:rsidR="00863F61" w:rsidRPr="000D067E" w:rsidRDefault="00863F61" w:rsidP="00863F61">
      <w:pPr>
        <w:rPr>
          <w:rFonts w:eastAsia="Calibri" w:cs="Times New Roman"/>
          <w:color w:val="385623" w:themeColor="accent6" w:themeShade="80"/>
        </w:rPr>
      </w:pPr>
    </w:p>
    <w:p w14:paraId="3090016D" w14:textId="77777777" w:rsidR="00863F61" w:rsidRPr="000D067E" w:rsidRDefault="00863F61" w:rsidP="00863F61">
      <w:pPr>
        <w:rPr>
          <w:rFonts w:eastAsia="Calibri" w:cs="Times New Roman"/>
          <w:color w:val="385623" w:themeColor="accent6" w:themeShade="80"/>
        </w:rPr>
      </w:pPr>
      <w:r w:rsidRPr="000D067E">
        <w:rPr>
          <w:rFonts w:eastAsia="Calibri" w:cs="Times New Roman"/>
          <w:color w:val="385623" w:themeColor="accent6" w:themeShade="80"/>
        </w:rPr>
        <w:t>Table 2.2 Continued</w:t>
      </w:r>
    </w:p>
    <w:p w14:paraId="1F937835" w14:textId="77777777" w:rsidR="00863F61" w:rsidRPr="000D067E" w:rsidRDefault="00863F61" w:rsidP="00863F61">
      <w:pPr>
        <w:rPr>
          <w:rFonts w:eastAsia="Calibri" w:cs="Times New Roman"/>
          <w:color w:val="385623" w:themeColor="accent6" w:themeShade="80"/>
        </w:rPr>
      </w:pPr>
    </w:p>
    <w:tbl>
      <w:tblPr>
        <w:tblW w:w="9072" w:type="dxa"/>
        <w:tblLook w:val="04A0" w:firstRow="1" w:lastRow="0" w:firstColumn="1" w:lastColumn="0" w:noHBand="0" w:noVBand="1"/>
      </w:tblPr>
      <w:tblGrid>
        <w:gridCol w:w="1605"/>
        <w:gridCol w:w="4065"/>
        <w:gridCol w:w="1048"/>
        <w:gridCol w:w="708"/>
        <w:gridCol w:w="851"/>
        <w:gridCol w:w="795"/>
      </w:tblGrid>
      <w:tr w:rsidR="000D067E" w:rsidRPr="000D067E" w14:paraId="7D79B8B9" w14:textId="77777777" w:rsidTr="00B11D15">
        <w:trPr>
          <w:trHeight w:val="290"/>
        </w:trPr>
        <w:tc>
          <w:tcPr>
            <w:tcW w:w="1605" w:type="dxa"/>
            <w:tcBorders>
              <w:top w:val="single" w:sz="4" w:space="0" w:color="auto"/>
              <w:left w:val="nil"/>
              <w:bottom w:val="single" w:sz="4" w:space="0" w:color="auto"/>
              <w:right w:val="nil"/>
            </w:tcBorders>
            <w:noWrap/>
            <w:vAlign w:val="bottom"/>
          </w:tcPr>
          <w:p w14:paraId="77775946" w14:textId="77777777" w:rsidR="00863F61" w:rsidRPr="000D067E" w:rsidRDefault="00863F61" w:rsidP="00863F61">
            <w:pPr>
              <w:rPr>
                <w:rFonts w:eastAsia="Calibri" w:cs="Times New Roman"/>
                <w:color w:val="385623" w:themeColor="accent6" w:themeShade="80"/>
                <w:sz w:val="20"/>
                <w:szCs w:val="20"/>
              </w:rPr>
            </w:pPr>
            <w:r w:rsidRPr="000D067E">
              <w:rPr>
                <w:rFonts w:eastAsia="Calibri" w:cs="Times New Roman"/>
                <w:color w:val="385623" w:themeColor="accent6" w:themeShade="80"/>
                <w:sz w:val="20"/>
                <w:szCs w:val="20"/>
              </w:rPr>
              <w:t>Tribe</w:t>
            </w:r>
          </w:p>
        </w:tc>
        <w:tc>
          <w:tcPr>
            <w:tcW w:w="4065" w:type="dxa"/>
            <w:tcBorders>
              <w:top w:val="single" w:sz="4" w:space="0" w:color="auto"/>
              <w:left w:val="nil"/>
              <w:bottom w:val="single" w:sz="4" w:space="0" w:color="auto"/>
              <w:right w:val="nil"/>
            </w:tcBorders>
            <w:noWrap/>
            <w:vAlign w:val="center"/>
          </w:tcPr>
          <w:p w14:paraId="38A8D255" w14:textId="77777777" w:rsidR="00863F61" w:rsidRPr="000D067E" w:rsidRDefault="00863F61" w:rsidP="00863F61">
            <w:pPr>
              <w:rPr>
                <w:rFonts w:eastAsia="Calibri" w:cs="Times New Roman"/>
                <w:color w:val="385623" w:themeColor="accent6" w:themeShade="80"/>
                <w:sz w:val="20"/>
                <w:szCs w:val="20"/>
              </w:rPr>
            </w:pPr>
            <w:r w:rsidRPr="000D067E">
              <w:rPr>
                <w:rFonts w:eastAsia="Calibri" w:cs="Times New Roman"/>
                <w:color w:val="385623" w:themeColor="accent6" w:themeShade="80"/>
                <w:sz w:val="20"/>
                <w:szCs w:val="20"/>
              </w:rPr>
              <w:t>Species</w:t>
            </w:r>
          </w:p>
        </w:tc>
        <w:tc>
          <w:tcPr>
            <w:tcW w:w="1048" w:type="dxa"/>
            <w:tcBorders>
              <w:top w:val="single" w:sz="4" w:space="0" w:color="auto"/>
              <w:left w:val="nil"/>
              <w:bottom w:val="single" w:sz="4" w:space="0" w:color="auto"/>
              <w:right w:val="nil"/>
            </w:tcBorders>
          </w:tcPr>
          <w:p w14:paraId="3F99E31E" w14:textId="77777777" w:rsidR="00863F61" w:rsidRPr="000D067E" w:rsidRDefault="00863F61" w:rsidP="00863F61">
            <w:pPr>
              <w:rPr>
                <w:rFonts w:eastAsia="Calibri" w:cs="Times New Roman"/>
                <w:color w:val="385623" w:themeColor="accent6" w:themeShade="80"/>
                <w:sz w:val="20"/>
                <w:szCs w:val="20"/>
              </w:rPr>
            </w:pPr>
            <w:r w:rsidRPr="000D067E">
              <w:rPr>
                <w:rFonts w:eastAsia="Calibri" w:cs="Times New Roman"/>
                <w:color w:val="385623" w:themeColor="accent6" w:themeShade="80"/>
                <w:sz w:val="20"/>
                <w:szCs w:val="20"/>
              </w:rPr>
              <w:t>Code</w:t>
            </w:r>
          </w:p>
        </w:tc>
        <w:tc>
          <w:tcPr>
            <w:tcW w:w="708" w:type="dxa"/>
            <w:tcBorders>
              <w:top w:val="single" w:sz="4" w:space="0" w:color="auto"/>
              <w:left w:val="nil"/>
              <w:bottom w:val="single" w:sz="4" w:space="0" w:color="auto"/>
              <w:right w:val="nil"/>
            </w:tcBorders>
            <w:noWrap/>
            <w:vAlign w:val="center"/>
          </w:tcPr>
          <w:p w14:paraId="0DAAC061" w14:textId="77777777" w:rsidR="00863F61" w:rsidRPr="000D067E" w:rsidRDefault="00863F61" w:rsidP="00863F61">
            <w:pPr>
              <w:rPr>
                <w:rFonts w:eastAsia="Calibri" w:cs="Times New Roman"/>
                <w:color w:val="385623" w:themeColor="accent6" w:themeShade="80"/>
                <w:sz w:val="20"/>
                <w:szCs w:val="20"/>
              </w:rPr>
            </w:pPr>
            <w:r w:rsidRPr="000D067E">
              <w:rPr>
                <w:rFonts w:eastAsia="Calibri" w:cs="Times New Roman"/>
                <w:color w:val="385623" w:themeColor="accent6" w:themeShade="80"/>
                <w:sz w:val="20"/>
                <w:szCs w:val="20"/>
              </w:rPr>
              <w:t>2015</w:t>
            </w:r>
          </w:p>
        </w:tc>
        <w:tc>
          <w:tcPr>
            <w:tcW w:w="851" w:type="dxa"/>
            <w:tcBorders>
              <w:top w:val="single" w:sz="4" w:space="0" w:color="auto"/>
              <w:left w:val="nil"/>
              <w:bottom w:val="single" w:sz="4" w:space="0" w:color="auto"/>
              <w:right w:val="nil"/>
            </w:tcBorders>
            <w:noWrap/>
            <w:vAlign w:val="center"/>
          </w:tcPr>
          <w:p w14:paraId="6AA311D7" w14:textId="77777777" w:rsidR="00863F61" w:rsidRPr="000D067E" w:rsidRDefault="00863F61" w:rsidP="00863F61">
            <w:pPr>
              <w:rPr>
                <w:rFonts w:eastAsia="Calibri" w:cs="Times New Roman"/>
                <w:color w:val="385623" w:themeColor="accent6" w:themeShade="80"/>
                <w:sz w:val="20"/>
                <w:szCs w:val="20"/>
              </w:rPr>
            </w:pPr>
            <w:r w:rsidRPr="000D067E">
              <w:rPr>
                <w:rFonts w:eastAsia="Calibri" w:cs="Times New Roman"/>
                <w:color w:val="385623" w:themeColor="accent6" w:themeShade="80"/>
                <w:sz w:val="20"/>
                <w:szCs w:val="20"/>
              </w:rPr>
              <w:t>2022</w:t>
            </w:r>
          </w:p>
        </w:tc>
        <w:tc>
          <w:tcPr>
            <w:tcW w:w="795" w:type="dxa"/>
            <w:tcBorders>
              <w:top w:val="single" w:sz="4" w:space="0" w:color="auto"/>
              <w:left w:val="nil"/>
              <w:bottom w:val="single" w:sz="4" w:space="0" w:color="auto"/>
              <w:right w:val="nil"/>
            </w:tcBorders>
            <w:vAlign w:val="center"/>
          </w:tcPr>
          <w:p w14:paraId="0CF065B0" w14:textId="77777777" w:rsidR="00863F61" w:rsidRPr="000D067E" w:rsidRDefault="00863F61" w:rsidP="00863F61">
            <w:pPr>
              <w:rPr>
                <w:rFonts w:eastAsia="Calibri" w:cs="Times New Roman"/>
                <w:color w:val="385623" w:themeColor="accent6" w:themeShade="80"/>
                <w:sz w:val="20"/>
                <w:szCs w:val="20"/>
              </w:rPr>
            </w:pPr>
            <w:r w:rsidRPr="000D067E">
              <w:rPr>
                <w:rFonts w:eastAsia="Calibri" w:cs="Times New Roman"/>
                <w:color w:val="385623" w:themeColor="accent6" w:themeShade="80"/>
                <w:sz w:val="20"/>
                <w:szCs w:val="20"/>
              </w:rPr>
              <w:t>Total</w:t>
            </w:r>
          </w:p>
        </w:tc>
      </w:tr>
      <w:tr w:rsidR="000D067E" w:rsidRPr="000D067E" w14:paraId="3AC925E9" w14:textId="77777777" w:rsidTr="00B11D15">
        <w:trPr>
          <w:trHeight w:val="290"/>
        </w:trPr>
        <w:tc>
          <w:tcPr>
            <w:tcW w:w="1605" w:type="dxa"/>
            <w:tcBorders>
              <w:top w:val="single" w:sz="4" w:space="0" w:color="auto"/>
              <w:left w:val="nil"/>
              <w:bottom w:val="nil"/>
              <w:right w:val="nil"/>
            </w:tcBorders>
            <w:noWrap/>
            <w:vAlign w:val="bottom"/>
            <w:hideMark/>
          </w:tcPr>
          <w:p w14:paraId="41B07C5B" w14:textId="77777777" w:rsidR="00863F61" w:rsidRPr="000D067E" w:rsidRDefault="00863F61" w:rsidP="00863F61">
            <w:pPr>
              <w:rPr>
                <w:rFonts w:eastAsia="Calibri" w:cs="Times New Roman"/>
                <w:color w:val="385623" w:themeColor="accent6" w:themeShade="80"/>
                <w:sz w:val="20"/>
                <w:szCs w:val="20"/>
              </w:rPr>
            </w:pPr>
            <w:r w:rsidRPr="000D067E">
              <w:rPr>
                <w:rFonts w:eastAsia="Calibri" w:cs="Times New Roman"/>
                <w:color w:val="385623" w:themeColor="accent6" w:themeShade="80"/>
                <w:sz w:val="20"/>
                <w:szCs w:val="20"/>
              </w:rPr>
              <w:t>Licinini</w:t>
            </w:r>
          </w:p>
        </w:tc>
        <w:tc>
          <w:tcPr>
            <w:tcW w:w="4065" w:type="dxa"/>
            <w:tcBorders>
              <w:top w:val="single" w:sz="4" w:space="0" w:color="auto"/>
              <w:left w:val="nil"/>
              <w:bottom w:val="nil"/>
              <w:right w:val="nil"/>
            </w:tcBorders>
            <w:noWrap/>
            <w:vAlign w:val="center"/>
            <w:hideMark/>
          </w:tcPr>
          <w:p w14:paraId="2A9F7F4F" w14:textId="77777777" w:rsidR="00863F61" w:rsidRPr="000D067E" w:rsidRDefault="00863F61" w:rsidP="00863F61">
            <w:pPr>
              <w:rPr>
                <w:rFonts w:eastAsia="Calibri" w:cs="Times New Roman"/>
                <w:color w:val="385623" w:themeColor="accent6" w:themeShade="80"/>
                <w:sz w:val="20"/>
                <w:szCs w:val="20"/>
              </w:rPr>
            </w:pPr>
          </w:p>
        </w:tc>
        <w:tc>
          <w:tcPr>
            <w:tcW w:w="1048" w:type="dxa"/>
            <w:tcBorders>
              <w:top w:val="single" w:sz="4" w:space="0" w:color="auto"/>
              <w:left w:val="nil"/>
              <w:bottom w:val="nil"/>
              <w:right w:val="nil"/>
            </w:tcBorders>
          </w:tcPr>
          <w:p w14:paraId="43E3C1C8" w14:textId="77777777" w:rsidR="00863F61" w:rsidRPr="000D067E" w:rsidRDefault="00863F61" w:rsidP="00863F61">
            <w:pPr>
              <w:rPr>
                <w:rFonts w:eastAsia="Calibri" w:cs="Times New Roman"/>
                <w:color w:val="385623" w:themeColor="accent6" w:themeShade="80"/>
                <w:sz w:val="20"/>
                <w:szCs w:val="20"/>
              </w:rPr>
            </w:pPr>
          </w:p>
        </w:tc>
        <w:tc>
          <w:tcPr>
            <w:tcW w:w="708" w:type="dxa"/>
            <w:tcBorders>
              <w:top w:val="single" w:sz="4" w:space="0" w:color="auto"/>
              <w:left w:val="nil"/>
              <w:bottom w:val="nil"/>
              <w:right w:val="nil"/>
            </w:tcBorders>
            <w:noWrap/>
            <w:vAlign w:val="center"/>
            <w:hideMark/>
          </w:tcPr>
          <w:p w14:paraId="138DE575" w14:textId="77777777" w:rsidR="00863F61" w:rsidRPr="000D067E" w:rsidRDefault="00863F61" w:rsidP="00863F61">
            <w:pPr>
              <w:rPr>
                <w:rFonts w:eastAsia="Calibri" w:cs="Times New Roman"/>
                <w:color w:val="385623" w:themeColor="accent6" w:themeShade="80"/>
                <w:sz w:val="20"/>
                <w:szCs w:val="20"/>
              </w:rPr>
            </w:pPr>
          </w:p>
        </w:tc>
        <w:tc>
          <w:tcPr>
            <w:tcW w:w="851" w:type="dxa"/>
            <w:tcBorders>
              <w:top w:val="single" w:sz="4" w:space="0" w:color="auto"/>
              <w:left w:val="nil"/>
              <w:bottom w:val="nil"/>
              <w:right w:val="nil"/>
            </w:tcBorders>
            <w:noWrap/>
            <w:vAlign w:val="center"/>
            <w:hideMark/>
          </w:tcPr>
          <w:p w14:paraId="45A87E23" w14:textId="77777777" w:rsidR="00863F61" w:rsidRPr="000D067E" w:rsidRDefault="00863F61" w:rsidP="00863F61">
            <w:pPr>
              <w:rPr>
                <w:rFonts w:eastAsia="Calibri" w:cs="Times New Roman"/>
                <w:color w:val="385623" w:themeColor="accent6" w:themeShade="80"/>
                <w:sz w:val="20"/>
                <w:szCs w:val="20"/>
              </w:rPr>
            </w:pPr>
          </w:p>
        </w:tc>
        <w:tc>
          <w:tcPr>
            <w:tcW w:w="795" w:type="dxa"/>
            <w:tcBorders>
              <w:top w:val="single" w:sz="4" w:space="0" w:color="auto"/>
              <w:left w:val="nil"/>
              <w:bottom w:val="nil"/>
              <w:right w:val="nil"/>
            </w:tcBorders>
            <w:vAlign w:val="center"/>
            <w:hideMark/>
          </w:tcPr>
          <w:p w14:paraId="6BFBED3D" w14:textId="77777777" w:rsidR="00863F61" w:rsidRPr="000D067E" w:rsidRDefault="00863F61" w:rsidP="00863F61">
            <w:pPr>
              <w:rPr>
                <w:rFonts w:eastAsia="Calibri" w:cs="Times New Roman"/>
                <w:color w:val="385623" w:themeColor="accent6" w:themeShade="80"/>
                <w:sz w:val="20"/>
                <w:szCs w:val="20"/>
              </w:rPr>
            </w:pPr>
          </w:p>
        </w:tc>
      </w:tr>
      <w:tr w:rsidR="000D067E" w:rsidRPr="000D067E" w14:paraId="09E0FC91" w14:textId="77777777" w:rsidTr="00B11D15">
        <w:trPr>
          <w:trHeight w:val="290"/>
        </w:trPr>
        <w:tc>
          <w:tcPr>
            <w:tcW w:w="1605" w:type="dxa"/>
            <w:tcBorders>
              <w:top w:val="nil"/>
              <w:left w:val="nil"/>
              <w:bottom w:val="nil"/>
              <w:right w:val="nil"/>
            </w:tcBorders>
            <w:noWrap/>
            <w:vAlign w:val="bottom"/>
            <w:hideMark/>
          </w:tcPr>
          <w:p w14:paraId="51C03316" w14:textId="77777777" w:rsidR="00863F61" w:rsidRPr="000D067E" w:rsidRDefault="00863F61" w:rsidP="00863F61">
            <w:pPr>
              <w:rPr>
                <w:rFonts w:eastAsia="Calibri" w:cs="Times New Roman"/>
                <w:color w:val="385623" w:themeColor="accent6" w:themeShade="80"/>
                <w:sz w:val="20"/>
                <w:szCs w:val="20"/>
              </w:rPr>
            </w:pPr>
          </w:p>
        </w:tc>
        <w:tc>
          <w:tcPr>
            <w:tcW w:w="4065" w:type="dxa"/>
            <w:tcBorders>
              <w:top w:val="nil"/>
              <w:left w:val="nil"/>
              <w:bottom w:val="nil"/>
              <w:right w:val="nil"/>
            </w:tcBorders>
            <w:noWrap/>
            <w:vAlign w:val="center"/>
            <w:hideMark/>
          </w:tcPr>
          <w:p w14:paraId="5574ABDB" w14:textId="77777777" w:rsidR="00863F61" w:rsidRPr="000D067E" w:rsidRDefault="00863F61" w:rsidP="00863F61">
            <w:pPr>
              <w:rPr>
                <w:rFonts w:eastAsia="Calibri" w:cs="Times New Roman"/>
                <w:i/>
                <w:iCs/>
                <w:color w:val="385623" w:themeColor="accent6" w:themeShade="80"/>
                <w:sz w:val="20"/>
                <w:szCs w:val="20"/>
              </w:rPr>
            </w:pPr>
            <w:r w:rsidRPr="000D067E">
              <w:rPr>
                <w:rFonts w:eastAsia="Calibri" w:cs="Times New Roman"/>
                <w:i/>
                <w:iCs/>
                <w:color w:val="385623" w:themeColor="accent6" w:themeShade="80"/>
                <w:sz w:val="20"/>
                <w:szCs w:val="20"/>
              </w:rPr>
              <w:t>Dicaelus politus</w:t>
            </w:r>
            <w:r w:rsidRPr="000D067E">
              <w:rPr>
                <w:rFonts w:eastAsia="Calibri" w:cs="Times New Roman"/>
                <w:color w:val="385623" w:themeColor="accent6" w:themeShade="80"/>
                <w:sz w:val="20"/>
                <w:szCs w:val="20"/>
              </w:rPr>
              <w:t xml:space="preserve"> Dejean, 1826</w:t>
            </w:r>
          </w:p>
        </w:tc>
        <w:tc>
          <w:tcPr>
            <w:tcW w:w="1048" w:type="dxa"/>
            <w:tcBorders>
              <w:top w:val="nil"/>
              <w:left w:val="nil"/>
              <w:bottom w:val="nil"/>
              <w:right w:val="nil"/>
            </w:tcBorders>
          </w:tcPr>
          <w:p w14:paraId="77F1DABB" w14:textId="77777777" w:rsidR="00863F61" w:rsidRPr="000D067E" w:rsidRDefault="00863F61" w:rsidP="00863F61">
            <w:pPr>
              <w:rPr>
                <w:rFonts w:eastAsia="Calibri" w:cs="Times New Roman"/>
                <w:color w:val="385623" w:themeColor="accent6" w:themeShade="80"/>
                <w:sz w:val="20"/>
                <w:szCs w:val="20"/>
              </w:rPr>
            </w:pPr>
            <w:r w:rsidRPr="000D067E">
              <w:rPr>
                <w:rFonts w:eastAsia="Calibri" w:cs="Times New Roman"/>
                <w:color w:val="385623" w:themeColor="accent6" w:themeShade="80"/>
                <w:sz w:val="20"/>
                <w:szCs w:val="20"/>
              </w:rPr>
              <w:t>Di.po</w:t>
            </w:r>
          </w:p>
        </w:tc>
        <w:tc>
          <w:tcPr>
            <w:tcW w:w="708" w:type="dxa"/>
            <w:tcBorders>
              <w:top w:val="nil"/>
              <w:left w:val="nil"/>
              <w:bottom w:val="nil"/>
              <w:right w:val="nil"/>
            </w:tcBorders>
            <w:noWrap/>
            <w:vAlign w:val="center"/>
            <w:hideMark/>
          </w:tcPr>
          <w:p w14:paraId="14612089" w14:textId="77777777" w:rsidR="00863F61" w:rsidRPr="000D067E" w:rsidRDefault="00863F61" w:rsidP="00863F61">
            <w:pPr>
              <w:rPr>
                <w:rFonts w:eastAsia="Calibri" w:cs="Times New Roman"/>
                <w:color w:val="385623" w:themeColor="accent6" w:themeShade="80"/>
                <w:sz w:val="20"/>
                <w:szCs w:val="20"/>
              </w:rPr>
            </w:pPr>
            <w:r w:rsidRPr="000D067E">
              <w:rPr>
                <w:rFonts w:eastAsia="Calibri" w:cs="Times New Roman"/>
                <w:color w:val="385623" w:themeColor="accent6" w:themeShade="80"/>
                <w:sz w:val="20"/>
                <w:szCs w:val="20"/>
              </w:rPr>
              <w:t>54</w:t>
            </w:r>
          </w:p>
        </w:tc>
        <w:tc>
          <w:tcPr>
            <w:tcW w:w="851" w:type="dxa"/>
            <w:tcBorders>
              <w:top w:val="nil"/>
              <w:left w:val="nil"/>
              <w:bottom w:val="nil"/>
              <w:right w:val="nil"/>
            </w:tcBorders>
            <w:noWrap/>
            <w:vAlign w:val="center"/>
            <w:hideMark/>
          </w:tcPr>
          <w:p w14:paraId="6D29F11F" w14:textId="77777777" w:rsidR="00863F61" w:rsidRPr="000D067E" w:rsidRDefault="00863F61" w:rsidP="00863F61">
            <w:pPr>
              <w:rPr>
                <w:rFonts w:eastAsia="Calibri" w:cs="Times New Roman"/>
                <w:color w:val="385623" w:themeColor="accent6" w:themeShade="80"/>
                <w:sz w:val="20"/>
                <w:szCs w:val="20"/>
              </w:rPr>
            </w:pPr>
            <w:r w:rsidRPr="000D067E">
              <w:rPr>
                <w:rFonts w:eastAsia="Calibri" w:cs="Times New Roman"/>
                <w:color w:val="385623" w:themeColor="accent6" w:themeShade="80"/>
                <w:sz w:val="20"/>
                <w:szCs w:val="20"/>
              </w:rPr>
              <w:t>13</w:t>
            </w:r>
          </w:p>
        </w:tc>
        <w:tc>
          <w:tcPr>
            <w:tcW w:w="795" w:type="dxa"/>
            <w:tcBorders>
              <w:top w:val="nil"/>
              <w:left w:val="nil"/>
              <w:bottom w:val="nil"/>
              <w:right w:val="nil"/>
            </w:tcBorders>
            <w:vAlign w:val="center"/>
            <w:hideMark/>
          </w:tcPr>
          <w:p w14:paraId="7D142BCB" w14:textId="77777777" w:rsidR="00863F61" w:rsidRPr="000D067E" w:rsidRDefault="00863F61" w:rsidP="00863F61">
            <w:pPr>
              <w:rPr>
                <w:rFonts w:eastAsia="Calibri" w:cs="Times New Roman"/>
                <w:color w:val="385623" w:themeColor="accent6" w:themeShade="80"/>
                <w:sz w:val="20"/>
                <w:szCs w:val="20"/>
              </w:rPr>
            </w:pPr>
            <w:r w:rsidRPr="000D067E">
              <w:rPr>
                <w:rFonts w:eastAsia="Calibri" w:cs="Times New Roman"/>
                <w:color w:val="385623" w:themeColor="accent6" w:themeShade="80"/>
                <w:sz w:val="20"/>
                <w:szCs w:val="20"/>
              </w:rPr>
              <w:t>67</w:t>
            </w:r>
          </w:p>
        </w:tc>
      </w:tr>
      <w:tr w:rsidR="000D067E" w:rsidRPr="000D067E" w14:paraId="32E66F76" w14:textId="77777777" w:rsidTr="00B11D15">
        <w:trPr>
          <w:trHeight w:val="290"/>
        </w:trPr>
        <w:tc>
          <w:tcPr>
            <w:tcW w:w="1605" w:type="dxa"/>
            <w:tcBorders>
              <w:top w:val="nil"/>
              <w:left w:val="nil"/>
              <w:bottom w:val="nil"/>
              <w:right w:val="nil"/>
            </w:tcBorders>
            <w:noWrap/>
            <w:vAlign w:val="bottom"/>
            <w:hideMark/>
          </w:tcPr>
          <w:p w14:paraId="1745F6DC" w14:textId="77777777" w:rsidR="00863F61" w:rsidRPr="000D067E" w:rsidRDefault="00863F61" w:rsidP="00863F61">
            <w:pPr>
              <w:rPr>
                <w:rFonts w:eastAsia="Calibri" w:cs="Times New Roman"/>
                <w:color w:val="385623" w:themeColor="accent6" w:themeShade="80"/>
                <w:sz w:val="20"/>
                <w:szCs w:val="20"/>
              </w:rPr>
            </w:pPr>
          </w:p>
        </w:tc>
        <w:tc>
          <w:tcPr>
            <w:tcW w:w="4065" w:type="dxa"/>
            <w:tcBorders>
              <w:top w:val="nil"/>
              <w:left w:val="nil"/>
              <w:bottom w:val="nil"/>
              <w:right w:val="nil"/>
            </w:tcBorders>
            <w:noWrap/>
            <w:vAlign w:val="center"/>
            <w:hideMark/>
          </w:tcPr>
          <w:p w14:paraId="721C0187" w14:textId="77777777" w:rsidR="00863F61" w:rsidRPr="000D067E" w:rsidRDefault="00863F61" w:rsidP="00863F61">
            <w:pPr>
              <w:rPr>
                <w:rFonts w:eastAsia="Calibri" w:cs="Times New Roman"/>
                <w:i/>
                <w:iCs/>
                <w:color w:val="385623" w:themeColor="accent6" w:themeShade="80"/>
                <w:sz w:val="20"/>
                <w:szCs w:val="20"/>
              </w:rPr>
            </w:pPr>
            <w:r w:rsidRPr="000D067E">
              <w:rPr>
                <w:rFonts w:eastAsia="Calibri" w:cs="Times New Roman"/>
                <w:i/>
                <w:iCs/>
                <w:color w:val="385623" w:themeColor="accent6" w:themeShade="80"/>
                <w:sz w:val="20"/>
                <w:szCs w:val="20"/>
              </w:rPr>
              <w:t xml:space="preserve">Dicaelus teter </w:t>
            </w:r>
            <w:r w:rsidRPr="000D067E">
              <w:rPr>
                <w:rFonts w:eastAsia="Calibri" w:cs="Times New Roman"/>
                <w:color w:val="385623" w:themeColor="accent6" w:themeShade="80"/>
                <w:sz w:val="20"/>
                <w:szCs w:val="20"/>
              </w:rPr>
              <w:t>Bonelli, 1813</w:t>
            </w:r>
          </w:p>
        </w:tc>
        <w:tc>
          <w:tcPr>
            <w:tcW w:w="1048" w:type="dxa"/>
            <w:tcBorders>
              <w:top w:val="nil"/>
              <w:left w:val="nil"/>
              <w:bottom w:val="nil"/>
              <w:right w:val="nil"/>
            </w:tcBorders>
          </w:tcPr>
          <w:p w14:paraId="37738D4E" w14:textId="77777777" w:rsidR="00863F61" w:rsidRPr="000D067E" w:rsidRDefault="00863F61" w:rsidP="00863F61">
            <w:pPr>
              <w:rPr>
                <w:rFonts w:eastAsia="Calibri" w:cs="Times New Roman"/>
                <w:color w:val="385623" w:themeColor="accent6" w:themeShade="80"/>
                <w:sz w:val="20"/>
                <w:szCs w:val="20"/>
              </w:rPr>
            </w:pPr>
            <w:r w:rsidRPr="000D067E">
              <w:rPr>
                <w:rFonts w:eastAsia="Calibri" w:cs="Times New Roman"/>
                <w:color w:val="385623" w:themeColor="accent6" w:themeShade="80"/>
                <w:sz w:val="20"/>
                <w:szCs w:val="20"/>
              </w:rPr>
              <w:t>Di.te</w:t>
            </w:r>
          </w:p>
        </w:tc>
        <w:tc>
          <w:tcPr>
            <w:tcW w:w="708" w:type="dxa"/>
            <w:tcBorders>
              <w:top w:val="nil"/>
              <w:left w:val="nil"/>
              <w:bottom w:val="nil"/>
              <w:right w:val="nil"/>
            </w:tcBorders>
            <w:noWrap/>
            <w:vAlign w:val="center"/>
            <w:hideMark/>
          </w:tcPr>
          <w:p w14:paraId="6700CD83" w14:textId="77777777" w:rsidR="00863F61" w:rsidRPr="000D067E" w:rsidRDefault="00863F61" w:rsidP="00863F61">
            <w:pPr>
              <w:rPr>
                <w:rFonts w:eastAsia="Calibri" w:cs="Times New Roman"/>
                <w:color w:val="385623" w:themeColor="accent6" w:themeShade="80"/>
                <w:sz w:val="20"/>
                <w:szCs w:val="20"/>
              </w:rPr>
            </w:pPr>
            <w:r w:rsidRPr="000D067E">
              <w:rPr>
                <w:rFonts w:eastAsia="Calibri" w:cs="Times New Roman"/>
                <w:color w:val="385623" w:themeColor="accent6" w:themeShade="80"/>
                <w:sz w:val="20"/>
                <w:szCs w:val="20"/>
              </w:rPr>
              <w:t>68</w:t>
            </w:r>
          </w:p>
        </w:tc>
        <w:tc>
          <w:tcPr>
            <w:tcW w:w="851" w:type="dxa"/>
            <w:tcBorders>
              <w:top w:val="nil"/>
              <w:left w:val="nil"/>
              <w:bottom w:val="nil"/>
              <w:right w:val="nil"/>
            </w:tcBorders>
            <w:noWrap/>
            <w:vAlign w:val="center"/>
            <w:hideMark/>
          </w:tcPr>
          <w:p w14:paraId="24D9152D" w14:textId="77777777" w:rsidR="00863F61" w:rsidRPr="000D067E" w:rsidRDefault="00863F61" w:rsidP="00863F61">
            <w:pPr>
              <w:rPr>
                <w:rFonts w:eastAsia="Calibri" w:cs="Times New Roman"/>
                <w:color w:val="385623" w:themeColor="accent6" w:themeShade="80"/>
                <w:sz w:val="20"/>
                <w:szCs w:val="20"/>
              </w:rPr>
            </w:pPr>
            <w:r w:rsidRPr="000D067E">
              <w:rPr>
                <w:rFonts w:eastAsia="Calibri" w:cs="Times New Roman"/>
                <w:color w:val="385623" w:themeColor="accent6" w:themeShade="80"/>
                <w:sz w:val="20"/>
                <w:szCs w:val="20"/>
              </w:rPr>
              <w:t>10</w:t>
            </w:r>
          </w:p>
        </w:tc>
        <w:tc>
          <w:tcPr>
            <w:tcW w:w="795" w:type="dxa"/>
            <w:tcBorders>
              <w:top w:val="nil"/>
              <w:left w:val="nil"/>
              <w:bottom w:val="nil"/>
              <w:right w:val="nil"/>
            </w:tcBorders>
            <w:vAlign w:val="center"/>
            <w:hideMark/>
          </w:tcPr>
          <w:p w14:paraId="370E191E" w14:textId="77777777" w:rsidR="00863F61" w:rsidRPr="000D067E" w:rsidRDefault="00863F61" w:rsidP="00863F61">
            <w:pPr>
              <w:rPr>
                <w:rFonts w:eastAsia="Calibri" w:cs="Times New Roman"/>
                <w:color w:val="385623" w:themeColor="accent6" w:themeShade="80"/>
                <w:sz w:val="20"/>
                <w:szCs w:val="20"/>
              </w:rPr>
            </w:pPr>
            <w:r w:rsidRPr="000D067E">
              <w:rPr>
                <w:rFonts w:eastAsia="Calibri" w:cs="Times New Roman"/>
                <w:color w:val="385623" w:themeColor="accent6" w:themeShade="80"/>
                <w:sz w:val="20"/>
                <w:szCs w:val="20"/>
              </w:rPr>
              <w:t>78</w:t>
            </w:r>
          </w:p>
        </w:tc>
      </w:tr>
      <w:tr w:rsidR="000D067E" w:rsidRPr="000D067E" w14:paraId="6129DDEC" w14:textId="77777777" w:rsidTr="00B11D15">
        <w:trPr>
          <w:trHeight w:val="290"/>
        </w:trPr>
        <w:tc>
          <w:tcPr>
            <w:tcW w:w="1605" w:type="dxa"/>
            <w:tcBorders>
              <w:top w:val="nil"/>
              <w:left w:val="nil"/>
              <w:bottom w:val="nil"/>
              <w:right w:val="nil"/>
            </w:tcBorders>
            <w:noWrap/>
            <w:vAlign w:val="bottom"/>
            <w:hideMark/>
          </w:tcPr>
          <w:p w14:paraId="4D4EDA5B" w14:textId="77777777" w:rsidR="00863F61" w:rsidRPr="000D067E" w:rsidRDefault="00863F61" w:rsidP="00863F61">
            <w:pPr>
              <w:rPr>
                <w:rFonts w:eastAsia="Calibri" w:cs="Times New Roman"/>
                <w:color w:val="385623" w:themeColor="accent6" w:themeShade="80"/>
                <w:sz w:val="20"/>
                <w:szCs w:val="20"/>
              </w:rPr>
            </w:pPr>
            <w:r w:rsidRPr="000D067E">
              <w:rPr>
                <w:rFonts w:eastAsia="Calibri" w:cs="Times New Roman"/>
                <w:color w:val="385623" w:themeColor="accent6" w:themeShade="80"/>
                <w:sz w:val="20"/>
                <w:szCs w:val="20"/>
              </w:rPr>
              <w:t>Harpalini</w:t>
            </w:r>
          </w:p>
        </w:tc>
        <w:tc>
          <w:tcPr>
            <w:tcW w:w="4065" w:type="dxa"/>
            <w:tcBorders>
              <w:top w:val="nil"/>
              <w:left w:val="nil"/>
              <w:bottom w:val="nil"/>
              <w:right w:val="nil"/>
            </w:tcBorders>
            <w:noWrap/>
            <w:vAlign w:val="center"/>
            <w:hideMark/>
          </w:tcPr>
          <w:p w14:paraId="651BC2C0" w14:textId="77777777" w:rsidR="00863F61" w:rsidRPr="000D067E" w:rsidRDefault="00863F61" w:rsidP="00863F61">
            <w:pPr>
              <w:rPr>
                <w:rFonts w:eastAsia="Calibri" w:cs="Times New Roman"/>
                <w:color w:val="385623" w:themeColor="accent6" w:themeShade="80"/>
                <w:sz w:val="20"/>
                <w:szCs w:val="20"/>
              </w:rPr>
            </w:pPr>
          </w:p>
        </w:tc>
        <w:tc>
          <w:tcPr>
            <w:tcW w:w="1048" w:type="dxa"/>
            <w:tcBorders>
              <w:top w:val="nil"/>
              <w:left w:val="nil"/>
              <w:bottom w:val="nil"/>
              <w:right w:val="nil"/>
            </w:tcBorders>
          </w:tcPr>
          <w:p w14:paraId="750B3CF4" w14:textId="77777777" w:rsidR="00863F61" w:rsidRPr="000D067E" w:rsidRDefault="00863F61" w:rsidP="00863F61">
            <w:pPr>
              <w:rPr>
                <w:rFonts w:eastAsia="Calibri" w:cs="Times New Roman"/>
                <w:color w:val="385623" w:themeColor="accent6" w:themeShade="80"/>
                <w:sz w:val="20"/>
                <w:szCs w:val="20"/>
              </w:rPr>
            </w:pPr>
          </w:p>
        </w:tc>
        <w:tc>
          <w:tcPr>
            <w:tcW w:w="708" w:type="dxa"/>
            <w:tcBorders>
              <w:top w:val="nil"/>
              <w:left w:val="nil"/>
              <w:bottom w:val="nil"/>
              <w:right w:val="nil"/>
            </w:tcBorders>
            <w:noWrap/>
            <w:vAlign w:val="center"/>
            <w:hideMark/>
          </w:tcPr>
          <w:p w14:paraId="4B2E4A7C" w14:textId="77777777" w:rsidR="00863F61" w:rsidRPr="000D067E" w:rsidRDefault="00863F61" w:rsidP="00863F61">
            <w:pPr>
              <w:rPr>
                <w:rFonts w:eastAsia="Calibri" w:cs="Times New Roman"/>
                <w:color w:val="385623" w:themeColor="accent6" w:themeShade="80"/>
                <w:sz w:val="20"/>
                <w:szCs w:val="20"/>
              </w:rPr>
            </w:pPr>
          </w:p>
        </w:tc>
        <w:tc>
          <w:tcPr>
            <w:tcW w:w="851" w:type="dxa"/>
            <w:tcBorders>
              <w:top w:val="nil"/>
              <w:left w:val="nil"/>
              <w:bottom w:val="nil"/>
              <w:right w:val="nil"/>
            </w:tcBorders>
            <w:noWrap/>
            <w:vAlign w:val="center"/>
            <w:hideMark/>
          </w:tcPr>
          <w:p w14:paraId="49EC5BFA" w14:textId="77777777" w:rsidR="00863F61" w:rsidRPr="000D067E" w:rsidRDefault="00863F61" w:rsidP="00863F61">
            <w:pPr>
              <w:rPr>
                <w:rFonts w:eastAsia="Calibri" w:cs="Times New Roman"/>
                <w:color w:val="385623" w:themeColor="accent6" w:themeShade="80"/>
                <w:sz w:val="20"/>
                <w:szCs w:val="20"/>
              </w:rPr>
            </w:pPr>
          </w:p>
        </w:tc>
        <w:tc>
          <w:tcPr>
            <w:tcW w:w="795" w:type="dxa"/>
            <w:tcBorders>
              <w:top w:val="nil"/>
              <w:left w:val="nil"/>
              <w:bottom w:val="nil"/>
              <w:right w:val="nil"/>
            </w:tcBorders>
            <w:vAlign w:val="center"/>
            <w:hideMark/>
          </w:tcPr>
          <w:p w14:paraId="0B915300" w14:textId="77777777" w:rsidR="00863F61" w:rsidRPr="000D067E" w:rsidRDefault="00863F61" w:rsidP="00863F61">
            <w:pPr>
              <w:rPr>
                <w:rFonts w:eastAsia="Calibri" w:cs="Times New Roman"/>
                <w:color w:val="385623" w:themeColor="accent6" w:themeShade="80"/>
                <w:sz w:val="20"/>
                <w:szCs w:val="20"/>
              </w:rPr>
            </w:pPr>
          </w:p>
        </w:tc>
      </w:tr>
      <w:tr w:rsidR="000D067E" w:rsidRPr="000D067E" w14:paraId="009BD1E1" w14:textId="77777777" w:rsidTr="00B11D15">
        <w:trPr>
          <w:trHeight w:val="290"/>
        </w:trPr>
        <w:tc>
          <w:tcPr>
            <w:tcW w:w="1605" w:type="dxa"/>
            <w:tcBorders>
              <w:top w:val="nil"/>
              <w:left w:val="nil"/>
              <w:bottom w:val="nil"/>
              <w:right w:val="nil"/>
            </w:tcBorders>
            <w:noWrap/>
            <w:vAlign w:val="bottom"/>
            <w:hideMark/>
          </w:tcPr>
          <w:p w14:paraId="1E33860C" w14:textId="77777777" w:rsidR="00863F61" w:rsidRPr="000D067E" w:rsidRDefault="00863F61" w:rsidP="00863F61">
            <w:pPr>
              <w:rPr>
                <w:rFonts w:eastAsia="Calibri" w:cs="Times New Roman"/>
                <w:color w:val="385623" w:themeColor="accent6" w:themeShade="80"/>
                <w:sz w:val="20"/>
                <w:szCs w:val="20"/>
              </w:rPr>
            </w:pPr>
          </w:p>
        </w:tc>
        <w:tc>
          <w:tcPr>
            <w:tcW w:w="4065" w:type="dxa"/>
            <w:tcBorders>
              <w:top w:val="nil"/>
              <w:left w:val="nil"/>
              <w:bottom w:val="nil"/>
              <w:right w:val="nil"/>
            </w:tcBorders>
            <w:noWrap/>
            <w:vAlign w:val="center"/>
            <w:hideMark/>
          </w:tcPr>
          <w:p w14:paraId="39AA2FA2" w14:textId="77777777" w:rsidR="00863F61" w:rsidRPr="000D067E" w:rsidRDefault="00863F61" w:rsidP="00863F61">
            <w:pPr>
              <w:rPr>
                <w:rFonts w:eastAsia="Calibri" w:cs="Times New Roman"/>
                <w:i/>
                <w:iCs/>
                <w:color w:val="385623" w:themeColor="accent6" w:themeShade="80"/>
                <w:sz w:val="20"/>
                <w:szCs w:val="20"/>
              </w:rPr>
            </w:pPr>
            <w:r w:rsidRPr="000D067E">
              <w:rPr>
                <w:rFonts w:eastAsia="Calibri" w:cs="Times New Roman"/>
                <w:i/>
                <w:iCs/>
                <w:color w:val="385623" w:themeColor="accent6" w:themeShade="80"/>
                <w:sz w:val="20"/>
                <w:szCs w:val="20"/>
              </w:rPr>
              <w:t xml:space="preserve">Notiobia nitidipennis </w:t>
            </w:r>
            <w:r w:rsidRPr="000D067E">
              <w:rPr>
                <w:rFonts w:eastAsia="Calibri" w:cs="Times New Roman"/>
                <w:color w:val="385623" w:themeColor="accent6" w:themeShade="80"/>
                <w:sz w:val="20"/>
                <w:szCs w:val="20"/>
              </w:rPr>
              <w:t>(LeConte, 1847)</w:t>
            </w:r>
          </w:p>
        </w:tc>
        <w:tc>
          <w:tcPr>
            <w:tcW w:w="1048" w:type="dxa"/>
            <w:tcBorders>
              <w:top w:val="nil"/>
              <w:left w:val="nil"/>
              <w:bottom w:val="nil"/>
              <w:right w:val="nil"/>
            </w:tcBorders>
          </w:tcPr>
          <w:p w14:paraId="50F2394F" w14:textId="77777777" w:rsidR="00863F61" w:rsidRPr="000D067E" w:rsidRDefault="00863F61" w:rsidP="00863F61">
            <w:pPr>
              <w:rPr>
                <w:rFonts w:eastAsia="Calibri" w:cs="Times New Roman"/>
                <w:color w:val="385623" w:themeColor="accent6" w:themeShade="80"/>
                <w:sz w:val="20"/>
                <w:szCs w:val="20"/>
              </w:rPr>
            </w:pPr>
            <w:r w:rsidRPr="000D067E">
              <w:rPr>
                <w:rFonts w:eastAsia="Calibri" w:cs="Times New Roman"/>
                <w:color w:val="385623" w:themeColor="accent6" w:themeShade="80"/>
                <w:sz w:val="20"/>
                <w:szCs w:val="20"/>
              </w:rPr>
              <w:t>No.ni</w:t>
            </w:r>
          </w:p>
        </w:tc>
        <w:tc>
          <w:tcPr>
            <w:tcW w:w="708" w:type="dxa"/>
            <w:tcBorders>
              <w:top w:val="nil"/>
              <w:left w:val="nil"/>
              <w:bottom w:val="nil"/>
              <w:right w:val="nil"/>
            </w:tcBorders>
            <w:noWrap/>
            <w:vAlign w:val="center"/>
            <w:hideMark/>
          </w:tcPr>
          <w:p w14:paraId="778D7545" w14:textId="77777777" w:rsidR="00863F61" w:rsidRPr="000D067E" w:rsidRDefault="00863F61" w:rsidP="00863F61">
            <w:pPr>
              <w:rPr>
                <w:rFonts w:eastAsia="Calibri" w:cs="Times New Roman"/>
                <w:color w:val="385623" w:themeColor="accent6" w:themeShade="80"/>
                <w:sz w:val="20"/>
                <w:szCs w:val="20"/>
              </w:rPr>
            </w:pPr>
            <w:r w:rsidRPr="000D067E">
              <w:rPr>
                <w:rFonts w:eastAsia="Calibri" w:cs="Times New Roman"/>
                <w:color w:val="385623" w:themeColor="accent6" w:themeShade="80"/>
                <w:sz w:val="20"/>
                <w:szCs w:val="20"/>
              </w:rPr>
              <w:t>6</w:t>
            </w:r>
          </w:p>
        </w:tc>
        <w:tc>
          <w:tcPr>
            <w:tcW w:w="851" w:type="dxa"/>
            <w:tcBorders>
              <w:top w:val="nil"/>
              <w:left w:val="nil"/>
              <w:bottom w:val="nil"/>
              <w:right w:val="nil"/>
            </w:tcBorders>
            <w:noWrap/>
            <w:vAlign w:val="center"/>
            <w:hideMark/>
          </w:tcPr>
          <w:p w14:paraId="08D8D5A6" w14:textId="77777777" w:rsidR="00863F61" w:rsidRPr="000D067E" w:rsidRDefault="00863F61" w:rsidP="00863F61">
            <w:pPr>
              <w:rPr>
                <w:rFonts w:eastAsia="Calibri" w:cs="Times New Roman"/>
                <w:color w:val="385623" w:themeColor="accent6" w:themeShade="80"/>
                <w:sz w:val="20"/>
                <w:szCs w:val="20"/>
              </w:rPr>
            </w:pPr>
            <w:r w:rsidRPr="000D067E">
              <w:rPr>
                <w:rFonts w:eastAsia="Calibri" w:cs="Times New Roman"/>
                <w:color w:val="385623" w:themeColor="accent6" w:themeShade="80"/>
                <w:sz w:val="20"/>
                <w:szCs w:val="20"/>
              </w:rPr>
              <w:t>0</w:t>
            </w:r>
          </w:p>
        </w:tc>
        <w:tc>
          <w:tcPr>
            <w:tcW w:w="795" w:type="dxa"/>
            <w:tcBorders>
              <w:top w:val="nil"/>
              <w:left w:val="nil"/>
              <w:bottom w:val="nil"/>
              <w:right w:val="nil"/>
            </w:tcBorders>
            <w:vAlign w:val="center"/>
            <w:hideMark/>
          </w:tcPr>
          <w:p w14:paraId="01890545" w14:textId="77777777" w:rsidR="00863F61" w:rsidRPr="000D067E" w:rsidRDefault="00863F61" w:rsidP="00863F61">
            <w:pPr>
              <w:rPr>
                <w:rFonts w:eastAsia="Calibri" w:cs="Times New Roman"/>
                <w:color w:val="385623" w:themeColor="accent6" w:themeShade="80"/>
                <w:sz w:val="20"/>
                <w:szCs w:val="20"/>
              </w:rPr>
            </w:pPr>
            <w:r w:rsidRPr="000D067E">
              <w:rPr>
                <w:rFonts w:eastAsia="Calibri" w:cs="Times New Roman"/>
                <w:color w:val="385623" w:themeColor="accent6" w:themeShade="80"/>
                <w:sz w:val="20"/>
                <w:szCs w:val="20"/>
              </w:rPr>
              <w:t>6</w:t>
            </w:r>
          </w:p>
        </w:tc>
      </w:tr>
      <w:tr w:rsidR="000D067E" w:rsidRPr="000D067E" w14:paraId="35730CA4" w14:textId="77777777" w:rsidTr="00B11D15">
        <w:trPr>
          <w:trHeight w:val="290"/>
        </w:trPr>
        <w:tc>
          <w:tcPr>
            <w:tcW w:w="1605" w:type="dxa"/>
            <w:tcBorders>
              <w:top w:val="nil"/>
              <w:left w:val="nil"/>
              <w:bottom w:val="nil"/>
              <w:right w:val="nil"/>
            </w:tcBorders>
            <w:noWrap/>
            <w:vAlign w:val="bottom"/>
            <w:hideMark/>
          </w:tcPr>
          <w:p w14:paraId="74CF65D9" w14:textId="77777777" w:rsidR="00863F61" w:rsidRPr="000D067E" w:rsidRDefault="00863F61" w:rsidP="00863F61">
            <w:pPr>
              <w:rPr>
                <w:rFonts w:eastAsia="Calibri" w:cs="Times New Roman"/>
                <w:color w:val="385623" w:themeColor="accent6" w:themeShade="80"/>
                <w:sz w:val="20"/>
                <w:szCs w:val="20"/>
              </w:rPr>
            </w:pPr>
          </w:p>
        </w:tc>
        <w:tc>
          <w:tcPr>
            <w:tcW w:w="4065" w:type="dxa"/>
            <w:tcBorders>
              <w:top w:val="nil"/>
              <w:left w:val="nil"/>
              <w:bottom w:val="nil"/>
              <w:right w:val="nil"/>
            </w:tcBorders>
            <w:noWrap/>
            <w:vAlign w:val="center"/>
            <w:hideMark/>
          </w:tcPr>
          <w:p w14:paraId="53833B9D" w14:textId="77777777" w:rsidR="00863F61" w:rsidRPr="000D067E" w:rsidRDefault="00863F61" w:rsidP="00863F61">
            <w:pPr>
              <w:rPr>
                <w:rFonts w:eastAsia="Calibri" w:cs="Times New Roman"/>
                <w:i/>
                <w:iCs/>
                <w:color w:val="385623" w:themeColor="accent6" w:themeShade="80"/>
                <w:sz w:val="20"/>
                <w:szCs w:val="20"/>
              </w:rPr>
            </w:pPr>
            <w:r w:rsidRPr="000D067E">
              <w:rPr>
                <w:rFonts w:eastAsia="Calibri" w:cs="Times New Roman"/>
                <w:i/>
                <w:iCs/>
                <w:color w:val="385623" w:themeColor="accent6" w:themeShade="80"/>
                <w:sz w:val="20"/>
                <w:szCs w:val="20"/>
              </w:rPr>
              <w:t xml:space="preserve">Anisodactylus harrisii </w:t>
            </w:r>
            <w:r w:rsidRPr="000D067E">
              <w:rPr>
                <w:rFonts w:eastAsia="Calibri" w:cs="Times New Roman"/>
                <w:color w:val="385623" w:themeColor="accent6" w:themeShade="80"/>
                <w:sz w:val="20"/>
                <w:szCs w:val="20"/>
              </w:rPr>
              <w:t>LeConte, 1863</w:t>
            </w:r>
          </w:p>
        </w:tc>
        <w:tc>
          <w:tcPr>
            <w:tcW w:w="1048" w:type="dxa"/>
            <w:tcBorders>
              <w:top w:val="nil"/>
              <w:left w:val="nil"/>
              <w:bottom w:val="nil"/>
              <w:right w:val="nil"/>
            </w:tcBorders>
          </w:tcPr>
          <w:p w14:paraId="6C92D86A" w14:textId="77777777" w:rsidR="00863F61" w:rsidRPr="000D067E" w:rsidRDefault="00863F61" w:rsidP="00863F61">
            <w:pPr>
              <w:rPr>
                <w:rFonts w:eastAsia="Calibri" w:cs="Times New Roman"/>
                <w:color w:val="385623" w:themeColor="accent6" w:themeShade="80"/>
                <w:sz w:val="20"/>
                <w:szCs w:val="20"/>
              </w:rPr>
            </w:pPr>
            <w:r w:rsidRPr="000D067E">
              <w:rPr>
                <w:rFonts w:eastAsia="Calibri" w:cs="Times New Roman"/>
                <w:color w:val="385623" w:themeColor="accent6" w:themeShade="80"/>
                <w:sz w:val="20"/>
                <w:szCs w:val="20"/>
              </w:rPr>
              <w:t>An.ha</w:t>
            </w:r>
          </w:p>
        </w:tc>
        <w:tc>
          <w:tcPr>
            <w:tcW w:w="708" w:type="dxa"/>
            <w:tcBorders>
              <w:top w:val="nil"/>
              <w:left w:val="nil"/>
              <w:bottom w:val="nil"/>
              <w:right w:val="nil"/>
            </w:tcBorders>
            <w:noWrap/>
            <w:vAlign w:val="center"/>
            <w:hideMark/>
          </w:tcPr>
          <w:p w14:paraId="5885474D" w14:textId="77777777" w:rsidR="00863F61" w:rsidRPr="000D067E" w:rsidRDefault="00863F61" w:rsidP="00863F61">
            <w:pPr>
              <w:rPr>
                <w:rFonts w:eastAsia="Calibri" w:cs="Times New Roman"/>
                <w:color w:val="385623" w:themeColor="accent6" w:themeShade="80"/>
                <w:sz w:val="20"/>
                <w:szCs w:val="20"/>
              </w:rPr>
            </w:pPr>
            <w:r w:rsidRPr="000D067E">
              <w:rPr>
                <w:rFonts w:eastAsia="Calibri" w:cs="Times New Roman"/>
                <w:color w:val="385623" w:themeColor="accent6" w:themeShade="80"/>
                <w:sz w:val="20"/>
                <w:szCs w:val="20"/>
              </w:rPr>
              <w:t>2</w:t>
            </w:r>
          </w:p>
        </w:tc>
        <w:tc>
          <w:tcPr>
            <w:tcW w:w="851" w:type="dxa"/>
            <w:tcBorders>
              <w:top w:val="nil"/>
              <w:left w:val="nil"/>
              <w:bottom w:val="nil"/>
              <w:right w:val="nil"/>
            </w:tcBorders>
            <w:noWrap/>
            <w:vAlign w:val="center"/>
            <w:hideMark/>
          </w:tcPr>
          <w:p w14:paraId="0C0D4B4A" w14:textId="77777777" w:rsidR="00863F61" w:rsidRPr="000D067E" w:rsidRDefault="00863F61" w:rsidP="00863F61">
            <w:pPr>
              <w:rPr>
                <w:rFonts w:eastAsia="Calibri" w:cs="Times New Roman"/>
                <w:color w:val="385623" w:themeColor="accent6" w:themeShade="80"/>
                <w:sz w:val="20"/>
                <w:szCs w:val="20"/>
              </w:rPr>
            </w:pPr>
            <w:r w:rsidRPr="000D067E">
              <w:rPr>
                <w:rFonts w:eastAsia="Calibri" w:cs="Times New Roman"/>
                <w:color w:val="385623" w:themeColor="accent6" w:themeShade="80"/>
                <w:sz w:val="20"/>
                <w:szCs w:val="20"/>
              </w:rPr>
              <w:t>1</w:t>
            </w:r>
          </w:p>
        </w:tc>
        <w:tc>
          <w:tcPr>
            <w:tcW w:w="795" w:type="dxa"/>
            <w:tcBorders>
              <w:top w:val="nil"/>
              <w:left w:val="nil"/>
              <w:bottom w:val="nil"/>
              <w:right w:val="nil"/>
            </w:tcBorders>
            <w:vAlign w:val="center"/>
            <w:hideMark/>
          </w:tcPr>
          <w:p w14:paraId="750E0216" w14:textId="77777777" w:rsidR="00863F61" w:rsidRPr="000D067E" w:rsidRDefault="00863F61" w:rsidP="00863F61">
            <w:pPr>
              <w:rPr>
                <w:rFonts w:eastAsia="Calibri" w:cs="Times New Roman"/>
                <w:color w:val="385623" w:themeColor="accent6" w:themeShade="80"/>
                <w:sz w:val="20"/>
                <w:szCs w:val="20"/>
              </w:rPr>
            </w:pPr>
            <w:r w:rsidRPr="000D067E">
              <w:rPr>
                <w:rFonts w:eastAsia="Calibri" w:cs="Times New Roman"/>
                <w:color w:val="385623" w:themeColor="accent6" w:themeShade="80"/>
                <w:sz w:val="20"/>
                <w:szCs w:val="20"/>
              </w:rPr>
              <w:t>3</w:t>
            </w:r>
          </w:p>
        </w:tc>
      </w:tr>
      <w:tr w:rsidR="000D067E" w:rsidRPr="000D067E" w14:paraId="08A1F50D" w14:textId="77777777" w:rsidTr="00B11D15">
        <w:trPr>
          <w:trHeight w:val="290"/>
        </w:trPr>
        <w:tc>
          <w:tcPr>
            <w:tcW w:w="1605" w:type="dxa"/>
            <w:tcBorders>
              <w:top w:val="nil"/>
              <w:left w:val="nil"/>
              <w:bottom w:val="nil"/>
              <w:right w:val="nil"/>
            </w:tcBorders>
            <w:noWrap/>
            <w:vAlign w:val="bottom"/>
            <w:hideMark/>
          </w:tcPr>
          <w:p w14:paraId="19B8B2CB" w14:textId="77777777" w:rsidR="00863F61" w:rsidRPr="000D067E" w:rsidRDefault="00863F61" w:rsidP="00863F61">
            <w:pPr>
              <w:rPr>
                <w:rFonts w:eastAsia="Calibri" w:cs="Times New Roman"/>
                <w:color w:val="385623" w:themeColor="accent6" w:themeShade="80"/>
                <w:sz w:val="20"/>
                <w:szCs w:val="20"/>
              </w:rPr>
            </w:pPr>
          </w:p>
        </w:tc>
        <w:tc>
          <w:tcPr>
            <w:tcW w:w="4065" w:type="dxa"/>
            <w:tcBorders>
              <w:top w:val="nil"/>
              <w:left w:val="nil"/>
              <w:bottom w:val="nil"/>
              <w:right w:val="nil"/>
            </w:tcBorders>
            <w:noWrap/>
            <w:vAlign w:val="center"/>
            <w:hideMark/>
          </w:tcPr>
          <w:p w14:paraId="5DAFC699" w14:textId="77777777" w:rsidR="00863F61" w:rsidRPr="000D067E" w:rsidRDefault="00863F61" w:rsidP="00863F61">
            <w:pPr>
              <w:rPr>
                <w:rFonts w:eastAsia="Calibri" w:cs="Times New Roman"/>
                <w:i/>
                <w:iCs/>
                <w:color w:val="385623" w:themeColor="accent6" w:themeShade="80"/>
                <w:sz w:val="20"/>
                <w:szCs w:val="20"/>
              </w:rPr>
            </w:pPr>
            <w:r w:rsidRPr="000D067E">
              <w:rPr>
                <w:rFonts w:eastAsia="Calibri" w:cs="Times New Roman"/>
                <w:i/>
                <w:iCs/>
                <w:color w:val="385623" w:themeColor="accent6" w:themeShade="80"/>
                <w:sz w:val="20"/>
                <w:szCs w:val="20"/>
              </w:rPr>
              <w:t xml:space="preserve">Anisodactylus melanopus </w:t>
            </w:r>
            <w:r w:rsidRPr="000D067E">
              <w:rPr>
                <w:rFonts w:eastAsia="Calibri" w:cs="Times New Roman"/>
                <w:color w:val="385623" w:themeColor="accent6" w:themeShade="80"/>
                <w:sz w:val="20"/>
                <w:szCs w:val="20"/>
              </w:rPr>
              <w:t>(Haldeman, 1843)</w:t>
            </w:r>
          </w:p>
        </w:tc>
        <w:tc>
          <w:tcPr>
            <w:tcW w:w="1048" w:type="dxa"/>
            <w:tcBorders>
              <w:top w:val="nil"/>
              <w:left w:val="nil"/>
              <w:bottom w:val="nil"/>
              <w:right w:val="nil"/>
            </w:tcBorders>
          </w:tcPr>
          <w:p w14:paraId="3B62C5E8" w14:textId="77777777" w:rsidR="00863F61" w:rsidRPr="000D067E" w:rsidRDefault="00863F61" w:rsidP="00863F61">
            <w:pPr>
              <w:rPr>
                <w:rFonts w:eastAsia="Calibri" w:cs="Times New Roman"/>
                <w:color w:val="385623" w:themeColor="accent6" w:themeShade="80"/>
                <w:sz w:val="20"/>
                <w:szCs w:val="20"/>
              </w:rPr>
            </w:pPr>
            <w:r w:rsidRPr="000D067E">
              <w:rPr>
                <w:rFonts w:eastAsia="Calibri" w:cs="Times New Roman"/>
                <w:color w:val="385623" w:themeColor="accent6" w:themeShade="80"/>
                <w:sz w:val="20"/>
                <w:szCs w:val="20"/>
              </w:rPr>
              <w:t>An.me</w:t>
            </w:r>
          </w:p>
        </w:tc>
        <w:tc>
          <w:tcPr>
            <w:tcW w:w="708" w:type="dxa"/>
            <w:tcBorders>
              <w:top w:val="nil"/>
              <w:left w:val="nil"/>
              <w:bottom w:val="nil"/>
              <w:right w:val="nil"/>
            </w:tcBorders>
            <w:noWrap/>
            <w:vAlign w:val="center"/>
            <w:hideMark/>
          </w:tcPr>
          <w:p w14:paraId="574F2574" w14:textId="77777777" w:rsidR="00863F61" w:rsidRPr="000D067E" w:rsidRDefault="00863F61" w:rsidP="00863F61">
            <w:pPr>
              <w:rPr>
                <w:rFonts w:eastAsia="Calibri" w:cs="Times New Roman"/>
                <w:color w:val="385623" w:themeColor="accent6" w:themeShade="80"/>
                <w:sz w:val="20"/>
                <w:szCs w:val="20"/>
              </w:rPr>
            </w:pPr>
            <w:r w:rsidRPr="000D067E">
              <w:rPr>
                <w:rFonts w:eastAsia="Calibri" w:cs="Times New Roman"/>
                <w:color w:val="385623" w:themeColor="accent6" w:themeShade="80"/>
                <w:sz w:val="20"/>
                <w:szCs w:val="20"/>
              </w:rPr>
              <w:t>1</w:t>
            </w:r>
          </w:p>
        </w:tc>
        <w:tc>
          <w:tcPr>
            <w:tcW w:w="851" w:type="dxa"/>
            <w:tcBorders>
              <w:top w:val="nil"/>
              <w:left w:val="nil"/>
              <w:bottom w:val="nil"/>
              <w:right w:val="nil"/>
            </w:tcBorders>
            <w:noWrap/>
            <w:vAlign w:val="center"/>
            <w:hideMark/>
          </w:tcPr>
          <w:p w14:paraId="125CBA9F" w14:textId="77777777" w:rsidR="00863F61" w:rsidRPr="000D067E" w:rsidRDefault="00863F61" w:rsidP="00863F61">
            <w:pPr>
              <w:rPr>
                <w:rFonts w:eastAsia="Calibri" w:cs="Times New Roman"/>
                <w:color w:val="385623" w:themeColor="accent6" w:themeShade="80"/>
                <w:sz w:val="20"/>
                <w:szCs w:val="20"/>
              </w:rPr>
            </w:pPr>
            <w:r w:rsidRPr="000D067E">
              <w:rPr>
                <w:rFonts w:eastAsia="Calibri" w:cs="Times New Roman"/>
                <w:color w:val="385623" w:themeColor="accent6" w:themeShade="80"/>
                <w:sz w:val="20"/>
                <w:szCs w:val="20"/>
              </w:rPr>
              <w:t>0</w:t>
            </w:r>
          </w:p>
        </w:tc>
        <w:tc>
          <w:tcPr>
            <w:tcW w:w="795" w:type="dxa"/>
            <w:tcBorders>
              <w:top w:val="nil"/>
              <w:left w:val="nil"/>
              <w:bottom w:val="nil"/>
              <w:right w:val="nil"/>
            </w:tcBorders>
            <w:vAlign w:val="center"/>
            <w:hideMark/>
          </w:tcPr>
          <w:p w14:paraId="0A701352" w14:textId="77777777" w:rsidR="00863F61" w:rsidRPr="000D067E" w:rsidRDefault="00863F61" w:rsidP="00863F61">
            <w:pPr>
              <w:rPr>
                <w:rFonts w:eastAsia="Calibri" w:cs="Times New Roman"/>
                <w:color w:val="385623" w:themeColor="accent6" w:themeShade="80"/>
                <w:sz w:val="20"/>
                <w:szCs w:val="20"/>
              </w:rPr>
            </w:pPr>
            <w:r w:rsidRPr="000D067E">
              <w:rPr>
                <w:rFonts w:eastAsia="Calibri" w:cs="Times New Roman"/>
                <w:color w:val="385623" w:themeColor="accent6" w:themeShade="80"/>
                <w:sz w:val="20"/>
                <w:szCs w:val="20"/>
              </w:rPr>
              <w:t>1</w:t>
            </w:r>
          </w:p>
        </w:tc>
      </w:tr>
      <w:tr w:rsidR="000D067E" w:rsidRPr="000D067E" w14:paraId="386031C3" w14:textId="77777777" w:rsidTr="00B11D15">
        <w:trPr>
          <w:trHeight w:val="290"/>
        </w:trPr>
        <w:tc>
          <w:tcPr>
            <w:tcW w:w="1605" w:type="dxa"/>
            <w:tcBorders>
              <w:top w:val="nil"/>
              <w:left w:val="nil"/>
              <w:bottom w:val="nil"/>
              <w:right w:val="nil"/>
            </w:tcBorders>
            <w:noWrap/>
            <w:vAlign w:val="bottom"/>
            <w:hideMark/>
          </w:tcPr>
          <w:p w14:paraId="4842B968" w14:textId="77777777" w:rsidR="00863F61" w:rsidRPr="000D067E" w:rsidRDefault="00863F61" w:rsidP="00863F61">
            <w:pPr>
              <w:rPr>
                <w:rFonts w:eastAsia="Calibri" w:cs="Times New Roman"/>
                <w:color w:val="385623" w:themeColor="accent6" w:themeShade="80"/>
                <w:sz w:val="20"/>
                <w:szCs w:val="20"/>
              </w:rPr>
            </w:pPr>
          </w:p>
        </w:tc>
        <w:tc>
          <w:tcPr>
            <w:tcW w:w="4065" w:type="dxa"/>
            <w:tcBorders>
              <w:top w:val="nil"/>
              <w:left w:val="nil"/>
              <w:bottom w:val="nil"/>
              <w:right w:val="nil"/>
            </w:tcBorders>
            <w:noWrap/>
            <w:vAlign w:val="center"/>
            <w:hideMark/>
          </w:tcPr>
          <w:p w14:paraId="42CFA1C6" w14:textId="77777777" w:rsidR="00863F61" w:rsidRPr="000D067E" w:rsidRDefault="00863F61" w:rsidP="00863F61">
            <w:pPr>
              <w:rPr>
                <w:rFonts w:eastAsia="Calibri" w:cs="Times New Roman"/>
                <w:i/>
                <w:iCs/>
                <w:color w:val="385623" w:themeColor="accent6" w:themeShade="80"/>
                <w:sz w:val="20"/>
                <w:szCs w:val="20"/>
              </w:rPr>
            </w:pPr>
            <w:r w:rsidRPr="000D067E">
              <w:rPr>
                <w:rFonts w:eastAsia="Calibri" w:cs="Times New Roman"/>
                <w:i/>
                <w:iCs/>
                <w:color w:val="385623" w:themeColor="accent6" w:themeShade="80"/>
                <w:sz w:val="20"/>
                <w:szCs w:val="20"/>
              </w:rPr>
              <w:t xml:space="preserve">Anisodactylus nigerrimus </w:t>
            </w:r>
            <w:r w:rsidRPr="000D067E">
              <w:rPr>
                <w:rFonts w:eastAsia="Calibri" w:cs="Times New Roman"/>
                <w:color w:val="385623" w:themeColor="accent6" w:themeShade="80"/>
                <w:sz w:val="20"/>
                <w:szCs w:val="20"/>
              </w:rPr>
              <w:t>(Dejean, 1831)</w:t>
            </w:r>
          </w:p>
        </w:tc>
        <w:tc>
          <w:tcPr>
            <w:tcW w:w="1048" w:type="dxa"/>
            <w:tcBorders>
              <w:top w:val="nil"/>
              <w:left w:val="nil"/>
              <w:bottom w:val="nil"/>
              <w:right w:val="nil"/>
            </w:tcBorders>
          </w:tcPr>
          <w:p w14:paraId="327DFE59" w14:textId="77777777" w:rsidR="00863F61" w:rsidRPr="000D067E" w:rsidRDefault="00863F61" w:rsidP="00863F61">
            <w:pPr>
              <w:rPr>
                <w:rFonts w:eastAsia="Calibri" w:cs="Times New Roman"/>
                <w:color w:val="385623" w:themeColor="accent6" w:themeShade="80"/>
                <w:sz w:val="20"/>
                <w:szCs w:val="20"/>
              </w:rPr>
            </w:pPr>
            <w:r w:rsidRPr="000D067E">
              <w:rPr>
                <w:rFonts w:eastAsia="Calibri" w:cs="Times New Roman"/>
                <w:color w:val="385623" w:themeColor="accent6" w:themeShade="80"/>
                <w:sz w:val="20"/>
                <w:szCs w:val="20"/>
              </w:rPr>
              <w:t>An.ni</w:t>
            </w:r>
          </w:p>
        </w:tc>
        <w:tc>
          <w:tcPr>
            <w:tcW w:w="708" w:type="dxa"/>
            <w:tcBorders>
              <w:top w:val="nil"/>
              <w:left w:val="nil"/>
              <w:bottom w:val="nil"/>
              <w:right w:val="nil"/>
            </w:tcBorders>
            <w:noWrap/>
            <w:vAlign w:val="center"/>
            <w:hideMark/>
          </w:tcPr>
          <w:p w14:paraId="269378DF" w14:textId="77777777" w:rsidR="00863F61" w:rsidRPr="000D067E" w:rsidRDefault="00863F61" w:rsidP="00863F61">
            <w:pPr>
              <w:rPr>
                <w:rFonts w:eastAsia="Calibri" w:cs="Times New Roman"/>
                <w:color w:val="385623" w:themeColor="accent6" w:themeShade="80"/>
                <w:sz w:val="20"/>
                <w:szCs w:val="20"/>
              </w:rPr>
            </w:pPr>
            <w:r w:rsidRPr="000D067E">
              <w:rPr>
                <w:rFonts w:eastAsia="Calibri" w:cs="Times New Roman"/>
                <w:color w:val="385623" w:themeColor="accent6" w:themeShade="80"/>
                <w:sz w:val="20"/>
                <w:szCs w:val="20"/>
              </w:rPr>
              <w:t>3</w:t>
            </w:r>
          </w:p>
        </w:tc>
        <w:tc>
          <w:tcPr>
            <w:tcW w:w="851" w:type="dxa"/>
            <w:tcBorders>
              <w:top w:val="nil"/>
              <w:left w:val="nil"/>
              <w:bottom w:val="nil"/>
              <w:right w:val="nil"/>
            </w:tcBorders>
            <w:noWrap/>
            <w:vAlign w:val="center"/>
            <w:hideMark/>
          </w:tcPr>
          <w:p w14:paraId="0290C301" w14:textId="77777777" w:rsidR="00863F61" w:rsidRPr="000D067E" w:rsidRDefault="00863F61" w:rsidP="00863F61">
            <w:pPr>
              <w:rPr>
                <w:rFonts w:eastAsia="Calibri" w:cs="Times New Roman"/>
                <w:color w:val="385623" w:themeColor="accent6" w:themeShade="80"/>
                <w:sz w:val="20"/>
                <w:szCs w:val="20"/>
              </w:rPr>
            </w:pPr>
            <w:r w:rsidRPr="000D067E">
              <w:rPr>
                <w:rFonts w:eastAsia="Calibri" w:cs="Times New Roman"/>
                <w:color w:val="385623" w:themeColor="accent6" w:themeShade="80"/>
                <w:sz w:val="20"/>
                <w:szCs w:val="20"/>
              </w:rPr>
              <w:t>5</w:t>
            </w:r>
          </w:p>
        </w:tc>
        <w:tc>
          <w:tcPr>
            <w:tcW w:w="795" w:type="dxa"/>
            <w:tcBorders>
              <w:top w:val="nil"/>
              <w:left w:val="nil"/>
              <w:bottom w:val="nil"/>
              <w:right w:val="nil"/>
            </w:tcBorders>
            <w:vAlign w:val="center"/>
            <w:hideMark/>
          </w:tcPr>
          <w:p w14:paraId="0695B57D" w14:textId="77777777" w:rsidR="00863F61" w:rsidRPr="000D067E" w:rsidRDefault="00863F61" w:rsidP="00863F61">
            <w:pPr>
              <w:rPr>
                <w:rFonts w:eastAsia="Calibri" w:cs="Times New Roman"/>
                <w:color w:val="385623" w:themeColor="accent6" w:themeShade="80"/>
                <w:sz w:val="20"/>
                <w:szCs w:val="20"/>
              </w:rPr>
            </w:pPr>
            <w:r w:rsidRPr="000D067E">
              <w:rPr>
                <w:rFonts w:eastAsia="Calibri" w:cs="Times New Roman"/>
                <w:color w:val="385623" w:themeColor="accent6" w:themeShade="80"/>
                <w:sz w:val="20"/>
                <w:szCs w:val="20"/>
              </w:rPr>
              <w:t>8</w:t>
            </w:r>
          </w:p>
        </w:tc>
      </w:tr>
      <w:tr w:rsidR="000D067E" w:rsidRPr="000D067E" w14:paraId="18FC896B" w14:textId="77777777" w:rsidTr="00B11D15">
        <w:trPr>
          <w:trHeight w:val="290"/>
        </w:trPr>
        <w:tc>
          <w:tcPr>
            <w:tcW w:w="1605" w:type="dxa"/>
            <w:tcBorders>
              <w:top w:val="nil"/>
              <w:left w:val="nil"/>
              <w:bottom w:val="nil"/>
              <w:right w:val="nil"/>
            </w:tcBorders>
            <w:noWrap/>
            <w:vAlign w:val="bottom"/>
            <w:hideMark/>
          </w:tcPr>
          <w:p w14:paraId="5D61DCE5" w14:textId="77777777" w:rsidR="00863F61" w:rsidRPr="000D067E" w:rsidRDefault="00863F61" w:rsidP="00863F61">
            <w:pPr>
              <w:rPr>
                <w:rFonts w:eastAsia="Calibri" w:cs="Times New Roman"/>
                <w:color w:val="385623" w:themeColor="accent6" w:themeShade="80"/>
                <w:sz w:val="20"/>
                <w:szCs w:val="20"/>
              </w:rPr>
            </w:pPr>
          </w:p>
        </w:tc>
        <w:tc>
          <w:tcPr>
            <w:tcW w:w="4065" w:type="dxa"/>
            <w:tcBorders>
              <w:top w:val="nil"/>
              <w:left w:val="nil"/>
              <w:bottom w:val="nil"/>
              <w:right w:val="nil"/>
            </w:tcBorders>
            <w:noWrap/>
            <w:vAlign w:val="center"/>
            <w:hideMark/>
          </w:tcPr>
          <w:p w14:paraId="0E6430A9" w14:textId="77777777" w:rsidR="00863F61" w:rsidRPr="000D067E" w:rsidRDefault="00863F61" w:rsidP="00863F61">
            <w:pPr>
              <w:rPr>
                <w:rFonts w:eastAsia="Calibri" w:cs="Times New Roman"/>
                <w:i/>
                <w:iCs/>
                <w:color w:val="385623" w:themeColor="accent6" w:themeShade="80"/>
                <w:sz w:val="20"/>
                <w:szCs w:val="20"/>
              </w:rPr>
            </w:pPr>
            <w:r w:rsidRPr="000D067E">
              <w:rPr>
                <w:rFonts w:eastAsia="Calibri" w:cs="Times New Roman"/>
                <w:i/>
                <w:iCs/>
                <w:color w:val="385623" w:themeColor="accent6" w:themeShade="80"/>
                <w:sz w:val="20"/>
                <w:szCs w:val="20"/>
              </w:rPr>
              <w:t xml:space="preserve">Amphasia interstitialis </w:t>
            </w:r>
            <w:r w:rsidRPr="000D067E">
              <w:rPr>
                <w:rFonts w:eastAsia="Calibri" w:cs="Times New Roman"/>
                <w:color w:val="385623" w:themeColor="accent6" w:themeShade="80"/>
                <w:sz w:val="20"/>
                <w:szCs w:val="20"/>
              </w:rPr>
              <w:t>(Say, 1823)</w:t>
            </w:r>
          </w:p>
        </w:tc>
        <w:tc>
          <w:tcPr>
            <w:tcW w:w="1048" w:type="dxa"/>
            <w:tcBorders>
              <w:top w:val="nil"/>
              <w:left w:val="nil"/>
              <w:bottom w:val="nil"/>
              <w:right w:val="nil"/>
            </w:tcBorders>
          </w:tcPr>
          <w:p w14:paraId="34AB735A" w14:textId="77777777" w:rsidR="00863F61" w:rsidRPr="000D067E" w:rsidRDefault="00863F61" w:rsidP="00863F61">
            <w:pPr>
              <w:rPr>
                <w:rFonts w:eastAsia="Calibri" w:cs="Times New Roman"/>
                <w:color w:val="385623" w:themeColor="accent6" w:themeShade="80"/>
                <w:sz w:val="20"/>
                <w:szCs w:val="20"/>
              </w:rPr>
            </w:pPr>
            <w:r w:rsidRPr="000D067E">
              <w:rPr>
                <w:rFonts w:eastAsia="Calibri" w:cs="Times New Roman"/>
                <w:color w:val="385623" w:themeColor="accent6" w:themeShade="80"/>
                <w:sz w:val="20"/>
                <w:szCs w:val="20"/>
              </w:rPr>
              <w:t>Am.in</w:t>
            </w:r>
          </w:p>
        </w:tc>
        <w:tc>
          <w:tcPr>
            <w:tcW w:w="708" w:type="dxa"/>
            <w:tcBorders>
              <w:top w:val="nil"/>
              <w:left w:val="nil"/>
              <w:bottom w:val="nil"/>
              <w:right w:val="nil"/>
            </w:tcBorders>
            <w:noWrap/>
            <w:vAlign w:val="center"/>
            <w:hideMark/>
          </w:tcPr>
          <w:p w14:paraId="307500C3" w14:textId="77777777" w:rsidR="00863F61" w:rsidRPr="000D067E" w:rsidRDefault="00863F61" w:rsidP="00863F61">
            <w:pPr>
              <w:rPr>
                <w:rFonts w:eastAsia="Calibri" w:cs="Times New Roman"/>
                <w:color w:val="385623" w:themeColor="accent6" w:themeShade="80"/>
                <w:sz w:val="20"/>
                <w:szCs w:val="20"/>
              </w:rPr>
            </w:pPr>
            <w:r w:rsidRPr="000D067E">
              <w:rPr>
                <w:rFonts w:eastAsia="Calibri" w:cs="Times New Roman"/>
                <w:color w:val="385623" w:themeColor="accent6" w:themeShade="80"/>
                <w:sz w:val="20"/>
                <w:szCs w:val="20"/>
              </w:rPr>
              <w:t>6</w:t>
            </w:r>
          </w:p>
        </w:tc>
        <w:tc>
          <w:tcPr>
            <w:tcW w:w="851" w:type="dxa"/>
            <w:tcBorders>
              <w:top w:val="nil"/>
              <w:left w:val="nil"/>
              <w:bottom w:val="nil"/>
              <w:right w:val="nil"/>
            </w:tcBorders>
            <w:noWrap/>
            <w:vAlign w:val="center"/>
            <w:hideMark/>
          </w:tcPr>
          <w:p w14:paraId="13AB141B" w14:textId="77777777" w:rsidR="00863F61" w:rsidRPr="000D067E" w:rsidRDefault="00863F61" w:rsidP="00863F61">
            <w:pPr>
              <w:rPr>
                <w:rFonts w:eastAsia="Calibri" w:cs="Times New Roman"/>
                <w:color w:val="385623" w:themeColor="accent6" w:themeShade="80"/>
                <w:sz w:val="20"/>
                <w:szCs w:val="20"/>
              </w:rPr>
            </w:pPr>
            <w:r w:rsidRPr="000D067E">
              <w:rPr>
                <w:rFonts w:eastAsia="Calibri" w:cs="Times New Roman"/>
                <w:color w:val="385623" w:themeColor="accent6" w:themeShade="80"/>
                <w:sz w:val="20"/>
                <w:szCs w:val="20"/>
              </w:rPr>
              <w:t>0</w:t>
            </w:r>
          </w:p>
        </w:tc>
        <w:tc>
          <w:tcPr>
            <w:tcW w:w="795" w:type="dxa"/>
            <w:tcBorders>
              <w:top w:val="nil"/>
              <w:left w:val="nil"/>
              <w:bottom w:val="nil"/>
              <w:right w:val="nil"/>
            </w:tcBorders>
            <w:vAlign w:val="center"/>
            <w:hideMark/>
          </w:tcPr>
          <w:p w14:paraId="252F0C6D" w14:textId="77777777" w:rsidR="00863F61" w:rsidRPr="000D067E" w:rsidRDefault="00863F61" w:rsidP="00863F61">
            <w:pPr>
              <w:rPr>
                <w:rFonts w:eastAsia="Calibri" w:cs="Times New Roman"/>
                <w:color w:val="385623" w:themeColor="accent6" w:themeShade="80"/>
                <w:sz w:val="20"/>
                <w:szCs w:val="20"/>
              </w:rPr>
            </w:pPr>
            <w:r w:rsidRPr="000D067E">
              <w:rPr>
                <w:rFonts w:eastAsia="Calibri" w:cs="Times New Roman"/>
                <w:color w:val="385623" w:themeColor="accent6" w:themeShade="80"/>
                <w:sz w:val="20"/>
                <w:szCs w:val="20"/>
              </w:rPr>
              <w:t>6</w:t>
            </w:r>
          </w:p>
        </w:tc>
      </w:tr>
      <w:tr w:rsidR="000D067E" w:rsidRPr="000D067E" w14:paraId="049AAAC4" w14:textId="77777777" w:rsidTr="00B11D15">
        <w:trPr>
          <w:trHeight w:val="290"/>
        </w:trPr>
        <w:tc>
          <w:tcPr>
            <w:tcW w:w="1605" w:type="dxa"/>
            <w:tcBorders>
              <w:top w:val="nil"/>
              <w:left w:val="nil"/>
              <w:bottom w:val="nil"/>
              <w:right w:val="nil"/>
            </w:tcBorders>
            <w:noWrap/>
            <w:vAlign w:val="bottom"/>
            <w:hideMark/>
          </w:tcPr>
          <w:p w14:paraId="2B307CDA" w14:textId="77777777" w:rsidR="00863F61" w:rsidRPr="000D067E" w:rsidRDefault="00863F61" w:rsidP="00863F61">
            <w:pPr>
              <w:rPr>
                <w:rFonts w:eastAsia="Calibri" w:cs="Times New Roman"/>
                <w:color w:val="385623" w:themeColor="accent6" w:themeShade="80"/>
                <w:sz w:val="20"/>
                <w:szCs w:val="20"/>
              </w:rPr>
            </w:pPr>
          </w:p>
        </w:tc>
        <w:tc>
          <w:tcPr>
            <w:tcW w:w="4065" w:type="dxa"/>
            <w:tcBorders>
              <w:top w:val="nil"/>
              <w:left w:val="nil"/>
              <w:bottom w:val="nil"/>
              <w:right w:val="nil"/>
            </w:tcBorders>
            <w:noWrap/>
            <w:vAlign w:val="center"/>
            <w:hideMark/>
          </w:tcPr>
          <w:p w14:paraId="7E328CC3" w14:textId="77777777" w:rsidR="00863F61" w:rsidRPr="000D067E" w:rsidRDefault="00863F61" w:rsidP="00863F61">
            <w:pPr>
              <w:rPr>
                <w:rFonts w:eastAsia="Calibri" w:cs="Times New Roman"/>
                <w:i/>
                <w:iCs/>
                <w:color w:val="385623" w:themeColor="accent6" w:themeShade="80"/>
                <w:sz w:val="20"/>
                <w:szCs w:val="20"/>
              </w:rPr>
            </w:pPr>
            <w:r w:rsidRPr="000D067E">
              <w:rPr>
                <w:rFonts w:eastAsia="Calibri" w:cs="Times New Roman"/>
                <w:i/>
                <w:iCs/>
                <w:color w:val="385623" w:themeColor="accent6" w:themeShade="80"/>
                <w:sz w:val="20"/>
                <w:szCs w:val="20"/>
              </w:rPr>
              <w:t xml:space="preserve">Agonoleptus thoracicus </w:t>
            </w:r>
            <w:r w:rsidRPr="000D067E">
              <w:rPr>
                <w:rFonts w:eastAsia="Calibri" w:cs="Times New Roman"/>
                <w:color w:val="385623" w:themeColor="accent6" w:themeShade="80"/>
                <w:sz w:val="20"/>
                <w:szCs w:val="20"/>
              </w:rPr>
              <w:t>(Casey, 1914)</w:t>
            </w:r>
          </w:p>
        </w:tc>
        <w:tc>
          <w:tcPr>
            <w:tcW w:w="1048" w:type="dxa"/>
            <w:tcBorders>
              <w:top w:val="nil"/>
              <w:left w:val="nil"/>
              <w:bottom w:val="nil"/>
              <w:right w:val="nil"/>
            </w:tcBorders>
          </w:tcPr>
          <w:p w14:paraId="744EFF4F" w14:textId="77777777" w:rsidR="00863F61" w:rsidRPr="000D067E" w:rsidRDefault="00863F61" w:rsidP="00863F61">
            <w:pPr>
              <w:rPr>
                <w:rFonts w:eastAsia="Calibri" w:cs="Times New Roman"/>
                <w:color w:val="385623" w:themeColor="accent6" w:themeShade="80"/>
                <w:sz w:val="20"/>
                <w:szCs w:val="20"/>
              </w:rPr>
            </w:pPr>
            <w:r w:rsidRPr="000D067E">
              <w:rPr>
                <w:rFonts w:eastAsia="Calibri" w:cs="Times New Roman"/>
                <w:color w:val="385623" w:themeColor="accent6" w:themeShade="80"/>
                <w:sz w:val="20"/>
                <w:szCs w:val="20"/>
              </w:rPr>
              <w:t>Ag.th</w:t>
            </w:r>
          </w:p>
        </w:tc>
        <w:tc>
          <w:tcPr>
            <w:tcW w:w="708" w:type="dxa"/>
            <w:tcBorders>
              <w:top w:val="nil"/>
              <w:left w:val="nil"/>
              <w:bottom w:val="nil"/>
              <w:right w:val="nil"/>
            </w:tcBorders>
            <w:noWrap/>
            <w:vAlign w:val="center"/>
            <w:hideMark/>
          </w:tcPr>
          <w:p w14:paraId="15A57E40" w14:textId="77777777" w:rsidR="00863F61" w:rsidRPr="000D067E" w:rsidRDefault="00863F61" w:rsidP="00863F61">
            <w:pPr>
              <w:rPr>
                <w:rFonts w:eastAsia="Calibri" w:cs="Times New Roman"/>
                <w:color w:val="385623" w:themeColor="accent6" w:themeShade="80"/>
                <w:sz w:val="20"/>
                <w:szCs w:val="20"/>
              </w:rPr>
            </w:pPr>
            <w:r w:rsidRPr="000D067E">
              <w:rPr>
                <w:rFonts w:eastAsia="Calibri" w:cs="Times New Roman"/>
                <w:color w:val="385623" w:themeColor="accent6" w:themeShade="80"/>
                <w:sz w:val="20"/>
                <w:szCs w:val="20"/>
              </w:rPr>
              <w:t>0</w:t>
            </w:r>
          </w:p>
        </w:tc>
        <w:tc>
          <w:tcPr>
            <w:tcW w:w="851" w:type="dxa"/>
            <w:tcBorders>
              <w:top w:val="nil"/>
              <w:left w:val="nil"/>
              <w:bottom w:val="nil"/>
              <w:right w:val="nil"/>
            </w:tcBorders>
            <w:noWrap/>
            <w:vAlign w:val="center"/>
            <w:hideMark/>
          </w:tcPr>
          <w:p w14:paraId="08E91D2B" w14:textId="77777777" w:rsidR="00863F61" w:rsidRPr="000D067E" w:rsidRDefault="00863F61" w:rsidP="00863F61">
            <w:pPr>
              <w:rPr>
                <w:rFonts w:eastAsia="Calibri" w:cs="Times New Roman"/>
                <w:color w:val="385623" w:themeColor="accent6" w:themeShade="80"/>
                <w:sz w:val="20"/>
                <w:szCs w:val="20"/>
              </w:rPr>
            </w:pPr>
            <w:r w:rsidRPr="000D067E">
              <w:rPr>
                <w:rFonts w:eastAsia="Calibri" w:cs="Times New Roman"/>
                <w:color w:val="385623" w:themeColor="accent6" w:themeShade="80"/>
                <w:sz w:val="20"/>
                <w:szCs w:val="20"/>
              </w:rPr>
              <w:t>1</w:t>
            </w:r>
          </w:p>
        </w:tc>
        <w:tc>
          <w:tcPr>
            <w:tcW w:w="795" w:type="dxa"/>
            <w:tcBorders>
              <w:top w:val="nil"/>
              <w:left w:val="nil"/>
              <w:bottom w:val="nil"/>
              <w:right w:val="nil"/>
            </w:tcBorders>
            <w:vAlign w:val="center"/>
            <w:hideMark/>
          </w:tcPr>
          <w:p w14:paraId="7210ABC5" w14:textId="77777777" w:rsidR="00863F61" w:rsidRPr="000D067E" w:rsidRDefault="00863F61" w:rsidP="00863F61">
            <w:pPr>
              <w:rPr>
                <w:rFonts w:eastAsia="Calibri" w:cs="Times New Roman"/>
                <w:color w:val="385623" w:themeColor="accent6" w:themeShade="80"/>
                <w:sz w:val="20"/>
                <w:szCs w:val="20"/>
              </w:rPr>
            </w:pPr>
            <w:r w:rsidRPr="000D067E">
              <w:rPr>
                <w:rFonts w:eastAsia="Calibri" w:cs="Times New Roman"/>
                <w:color w:val="385623" w:themeColor="accent6" w:themeShade="80"/>
                <w:sz w:val="20"/>
                <w:szCs w:val="20"/>
              </w:rPr>
              <w:t>1</w:t>
            </w:r>
          </w:p>
        </w:tc>
      </w:tr>
      <w:tr w:rsidR="000D067E" w:rsidRPr="000D067E" w14:paraId="52F34691" w14:textId="77777777" w:rsidTr="00B11D15">
        <w:trPr>
          <w:trHeight w:val="290"/>
        </w:trPr>
        <w:tc>
          <w:tcPr>
            <w:tcW w:w="1605" w:type="dxa"/>
            <w:tcBorders>
              <w:top w:val="nil"/>
              <w:left w:val="nil"/>
              <w:bottom w:val="nil"/>
              <w:right w:val="nil"/>
            </w:tcBorders>
            <w:noWrap/>
            <w:vAlign w:val="bottom"/>
            <w:hideMark/>
          </w:tcPr>
          <w:p w14:paraId="3C95E0F8" w14:textId="77777777" w:rsidR="00863F61" w:rsidRPr="000D067E" w:rsidRDefault="00863F61" w:rsidP="00863F61">
            <w:pPr>
              <w:rPr>
                <w:rFonts w:eastAsia="Calibri" w:cs="Times New Roman"/>
                <w:color w:val="385623" w:themeColor="accent6" w:themeShade="80"/>
                <w:sz w:val="20"/>
                <w:szCs w:val="20"/>
              </w:rPr>
            </w:pPr>
          </w:p>
        </w:tc>
        <w:tc>
          <w:tcPr>
            <w:tcW w:w="4065" w:type="dxa"/>
            <w:tcBorders>
              <w:top w:val="nil"/>
              <w:left w:val="nil"/>
              <w:bottom w:val="nil"/>
              <w:right w:val="nil"/>
            </w:tcBorders>
            <w:noWrap/>
            <w:vAlign w:val="center"/>
            <w:hideMark/>
          </w:tcPr>
          <w:p w14:paraId="5CE453AC" w14:textId="77777777" w:rsidR="00863F61" w:rsidRPr="000D067E" w:rsidRDefault="00863F61" w:rsidP="00863F61">
            <w:pPr>
              <w:rPr>
                <w:rFonts w:eastAsia="Calibri" w:cs="Times New Roman"/>
                <w:i/>
                <w:iCs/>
                <w:color w:val="385623" w:themeColor="accent6" w:themeShade="80"/>
                <w:sz w:val="20"/>
                <w:szCs w:val="20"/>
              </w:rPr>
            </w:pPr>
            <w:r w:rsidRPr="000D067E">
              <w:rPr>
                <w:rFonts w:eastAsia="Calibri" w:cs="Times New Roman"/>
                <w:i/>
                <w:iCs/>
                <w:color w:val="385623" w:themeColor="accent6" w:themeShade="80"/>
                <w:sz w:val="20"/>
                <w:szCs w:val="20"/>
              </w:rPr>
              <w:t>Harpalus spadiceus</w:t>
            </w:r>
            <w:r w:rsidRPr="000D067E">
              <w:rPr>
                <w:rFonts w:eastAsia="Calibri" w:cs="Times New Roman"/>
                <w:color w:val="385623" w:themeColor="accent6" w:themeShade="80"/>
                <w:sz w:val="20"/>
                <w:szCs w:val="20"/>
              </w:rPr>
              <w:t xml:space="preserve"> Dejean, 1829</w:t>
            </w:r>
          </w:p>
        </w:tc>
        <w:tc>
          <w:tcPr>
            <w:tcW w:w="1048" w:type="dxa"/>
            <w:tcBorders>
              <w:top w:val="nil"/>
              <w:left w:val="nil"/>
              <w:bottom w:val="nil"/>
              <w:right w:val="nil"/>
            </w:tcBorders>
          </w:tcPr>
          <w:p w14:paraId="3E6AD58F" w14:textId="77777777" w:rsidR="00863F61" w:rsidRPr="000D067E" w:rsidRDefault="00863F61" w:rsidP="00863F61">
            <w:pPr>
              <w:rPr>
                <w:rFonts w:eastAsia="Calibri" w:cs="Times New Roman"/>
                <w:color w:val="385623" w:themeColor="accent6" w:themeShade="80"/>
                <w:sz w:val="20"/>
                <w:szCs w:val="20"/>
              </w:rPr>
            </w:pPr>
            <w:r w:rsidRPr="000D067E">
              <w:rPr>
                <w:rFonts w:eastAsia="Calibri" w:cs="Times New Roman"/>
                <w:color w:val="385623" w:themeColor="accent6" w:themeShade="80"/>
                <w:sz w:val="20"/>
                <w:szCs w:val="20"/>
              </w:rPr>
              <w:t>Ha.sp</w:t>
            </w:r>
          </w:p>
        </w:tc>
        <w:tc>
          <w:tcPr>
            <w:tcW w:w="708" w:type="dxa"/>
            <w:tcBorders>
              <w:top w:val="nil"/>
              <w:left w:val="nil"/>
              <w:bottom w:val="nil"/>
              <w:right w:val="nil"/>
            </w:tcBorders>
            <w:noWrap/>
            <w:vAlign w:val="center"/>
            <w:hideMark/>
          </w:tcPr>
          <w:p w14:paraId="238FB441" w14:textId="77777777" w:rsidR="00863F61" w:rsidRPr="000D067E" w:rsidRDefault="00863F61" w:rsidP="00863F61">
            <w:pPr>
              <w:rPr>
                <w:rFonts w:eastAsia="Calibri" w:cs="Times New Roman"/>
                <w:color w:val="385623" w:themeColor="accent6" w:themeShade="80"/>
                <w:sz w:val="20"/>
                <w:szCs w:val="20"/>
              </w:rPr>
            </w:pPr>
            <w:r w:rsidRPr="000D067E">
              <w:rPr>
                <w:rFonts w:eastAsia="Calibri" w:cs="Times New Roman"/>
                <w:color w:val="385623" w:themeColor="accent6" w:themeShade="80"/>
                <w:sz w:val="20"/>
                <w:szCs w:val="20"/>
              </w:rPr>
              <w:t>1</w:t>
            </w:r>
          </w:p>
        </w:tc>
        <w:tc>
          <w:tcPr>
            <w:tcW w:w="851" w:type="dxa"/>
            <w:tcBorders>
              <w:top w:val="nil"/>
              <w:left w:val="nil"/>
              <w:bottom w:val="nil"/>
              <w:right w:val="nil"/>
            </w:tcBorders>
            <w:noWrap/>
            <w:vAlign w:val="center"/>
            <w:hideMark/>
          </w:tcPr>
          <w:p w14:paraId="5B02EB44" w14:textId="77777777" w:rsidR="00863F61" w:rsidRPr="000D067E" w:rsidRDefault="00863F61" w:rsidP="00863F61">
            <w:pPr>
              <w:rPr>
                <w:rFonts w:eastAsia="Calibri" w:cs="Times New Roman"/>
                <w:color w:val="385623" w:themeColor="accent6" w:themeShade="80"/>
                <w:sz w:val="20"/>
                <w:szCs w:val="20"/>
              </w:rPr>
            </w:pPr>
            <w:r w:rsidRPr="000D067E">
              <w:rPr>
                <w:rFonts w:eastAsia="Calibri" w:cs="Times New Roman"/>
                <w:color w:val="385623" w:themeColor="accent6" w:themeShade="80"/>
                <w:sz w:val="20"/>
                <w:szCs w:val="20"/>
              </w:rPr>
              <w:t>11</w:t>
            </w:r>
          </w:p>
        </w:tc>
        <w:tc>
          <w:tcPr>
            <w:tcW w:w="795" w:type="dxa"/>
            <w:tcBorders>
              <w:top w:val="nil"/>
              <w:left w:val="nil"/>
              <w:bottom w:val="nil"/>
              <w:right w:val="nil"/>
            </w:tcBorders>
            <w:vAlign w:val="center"/>
            <w:hideMark/>
          </w:tcPr>
          <w:p w14:paraId="1A087EC0" w14:textId="77777777" w:rsidR="00863F61" w:rsidRPr="000D067E" w:rsidRDefault="00863F61" w:rsidP="00863F61">
            <w:pPr>
              <w:rPr>
                <w:rFonts w:eastAsia="Calibri" w:cs="Times New Roman"/>
                <w:color w:val="385623" w:themeColor="accent6" w:themeShade="80"/>
                <w:sz w:val="20"/>
                <w:szCs w:val="20"/>
              </w:rPr>
            </w:pPr>
            <w:r w:rsidRPr="000D067E">
              <w:rPr>
                <w:rFonts w:eastAsia="Calibri" w:cs="Times New Roman"/>
                <w:color w:val="385623" w:themeColor="accent6" w:themeShade="80"/>
                <w:sz w:val="20"/>
                <w:szCs w:val="20"/>
              </w:rPr>
              <w:t>12</w:t>
            </w:r>
          </w:p>
        </w:tc>
      </w:tr>
      <w:tr w:rsidR="000D067E" w:rsidRPr="000D067E" w14:paraId="5B6775A0" w14:textId="77777777" w:rsidTr="00B11D15">
        <w:trPr>
          <w:trHeight w:val="290"/>
        </w:trPr>
        <w:tc>
          <w:tcPr>
            <w:tcW w:w="1605" w:type="dxa"/>
            <w:tcBorders>
              <w:top w:val="nil"/>
              <w:left w:val="nil"/>
              <w:bottom w:val="nil"/>
              <w:right w:val="nil"/>
            </w:tcBorders>
            <w:noWrap/>
            <w:vAlign w:val="bottom"/>
            <w:hideMark/>
          </w:tcPr>
          <w:p w14:paraId="59E71911" w14:textId="77777777" w:rsidR="00863F61" w:rsidRPr="000D067E" w:rsidRDefault="00863F61" w:rsidP="00863F61">
            <w:pPr>
              <w:rPr>
                <w:rFonts w:eastAsia="Calibri" w:cs="Times New Roman"/>
                <w:color w:val="385623" w:themeColor="accent6" w:themeShade="80"/>
                <w:sz w:val="20"/>
                <w:szCs w:val="20"/>
              </w:rPr>
            </w:pPr>
          </w:p>
        </w:tc>
        <w:tc>
          <w:tcPr>
            <w:tcW w:w="4065" w:type="dxa"/>
            <w:tcBorders>
              <w:top w:val="nil"/>
              <w:left w:val="nil"/>
              <w:bottom w:val="nil"/>
              <w:right w:val="nil"/>
            </w:tcBorders>
            <w:noWrap/>
            <w:vAlign w:val="center"/>
            <w:hideMark/>
          </w:tcPr>
          <w:p w14:paraId="11B98CB3" w14:textId="77777777" w:rsidR="00863F61" w:rsidRPr="000D067E" w:rsidRDefault="00863F61" w:rsidP="00863F61">
            <w:pPr>
              <w:rPr>
                <w:rFonts w:eastAsia="Calibri" w:cs="Times New Roman"/>
                <w:i/>
                <w:iCs/>
                <w:color w:val="385623" w:themeColor="accent6" w:themeShade="80"/>
                <w:sz w:val="20"/>
                <w:szCs w:val="20"/>
              </w:rPr>
            </w:pPr>
            <w:r w:rsidRPr="000D067E">
              <w:rPr>
                <w:rFonts w:eastAsia="Calibri" w:cs="Times New Roman"/>
                <w:i/>
                <w:iCs/>
                <w:color w:val="385623" w:themeColor="accent6" w:themeShade="80"/>
                <w:sz w:val="20"/>
                <w:szCs w:val="20"/>
              </w:rPr>
              <w:t xml:space="preserve">Trichotichnus autumnalis </w:t>
            </w:r>
            <w:r w:rsidRPr="000D067E">
              <w:rPr>
                <w:rFonts w:eastAsia="Calibri" w:cs="Times New Roman"/>
                <w:color w:val="385623" w:themeColor="accent6" w:themeShade="80"/>
                <w:sz w:val="20"/>
                <w:szCs w:val="20"/>
              </w:rPr>
              <w:t>(Say, 1823)</w:t>
            </w:r>
          </w:p>
        </w:tc>
        <w:tc>
          <w:tcPr>
            <w:tcW w:w="1048" w:type="dxa"/>
            <w:tcBorders>
              <w:top w:val="nil"/>
              <w:left w:val="nil"/>
              <w:bottom w:val="nil"/>
              <w:right w:val="nil"/>
            </w:tcBorders>
          </w:tcPr>
          <w:p w14:paraId="16577B9B" w14:textId="77777777" w:rsidR="00863F61" w:rsidRPr="000D067E" w:rsidRDefault="00863F61" w:rsidP="00863F61">
            <w:pPr>
              <w:rPr>
                <w:rFonts w:eastAsia="Calibri" w:cs="Times New Roman"/>
                <w:color w:val="385623" w:themeColor="accent6" w:themeShade="80"/>
                <w:sz w:val="20"/>
                <w:szCs w:val="20"/>
              </w:rPr>
            </w:pPr>
            <w:r w:rsidRPr="000D067E">
              <w:rPr>
                <w:rFonts w:eastAsia="Calibri" w:cs="Times New Roman"/>
                <w:color w:val="385623" w:themeColor="accent6" w:themeShade="80"/>
                <w:sz w:val="20"/>
                <w:szCs w:val="20"/>
              </w:rPr>
              <w:t>Tr.au</w:t>
            </w:r>
          </w:p>
        </w:tc>
        <w:tc>
          <w:tcPr>
            <w:tcW w:w="708" w:type="dxa"/>
            <w:tcBorders>
              <w:top w:val="nil"/>
              <w:left w:val="nil"/>
              <w:bottom w:val="nil"/>
              <w:right w:val="nil"/>
            </w:tcBorders>
            <w:noWrap/>
            <w:vAlign w:val="center"/>
            <w:hideMark/>
          </w:tcPr>
          <w:p w14:paraId="352DB536" w14:textId="77777777" w:rsidR="00863F61" w:rsidRPr="000D067E" w:rsidRDefault="00863F61" w:rsidP="00863F61">
            <w:pPr>
              <w:rPr>
                <w:rFonts w:eastAsia="Calibri" w:cs="Times New Roman"/>
                <w:color w:val="385623" w:themeColor="accent6" w:themeShade="80"/>
                <w:sz w:val="20"/>
                <w:szCs w:val="20"/>
              </w:rPr>
            </w:pPr>
            <w:r w:rsidRPr="000D067E">
              <w:rPr>
                <w:rFonts w:eastAsia="Calibri" w:cs="Times New Roman"/>
                <w:color w:val="385623" w:themeColor="accent6" w:themeShade="80"/>
                <w:sz w:val="20"/>
                <w:szCs w:val="20"/>
              </w:rPr>
              <w:t>10</w:t>
            </w:r>
          </w:p>
        </w:tc>
        <w:tc>
          <w:tcPr>
            <w:tcW w:w="851" w:type="dxa"/>
            <w:tcBorders>
              <w:top w:val="nil"/>
              <w:left w:val="nil"/>
              <w:bottom w:val="nil"/>
              <w:right w:val="nil"/>
            </w:tcBorders>
            <w:noWrap/>
            <w:vAlign w:val="center"/>
            <w:hideMark/>
          </w:tcPr>
          <w:p w14:paraId="358DB288" w14:textId="77777777" w:rsidR="00863F61" w:rsidRPr="000D067E" w:rsidRDefault="00863F61" w:rsidP="00863F61">
            <w:pPr>
              <w:rPr>
                <w:rFonts w:eastAsia="Calibri" w:cs="Times New Roman"/>
                <w:color w:val="385623" w:themeColor="accent6" w:themeShade="80"/>
                <w:sz w:val="20"/>
                <w:szCs w:val="20"/>
              </w:rPr>
            </w:pPr>
            <w:r w:rsidRPr="000D067E">
              <w:rPr>
                <w:rFonts w:eastAsia="Calibri" w:cs="Times New Roman"/>
                <w:color w:val="385623" w:themeColor="accent6" w:themeShade="80"/>
                <w:sz w:val="20"/>
                <w:szCs w:val="20"/>
              </w:rPr>
              <w:t>2</w:t>
            </w:r>
          </w:p>
        </w:tc>
        <w:tc>
          <w:tcPr>
            <w:tcW w:w="795" w:type="dxa"/>
            <w:tcBorders>
              <w:top w:val="nil"/>
              <w:left w:val="nil"/>
              <w:bottom w:val="nil"/>
              <w:right w:val="nil"/>
            </w:tcBorders>
            <w:vAlign w:val="center"/>
            <w:hideMark/>
          </w:tcPr>
          <w:p w14:paraId="1806E40D" w14:textId="77777777" w:rsidR="00863F61" w:rsidRPr="000D067E" w:rsidRDefault="00863F61" w:rsidP="00863F61">
            <w:pPr>
              <w:rPr>
                <w:rFonts w:eastAsia="Calibri" w:cs="Times New Roman"/>
                <w:color w:val="385623" w:themeColor="accent6" w:themeShade="80"/>
                <w:sz w:val="20"/>
                <w:szCs w:val="20"/>
              </w:rPr>
            </w:pPr>
            <w:r w:rsidRPr="000D067E">
              <w:rPr>
                <w:rFonts w:eastAsia="Calibri" w:cs="Times New Roman"/>
                <w:color w:val="385623" w:themeColor="accent6" w:themeShade="80"/>
                <w:sz w:val="20"/>
                <w:szCs w:val="20"/>
              </w:rPr>
              <w:t>12</w:t>
            </w:r>
          </w:p>
        </w:tc>
      </w:tr>
      <w:tr w:rsidR="000D067E" w:rsidRPr="000D067E" w14:paraId="29E99C27" w14:textId="77777777" w:rsidTr="00B11D15">
        <w:trPr>
          <w:trHeight w:val="290"/>
        </w:trPr>
        <w:tc>
          <w:tcPr>
            <w:tcW w:w="1605" w:type="dxa"/>
            <w:tcBorders>
              <w:top w:val="nil"/>
              <w:left w:val="nil"/>
              <w:bottom w:val="nil"/>
              <w:right w:val="nil"/>
            </w:tcBorders>
            <w:noWrap/>
            <w:vAlign w:val="bottom"/>
            <w:hideMark/>
          </w:tcPr>
          <w:p w14:paraId="2B187017" w14:textId="77777777" w:rsidR="00863F61" w:rsidRPr="000D067E" w:rsidRDefault="00863F61" w:rsidP="00863F61">
            <w:pPr>
              <w:rPr>
                <w:rFonts w:eastAsia="Calibri" w:cs="Times New Roman"/>
                <w:color w:val="385623" w:themeColor="accent6" w:themeShade="80"/>
                <w:sz w:val="20"/>
                <w:szCs w:val="20"/>
              </w:rPr>
            </w:pPr>
            <w:r w:rsidRPr="000D067E">
              <w:rPr>
                <w:rFonts w:eastAsia="Calibri" w:cs="Times New Roman"/>
                <w:color w:val="385623" w:themeColor="accent6" w:themeShade="80"/>
                <w:sz w:val="20"/>
                <w:szCs w:val="20"/>
              </w:rPr>
              <w:t>Sphodrini</w:t>
            </w:r>
          </w:p>
        </w:tc>
        <w:tc>
          <w:tcPr>
            <w:tcW w:w="4065" w:type="dxa"/>
            <w:tcBorders>
              <w:top w:val="nil"/>
              <w:left w:val="nil"/>
              <w:bottom w:val="nil"/>
              <w:right w:val="nil"/>
            </w:tcBorders>
            <w:noWrap/>
            <w:vAlign w:val="center"/>
            <w:hideMark/>
          </w:tcPr>
          <w:p w14:paraId="6390EA96" w14:textId="77777777" w:rsidR="00863F61" w:rsidRPr="000D067E" w:rsidRDefault="00863F61" w:rsidP="00863F61">
            <w:pPr>
              <w:rPr>
                <w:rFonts w:eastAsia="Calibri" w:cs="Times New Roman"/>
                <w:color w:val="385623" w:themeColor="accent6" w:themeShade="80"/>
                <w:sz w:val="20"/>
                <w:szCs w:val="20"/>
              </w:rPr>
            </w:pPr>
          </w:p>
        </w:tc>
        <w:tc>
          <w:tcPr>
            <w:tcW w:w="1048" w:type="dxa"/>
            <w:tcBorders>
              <w:top w:val="nil"/>
              <w:left w:val="nil"/>
              <w:bottom w:val="nil"/>
              <w:right w:val="nil"/>
            </w:tcBorders>
          </w:tcPr>
          <w:p w14:paraId="49845A3A" w14:textId="77777777" w:rsidR="00863F61" w:rsidRPr="000D067E" w:rsidRDefault="00863F61" w:rsidP="00863F61">
            <w:pPr>
              <w:rPr>
                <w:rFonts w:eastAsia="Calibri" w:cs="Times New Roman"/>
                <w:color w:val="385623" w:themeColor="accent6" w:themeShade="80"/>
                <w:sz w:val="20"/>
                <w:szCs w:val="20"/>
              </w:rPr>
            </w:pPr>
          </w:p>
        </w:tc>
        <w:tc>
          <w:tcPr>
            <w:tcW w:w="708" w:type="dxa"/>
            <w:tcBorders>
              <w:top w:val="nil"/>
              <w:left w:val="nil"/>
              <w:bottom w:val="nil"/>
              <w:right w:val="nil"/>
            </w:tcBorders>
            <w:noWrap/>
            <w:vAlign w:val="center"/>
            <w:hideMark/>
          </w:tcPr>
          <w:p w14:paraId="758645D3" w14:textId="77777777" w:rsidR="00863F61" w:rsidRPr="000D067E" w:rsidRDefault="00863F61" w:rsidP="00863F61">
            <w:pPr>
              <w:rPr>
                <w:rFonts w:eastAsia="Calibri" w:cs="Times New Roman"/>
                <w:color w:val="385623" w:themeColor="accent6" w:themeShade="80"/>
                <w:sz w:val="20"/>
                <w:szCs w:val="20"/>
              </w:rPr>
            </w:pPr>
          </w:p>
        </w:tc>
        <w:tc>
          <w:tcPr>
            <w:tcW w:w="851" w:type="dxa"/>
            <w:tcBorders>
              <w:top w:val="nil"/>
              <w:left w:val="nil"/>
              <w:bottom w:val="nil"/>
              <w:right w:val="nil"/>
            </w:tcBorders>
            <w:noWrap/>
            <w:vAlign w:val="center"/>
            <w:hideMark/>
          </w:tcPr>
          <w:p w14:paraId="3B3198ED" w14:textId="77777777" w:rsidR="00863F61" w:rsidRPr="000D067E" w:rsidRDefault="00863F61" w:rsidP="00863F61">
            <w:pPr>
              <w:rPr>
                <w:rFonts w:eastAsia="Calibri" w:cs="Times New Roman"/>
                <w:color w:val="385623" w:themeColor="accent6" w:themeShade="80"/>
                <w:sz w:val="20"/>
                <w:szCs w:val="20"/>
              </w:rPr>
            </w:pPr>
          </w:p>
        </w:tc>
        <w:tc>
          <w:tcPr>
            <w:tcW w:w="795" w:type="dxa"/>
            <w:tcBorders>
              <w:top w:val="nil"/>
              <w:left w:val="nil"/>
              <w:bottom w:val="nil"/>
              <w:right w:val="nil"/>
            </w:tcBorders>
            <w:vAlign w:val="center"/>
            <w:hideMark/>
          </w:tcPr>
          <w:p w14:paraId="78C49DE0" w14:textId="77777777" w:rsidR="00863F61" w:rsidRPr="000D067E" w:rsidRDefault="00863F61" w:rsidP="00863F61">
            <w:pPr>
              <w:rPr>
                <w:rFonts w:eastAsia="Calibri" w:cs="Times New Roman"/>
                <w:color w:val="385623" w:themeColor="accent6" w:themeShade="80"/>
                <w:sz w:val="20"/>
                <w:szCs w:val="20"/>
              </w:rPr>
            </w:pPr>
          </w:p>
        </w:tc>
      </w:tr>
      <w:tr w:rsidR="000D067E" w:rsidRPr="000D067E" w14:paraId="7B9AE52D" w14:textId="77777777" w:rsidTr="00B11D15">
        <w:trPr>
          <w:trHeight w:val="290"/>
        </w:trPr>
        <w:tc>
          <w:tcPr>
            <w:tcW w:w="1605" w:type="dxa"/>
            <w:tcBorders>
              <w:top w:val="nil"/>
              <w:left w:val="nil"/>
              <w:bottom w:val="nil"/>
              <w:right w:val="nil"/>
            </w:tcBorders>
            <w:noWrap/>
            <w:vAlign w:val="bottom"/>
            <w:hideMark/>
          </w:tcPr>
          <w:p w14:paraId="02184EBA" w14:textId="77777777" w:rsidR="00863F61" w:rsidRPr="000D067E" w:rsidRDefault="00863F61" w:rsidP="00863F61">
            <w:pPr>
              <w:rPr>
                <w:rFonts w:eastAsia="Calibri" w:cs="Times New Roman"/>
                <w:color w:val="385623" w:themeColor="accent6" w:themeShade="80"/>
                <w:sz w:val="20"/>
                <w:szCs w:val="20"/>
              </w:rPr>
            </w:pPr>
          </w:p>
        </w:tc>
        <w:tc>
          <w:tcPr>
            <w:tcW w:w="4065" w:type="dxa"/>
            <w:tcBorders>
              <w:top w:val="nil"/>
              <w:left w:val="nil"/>
              <w:bottom w:val="nil"/>
              <w:right w:val="nil"/>
            </w:tcBorders>
            <w:noWrap/>
            <w:vAlign w:val="center"/>
            <w:hideMark/>
          </w:tcPr>
          <w:p w14:paraId="7990DEC7" w14:textId="77777777" w:rsidR="00863F61" w:rsidRPr="000D067E" w:rsidRDefault="00863F61" w:rsidP="00863F61">
            <w:pPr>
              <w:rPr>
                <w:rFonts w:eastAsia="Calibri" w:cs="Times New Roman"/>
                <w:i/>
                <w:iCs/>
                <w:color w:val="385623" w:themeColor="accent6" w:themeShade="80"/>
                <w:sz w:val="20"/>
                <w:szCs w:val="20"/>
              </w:rPr>
            </w:pPr>
            <w:r w:rsidRPr="000D067E">
              <w:rPr>
                <w:rFonts w:eastAsia="Calibri" w:cs="Times New Roman"/>
                <w:i/>
                <w:iCs/>
                <w:color w:val="385623" w:themeColor="accent6" w:themeShade="80"/>
                <w:sz w:val="20"/>
                <w:szCs w:val="20"/>
              </w:rPr>
              <w:t xml:space="preserve">Pseudamara arenaria </w:t>
            </w:r>
            <w:r w:rsidRPr="000D067E">
              <w:rPr>
                <w:rFonts w:eastAsia="Calibri" w:cs="Times New Roman"/>
                <w:color w:val="385623" w:themeColor="accent6" w:themeShade="80"/>
                <w:sz w:val="20"/>
                <w:szCs w:val="20"/>
              </w:rPr>
              <w:t>(LeConte, 1847)</w:t>
            </w:r>
          </w:p>
        </w:tc>
        <w:tc>
          <w:tcPr>
            <w:tcW w:w="1048" w:type="dxa"/>
            <w:tcBorders>
              <w:top w:val="nil"/>
              <w:left w:val="nil"/>
              <w:bottom w:val="nil"/>
              <w:right w:val="nil"/>
            </w:tcBorders>
          </w:tcPr>
          <w:p w14:paraId="45BF74C0" w14:textId="77777777" w:rsidR="00863F61" w:rsidRPr="000D067E" w:rsidRDefault="00863F61" w:rsidP="00863F61">
            <w:pPr>
              <w:rPr>
                <w:rFonts w:eastAsia="Calibri" w:cs="Times New Roman"/>
                <w:color w:val="385623" w:themeColor="accent6" w:themeShade="80"/>
                <w:sz w:val="20"/>
                <w:szCs w:val="20"/>
              </w:rPr>
            </w:pPr>
            <w:r w:rsidRPr="000D067E">
              <w:rPr>
                <w:rFonts w:eastAsia="Calibri" w:cs="Times New Roman"/>
                <w:color w:val="385623" w:themeColor="accent6" w:themeShade="80"/>
                <w:sz w:val="20"/>
                <w:szCs w:val="20"/>
              </w:rPr>
              <w:t>Ps.ar</w:t>
            </w:r>
          </w:p>
        </w:tc>
        <w:tc>
          <w:tcPr>
            <w:tcW w:w="708" w:type="dxa"/>
            <w:tcBorders>
              <w:top w:val="nil"/>
              <w:left w:val="nil"/>
              <w:bottom w:val="nil"/>
              <w:right w:val="nil"/>
            </w:tcBorders>
            <w:noWrap/>
            <w:vAlign w:val="center"/>
            <w:hideMark/>
          </w:tcPr>
          <w:p w14:paraId="5CEECF47" w14:textId="77777777" w:rsidR="00863F61" w:rsidRPr="000D067E" w:rsidRDefault="00863F61" w:rsidP="00863F61">
            <w:pPr>
              <w:rPr>
                <w:rFonts w:eastAsia="Calibri" w:cs="Times New Roman"/>
                <w:color w:val="385623" w:themeColor="accent6" w:themeShade="80"/>
                <w:sz w:val="20"/>
                <w:szCs w:val="20"/>
              </w:rPr>
            </w:pPr>
            <w:r w:rsidRPr="000D067E">
              <w:rPr>
                <w:rFonts w:eastAsia="Calibri" w:cs="Times New Roman"/>
                <w:color w:val="385623" w:themeColor="accent6" w:themeShade="80"/>
                <w:sz w:val="20"/>
                <w:szCs w:val="20"/>
              </w:rPr>
              <w:t>2</w:t>
            </w:r>
          </w:p>
        </w:tc>
        <w:tc>
          <w:tcPr>
            <w:tcW w:w="851" w:type="dxa"/>
            <w:tcBorders>
              <w:top w:val="nil"/>
              <w:left w:val="nil"/>
              <w:bottom w:val="nil"/>
              <w:right w:val="nil"/>
            </w:tcBorders>
            <w:noWrap/>
            <w:vAlign w:val="center"/>
            <w:hideMark/>
          </w:tcPr>
          <w:p w14:paraId="5092B55A" w14:textId="77777777" w:rsidR="00863F61" w:rsidRPr="000D067E" w:rsidRDefault="00863F61" w:rsidP="00863F61">
            <w:pPr>
              <w:rPr>
                <w:rFonts w:eastAsia="Calibri" w:cs="Times New Roman"/>
                <w:color w:val="385623" w:themeColor="accent6" w:themeShade="80"/>
                <w:sz w:val="20"/>
                <w:szCs w:val="20"/>
              </w:rPr>
            </w:pPr>
            <w:r w:rsidRPr="000D067E">
              <w:rPr>
                <w:rFonts w:eastAsia="Calibri" w:cs="Times New Roman"/>
                <w:color w:val="385623" w:themeColor="accent6" w:themeShade="80"/>
                <w:sz w:val="20"/>
                <w:szCs w:val="20"/>
              </w:rPr>
              <w:t>1</w:t>
            </w:r>
          </w:p>
        </w:tc>
        <w:tc>
          <w:tcPr>
            <w:tcW w:w="795" w:type="dxa"/>
            <w:tcBorders>
              <w:top w:val="nil"/>
              <w:left w:val="nil"/>
              <w:bottom w:val="nil"/>
              <w:right w:val="nil"/>
            </w:tcBorders>
            <w:vAlign w:val="center"/>
            <w:hideMark/>
          </w:tcPr>
          <w:p w14:paraId="27442061" w14:textId="77777777" w:rsidR="00863F61" w:rsidRPr="000D067E" w:rsidRDefault="00863F61" w:rsidP="00863F61">
            <w:pPr>
              <w:rPr>
                <w:rFonts w:eastAsia="Calibri" w:cs="Times New Roman"/>
                <w:color w:val="385623" w:themeColor="accent6" w:themeShade="80"/>
                <w:sz w:val="20"/>
                <w:szCs w:val="20"/>
              </w:rPr>
            </w:pPr>
            <w:r w:rsidRPr="000D067E">
              <w:rPr>
                <w:rFonts w:eastAsia="Calibri" w:cs="Times New Roman"/>
                <w:color w:val="385623" w:themeColor="accent6" w:themeShade="80"/>
                <w:sz w:val="20"/>
                <w:szCs w:val="20"/>
              </w:rPr>
              <w:t>3</w:t>
            </w:r>
          </w:p>
        </w:tc>
      </w:tr>
      <w:tr w:rsidR="000D067E" w:rsidRPr="000D067E" w14:paraId="55CE7FA4" w14:textId="77777777" w:rsidTr="00B11D15">
        <w:trPr>
          <w:trHeight w:val="290"/>
        </w:trPr>
        <w:tc>
          <w:tcPr>
            <w:tcW w:w="1605" w:type="dxa"/>
            <w:tcBorders>
              <w:top w:val="nil"/>
              <w:left w:val="nil"/>
              <w:bottom w:val="nil"/>
              <w:right w:val="nil"/>
            </w:tcBorders>
            <w:noWrap/>
            <w:vAlign w:val="bottom"/>
            <w:hideMark/>
          </w:tcPr>
          <w:p w14:paraId="0056FB8B" w14:textId="77777777" w:rsidR="00863F61" w:rsidRPr="000D067E" w:rsidRDefault="00863F61" w:rsidP="00863F61">
            <w:pPr>
              <w:rPr>
                <w:rFonts w:eastAsia="Calibri" w:cs="Times New Roman"/>
                <w:color w:val="385623" w:themeColor="accent6" w:themeShade="80"/>
                <w:sz w:val="20"/>
                <w:szCs w:val="20"/>
              </w:rPr>
            </w:pPr>
            <w:r w:rsidRPr="000D067E">
              <w:rPr>
                <w:rFonts w:eastAsia="Calibri" w:cs="Times New Roman"/>
                <w:color w:val="385623" w:themeColor="accent6" w:themeShade="80"/>
                <w:sz w:val="20"/>
                <w:szCs w:val="20"/>
              </w:rPr>
              <w:t>Platynini</w:t>
            </w:r>
          </w:p>
        </w:tc>
        <w:tc>
          <w:tcPr>
            <w:tcW w:w="4065" w:type="dxa"/>
            <w:tcBorders>
              <w:top w:val="nil"/>
              <w:left w:val="nil"/>
              <w:bottom w:val="nil"/>
              <w:right w:val="nil"/>
            </w:tcBorders>
            <w:noWrap/>
            <w:vAlign w:val="center"/>
            <w:hideMark/>
          </w:tcPr>
          <w:p w14:paraId="23FCB148" w14:textId="77777777" w:rsidR="00863F61" w:rsidRPr="000D067E" w:rsidRDefault="00863F61" w:rsidP="00863F61">
            <w:pPr>
              <w:rPr>
                <w:rFonts w:eastAsia="Calibri" w:cs="Times New Roman"/>
                <w:color w:val="385623" w:themeColor="accent6" w:themeShade="80"/>
                <w:sz w:val="20"/>
                <w:szCs w:val="20"/>
              </w:rPr>
            </w:pPr>
          </w:p>
        </w:tc>
        <w:tc>
          <w:tcPr>
            <w:tcW w:w="1048" w:type="dxa"/>
            <w:tcBorders>
              <w:top w:val="nil"/>
              <w:left w:val="nil"/>
              <w:bottom w:val="nil"/>
              <w:right w:val="nil"/>
            </w:tcBorders>
          </w:tcPr>
          <w:p w14:paraId="3029C9F6" w14:textId="77777777" w:rsidR="00863F61" w:rsidRPr="000D067E" w:rsidRDefault="00863F61" w:rsidP="00863F61">
            <w:pPr>
              <w:rPr>
                <w:rFonts w:eastAsia="Calibri" w:cs="Times New Roman"/>
                <w:color w:val="385623" w:themeColor="accent6" w:themeShade="80"/>
                <w:sz w:val="20"/>
                <w:szCs w:val="20"/>
              </w:rPr>
            </w:pPr>
          </w:p>
        </w:tc>
        <w:tc>
          <w:tcPr>
            <w:tcW w:w="708" w:type="dxa"/>
            <w:tcBorders>
              <w:top w:val="nil"/>
              <w:left w:val="nil"/>
              <w:bottom w:val="nil"/>
              <w:right w:val="nil"/>
            </w:tcBorders>
            <w:noWrap/>
            <w:vAlign w:val="center"/>
            <w:hideMark/>
          </w:tcPr>
          <w:p w14:paraId="4E35AA13" w14:textId="77777777" w:rsidR="00863F61" w:rsidRPr="000D067E" w:rsidRDefault="00863F61" w:rsidP="00863F61">
            <w:pPr>
              <w:rPr>
                <w:rFonts w:eastAsia="Calibri" w:cs="Times New Roman"/>
                <w:color w:val="385623" w:themeColor="accent6" w:themeShade="80"/>
                <w:sz w:val="20"/>
                <w:szCs w:val="20"/>
              </w:rPr>
            </w:pPr>
          </w:p>
        </w:tc>
        <w:tc>
          <w:tcPr>
            <w:tcW w:w="851" w:type="dxa"/>
            <w:tcBorders>
              <w:top w:val="nil"/>
              <w:left w:val="nil"/>
              <w:bottom w:val="nil"/>
              <w:right w:val="nil"/>
            </w:tcBorders>
            <w:noWrap/>
            <w:vAlign w:val="center"/>
            <w:hideMark/>
          </w:tcPr>
          <w:p w14:paraId="7BCA6E38" w14:textId="77777777" w:rsidR="00863F61" w:rsidRPr="000D067E" w:rsidRDefault="00863F61" w:rsidP="00863F61">
            <w:pPr>
              <w:rPr>
                <w:rFonts w:eastAsia="Calibri" w:cs="Times New Roman"/>
                <w:color w:val="385623" w:themeColor="accent6" w:themeShade="80"/>
                <w:sz w:val="20"/>
                <w:szCs w:val="20"/>
              </w:rPr>
            </w:pPr>
          </w:p>
        </w:tc>
        <w:tc>
          <w:tcPr>
            <w:tcW w:w="795" w:type="dxa"/>
            <w:tcBorders>
              <w:top w:val="nil"/>
              <w:left w:val="nil"/>
              <w:bottom w:val="nil"/>
              <w:right w:val="nil"/>
            </w:tcBorders>
            <w:vAlign w:val="center"/>
            <w:hideMark/>
          </w:tcPr>
          <w:p w14:paraId="1FF359F3" w14:textId="77777777" w:rsidR="00863F61" w:rsidRPr="000D067E" w:rsidRDefault="00863F61" w:rsidP="00863F61">
            <w:pPr>
              <w:rPr>
                <w:rFonts w:eastAsia="Calibri" w:cs="Times New Roman"/>
                <w:color w:val="385623" w:themeColor="accent6" w:themeShade="80"/>
                <w:sz w:val="20"/>
                <w:szCs w:val="20"/>
              </w:rPr>
            </w:pPr>
          </w:p>
        </w:tc>
      </w:tr>
      <w:tr w:rsidR="000D067E" w:rsidRPr="000D067E" w14:paraId="57F24375" w14:textId="77777777" w:rsidTr="00B11D15">
        <w:trPr>
          <w:trHeight w:val="290"/>
        </w:trPr>
        <w:tc>
          <w:tcPr>
            <w:tcW w:w="1605" w:type="dxa"/>
            <w:tcBorders>
              <w:top w:val="nil"/>
              <w:left w:val="nil"/>
              <w:bottom w:val="nil"/>
              <w:right w:val="nil"/>
            </w:tcBorders>
            <w:noWrap/>
            <w:vAlign w:val="bottom"/>
            <w:hideMark/>
          </w:tcPr>
          <w:p w14:paraId="6E03918A" w14:textId="77777777" w:rsidR="00863F61" w:rsidRPr="000D067E" w:rsidRDefault="00863F61" w:rsidP="00863F61">
            <w:pPr>
              <w:rPr>
                <w:rFonts w:eastAsia="Calibri" w:cs="Times New Roman"/>
                <w:color w:val="385623" w:themeColor="accent6" w:themeShade="80"/>
                <w:sz w:val="20"/>
                <w:szCs w:val="20"/>
              </w:rPr>
            </w:pPr>
          </w:p>
        </w:tc>
        <w:tc>
          <w:tcPr>
            <w:tcW w:w="4065" w:type="dxa"/>
            <w:tcBorders>
              <w:top w:val="nil"/>
              <w:left w:val="nil"/>
              <w:bottom w:val="nil"/>
              <w:right w:val="nil"/>
            </w:tcBorders>
            <w:noWrap/>
            <w:vAlign w:val="center"/>
            <w:hideMark/>
          </w:tcPr>
          <w:p w14:paraId="19F3489B" w14:textId="77777777" w:rsidR="00863F61" w:rsidRPr="000D067E" w:rsidRDefault="00863F61" w:rsidP="00863F61">
            <w:pPr>
              <w:rPr>
                <w:rFonts w:eastAsia="Calibri" w:cs="Times New Roman"/>
                <w:i/>
                <w:iCs/>
                <w:color w:val="385623" w:themeColor="accent6" w:themeShade="80"/>
                <w:sz w:val="20"/>
                <w:szCs w:val="20"/>
              </w:rPr>
            </w:pPr>
            <w:r w:rsidRPr="000D067E">
              <w:rPr>
                <w:rFonts w:eastAsia="Calibri" w:cs="Times New Roman"/>
                <w:i/>
                <w:iCs/>
                <w:color w:val="385623" w:themeColor="accent6" w:themeShade="80"/>
                <w:sz w:val="20"/>
                <w:szCs w:val="20"/>
              </w:rPr>
              <w:t xml:space="preserve">Olisthopus parmatus </w:t>
            </w:r>
            <w:r w:rsidRPr="000D067E">
              <w:rPr>
                <w:rFonts w:eastAsia="Calibri" w:cs="Times New Roman"/>
                <w:color w:val="385623" w:themeColor="accent6" w:themeShade="80"/>
                <w:sz w:val="20"/>
                <w:szCs w:val="20"/>
              </w:rPr>
              <w:t xml:space="preserve"> (Say, 1823)</w:t>
            </w:r>
          </w:p>
        </w:tc>
        <w:tc>
          <w:tcPr>
            <w:tcW w:w="1048" w:type="dxa"/>
            <w:tcBorders>
              <w:top w:val="nil"/>
              <w:left w:val="nil"/>
              <w:bottom w:val="nil"/>
              <w:right w:val="nil"/>
            </w:tcBorders>
          </w:tcPr>
          <w:p w14:paraId="25352453" w14:textId="77777777" w:rsidR="00863F61" w:rsidRPr="000D067E" w:rsidRDefault="00863F61" w:rsidP="00863F61">
            <w:pPr>
              <w:rPr>
                <w:rFonts w:eastAsia="Calibri" w:cs="Times New Roman"/>
                <w:color w:val="385623" w:themeColor="accent6" w:themeShade="80"/>
                <w:sz w:val="20"/>
                <w:szCs w:val="20"/>
              </w:rPr>
            </w:pPr>
            <w:r w:rsidRPr="000D067E">
              <w:rPr>
                <w:rFonts w:eastAsia="Calibri" w:cs="Times New Roman"/>
                <w:color w:val="385623" w:themeColor="accent6" w:themeShade="80"/>
                <w:sz w:val="20"/>
                <w:szCs w:val="20"/>
              </w:rPr>
              <w:t>Ol.pa</w:t>
            </w:r>
          </w:p>
        </w:tc>
        <w:tc>
          <w:tcPr>
            <w:tcW w:w="708" w:type="dxa"/>
            <w:tcBorders>
              <w:top w:val="nil"/>
              <w:left w:val="nil"/>
              <w:bottom w:val="nil"/>
              <w:right w:val="nil"/>
            </w:tcBorders>
            <w:noWrap/>
            <w:vAlign w:val="center"/>
            <w:hideMark/>
          </w:tcPr>
          <w:p w14:paraId="02BF389B" w14:textId="77777777" w:rsidR="00863F61" w:rsidRPr="000D067E" w:rsidRDefault="00863F61" w:rsidP="00863F61">
            <w:pPr>
              <w:rPr>
                <w:rFonts w:eastAsia="Calibri" w:cs="Times New Roman"/>
                <w:color w:val="385623" w:themeColor="accent6" w:themeShade="80"/>
                <w:sz w:val="20"/>
                <w:szCs w:val="20"/>
              </w:rPr>
            </w:pPr>
            <w:r w:rsidRPr="000D067E">
              <w:rPr>
                <w:rFonts w:eastAsia="Calibri" w:cs="Times New Roman"/>
                <w:color w:val="385623" w:themeColor="accent6" w:themeShade="80"/>
                <w:sz w:val="20"/>
                <w:szCs w:val="20"/>
              </w:rPr>
              <w:t>3</w:t>
            </w:r>
          </w:p>
        </w:tc>
        <w:tc>
          <w:tcPr>
            <w:tcW w:w="851" w:type="dxa"/>
            <w:tcBorders>
              <w:top w:val="nil"/>
              <w:left w:val="nil"/>
              <w:bottom w:val="nil"/>
              <w:right w:val="nil"/>
            </w:tcBorders>
            <w:noWrap/>
            <w:vAlign w:val="center"/>
            <w:hideMark/>
          </w:tcPr>
          <w:p w14:paraId="7CEB4B7A" w14:textId="77777777" w:rsidR="00863F61" w:rsidRPr="000D067E" w:rsidRDefault="00863F61" w:rsidP="00863F61">
            <w:pPr>
              <w:rPr>
                <w:rFonts w:eastAsia="Calibri" w:cs="Times New Roman"/>
                <w:color w:val="385623" w:themeColor="accent6" w:themeShade="80"/>
                <w:sz w:val="20"/>
                <w:szCs w:val="20"/>
              </w:rPr>
            </w:pPr>
            <w:r w:rsidRPr="000D067E">
              <w:rPr>
                <w:rFonts w:eastAsia="Calibri" w:cs="Times New Roman"/>
                <w:color w:val="385623" w:themeColor="accent6" w:themeShade="80"/>
                <w:sz w:val="20"/>
                <w:szCs w:val="20"/>
              </w:rPr>
              <w:t>2</w:t>
            </w:r>
          </w:p>
        </w:tc>
        <w:tc>
          <w:tcPr>
            <w:tcW w:w="795" w:type="dxa"/>
            <w:tcBorders>
              <w:top w:val="nil"/>
              <w:left w:val="nil"/>
              <w:bottom w:val="nil"/>
              <w:right w:val="nil"/>
            </w:tcBorders>
            <w:vAlign w:val="center"/>
            <w:hideMark/>
          </w:tcPr>
          <w:p w14:paraId="69BB77DD" w14:textId="77777777" w:rsidR="00863F61" w:rsidRPr="000D067E" w:rsidRDefault="00863F61" w:rsidP="00863F61">
            <w:pPr>
              <w:rPr>
                <w:rFonts w:eastAsia="Calibri" w:cs="Times New Roman"/>
                <w:color w:val="385623" w:themeColor="accent6" w:themeShade="80"/>
                <w:sz w:val="20"/>
                <w:szCs w:val="20"/>
              </w:rPr>
            </w:pPr>
            <w:r w:rsidRPr="000D067E">
              <w:rPr>
                <w:rFonts w:eastAsia="Calibri" w:cs="Times New Roman"/>
                <w:color w:val="385623" w:themeColor="accent6" w:themeShade="80"/>
                <w:sz w:val="20"/>
                <w:szCs w:val="20"/>
              </w:rPr>
              <w:t>5</w:t>
            </w:r>
          </w:p>
        </w:tc>
      </w:tr>
      <w:tr w:rsidR="000D067E" w:rsidRPr="000D067E" w14:paraId="69EE8044" w14:textId="77777777" w:rsidTr="00B11D15">
        <w:trPr>
          <w:trHeight w:val="290"/>
        </w:trPr>
        <w:tc>
          <w:tcPr>
            <w:tcW w:w="1605" w:type="dxa"/>
            <w:tcBorders>
              <w:top w:val="nil"/>
              <w:left w:val="nil"/>
              <w:bottom w:val="nil"/>
              <w:right w:val="nil"/>
            </w:tcBorders>
            <w:noWrap/>
            <w:vAlign w:val="bottom"/>
            <w:hideMark/>
          </w:tcPr>
          <w:p w14:paraId="0412C81C" w14:textId="77777777" w:rsidR="00863F61" w:rsidRPr="000D067E" w:rsidRDefault="00863F61" w:rsidP="00863F61">
            <w:pPr>
              <w:rPr>
                <w:rFonts w:eastAsia="Calibri" w:cs="Times New Roman"/>
                <w:color w:val="385623" w:themeColor="accent6" w:themeShade="80"/>
                <w:sz w:val="20"/>
                <w:szCs w:val="20"/>
              </w:rPr>
            </w:pPr>
          </w:p>
        </w:tc>
        <w:tc>
          <w:tcPr>
            <w:tcW w:w="4065" w:type="dxa"/>
            <w:tcBorders>
              <w:top w:val="nil"/>
              <w:left w:val="nil"/>
              <w:bottom w:val="nil"/>
              <w:right w:val="nil"/>
            </w:tcBorders>
            <w:noWrap/>
            <w:vAlign w:val="center"/>
            <w:hideMark/>
          </w:tcPr>
          <w:p w14:paraId="5F937D29" w14:textId="77777777" w:rsidR="00863F61" w:rsidRPr="000D067E" w:rsidRDefault="00863F61" w:rsidP="00863F61">
            <w:pPr>
              <w:rPr>
                <w:rFonts w:eastAsia="Calibri" w:cs="Times New Roman"/>
                <w:i/>
                <w:iCs/>
                <w:color w:val="385623" w:themeColor="accent6" w:themeShade="80"/>
                <w:sz w:val="20"/>
                <w:szCs w:val="20"/>
              </w:rPr>
            </w:pPr>
            <w:r w:rsidRPr="000D067E">
              <w:rPr>
                <w:rFonts w:eastAsia="Calibri" w:cs="Times New Roman"/>
                <w:i/>
                <w:iCs/>
                <w:color w:val="385623" w:themeColor="accent6" w:themeShade="80"/>
                <w:sz w:val="20"/>
                <w:szCs w:val="20"/>
              </w:rPr>
              <w:t xml:space="preserve">Agonum ferreum </w:t>
            </w:r>
            <w:r w:rsidRPr="000D067E">
              <w:rPr>
                <w:rFonts w:eastAsia="Calibri" w:cs="Times New Roman"/>
                <w:color w:val="385623" w:themeColor="accent6" w:themeShade="80"/>
                <w:sz w:val="20"/>
                <w:szCs w:val="20"/>
              </w:rPr>
              <w:t>Haldeman, 1843</w:t>
            </w:r>
          </w:p>
        </w:tc>
        <w:tc>
          <w:tcPr>
            <w:tcW w:w="1048" w:type="dxa"/>
            <w:tcBorders>
              <w:top w:val="nil"/>
              <w:left w:val="nil"/>
              <w:bottom w:val="nil"/>
              <w:right w:val="nil"/>
            </w:tcBorders>
          </w:tcPr>
          <w:p w14:paraId="3835876E" w14:textId="77777777" w:rsidR="00863F61" w:rsidRPr="000D067E" w:rsidRDefault="00863F61" w:rsidP="00863F61">
            <w:pPr>
              <w:rPr>
                <w:rFonts w:eastAsia="Calibri" w:cs="Times New Roman"/>
                <w:color w:val="385623" w:themeColor="accent6" w:themeShade="80"/>
                <w:sz w:val="20"/>
                <w:szCs w:val="20"/>
              </w:rPr>
            </w:pPr>
            <w:r w:rsidRPr="000D067E">
              <w:rPr>
                <w:rFonts w:eastAsia="Calibri" w:cs="Times New Roman"/>
                <w:color w:val="385623" w:themeColor="accent6" w:themeShade="80"/>
                <w:sz w:val="20"/>
                <w:szCs w:val="20"/>
              </w:rPr>
              <w:t>Ag.fe</w:t>
            </w:r>
          </w:p>
        </w:tc>
        <w:tc>
          <w:tcPr>
            <w:tcW w:w="708" w:type="dxa"/>
            <w:tcBorders>
              <w:top w:val="nil"/>
              <w:left w:val="nil"/>
              <w:bottom w:val="nil"/>
              <w:right w:val="nil"/>
            </w:tcBorders>
            <w:noWrap/>
            <w:vAlign w:val="center"/>
            <w:hideMark/>
          </w:tcPr>
          <w:p w14:paraId="78995243" w14:textId="77777777" w:rsidR="00863F61" w:rsidRPr="000D067E" w:rsidRDefault="00863F61" w:rsidP="00863F61">
            <w:pPr>
              <w:rPr>
                <w:rFonts w:eastAsia="Calibri" w:cs="Times New Roman"/>
                <w:color w:val="385623" w:themeColor="accent6" w:themeShade="80"/>
                <w:sz w:val="20"/>
                <w:szCs w:val="20"/>
              </w:rPr>
            </w:pPr>
            <w:r w:rsidRPr="000D067E">
              <w:rPr>
                <w:rFonts w:eastAsia="Calibri" w:cs="Times New Roman"/>
                <w:color w:val="385623" w:themeColor="accent6" w:themeShade="80"/>
                <w:sz w:val="20"/>
                <w:szCs w:val="20"/>
              </w:rPr>
              <w:t>1</w:t>
            </w:r>
          </w:p>
        </w:tc>
        <w:tc>
          <w:tcPr>
            <w:tcW w:w="851" w:type="dxa"/>
            <w:tcBorders>
              <w:top w:val="nil"/>
              <w:left w:val="nil"/>
              <w:bottom w:val="nil"/>
              <w:right w:val="nil"/>
            </w:tcBorders>
            <w:noWrap/>
            <w:vAlign w:val="center"/>
            <w:hideMark/>
          </w:tcPr>
          <w:p w14:paraId="2CF5C33C" w14:textId="77777777" w:rsidR="00863F61" w:rsidRPr="000D067E" w:rsidRDefault="00863F61" w:rsidP="00863F61">
            <w:pPr>
              <w:rPr>
                <w:rFonts w:eastAsia="Calibri" w:cs="Times New Roman"/>
                <w:color w:val="385623" w:themeColor="accent6" w:themeShade="80"/>
                <w:sz w:val="20"/>
                <w:szCs w:val="20"/>
              </w:rPr>
            </w:pPr>
            <w:r w:rsidRPr="000D067E">
              <w:rPr>
                <w:rFonts w:eastAsia="Calibri" w:cs="Times New Roman"/>
                <w:color w:val="385623" w:themeColor="accent6" w:themeShade="80"/>
                <w:sz w:val="20"/>
                <w:szCs w:val="20"/>
              </w:rPr>
              <w:t>0</w:t>
            </w:r>
          </w:p>
        </w:tc>
        <w:tc>
          <w:tcPr>
            <w:tcW w:w="795" w:type="dxa"/>
            <w:tcBorders>
              <w:top w:val="nil"/>
              <w:left w:val="nil"/>
              <w:bottom w:val="nil"/>
              <w:right w:val="nil"/>
            </w:tcBorders>
            <w:vAlign w:val="center"/>
            <w:hideMark/>
          </w:tcPr>
          <w:p w14:paraId="6B4FA80A" w14:textId="77777777" w:rsidR="00863F61" w:rsidRPr="000D067E" w:rsidRDefault="00863F61" w:rsidP="00863F61">
            <w:pPr>
              <w:rPr>
                <w:rFonts w:eastAsia="Calibri" w:cs="Times New Roman"/>
                <w:color w:val="385623" w:themeColor="accent6" w:themeShade="80"/>
                <w:sz w:val="20"/>
                <w:szCs w:val="20"/>
              </w:rPr>
            </w:pPr>
            <w:r w:rsidRPr="000D067E">
              <w:rPr>
                <w:rFonts w:eastAsia="Calibri" w:cs="Times New Roman"/>
                <w:color w:val="385623" w:themeColor="accent6" w:themeShade="80"/>
                <w:sz w:val="20"/>
                <w:szCs w:val="20"/>
              </w:rPr>
              <w:t>1</w:t>
            </w:r>
          </w:p>
        </w:tc>
      </w:tr>
      <w:tr w:rsidR="000D067E" w:rsidRPr="000D067E" w14:paraId="3DAB31A5" w14:textId="77777777" w:rsidTr="00B11D15">
        <w:trPr>
          <w:trHeight w:val="290"/>
        </w:trPr>
        <w:tc>
          <w:tcPr>
            <w:tcW w:w="1605" w:type="dxa"/>
            <w:tcBorders>
              <w:top w:val="nil"/>
              <w:left w:val="nil"/>
              <w:bottom w:val="nil"/>
              <w:right w:val="nil"/>
            </w:tcBorders>
            <w:noWrap/>
            <w:vAlign w:val="bottom"/>
            <w:hideMark/>
          </w:tcPr>
          <w:p w14:paraId="7DBB9B9F" w14:textId="77777777" w:rsidR="00863F61" w:rsidRPr="000D067E" w:rsidRDefault="00863F61" w:rsidP="00863F61">
            <w:pPr>
              <w:rPr>
                <w:rFonts w:eastAsia="Calibri" w:cs="Times New Roman"/>
                <w:color w:val="385623" w:themeColor="accent6" w:themeShade="80"/>
                <w:sz w:val="20"/>
                <w:szCs w:val="20"/>
              </w:rPr>
            </w:pPr>
          </w:p>
        </w:tc>
        <w:tc>
          <w:tcPr>
            <w:tcW w:w="4065" w:type="dxa"/>
            <w:tcBorders>
              <w:top w:val="nil"/>
              <w:left w:val="nil"/>
              <w:bottom w:val="nil"/>
              <w:right w:val="nil"/>
            </w:tcBorders>
            <w:noWrap/>
            <w:vAlign w:val="center"/>
            <w:hideMark/>
          </w:tcPr>
          <w:p w14:paraId="214E2AAF" w14:textId="77777777" w:rsidR="00863F61" w:rsidRPr="000D067E" w:rsidRDefault="00863F61" w:rsidP="00863F61">
            <w:pPr>
              <w:rPr>
                <w:rFonts w:eastAsia="Calibri" w:cs="Times New Roman"/>
                <w:i/>
                <w:iCs/>
                <w:color w:val="385623" w:themeColor="accent6" w:themeShade="80"/>
                <w:sz w:val="20"/>
                <w:szCs w:val="20"/>
              </w:rPr>
            </w:pPr>
            <w:r w:rsidRPr="000D067E">
              <w:rPr>
                <w:rFonts w:eastAsia="Calibri" w:cs="Times New Roman"/>
                <w:i/>
                <w:iCs/>
                <w:color w:val="385623" w:themeColor="accent6" w:themeShade="80"/>
                <w:sz w:val="20"/>
                <w:szCs w:val="20"/>
              </w:rPr>
              <w:t xml:space="preserve">Agonum fidele </w:t>
            </w:r>
            <w:r w:rsidRPr="000D067E">
              <w:rPr>
                <w:rFonts w:eastAsia="Calibri" w:cs="Times New Roman"/>
                <w:color w:val="385623" w:themeColor="accent6" w:themeShade="80"/>
                <w:sz w:val="20"/>
                <w:szCs w:val="20"/>
              </w:rPr>
              <w:t>Casey, 1920</w:t>
            </w:r>
          </w:p>
        </w:tc>
        <w:tc>
          <w:tcPr>
            <w:tcW w:w="1048" w:type="dxa"/>
            <w:tcBorders>
              <w:top w:val="nil"/>
              <w:left w:val="nil"/>
              <w:bottom w:val="nil"/>
              <w:right w:val="nil"/>
            </w:tcBorders>
          </w:tcPr>
          <w:p w14:paraId="4EC8423B" w14:textId="77777777" w:rsidR="00863F61" w:rsidRPr="000D067E" w:rsidRDefault="00863F61" w:rsidP="00863F61">
            <w:pPr>
              <w:rPr>
                <w:rFonts w:eastAsia="Calibri" w:cs="Times New Roman"/>
                <w:color w:val="385623" w:themeColor="accent6" w:themeShade="80"/>
                <w:sz w:val="20"/>
                <w:szCs w:val="20"/>
              </w:rPr>
            </w:pPr>
            <w:r w:rsidRPr="000D067E">
              <w:rPr>
                <w:rFonts w:eastAsia="Calibri" w:cs="Times New Roman"/>
                <w:color w:val="385623" w:themeColor="accent6" w:themeShade="80"/>
                <w:sz w:val="20"/>
                <w:szCs w:val="20"/>
              </w:rPr>
              <w:t>Ag.fi</w:t>
            </w:r>
          </w:p>
        </w:tc>
        <w:tc>
          <w:tcPr>
            <w:tcW w:w="708" w:type="dxa"/>
            <w:tcBorders>
              <w:top w:val="nil"/>
              <w:left w:val="nil"/>
              <w:bottom w:val="nil"/>
              <w:right w:val="nil"/>
            </w:tcBorders>
            <w:noWrap/>
            <w:vAlign w:val="center"/>
            <w:hideMark/>
          </w:tcPr>
          <w:p w14:paraId="73A1B649" w14:textId="77777777" w:rsidR="00863F61" w:rsidRPr="000D067E" w:rsidRDefault="00863F61" w:rsidP="00863F61">
            <w:pPr>
              <w:rPr>
                <w:rFonts w:eastAsia="Calibri" w:cs="Times New Roman"/>
                <w:color w:val="385623" w:themeColor="accent6" w:themeShade="80"/>
                <w:sz w:val="20"/>
                <w:szCs w:val="20"/>
              </w:rPr>
            </w:pPr>
            <w:r w:rsidRPr="000D067E">
              <w:rPr>
                <w:rFonts w:eastAsia="Calibri" w:cs="Times New Roman"/>
                <w:color w:val="385623" w:themeColor="accent6" w:themeShade="80"/>
                <w:sz w:val="20"/>
                <w:szCs w:val="20"/>
              </w:rPr>
              <w:t>31</w:t>
            </w:r>
          </w:p>
        </w:tc>
        <w:tc>
          <w:tcPr>
            <w:tcW w:w="851" w:type="dxa"/>
            <w:tcBorders>
              <w:top w:val="nil"/>
              <w:left w:val="nil"/>
              <w:bottom w:val="nil"/>
              <w:right w:val="nil"/>
            </w:tcBorders>
            <w:noWrap/>
            <w:vAlign w:val="center"/>
            <w:hideMark/>
          </w:tcPr>
          <w:p w14:paraId="1DDAFB18" w14:textId="77777777" w:rsidR="00863F61" w:rsidRPr="000D067E" w:rsidRDefault="00863F61" w:rsidP="00863F61">
            <w:pPr>
              <w:rPr>
                <w:rFonts w:eastAsia="Calibri" w:cs="Times New Roman"/>
                <w:color w:val="385623" w:themeColor="accent6" w:themeShade="80"/>
                <w:sz w:val="20"/>
                <w:szCs w:val="20"/>
              </w:rPr>
            </w:pPr>
            <w:r w:rsidRPr="000D067E">
              <w:rPr>
                <w:rFonts w:eastAsia="Calibri" w:cs="Times New Roman"/>
                <w:color w:val="385623" w:themeColor="accent6" w:themeShade="80"/>
                <w:sz w:val="20"/>
                <w:szCs w:val="20"/>
              </w:rPr>
              <w:t>3</w:t>
            </w:r>
          </w:p>
        </w:tc>
        <w:tc>
          <w:tcPr>
            <w:tcW w:w="795" w:type="dxa"/>
            <w:tcBorders>
              <w:top w:val="nil"/>
              <w:left w:val="nil"/>
              <w:bottom w:val="nil"/>
              <w:right w:val="nil"/>
            </w:tcBorders>
            <w:vAlign w:val="center"/>
            <w:hideMark/>
          </w:tcPr>
          <w:p w14:paraId="74DF82D6" w14:textId="77777777" w:rsidR="00863F61" w:rsidRPr="000D067E" w:rsidRDefault="00863F61" w:rsidP="00863F61">
            <w:pPr>
              <w:rPr>
                <w:rFonts w:eastAsia="Calibri" w:cs="Times New Roman"/>
                <w:color w:val="385623" w:themeColor="accent6" w:themeShade="80"/>
                <w:sz w:val="20"/>
                <w:szCs w:val="20"/>
              </w:rPr>
            </w:pPr>
            <w:r w:rsidRPr="000D067E">
              <w:rPr>
                <w:rFonts w:eastAsia="Calibri" w:cs="Times New Roman"/>
                <w:color w:val="385623" w:themeColor="accent6" w:themeShade="80"/>
                <w:sz w:val="20"/>
                <w:szCs w:val="20"/>
              </w:rPr>
              <w:t>34</w:t>
            </w:r>
          </w:p>
        </w:tc>
      </w:tr>
      <w:tr w:rsidR="000D067E" w:rsidRPr="000D067E" w14:paraId="23338CDC" w14:textId="77777777" w:rsidTr="00B11D15">
        <w:trPr>
          <w:trHeight w:val="290"/>
        </w:trPr>
        <w:tc>
          <w:tcPr>
            <w:tcW w:w="1605" w:type="dxa"/>
            <w:tcBorders>
              <w:top w:val="nil"/>
              <w:left w:val="nil"/>
              <w:bottom w:val="nil"/>
              <w:right w:val="nil"/>
            </w:tcBorders>
            <w:noWrap/>
            <w:vAlign w:val="bottom"/>
            <w:hideMark/>
          </w:tcPr>
          <w:p w14:paraId="6B9C61FA" w14:textId="77777777" w:rsidR="00863F61" w:rsidRPr="000D067E" w:rsidRDefault="00863F61" w:rsidP="00863F61">
            <w:pPr>
              <w:rPr>
                <w:rFonts w:eastAsia="Calibri" w:cs="Times New Roman"/>
                <w:color w:val="385623" w:themeColor="accent6" w:themeShade="80"/>
                <w:sz w:val="20"/>
                <w:szCs w:val="20"/>
              </w:rPr>
            </w:pPr>
          </w:p>
        </w:tc>
        <w:tc>
          <w:tcPr>
            <w:tcW w:w="4065" w:type="dxa"/>
            <w:tcBorders>
              <w:top w:val="nil"/>
              <w:left w:val="nil"/>
              <w:bottom w:val="nil"/>
              <w:right w:val="nil"/>
            </w:tcBorders>
            <w:noWrap/>
            <w:vAlign w:val="center"/>
            <w:hideMark/>
          </w:tcPr>
          <w:p w14:paraId="6967A842" w14:textId="77777777" w:rsidR="00863F61" w:rsidRPr="000D067E" w:rsidRDefault="00863F61" w:rsidP="00863F61">
            <w:pPr>
              <w:rPr>
                <w:rFonts w:eastAsia="Calibri" w:cs="Times New Roman"/>
                <w:i/>
                <w:iCs/>
                <w:color w:val="385623" w:themeColor="accent6" w:themeShade="80"/>
                <w:sz w:val="20"/>
                <w:szCs w:val="20"/>
              </w:rPr>
            </w:pPr>
            <w:r w:rsidRPr="000D067E">
              <w:rPr>
                <w:rFonts w:eastAsia="Calibri" w:cs="Times New Roman"/>
                <w:i/>
                <w:iCs/>
                <w:color w:val="385623" w:themeColor="accent6" w:themeShade="80"/>
                <w:sz w:val="20"/>
                <w:szCs w:val="20"/>
              </w:rPr>
              <w:t>Agonum retractum</w:t>
            </w:r>
            <w:r w:rsidRPr="000D067E">
              <w:rPr>
                <w:rFonts w:eastAsia="Calibri" w:cs="Times New Roman"/>
                <w:color w:val="385623" w:themeColor="accent6" w:themeShade="80"/>
                <w:sz w:val="20"/>
                <w:szCs w:val="20"/>
              </w:rPr>
              <w:t xml:space="preserve"> LeConte, 1846</w:t>
            </w:r>
          </w:p>
        </w:tc>
        <w:tc>
          <w:tcPr>
            <w:tcW w:w="1048" w:type="dxa"/>
            <w:tcBorders>
              <w:top w:val="nil"/>
              <w:left w:val="nil"/>
              <w:bottom w:val="nil"/>
              <w:right w:val="nil"/>
            </w:tcBorders>
          </w:tcPr>
          <w:p w14:paraId="48AED04E" w14:textId="77777777" w:rsidR="00863F61" w:rsidRPr="000D067E" w:rsidRDefault="00863F61" w:rsidP="00863F61">
            <w:pPr>
              <w:rPr>
                <w:rFonts w:eastAsia="Calibri" w:cs="Times New Roman"/>
                <w:color w:val="385623" w:themeColor="accent6" w:themeShade="80"/>
                <w:sz w:val="20"/>
                <w:szCs w:val="20"/>
              </w:rPr>
            </w:pPr>
            <w:r w:rsidRPr="000D067E">
              <w:rPr>
                <w:rFonts w:eastAsia="Calibri" w:cs="Times New Roman"/>
                <w:color w:val="385623" w:themeColor="accent6" w:themeShade="80"/>
                <w:sz w:val="20"/>
                <w:szCs w:val="20"/>
              </w:rPr>
              <w:t>Ag.re</w:t>
            </w:r>
          </w:p>
        </w:tc>
        <w:tc>
          <w:tcPr>
            <w:tcW w:w="708" w:type="dxa"/>
            <w:tcBorders>
              <w:top w:val="nil"/>
              <w:left w:val="nil"/>
              <w:bottom w:val="nil"/>
              <w:right w:val="nil"/>
            </w:tcBorders>
            <w:noWrap/>
            <w:vAlign w:val="center"/>
            <w:hideMark/>
          </w:tcPr>
          <w:p w14:paraId="757A227D" w14:textId="77777777" w:rsidR="00863F61" w:rsidRPr="000D067E" w:rsidRDefault="00863F61" w:rsidP="00863F61">
            <w:pPr>
              <w:rPr>
                <w:rFonts w:eastAsia="Calibri" w:cs="Times New Roman"/>
                <w:color w:val="385623" w:themeColor="accent6" w:themeShade="80"/>
                <w:sz w:val="20"/>
                <w:szCs w:val="20"/>
              </w:rPr>
            </w:pPr>
            <w:r w:rsidRPr="000D067E">
              <w:rPr>
                <w:rFonts w:eastAsia="Calibri" w:cs="Times New Roman"/>
                <w:color w:val="385623" w:themeColor="accent6" w:themeShade="80"/>
                <w:sz w:val="20"/>
                <w:szCs w:val="20"/>
              </w:rPr>
              <w:t>1</w:t>
            </w:r>
          </w:p>
        </w:tc>
        <w:tc>
          <w:tcPr>
            <w:tcW w:w="851" w:type="dxa"/>
            <w:tcBorders>
              <w:top w:val="nil"/>
              <w:left w:val="nil"/>
              <w:bottom w:val="nil"/>
              <w:right w:val="nil"/>
            </w:tcBorders>
            <w:noWrap/>
            <w:vAlign w:val="center"/>
            <w:hideMark/>
          </w:tcPr>
          <w:p w14:paraId="698A13AA" w14:textId="77777777" w:rsidR="00863F61" w:rsidRPr="000D067E" w:rsidRDefault="00863F61" w:rsidP="00863F61">
            <w:pPr>
              <w:rPr>
                <w:rFonts w:eastAsia="Calibri" w:cs="Times New Roman"/>
                <w:color w:val="385623" w:themeColor="accent6" w:themeShade="80"/>
                <w:sz w:val="20"/>
                <w:szCs w:val="20"/>
              </w:rPr>
            </w:pPr>
            <w:r w:rsidRPr="000D067E">
              <w:rPr>
                <w:rFonts w:eastAsia="Calibri" w:cs="Times New Roman"/>
                <w:color w:val="385623" w:themeColor="accent6" w:themeShade="80"/>
                <w:sz w:val="20"/>
                <w:szCs w:val="20"/>
              </w:rPr>
              <w:t>0</w:t>
            </w:r>
          </w:p>
        </w:tc>
        <w:tc>
          <w:tcPr>
            <w:tcW w:w="795" w:type="dxa"/>
            <w:tcBorders>
              <w:top w:val="nil"/>
              <w:left w:val="nil"/>
              <w:bottom w:val="nil"/>
              <w:right w:val="nil"/>
            </w:tcBorders>
            <w:vAlign w:val="center"/>
            <w:hideMark/>
          </w:tcPr>
          <w:p w14:paraId="71213D24" w14:textId="77777777" w:rsidR="00863F61" w:rsidRPr="000D067E" w:rsidRDefault="00863F61" w:rsidP="00863F61">
            <w:pPr>
              <w:rPr>
                <w:rFonts w:eastAsia="Calibri" w:cs="Times New Roman"/>
                <w:color w:val="385623" w:themeColor="accent6" w:themeShade="80"/>
                <w:sz w:val="20"/>
                <w:szCs w:val="20"/>
              </w:rPr>
            </w:pPr>
            <w:r w:rsidRPr="000D067E">
              <w:rPr>
                <w:rFonts w:eastAsia="Calibri" w:cs="Times New Roman"/>
                <w:color w:val="385623" w:themeColor="accent6" w:themeShade="80"/>
                <w:sz w:val="20"/>
                <w:szCs w:val="20"/>
              </w:rPr>
              <w:t>1</w:t>
            </w:r>
          </w:p>
        </w:tc>
      </w:tr>
      <w:tr w:rsidR="000D067E" w:rsidRPr="000D067E" w14:paraId="3FE93BEC" w14:textId="77777777" w:rsidTr="00B11D15">
        <w:trPr>
          <w:trHeight w:val="290"/>
        </w:trPr>
        <w:tc>
          <w:tcPr>
            <w:tcW w:w="1605" w:type="dxa"/>
            <w:tcBorders>
              <w:top w:val="nil"/>
              <w:left w:val="nil"/>
              <w:bottom w:val="nil"/>
              <w:right w:val="nil"/>
            </w:tcBorders>
            <w:noWrap/>
            <w:vAlign w:val="bottom"/>
            <w:hideMark/>
          </w:tcPr>
          <w:p w14:paraId="0BAF944A" w14:textId="77777777" w:rsidR="00863F61" w:rsidRPr="000D067E" w:rsidRDefault="00863F61" w:rsidP="00863F61">
            <w:pPr>
              <w:rPr>
                <w:rFonts w:eastAsia="Calibri" w:cs="Times New Roman"/>
                <w:color w:val="385623" w:themeColor="accent6" w:themeShade="80"/>
                <w:sz w:val="20"/>
                <w:szCs w:val="20"/>
              </w:rPr>
            </w:pPr>
          </w:p>
        </w:tc>
        <w:tc>
          <w:tcPr>
            <w:tcW w:w="4065" w:type="dxa"/>
            <w:tcBorders>
              <w:top w:val="nil"/>
              <w:left w:val="nil"/>
              <w:bottom w:val="nil"/>
              <w:right w:val="nil"/>
            </w:tcBorders>
            <w:noWrap/>
            <w:vAlign w:val="center"/>
            <w:hideMark/>
          </w:tcPr>
          <w:p w14:paraId="69D88F7B" w14:textId="77777777" w:rsidR="00863F61" w:rsidRPr="000D067E" w:rsidRDefault="00863F61" w:rsidP="00863F61">
            <w:pPr>
              <w:rPr>
                <w:rFonts w:eastAsia="Calibri" w:cs="Times New Roman"/>
                <w:i/>
                <w:iCs/>
                <w:color w:val="385623" w:themeColor="accent6" w:themeShade="80"/>
                <w:sz w:val="20"/>
                <w:szCs w:val="20"/>
              </w:rPr>
            </w:pPr>
            <w:r w:rsidRPr="000D067E">
              <w:rPr>
                <w:rFonts w:eastAsia="Calibri" w:cs="Times New Roman"/>
                <w:i/>
                <w:iCs/>
                <w:color w:val="385623" w:themeColor="accent6" w:themeShade="80"/>
                <w:sz w:val="20"/>
                <w:szCs w:val="20"/>
              </w:rPr>
              <w:t xml:space="preserve">Platynus decentis </w:t>
            </w:r>
            <w:r w:rsidRPr="000D067E">
              <w:rPr>
                <w:rFonts w:eastAsia="Calibri" w:cs="Times New Roman"/>
                <w:color w:val="385623" w:themeColor="accent6" w:themeShade="80"/>
                <w:sz w:val="20"/>
                <w:szCs w:val="20"/>
              </w:rPr>
              <w:t>(Say, 1823)</w:t>
            </w:r>
          </w:p>
        </w:tc>
        <w:tc>
          <w:tcPr>
            <w:tcW w:w="1048" w:type="dxa"/>
            <w:tcBorders>
              <w:top w:val="nil"/>
              <w:left w:val="nil"/>
              <w:bottom w:val="nil"/>
              <w:right w:val="nil"/>
            </w:tcBorders>
          </w:tcPr>
          <w:p w14:paraId="34054F28" w14:textId="77777777" w:rsidR="00863F61" w:rsidRPr="000D067E" w:rsidRDefault="00863F61" w:rsidP="00863F61">
            <w:pPr>
              <w:rPr>
                <w:rFonts w:eastAsia="Calibri" w:cs="Times New Roman"/>
                <w:color w:val="385623" w:themeColor="accent6" w:themeShade="80"/>
                <w:sz w:val="20"/>
                <w:szCs w:val="20"/>
              </w:rPr>
            </w:pPr>
            <w:r w:rsidRPr="000D067E">
              <w:rPr>
                <w:rFonts w:eastAsia="Calibri" w:cs="Times New Roman"/>
                <w:color w:val="385623" w:themeColor="accent6" w:themeShade="80"/>
                <w:sz w:val="20"/>
                <w:szCs w:val="20"/>
              </w:rPr>
              <w:t>Pl.de</w:t>
            </w:r>
          </w:p>
        </w:tc>
        <w:tc>
          <w:tcPr>
            <w:tcW w:w="708" w:type="dxa"/>
            <w:tcBorders>
              <w:top w:val="nil"/>
              <w:left w:val="nil"/>
              <w:bottom w:val="nil"/>
              <w:right w:val="nil"/>
            </w:tcBorders>
            <w:noWrap/>
            <w:vAlign w:val="center"/>
            <w:hideMark/>
          </w:tcPr>
          <w:p w14:paraId="4ABA7378" w14:textId="77777777" w:rsidR="00863F61" w:rsidRPr="000D067E" w:rsidRDefault="00863F61" w:rsidP="00863F61">
            <w:pPr>
              <w:rPr>
                <w:rFonts w:eastAsia="Calibri" w:cs="Times New Roman"/>
                <w:color w:val="385623" w:themeColor="accent6" w:themeShade="80"/>
                <w:sz w:val="20"/>
                <w:szCs w:val="20"/>
              </w:rPr>
            </w:pPr>
            <w:r w:rsidRPr="000D067E">
              <w:rPr>
                <w:rFonts w:eastAsia="Calibri" w:cs="Times New Roman"/>
                <w:color w:val="385623" w:themeColor="accent6" w:themeShade="80"/>
                <w:sz w:val="20"/>
                <w:szCs w:val="20"/>
              </w:rPr>
              <w:t>0</w:t>
            </w:r>
          </w:p>
        </w:tc>
        <w:tc>
          <w:tcPr>
            <w:tcW w:w="851" w:type="dxa"/>
            <w:tcBorders>
              <w:top w:val="nil"/>
              <w:left w:val="nil"/>
              <w:bottom w:val="nil"/>
              <w:right w:val="nil"/>
            </w:tcBorders>
            <w:noWrap/>
            <w:vAlign w:val="center"/>
            <w:hideMark/>
          </w:tcPr>
          <w:p w14:paraId="6DEC9670" w14:textId="77777777" w:rsidR="00863F61" w:rsidRPr="000D067E" w:rsidRDefault="00863F61" w:rsidP="00863F61">
            <w:pPr>
              <w:rPr>
                <w:rFonts w:eastAsia="Calibri" w:cs="Times New Roman"/>
                <w:color w:val="385623" w:themeColor="accent6" w:themeShade="80"/>
                <w:sz w:val="20"/>
                <w:szCs w:val="20"/>
              </w:rPr>
            </w:pPr>
            <w:r w:rsidRPr="000D067E">
              <w:rPr>
                <w:rFonts w:eastAsia="Calibri" w:cs="Times New Roman"/>
                <w:color w:val="385623" w:themeColor="accent6" w:themeShade="80"/>
                <w:sz w:val="20"/>
                <w:szCs w:val="20"/>
              </w:rPr>
              <w:t>1</w:t>
            </w:r>
          </w:p>
        </w:tc>
        <w:tc>
          <w:tcPr>
            <w:tcW w:w="795" w:type="dxa"/>
            <w:tcBorders>
              <w:top w:val="nil"/>
              <w:left w:val="nil"/>
              <w:bottom w:val="nil"/>
              <w:right w:val="nil"/>
            </w:tcBorders>
            <w:vAlign w:val="center"/>
            <w:hideMark/>
          </w:tcPr>
          <w:p w14:paraId="28542A58" w14:textId="77777777" w:rsidR="00863F61" w:rsidRPr="000D067E" w:rsidRDefault="00863F61" w:rsidP="00863F61">
            <w:pPr>
              <w:rPr>
                <w:rFonts w:eastAsia="Calibri" w:cs="Times New Roman"/>
                <w:color w:val="385623" w:themeColor="accent6" w:themeShade="80"/>
                <w:sz w:val="20"/>
                <w:szCs w:val="20"/>
              </w:rPr>
            </w:pPr>
            <w:r w:rsidRPr="000D067E">
              <w:rPr>
                <w:rFonts w:eastAsia="Calibri" w:cs="Times New Roman"/>
                <w:color w:val="385623" w:themeColor="accent6" w:themeShade="80"/>
                <w:sz w:val="20"/>
                <w:szCs w:val="20"/>
              </w:rPr>
              <w:t>1</w:t>
            </w:r>
          </w:p>
        </w:tc>
      </w:tr>
      <w:tr w:rsidR="000D067E" w:rsidRPr="000D067E" w14:paraId="02A0CA02" w14:textId="77777777" w:rsidTr="00B11D15">
        <w:trPr>
          <w:trHeight w:val="290"/>
        </w:trPr>
        <w:tc>
          <w:tcPr>
            <w:tcW w:w="1605" w:type="dxa"/>
            <w:tcBorders>
              <w:top w:val="nil"/>
              <w:left w:val="nil"/>
              <w:bottom w:val="nil"/>
              <w:right w:val="nil"/>
            </w:tcBorders>
            <w:noWrap/>
            <w:vAlign w:val="bottom"/>
            <w:hideMark/>
          </w:tcPr>
          <w:p w14:paraId="71ACB149" w14:textId="77777777" w:rsidR="00863F61" w:rsidRPr="000D067E" w:rsidRDefault="00863F61" w:rsidP="00863F61">
            <w:pPr>
              <w:rPr>
                <w:rFonts w:eastAsia="Calibri" w:cs="Times New Roman"/>
                <w:color w:val="385623" w:themeColor="accent6" w:themeShade="80"/>
                <w:sz w:val="20"/>
                <w:szCs w:val="20"/>
              </w:rPr>
            </w:pPr>
          </w:p>
        </w:tc>
        <w:tc>
          <w:tcPr>
            <w:tcW w:w="4065" w:type="dxa"/>
            <w:tcBorders>
              <w:top w:val="nil"/>
              <w:left w:val="nil"/>
              <w:bottom w:val="nil"/>
              <w:right w:val="nil"/>
            </w:tcBorders>
            <w:noWrap/>
            <w:vAlign w:val="center"/>
            <w:hideMark/>
          </w:tcPr>
          <w:p w14:paraId="091A3496" w14:textId="77777777" w:rsidR="00863F61" w:rsidRPr="000D067E" w:rsidRDefault="00863F61" w:rsidP="00863F61">
            <w:pPr>
              <w:rPr>
                <w:rFonts w:eastAsia="Calibri" w:cs="Times New Roman"/>
                <w:i/>
                <w:iCs/>
                <w:color w:val="385623" w:themeColor="accent6" w:themeShade="80"/>
                <w:sz w:val="20"/>
                <w:szCs w:val="20"/>
              </w:rPr>
            </w:pPr>
            <w:r w:rsidRPr="000D067E">
              <w:rPr>
                <w:rFonts w:eastAsia="Calibri" w:cs="Times New Roman"/>
                <w:i/>
                <w:iCs/>
                <w:color w:val="385623" w:themeColor="accent6" w:themeShade="80"/>
                <w:sz w:val="20"/>
                <w:szCs w:val="20"/>
              </w:rPr>
              <w:t xml:space="preserve">Platynus tenuicollis </w:t>
            </w:r>
            <w:r w:rsidRPr="000D067E">
              <w:rPr>
                <w:rFonts w:eastAsia="Calibri" w:cs="Times New Roman"/>
                <w:color w:val="385623" w:themeColor="accent6" w:themeShade="80"/>
                <w:sz w:val="20"/>
                <w:szCs w:val="20"/>
              </w:rPr>
              <w:t>(LeConte, 1846)</w:t>
            </w:r>
          </w:p>
        </w:tc>
        <w:tc>
          <w:tcPr>
            <w:tcW w:w="1048" w:type="dxa"/>
            <w:tcBorders>
              <w:top w:val="nil"/>
              <w:left w:val="nil"/>
              <w:bottom w:val="nil"/>
              <w:right w:val="nil"/>
            </w:tcBorders>
          </w:tcPr>
          <w:p w14:paraId="4D6003BB" w14:textId="77777777" w:rsidR="00863F61" w:rsidRPr="000D067E" w:rsidRDefault="00863F61" w:rsidP="00863F61">
            <w:pPr>
              <w:rPr>
                <w:rFonts w:eastAsia="Calibri" w:cs="Times New Roman"/>
                <w:color w:val="385623" w:themeColor="accent6" w:themeShade="80"/>
                <w:sz w:val="20"/>
                <w:szCs w:val="20"/>
              </w:rPr>
            </w:pPr>
            <w:r w:rsidRPr="000D067E">
              <w:rPr>
                <w:rFonts w:eastAsia="Calibri" w:cs="Times New Roman"/>
                <w:color w:val="385623" w:themeColor="accent6" w:themeShade="80"/>
                <w:sz w:val="20"/>
                <w:szCs w:val="20"/>
              </w:rPr>
              <w:t>Pl.te</w:t>
            </w:r>
          </w:p>
        </w:tc>
        <w:tc>
          <w:tcPr>
            <w:tcW w:w="708" w:type="dxa"/>
            <w:tcBorders>
              <w:top w:val="nil"/>
              <w:left w:val="nil"/>
              <w:bottom w:val="nil"/>
              <w:right w:val="nil"/>
            </w:tcBorders>
            <w:noWrap/>
            <w:vAlign w:val="center"/>
            <w:hideMark/>
          </w:tcPr>
          <w:p w14:paraId="777C0156" w14:textId="77777777" w:rsidR="00863F61" w:rsidRPr="000D067E" w:rsidRDefault="00863F61" w:rsidP="00863F61">
            <w:pPr>
              <w:rPr>
                <w:rFonts w:eastAsia="Calibri" w:cs="Times New Roman"/>
                <w:color w:val="385623" w:themeColor="accent6" w:themeShade="80"/>
                <w:sz w:val="20"/>
                <w:szCs w:val="20"/>
              </w:rPr>
            </w:pPr>
            <w:r w:rsidRPr="000D067E">
              <w:rPr>
                <w:rFonts w:eastAsia="Calibri" w:cs="Times New Roman"/>
                <w:color w:val="385623" w:themeColor="accent6" w:themeShade="80"/>
                <w:sz w:val="20"/>
                <w:szCs w:val="20"/>
              </w:rPr>
              <w:t>3</w:t>
            </w:r>
          </w:p>
        </w:tc>
        <w:tc>
          <w:tcPr>
            <w:tcW w:w="851" w:type="dxa"/>
            <w:tcBorders>
              <w:top w:val="nil"/>
              <w:left w:val="nil"/>
              <w:bottom w:val="nil"/>
              <w:right w:val="nil"/>
            </w:tcBorders>
            <w:noWrap/>
            <w:vAlign w:val="center"/>
            <w:hideMark/>
          </w:tcPr>
          <w:p w14:paraId="6B4C295D" w14:textId="77777777" w:rsidR="00863F61" w:rsidRPr="000D067E" w:rsidRDefault="00863F61" w:rsidP="00863F61">
            <w:pPr>
              <w:rPr>
                <w:rFonts w:eastAsia="Calibri" w:cs="Times New Roman"/>
                <w:color w:val="385623" w:themeColor="accent6" w:themeShade="80"/>
                <w:sz w:val="20"/>
                <w:szCs w:val="20"/>
              </w:rPr>
            </w:pPr>
            <w:r w:rsidRPr="000D067E">
              <w:rPr>
                <w:rFonts w:eastAsia="Calibri" w:cs="Times New Roman"/>
                <w:color w:val="385623" w:themeColor="accent6" w:themeShade="80"/>
                <w:sz w:val="20"/>
                <w:szCs w:val="20"/>
              </w:rPr>
              <w:t>5</w:t>
            </w:r>
          </w:p>
        </w:tc>
        <w:tc>
          <w:tcPr>
            <w:tcW w:w="795" w:type="dxa"/>
            <w:tcBorders>
              <w:top w:val="nil"/>
              <w:left w:val="nil"/>
              <w:bottom w:val="nil"/>
              <w:right w:val="nil"/>
            </w:tcBorders>
            <w:vAlign w:val="center"/>
            <w:hideMark/>
          </w:tcPr>
          <w:p w14:paraId="63DBCEFE" w14:textId="77777777" w:rsidR="00863F61" w:rsidRPr="000D067E" w:rsidRDefault="00863F61" w:rsidP="00863F61">
            <w:pPr>
              <w:rPr>
                <w:rFonts w:eastAsia="Calibri" w:cs="Times New Roman"/>
                <w:color w:val="385623" w:themeColor="accent6" w:themeShade="80"/>
                <w:sz w:val="20"/>
                <w:szCs w:val="20"/>
              </w:rPr>
            </w:pPr>
            <w:r w:rsidRPr="000D067E">
              <w:rPr>
                <w:rFonts w:eastAsia="Calibri" w:cs="Times New Roman"/>
                <w:color w:val="385623" w:themeColor="accent6" w:themeShade="80"/>
                <w:sz w:val="20"/>
                <w:szCs w:val="20"/>
              </w:rPr>
              <w:t>8</w:t>
            </w:r>
          </w:p>
        </w:tc>
      </w:tr>
      <w:tr w:rsidR="000D067E" w:rsidRPr="000D067E" w14:paraId="06E052EB" w14:textId="77777777" w:rsidTr="00B11D15">
        <w:trPr>
          <w:trHeight w:val="290"/>
        </w:trPr>
        <w:tc>
          <w:tcPr>
            <w:tcW w:w="1605" w:type="dxa"/>
            <w:tcBorders>
              <w:top w:val="nil"/>
              <w:left w:val="nil"/>
              <w:bottom w:val="nil"/>
              <w:right w:val="nil"/>
            </w:tcBorders>
            <w:noWrap/>
            <w:vAlign w:val="bottom"/>
            <w:hideMark/>
          </w:tcPr>
          <w:p w14:paraId="6D725922" w14:textId="77777777" w:rsidR="00863F61" w:rsidRPr="000D067E" w:rsidRDefault="00863F61" w:rsidP="00863F61">
            <w:pPr>
              <w:rPr>
                <w:rFonts w:eastAsia="Calibri" w:cs="Times New Roman"/>
                <w:color w:val="385623" w:themeColor="accent6" w:themeShade="80"/>
                <w:sz w:val="20"/>
                <w:szCs w:val="20"/>
              </w:rPr>
            </w:pPr>
          </w:p>
        </w:tc>
        <w:tc>
          <w:tcPr>
            <w:tcW w:w="4065" w:type="dxa"/>
            <w:tcBorders>
              <w:top w:val="nil"/>
              <w:left w:val="nil"/>
              <w:bottom w:val="nil"/>
              <w:right w:val="nil"/>
            </w:tcBorders>
            <w:noWrap/>
            <w:vAlign w:val="center"/>
            <w:hideMark/>
          </w:tcPr>
          <w:p w14:paraId="56D26636" w14:textId="77777777" w:rsidR="00863F61" w:rsidRPr="000D067E" w:rsidRDefault="00863F61" w:rsidP="00863F61">
            <w:pPr>
              <w:rPr>
                <w:rFonts w:eastAsia="Calibri" w:cs="Times New Roman"/>
                <w:i/>
                <w:iCs/>
                <w:color w:val="385623" w:themeColor="accent6" w:themeShade="80"/>
                <w:sz w:val="20"/>
                <w:szCs w:val="20"/>
              </w:rPr>
            </w:pPr>
            <w:r w:rsidRPr="000D067E">
              <w:rPr>
                <w:rFonts w:eastAsia="Calibri" w:cs="Times New Roman"/>
                <w:i/>
                <w:iCs/>
                <w:color w:val="385623" w:themeColor="accent6" w:themeShade="80"/>
                <w:sz w:val="20"/>
                <w:szCs w:val="20"/>
              </w:rPr>
              <w:t xml:space="preserve">Platynus angustatus </w:t>
            </w:r>
            <w:r w:rsidRPr="000D067E">
              <w:rPr>
                <w:rFonts w:eastAsia="Calibri" w:cs="Times New Roman"/>
                <w:color w:val="385623" w:themeColor="accent6" w:themeShade="80"/>
                <w:sz w:val="20"/>
                <w:szCs w:val="20"/>
              </w:rPr>
              <w:t>Dejean, 1828</w:t>
            </w:r>
          </w:p>
        </w:tc>
        <w:tc>
          <w:tcPr>
            <w:tcW w:w="1048" w:type="dxa"/>
            <w:tcBorders>
              <w:top w:val="nil"/>
              <w:left w:val="nil"/>
              <w:bottom w:val="nil"/>
              <w:right w:val="nil"/>
            </w:tcBorders>
          </w:tcPr>
          <w:p w14:paraId="60A815EF" w14:textId="77777777" w:rsidR="00863F61" w:rsidRPr="000D067E" w:rsidRDefault="00863F61" w:rsidP="00863F61">
            <w:pPr>
              <w:rPr>
                <w:rFonts w:eastAsia="Calibri" w:cs="Times New Roman"/>
                <w:color w:val="385623" w:themeColor="accent6" w:themeShade="80"/>
                <w:sz w:val="20"/>
                <w:szCs w:val="20"/>
              </w:rPr>
            </w:pPr>
            <w:r w:rsidRPr="000D067E">
              <w:rPr>
                <w:rFonts w:eastAsia="Calibri" w:cs="Times New Roman"/>
                <w:color w:val="385623" w:themeColor="accent6" w:themeShade="80"/>
                <w:sz w:val="20"/>
                <w:szCs w:val="20"/>
              </w:rPr>
              <w:t>Pl.an</w:t>
            </w:r>
          </w:p>
        </w:tc>
        <w:tc>
          <w:tcPr>
            <w:tcW w:w="708" w:type="dxa"/>
            <w:tcBorders>
              <w:top w:val="nil"/>
              <w:left w:val="nil"/>
              <w:bottom w:val="nil"/>
              <w:right w:val="nil"/>
            </w:tcBorders>
            <w:noWrap/>
            <w:vAlign w:val="center"/>
            <w:hideMark/>
          </w:tcPr>
          <w:p w14:paraId="2B5E5661" w14:textId="77777777" w:rsidR="00863F61" w:rsidRPr="000D067E" w:rsidRDefault="00863F61" w:rsidP="00863F61">
            <w:pPr>
              <w:rPr>
                <w:rFonts w:eastAsia="Calibri" w:cs="Times New Roman"/>
                <w:color w:val="385623" w:themeColor="accent6" w:themeShade="80"/>
                <w:sz w:val="20"/>
                <w:szCs w:val="20"/>
              </w:rPr>
            </w:pPr>
            <w:r w:rsidRPr="000D067E">
              <w:rPr>
                <w:rFonts w:eastAsia="Calibri" w:cs="Times New Roman"/>
                <w:color w:val="385623" w:themeColor="accent6" w:themeShade="80"/>
                <w:sz w:val="20"/>
                <w:szCs w:val="20"/>
              </w:rPr>
              <w:t>19</w:t>
            </w:r>
          </w:p>
        </w:tc>
        <w:tc>
          <w:tcPr>
            <w:tcW w:w="851" w:type="dxa"/>
            <w:tcBorders>
              <w:top w:val="nil"/>
              <w:left w:val="nil"/>
              <w:bottom w:val="nil"/>
              <w:right w:val="nil"/>
            </w:tcBorders>
            <w:noWrap/>
            <w:vAlign w:val="center"/>
            <w:hideMark/>
          </w:tcPr>
          <w:p w14:paraId="5D2497EF" w14:textId="77777777" w:rsidR="00863F61" w:rsidRPr="000D067E" w:rsidRDefault="00863F61" w:rsidP="00863F61">
            <w:pPr>
              <w:rPr>
                <w:rFonts w:eastAsia="Calibri" w:cs="Times New Roman"/>
                <w:color w:val="385623" w:themeColor="accent6" w:themeShade="80"/>
                <w:sz w:val="20"/>
                <w:szCs w:val="20"/>
              </w:rPr>
            </w:pPr>
            <w:r w:rsidRPr="000D067E">
              <w:rPr>
                <w:rFonts w:eastAsia="Calibri" w:cs="Times New Roman"/>
                <w:color w:val="385623" w:themeColor="accent6" w:themeShade="80"/>
                <w:sz w:val="20"/>
                <w:szCs w:val="20"/>
              </w:rPr>
              <w:t>17</w:t>
            </w:r>
          </w:p>
        </w:tc>
        <w:tc>
          <w:tcPr>
            <w:tcW w:w="795" w:type="dxa"/>
            <w:tcBorders>
              <w:top w:val="nil"/>
              <w:left w:val="nil"/>
              <w:bottom w:val="nil"/>
              <w:right w:val="nil"/>
            </w:tcBorders>
            <w:vAlign w:val="center"/>
            <w:hideMark/>
          </w:tcPr>
          <w:p w14:paraId="5FE59DB7" w14:textId="77777777" w:rsidR="00863F61" w:rsidRPr="000D067E" w:rsidRDefault="00863F61" w:rsidP="00863F61">
            <w:pPr>
              <w:rPr>
                <w:rFonts w:eastAsia="Calibri" w:cs="Times New Roman"/>
                <w:color w:val="385623" w:themeColor="accent6" w:themeShade="80"/>
                <w:sz w:val="20"/>
                <w:szCs w:val="20"/>
              </w:rPr>
            </w:pPr>
            <w:r w:rsidRPr="000D067E">
              <w:rPr>
                <w:rFonts w:eastAsia="Calibri" w:cs="Times New Roman"/>
                <w:color w:val="385623" w:themeColor="accent6" w:themeShade="80"/>
                <w:sz w:val="20"/>
                <w:szCs w:val="20"/>
              </w:rPr>
              <w:t>36</w:t>
            </w:r>
          </w:p>
        </w:tc>
      </w:tr>
      <w:tr w:rsidR="000D067E" w:rsidRPr="000D067E" w14:paraId="00C72930" w14:textId="77777777" w:rsidTr="00B11D15">
        <w:trPr>
          <w:trHeight w:val="290"/>
        </w:trPr>
        <w:tc>
          <w:tcPr>
            <w:tcW w:w="1605" w:type="dxa"/>
            <w:tcBorders>
              <w:top w:val="nil"/>
              <w:left w:val="nil"/>
              <w:bottom w:val="nil"/>
              <w:right w:val="nil"/>
            </w:tcBorders>
            <w:noWrap/>
            <w:vAlign w:val="bottom"/>
            <w:hideMark/>
          </w:tcPr>
          <w:p w14:paraId="66D9C840" w14:textId="77777777" w:rsidR="00863F61" w:rsidRPr="000D067E" w:rsidRDefault="00863F61" w:rsidP="00863F61">
            <w:pPr>
              <w:rPr>
                <w:rFonts w:eastAsia="Calibri" w:cs="Times New Roman"/>
                <w:color w:val="385623" w:themeColor="accent6" w:themeShade="80"/>
                <w:sz w:val="20"/>
                <w:szCs w:val="20"/>
              </w:rPr>
            </w:pPr>
            <w:r w:rsidRPr="000D067E">
              <w:rPr>
                <w:rFonts w:eastAsia="Calibri" w:cs="Times New Roman"/>
                <w:color w:val="385623" w:themeColor="accent6" w:themeShade="80"/>
                <w:sz w:val="20"/>
                <w:szCs w:val="20"/>
              </w:rPr>
              <w:t>Lebiini</w:t>
            </w:r>
          </w:p>
        </w:tc>
        <w:tc>
          <w:tcPr>
            <w:tcW w:w="4065" w:type="dxa"/>
            <w:tcBorders>
              <w:top w:val="nil"/>
              <w:left w:val="nil"/>
              <w:bottom w:val="nil"/>
              <w:right w:val="nil"/>
            </w:tcBorders>
            <w:noWrap/>
            <w:vAlign w:val="center"/>
            <w:hideMark/>
          </w:tcPr>
          <w:p w14:paraId="4BE43902" w14:textId="77777777" w:rsidR="00863F61" w:rsidRPr="000D067E" w:rsidRDefault="00863F61" w:rsidP="00863F61">
            <w:pPr>
              <w:rPr>
                <w:rFonts w:eastAsia="Calibri" w:cs="Times New Roman"/>
                <w:color w:val="385623" w:themeColor="accent6" w:themeShade="80"/>
                <w:sz w:val="20"/>
                <w:szCs w:val="20"/>
              </w:rPr>
            </w:pPr>
          </w:p>
        </w:tc>
        <w:tc>
          <w:tcPr>
            <w:tcW w:w="1048" w:type="dxa"/>
            <w:tcBorders>
              <w:top w:val="nil"/>
              <w:left w:val="nil"/>
              <w:bottom w:val="nil"/>
              <w:right w:val="nil"/>
            </w:tcBorders>
          </w:tcPr>
          <w:p w14:paraId="0D6BE1F0" w14:textId="77777777" w:rsidR="00863F61" w:rsidRPr="000D067E" w:rsidRDefault="00863F61" w:rsidP="00863F61">
            <w:pPr>
              <w:rPr>
                <w:rFonts w:eastAsia="Calibri" w:cs="Times New Roman"/>
                <w:color w:val="385623" w:themeColor="accent6" w:themeShade="80"/>
                <w:sz w:val="20"/>
                <w:szCs w:val="20"/>
              </w:rPr>
            </w:pPr>
          </w:p>
        </w:tc>
        <w:tc>
          <w:tcPr>
            <w:tcW w:w="708" w:type="dxa"/>
            <w:tcBorders>
              <w:top w:val="nil"/>
              <w:left w:val="nil"/>
              <w:bottom w:val="nil"/>
              <w:right w:val="nil"/>
            </w:tcBorders>
            <w:noWrap/>
            <w:vAlign w:val="center"/>
            <w:hideMark/>
          </w:tcPr>
          <w:p w14:paraId="7EC7705A" w14:textId="77777777" w:rsidR="00863F61" w:rsidRPr="000D067E" w:rsidRDefault="00863F61" w:rsidP="00863F61">
            <w:pPr>
              <w:rPr>
                <w:rFonts w:eastAsia="Calibri" w:cs="Times New Roman"/>
                <w:color w:val="385623" w:themeColor="accent6" w:themeShade="80"/>
                <w:sz w:val="20"/>
                <w:szCs w:val="20"/>
              </w:rPr>
            </w:pPr>
          </w:p>
        </w:tc>
        <w:tc>
          <w:tcPr>
            <w:tcW w:w="851" w:type="dxa"/>
            <w:tcBorders>
              <w:top w:val="nil"/>
              <w:left w:val="nil"/>
              <w:bottom w:val="nil"/>
              <w:right w:val="nil"/>
            </w:tcBorders>
            <w:noWrap/>
            <w:vAlign w:val="center"/>
            <w:hideMark/>
          </w:tcPr>
          <w:p w14:paraId="442E276E" w14:textId="77777777" w:rsidR="00863F61" w:rsidRPr="000D067E" w:rsidRDefault="00863F61" w:rsidP="00863F61">
            <w:pPr>
              <w:rPr>
                <w:rFonts w:eastAsia="Calibri" w:cs="Times New Roman"/>
                <w:color w:val="385623" w:themeColor="accent6" w:themeShade="80"/>
                <w:sz w:val="20"/>
                <w:szCs w:val="20"/>
              </w:rPr>
            </w:pPr>
          </w:p>
        </w:tc>
        <w:tc>
          <w:tcPr>
            <w:tcW w:w="795" w:type="dxa"/>
            <w:tcBorders>
              <w:top w:val="nil"/>
              <w:left w:val="nil"/>
              <w:bottom w:val="nil"/>
              <w:right w:val="nil"/>
            </w:tcBorders>
            <w:vAlign w:val="center"/>
            <w:hideMark/>
          </w:tcPr>
          <w:p w14:paraId="39AB6ED1" w14:textId="77777777" w:rsidR="00863F61" w:rsidRPr="000D067E" w:rsidRDefault="00863F61" w:rsidP="00863F61">
            <w:pPr>
              <w:rPr>
                <w:rFonts w:eastAsia="Calibri" w:cs="Times New Roman"/>
                <w:color w:val="385623" w:themeColor="accent6" w:themeShade="80"/>
                <w:sz w:val="20"/>
                <w:szCs w:val="20"/>
              </w:rPr>
            </w:pPr>
          </w:p>
        </w:tc>
      </w:tr>
      <w:tr w:rsidR="000D067E" w:rsidRPr="000D067E" w14:paraId="2785BC92" w14:textId="77777777" w:rsidTr="00B11D15">
        <w:trPr>
          <w:trHeight w:val="290"/>
        </w:trPr>
        <w:tc>
          <w:tcPr>
            <w:tcW w:w="1605" w:type="dxa"/>
            <w:tcBorders>
              <w:top w:val="nil"/>
              <w:left w:val="nil"/>
              <w:bottom w:val="nil"/>
              <w:right w:val="nil"/>
            </w:tcBorders>
            <w:noWrap/>
            <w:vAlign w:val="bottom"/>
            <w:hideMark/>
          </w:tcPr>
          <w:p w14:paraId="7383C112" w14:textId="77777777" w:rsidR="00863F61" w:rsidRPr="000D067E" w:rsidRDefault="00863F61" w:rsidP="00863F61">
            <w:pPr>
              <w:rPr>
                <w:rFonts w:eastAsia="Calibri" w:cs="Times New Roman"/>
                <w:color w:val="385623" w:themeColor="accent6" w:themeShade="80"/>
                <w:sz w:val="20"/>
                <w:szCs w:val="20"/>
              </w:rPr>
            </w:pPr>
          </w:p>
        </w:tc>
        <w:tc>
          <w:tcPr>
            <w:tcW w:w="4065" w:type="dxa"/>
            <w:tcBorders>
              <w:top w:val="nil"/>
              <w:left w:val="nil"/>
              <w:bottom w:val="nil"/>
              <w:right w:val="nil"/>
            </w:tcBorders>
            <w:noWrap/>
            <w:vAlign w:val="center"/>
            <w:hideMark/>
          </w:tcPr>
          <w:p w14:paraId="2092B6F2" w14:textId="77777777" w:rsidR="00863F61" w:rsidRPr="000D067E" w:rsidRDefault="00863F61" w:rsidP="00863F61">
            <w:pPr>
              <w:rPr>
                <w:rFonts w:eastAsia="Calibri" w:cs="Times New Roman"/>
                <w:i/>
                <w:iCs/>
                <w:color w:val="385623" w:themeColor="accent6" w:themeShade="80"/>
                <w:sz w:val="20"/>
                <w:szCs w:val="20"/>
              </w:rPr>
            </w:pPr>
            <w:r w:rsidRPr="000D067E">
              <w:rPr>
                <w:rFonts w:eastAsia="Calibri" w:cs="Times New Roman"/>
                <w:i/>
                <w:iCs/>
                <w:color w:val="385623" w:themeColor="accent6" w:themeShade="80"/>
                <w:sz w:val="20"/>
                <w:szCs w:val="20"/>
              </w:rPr>
              <w:t xml:space="preserve">Cymindis limbata </w:t>
            </w:r>
            <w:r w:rsidRPr="000D067E">
              <w:rPr>
                <w:rFonts w:eastAsia="Calibri" w:cs="Times New Roman"/>
                <w:color w:val="385623" w:themeColor="accent6" w:themeShade="80"/>
                <w:sz w:val="20"/>
                <w:szCs w:val="20"/>
              </w:rPr>
              <w:t>Dejean, 1831</w:t>
            </w:r>
          </w:p>
        </w:tc>
        <w:tc>
          <w:tcPr>
            <w:tcW w:w="1048" w:type="dxa"/>
            <w:tcBorders>
              <w:top w:val="nil"/>
              <w:left w:val="nil"/>
              <w:bottom w:val="nil"/>
              <w:right w:val="nil"/>
            </w:tcBorders>
          </w:tcPr>
          <w:p w14:paraId="3781140B" w14:textId="77777777" w:rsidR="00863F61" w:rsidRPr="000D067E" w:rsidRDefault="00863F61" w:rsidP="00863F61">
            <w:pPr>
              <w:rPr>
                <w:rFonts w:eastAsia="Calibri" w:cs="Times New Roman"/>
                <w:color w:val="385623" w:themeColor="accent6" w:themeShade="80"/>
                <w:sz w:val="20"/>
                <w:szCs w:val="20"/>
              </w:rPr>
            </w:pPr>
            <w:r w:rsidRPr="000D067E">
              <w:rPr>
                <w:rFonts w:eastAsia="Calibri" w:cs="Times New Roman"/>
                <w:color w:val="385623" w:themeColor="accent6" w:themeShade="80"/>
                <w:sz w:val="20"/>
                <w:szCs w:val="20"/>
              </w:rPr>
              <w:t>Cy.li</w:t>
            </w:r>
          </w:p>
        </w:tc>
        <w:tc>
          <w:tcPr>
            <w:tcW w:w="708" w:type="dxa"/>
            <w:tcBorders>
              <w:top w:val="nil"/>
              <w:left w:val="nil"/>
              <w:bottom w:val="nil"/>
              <w:right w:val="nil"/>
            </w:tcBorders>
            <w:noWrap/>
            <w:vAlign w:val="center"/>
            <w:hideMark/>
          </w:tcPr>
          <w:p w14:paraId="6DEAB153" w14:textId="77777777" w:rsidR="00863F61" w:rsidRPr="000D067E" w:rsidRDefault="00863F61" w:rsidP="00863F61">
            <w:pPr>
              <w:rPr>
                <w:rFonts w:eastAsia="Calibri" w:cs="Times New Roman"/>
                <w:color w:val="385623" w:themeColor="accent6" w:themeShade="80"/>
                <w:sz w:val="20"/>
                <w:szCs w:val="20"/>
              </w:rPr>
            </w:pPr>
            <w:r w:rsidRPr="000D067E">
              <w:rPr>
                <w:rFonts w:eastAsia="Calibri" w:cs="Times New Roman"/>
                <w:color w:val="385623" w:themeColor="accent6" w:themeShade="80"/>
                <w:sz w:val="20"/>
                <w:szCs w:val="20"/>
              </w:rPr>
              <w:t>0</w:t>
            </w:r>
          </w:p>
        </w:tc>
        <w:tc>
          <w:tcPr>
            <w:tcW w:w="851" w:type="dxa"/>
            <w:tcBorders>
              <w:top w:val="nil"/>
              <w:left w:val="nil"/>
              <w:bottom w:val="nil"/>
              <w:right w:val="nil"/>
            </w:tcBorders>
            <w:noWrap/>
            <w:vAlign w:val="center"/>
            <w:hideMark/>
          </w:tcPr>
          <w:p w14:paraId="5FA1BA5B" w14:textId="77777777" w:rsidR="00863F61" w:rsidRPr="000D067E" w:rsidRDefault="00863F61" w:rsidP="00863F61">
            <w:pPr>
              <w:rPr>
                <w:rFonts w:eastAsia="Calibri" w:cs="Times New Roman"/>
                <w:color w:val="385623" w:themeColor="accent6" w:themeShade="80"/>
                <w:sz w:val="20"/>
                <w:szCs w:val="20"/>
              </w:rPr>
            </w:pPr>
            <w:r w:rsidRPr="000D067E">
              <w:rPr>
                <w:rFonts w:eastAsia="Calibri" w:cs="Times New Roman"/>
                <w:color w:val="385623" w:themeColor="accent6" w:themeShade="80"/>
                <w:sz w:val="20"/>
                <w:szCs w:val="20"/>
              </w:rPr>
              <w:t>1</w:t>
            </w:r>
          </w:p>
        </w:tc>
        <w:tc>
          <w:tcPr>
            <w:tcW w:w="795" w:type="dxa"/>
            <w:tcBorders>
              <w:top w:val="nil"/>
              <w:left w:val="nil"/>
              <w:bottom w:val="nil"/>
              <w:right w:val="nil"/>
            </w:tcBorders>
            <w:vAlign w:val="center"/>
            <w:hideMark/>
          </w:tcPr>
          <w:p w14:paraId="5A7722FA" w14:textId="77777777" w:rsidR="00863F61" w:rsidRPr="000D067E" w:rsidRDefault="00863F61" w:rsidP="00863F61">
            <w:pPr>
              <w:rPr>
                <w:rFonts w:eastAsia="Calibri" w:cs="Times New Roman"/>
                <w:color w:val="385623" w:themeColor="accent6" w:themeShade="80"/>
                <w:sz w:val="20"/>
                <w:szCs w:val="20"/>
              </w:rPr>
            </w:pPr>
            <w:r w:rsidRPr="000D067E">
              <w:rPr>
                <w:rFonts w:eastAsia="Calibri" w:cs="Times New Roman"/>
                <w:color w:val="385623" w:themeColor="accent6" w:themeShade="80"/>
                <w:sz w:val="20"/>
                <w:szCs w:val="20"/>
              </w:rPr>
              <w:t>1</w:t>
            </w:r>
          </w:p>
        </w:tc>
      </w:tr>
      <w:tr w:rsidR="000D067E" w:rsidRPr="000D067E" w14:paraId="50B3C4E4" w14:textId="77777777" w:rsidTr="00B11D15">
        <w:trPr>
          <w:trHeight w:val="290"/>
        </w:trPr>
        <w:tc>
          <w:tcPr>
            <w:tcW w:w="1605" w:type="dxa"/>
            <w:tcBorders>
              <w:top w:val="nil"/>
              <w:left w:val="nil"/>
              <w:bottom w:val="nil"/>
              <w:right w:val="nil"/>
            </w:tcBorders>
            <w:noWrap/>
            <w:vAlign w:val="bottom"/>
            <w:hideMark/>
          </w:tcPr>
          <w:p w14:paraId="509FE828" w14:textId="77777777" w:rsidR="00863F61" w:rsidRPr="000D067E" w:rsidRDefault="00863F61" w:rsidP="00863F61">
            <w:pPr>
              <w:rPr>
                <w:rFonts w:eastAsia="Calibri" w:cs="Times New Roman"/>
                <w:color w:val="385623" w:themeColor="accent6" w:themeShade="80"/>
                <w:sz w:val="20"/>
                <w:szCs w:val="20"/>
              </w:rPr>
            </w:pPr>
          </w:p>
        </w:tc>
        <w:tc>
          <w:tcPr>
            <w:tcW w:w="4065" w:type="dxa"/>
            <w:tcBorders>
              <w:top w:val="nil"/>
              <w:left w:val="nil"/>
              <w:bottom w:val="nil"/>
              <w:right w:val="nil"/>
            </w:tcBorders>
            <w:noWrap/>
            <w:vAlign w:val="center"/>
            <w:hideMark/>
          </w:tcPr>
          <w:p w14:paraId="219A2C70" w14:textId="77777777" w:rsidR="00863F61" w:rsidRPr="000D067E" w:rsidRDefault="00863F61" w:rsidP="00863F61">
            <w:pPr>
              <w:rPr>
                <w:rFonts w:eastAsia="Calibri" w:cs="Times New Roman"/>
                <w:i/>
                <w:iCs/>
                <w:color w:val="385623" w:themeColor="accent6" w:themeShade="80"/>
                <w:sz w:val="20"/>
                <w:szCs w:val="20"/>
              </w:rPr>
            </w:pPr>
            <w:r w:rsidRPr="000D067E">
              <w:rPr>
                <w:rFonts w:eastAsia="Calibri" w:cs="Times New Roman"/>
                <w:i/>
                <w:iCs/>
                <w:color w:val="385623" w:themeColor="accent6" w:themeShade="80"/>
                <w:sz w:val="20"/>
                <w:szCs w:val="20"/>
              </w:rPr>
              <w:t xml:space="preserve">Cymindis platicollis </w:t>
            </w:r>
            <w:r w:rsidRPr="000D067E">
              <w:rPr>
                <w:rFonts w:eastAsia="Calibri" w:cs="Times New Roman"/>
                <w:color w:val="385623" w:themeColor="accent6" w:themeShade="80"/>
                <w:sz w:val="20"/>
                <w:szCs w:val="20"/>
              </w:rPr>
              <w:t>(Say, 1823)</w:t>
            </w:r>
          </w:p>
        </w:tc>
        <w:tc>
          <w:tcPr>
            <w:tcW w:w="1048" w:type="dxa"/>
            <w:tcBorders>
              <w:top w:val="nil"/>
              <w:left w:val="nil"/>
              <w:bottom w:val="nil"/>
              <w:right w:val="nil"/>
            </w:tcBorders>
          </w:tcPr>
          <w:p w14:paraId="32A7795D" w14:textId="77777777" w:rsidR="00863F61" w:rsidRPr="000D067E" w:rsidRDefault="00863F61" w:rsidP="00863F61">
            <w:pPr>
              <w:rPr>
                <w:rFonts w:eastAsia="Calibri" w:cs="Times New Roman"/>
                <w:color w:val="385623" w:themeColor="accent6" w:themeShade="80"/>
                <w:sz w:val="20"/>
                <w:szCs w:val="20"/>
              </w:rPr>
            </w:pPr>
            <w:r w:rsidRPr="000D067E">
              <w:rPr>
                <w:rFonts w:eastAsia="Calibri" w:cs="Times New Roman"/>
                <w:color w:val="385623" w:themeColor="accent6" w:themeShade="80"/>
                <w:sz w:val="20"/>
                <w:szCs w:val="20"/>
              </w:rPr>
              <w:t>Cy.pl</w:t>
            </w:r>
          </w:p>
        </w:tc>
        <w:tc>
          <w:tcPr>
            <w:tcW w:w="708" w:type="dxa"/>
            <w:tcBorders>
              <w:top w:val="nil"/>
              <w:left w:val="nil"/>
              <w:bottom w:val="nil"/>
              <w:right w:val="nil"/>
            </w:tcBorders>
            <w:noWrap/>
            <w:vAlign w:val="center"/>
            <w:hideMark/>
          </w:tcPr>
          <w:p w14:paraId="5DE7B2DC" w14:textId="77777777" w:rsidR="00863F61" w:rsidRPr="000D067E" w:rsidRDefault="00863F61" w:rsidP="00863F61">
            <w:pPr>
              <w:rPr>
                <w:rFonts w:eastAsia="Calibri" w:cs="Times New Roman"/>
                <w:color w:val="385623" w:themeColor="accent6" w:themeShade="80"/>
                <w:sz w:val="20"/>
                <w:szCs w:val="20"/>
              </w:rPr>
            </w:pPr>
            <w:r w:rsidRPr="000D067E">
              <w:rPr>
                <w:rFonts w:eastAsia="Calibri" w:cs="Times New Roman"/>
                <w:color w:val="385623" w:themeColor="accent6" w:themeShade="80"/>
                <w:sz w:val="20"/>
                <w:szCs w:val="20"/>
              </w:rPr>
              <w:t>0</w:t>
            </w:r>
          </w:p>
        </w:tc>
        <w:tc>
          <w:tcPr>
            <w:tcW w:w="851" w:type="dxa"/>
            <w:tcBorders>
              <w:top w:val="nil"/>
              <w:left w:val="nil"/>
              <w:bottom w:val="nil"/>
              <w:right w:val="nil"/>
            </w:tcBorders>
            <w:noWrap/>
            <w:vAlign w:val="center"/>
            <w:hideMark/>
          </w:tcPr>
          <w:p w14:paraId="1CC5861A" w14:textId="77777777" w:rsidR="00863F61" w:rsidRPr="000D067E" w:rsidRDefault="00863F61" w:rsidP="00863F61">
            <w:pPr>
              <w:rPr>
                <w:rFonts w:eastAsia="Calibri" w:cs="Times New Roman"/>
                <w:color w:val="385623" w:themeColor="accent6" w:themeShade="80"/>
                <w:sz w:val="20"/>
                <w:szCs w:val="20"/>
              </w:rPr>
            </w:pPr>
            <w:r w:rsidRPr="000D067E">
              <w:rPr>
                <w:rFonts w:eastAsia="Calibri" w:cs="Times New Roman"/>
                <w:color w:val="385623" w:themeColor="accent6" w:themeShade="80"/>
                <w:sz w:val="20"/>
                <w:szCs w:val="20"/>
              </w:rPr>
              <w:t>1</w:t>
            </w:r>
          </w:p>
        </w:tc>
        <w:tc>
          <w:tcPr>
            <w:tcW w:w="795" w:type="dxa"/>
            <w:tcBorders>
              <w:top w:val="nil"/>
              <w:left w:val="nil"/>
              <w:bottom w:val="nil"/>
              <w:right w:val="nil"/>
            </w:tcBorders>
            <w:vAlign w:val="center"/>
            <w:hideMark/>
          </w:tcPr>
          <w:p w14:paraId="60B667AA" w14:textId="77777777" w:rsidR="00863F61" w:rsidRPr="000D067E" w:rsidRDefault="00863F61" w:rsidP="00863F61">
            <w:pPr>
              <w:rPr>
                <w:rFonts w:eastAsia="Calibri" w:cs="Times New Roman"/>
                <w:color w:val="385623" w:themeColor="accent6" w:themeShade="80"/>
                <w:sz w:val="20"/>
                <w:szCs w:val="20"/>
              </w:rPr>
            </w:pPr>
            <w:r w:rsidRPr="000D067E">
              <w:rPr>
                <w:rFonts w:eastAsia="Calibri" w:cs="Times New Roman"/>
                <w:color w:val="385623" w:themeColor="accent6" w:themeShade="80"/>
                <w:sz w:val="20"/>
                <w:szCs w:val="20"/>
              </w:rPr>
              <w:t>1</w:t>
            </w:r>
          </w:p>
        </w:tc>
      </w:tr>
      <w:tr w:rsidR="000D067E" w:rsidRPr="000D067E" w14:paraId="5F2A843D" w14:textId="77777777" w:rsidTr="00B11D15">
        <w:trPr>
          <w:trHeight w:val="290"/>
        </w:trPr>
        <w:tc>
          <w:tcPr>
            <w:tcW w:w="1605" w:type="dxa"/>
            <w:tcBorders>
              <w:top w:val="nil"/>
              <w:left w:val="nil"/>
              <w:bottom w:val="nil"/>
              <w:right w:val="nil"/>
            </w:tcBorders>
            <w:noWrap/>
            <w:vAlign w:val="bottom"/>
            <w:hideMark/>
          </w:tcPr>
          <w:p w14:paraId="1B953A65" w14:textId="77777777" w:rsidR="00863F61" w:rsidRPr="000D067E" w:rsidRDefault="00863F61" w:rsidP="00863F61">
            <w:pPr>
              <w:rPr>
                <w:rFonts w:eastAsia="Calibri" w:cs="Times New Roman"/>
                <w:color w:val="385623" w:themeColor="accent6" w:themeShade="80"/>
                <w:sz w:val="20"/>
                <w:szCs w:val="20"/>
              </w:rPr>
            </w:pPr>
          </w:p>
        </w:tc>
        <w:tc>
          <w:tcPr>
            <w:tcW w:w="4065" w:type="dxa"/>
            <w:tcBorders>
              <w:top w:val="nil"/>
              <w:left w:val="nil"/>
              <w:bottom w:val="nil"/>
              <w:right w:val="nil"/>
            </w:tcBorders>
            <w:noWrap/>
            <w:vAlign w:val="center"/>
            <w:hideMark/>
          </w:tcPr>
          <w:p w14:paraId="46EDE6D1" w14:textId="77777777" w:rsidR="00863F61" w:rsidRPr="000D067E" w:rsidRDefault="00863F61" w:rsidP="00863F61">
            <w:pPr>
              <w:rPr>
                <w:rFonts w:eastAsia="Calibri" w:cs="Times New Roman"/>
                <w:i/>
                <w:iCs/>
                <w:color w:val="385623" w:themeColor="accent6" w:themeShade="80"/>
                <w:sz w:val="20"/>
                <w:szCs w:val="20"/>
              </w:rPr>
            </w:pPr>
            <w:r w:rsidRPr="000D067E">
              <w:rPr>
                <w:rFonts w:eastAsia="Calibri" w:cs="Times New Roman"/>
                <w:i/>
                <w:iCs/>
                <w:color w:val="385623" w:themeColor="accent6" w:themeShade="80"/>
                <w:sz w:val="20"/>
                <w:szCs w:val="20"/>
              </w:rPr>
              <w:t xml:space="preserve">Apenes lucidula </w:t>
            </w:r>
            <w:r w:rsidRPr="000D067E">
              <w:rPr>
                <w:rFonts w:eastAsia="Calibri" w:cs="Times New Roman"/>
                <w:color w:val="385623" w:themeColor="accent6" w:themeShade="80"/>
                <w:sz w:val="20"/>
                <w:szCs w:val="20"/>
              </w:rPr>
              <w:t>(Dejean, 1831)</w:t>
            </w:r>
          </w:p>
        </w:tc>
        <w:tc>
          <w:tcPr>
            <w:tcW w:w="1048" w:type="dxa"/>
            <w:tcBorders>
              <w:top w:val="nil"/>
              <w:left w:val="nil"/>
              <w:bottom w:val="nil"/>
              <w:right w:val="nil"/>
            </w:tcBorders>
          </w:tcPr>
          <w:p w14:paraId="2FBCCD9F" w14:textId="77777777" w:rsidR="00863F61" w:rsidRPr="000D067E" w:rsidRDefault="00863F61" w:rsidP="00863F61">
            <w:pPr>
              <w:rPr>
                <w:rFonts w:eastAsia="Calibri" w:cs="Times New Roman"/>
                <w:color w:val="385623" w:themeColor="accent6" w:themeShade="80"/>
                <w:sz w:val="20"/>
                <w:szCs w:val="20"/>
              </w:rPr>
            </w:pPr>
            <w:r w:rsidRPr="000D067E">
              <w:rPr>
                <w:rFonts w:eastAsia="Calibri" w:cs="Times New Roman"/>
                <w:color w:val="385623" w:themeColor="accent6" w:themeShade="80"/>
                <w:sz w:val="20"/>
                <w:szCs w:val="20"/>
              </w:rPr>
              <w:t>Ap.lu</w:t>
            </w:r>
          </w:p>
        </w:tc>
        <w:tc>
          <w:tcPr>
            <w:tcW w:w="708" w:type="dxa"/>
            <w:tcBorders>
              <w:top w:val="nil"/>
              <w:left w:val="nil"/>
              <w:bottom w:val="nil"/>
              <w:right w:val="nil"/>
            </w:tcBorders>
            <w:noWrap/>
            <w:vAlign w:val="center"/>
            <w:hideMark/>
          </w:tcPr>
          <w:p w14:paraId="7929239A" w14:textId="77777777" w:rsidR="00863F61" w:rsidRPr="000D067E" w:rsidRDefault="00863F61" w:rsidP="00863F61">
            <w:pPr>
              <w:rPr>
                <w:rFonts w:eastAsia="Calibri" w:cs="Times New Roman"/>
                <w:color w:val="385623" w:themeColor="accent6" w:themeShade="80"/>
                <w:sz w:val="20"/>
                <w:szCs w:val="20"/>
              </w:rPr>
            </w:pPr>
            <w:r w:rsidRPr="000D067E">
              <w:rPr>
                <w:rFonts w:eastAsia="Calibri" w:cs="Times New Roman"/>
                <w:color w:val="385623" w:themeColor="accent6" w:themeShade="80"/>
                <w:sz w:val="20"/>
                <w:szCs w:val="20"/>
              </w:rPr>
              <w:t>0</w:t>
            </w:r>
          </w:p>
        </w:tc>
        <w:tc>
          <w:tcPr>
            <w:tcW w:w="851" w:type="dxa"/>
            <w:tcBorders>
              <w:top w:val="nil"/>
              <w:left w:val="nil"/>
              <w:bottom w:val="nil"/>
              <w:right w:val="nil"/>
            </w:tcBorders>
            <w:noWrap/>
            <w:vAlign w:val="center"/>
            <w:hideMark/>
          </w:tcPr>
          <w:p w14:paraId="3A47B8CA" w14:textId="77777777" w:rsidR="00863F61" w:rsidRPr="000D067E" w:rsidRDefault="00863F61" w:rsidP="00863F61">
            <w:pPr>
              <w:rPr>
                <w:rFonts w:eastAsia="Calibri" w:cs="Times New Roman"/>
                <w:color w:val="385623" w:themeColor="accent6" w:themeShade="80"/>
                <w:sz w:val="20"/>
                <w:szCs w:val="20"/>
              </w:rPr>
            </w:pPr>
            <w:r w:rsidRPr="000D067E">
              <w:rPr>
                <w:rFonts w:eastAsia="Calibri" w:cs="Times New Roman"/>
                <w:color w:val="385623" w:themeColor="accent6" w:themeShade="80"/>
                <w:sz w:val="20"/>
                <w:szCs w:val="20"/>
              </w:rPr>
              <w:t>8</w:t>
            </w:r>
          </w:p>
        </w:tc>
        <w:tc>
          <w:tcPr>
            <w:tcW w:w="795" w:type="dxa"/>
            <w:tcBorders>
              <w:top w:val="nil"/>
              <w:left w:val="nil"/>
              <w:bottom w:val="nil"/>
              <w:right w:val="nil"/>
            </w:tcBorders>
            <w:vAlign w:val="center"/>
            <w:hideMark/>
          </w:tcPr>
          <w:p w14:paraId="6C89024F" w14:textId="77777777" w:rsidR="00863F61" w:rsidRPr="000D067E" w:rsidRDefault="00863F61" w:rsidP="00863F61">
            <w:pPr>
              <w:rPr>
                <w:rFonts w:eastAsia="Calibri" w:cs="Times New Roman"/>
                <w:color w:val="385623" w:themeColor="accent6" w:themeShade="80"/>
                <w:sz w:val="20"/>
                <w:szCs w:val="20"/>
              </w:rPr>
            </w:pPr>
            <w:r w:rsidRPr="000D067E">
              <w:rPr>
                <w:rFonts w:eastAsia="Calibri" w:cs="Times New Roman"/>
                <w:color w:val="385623" w:themeColor="accent6" w:themeShade="80"/>
                <w:sz w:val="20"/>
                <w:szCs w:val="20"/>
              </w:rPr>
              <w:t>8</w:t>
            </w:r>
          </w:p>
        </w:tc>
      </w:tr>
      <w:tr w:rsidR="000D067E" w:rsidRPr="000D067E" w14:paraId="33B76066" w14:textId="77777777" w:rsidTr="00B11D15">
        <w:trPr>
          <w:trHeight w:val="290"/>
        </w:trPr>
        <w:tc>
          <w:tcPr>
            <w:tcW w:w="1605" w:type="dxa"/>
            <w:tcBorders>
              <w:top w:val="nil"/>
              <w:left w:val="nil"/>
              <w:bottom w:val="nil"/>
              <w:right w:val="nil"/>
            </w:tcBorders>
            <w:noWrap/>
            <w:vAlign w:val="bottom"/>
            <w:hideMark/>
          </w:tcPr>
          <w:p w14:paraId="7D1FF598" w14:textId="77777777" w:rsidR="00863F61" w:rsidRPr="000D067E" w:rsidRDefault="00863F61" w:rsidP="00863F61">
            <w:pPr>
              <w:rPr>
                <w:rFonts w:eastAsia="Calibri" w:cs="Times New Roman"/>
                <w:color w:val="385623" w:themeColor="accent6" w:themeShade="80"/>
                <w:sz w:val="20"/>
                <w:szCs w:val="20"/>
              </w:rPr>
            </w:pPr>
            <w:r w:rsidRPr="000D067E">
              <w:rPr>
                <w:rFonts w:eastAsia="Calibri" w:cs="Times New Roman"/>
                <w:color w:val="385623" w:themeColor="accent6" w:themeShade="80"/>
                <w:sz w:val="20"/>
                <w:szCs w:val="20"/>
              </w:rPr>
              <w:t>Galeritini</w:t>
            </w:r>
          </w:p>
        </w:tc>
        <w:tc>
          <w:tcPr>
            <w:tcW w:w="4065" w:type="dxa"/>
            <w:tcBorders>
              <w:top w:val="nil"/>
              <w:left w:val="nil"/>
              <w:bottom w:val="nil"/>
              <w:right w:val="nil"/>
            </w:tcBorders>
            <w:noWrap/>
            <w:vAlign w:val="center"/>
            <w:hideMark/>
          </w:tcPr>
          <w:p w14:paraId="4E1DB577" w14:textId="77777777" w:rsidR="00863F61" w:rsidRPr="000D067E" w:rsidRDefault="00863F61" w:rsidP="00863F61">
            <w:pPr>
              <w:rPr>
                <w:rFonts w:eastAsia="Calibri" w:cs="Times New Roman"/>
                <w:color w:val="385623" w:themeColor="accent6" w:themeShade="80"/>
                <w:sz w:val="20"/>
                <w:szCs w:val="20"/>
              </w:rPr>
            </w:pPr>
          </w:p>
        </w:tc>
        <w:tc>
          <w:tcPr>
            <w:tcW w:w="1048" w:type="dxa"/>
            <w:tcBorders>
              <w:top w:val="nil"/>
              <w:left w:val="nil"/>
              <w:bottom w:val="nil"/>
              <w:right w:val="nil"/>
            </w:tcBorders>
          </w:tcPr>
          <w:p w14:paraId="64C769C6" w14:textId="77777777" w:rsidR="00863F61" w:rsidRPr="000D067E" w:rsidRDefault="00863F61" w:rsidP="00863F61">
            <w:pPr>
              <w:rPr>
                <w:rFonts w:eastAsia="Calibri" w:cs="Times New Roman"/>
                <w:color w:val="385623" w:themeColor="accent6" w:themeShade="80"/>
                <w:sz w:val="20"/>
                <w:szCs w:val="20"/>
              </w:rPr>
            </w:pPr>
          </w:p>
        </w:tc>
        <w:tc>
          <w:tcPr>
            <w:tcW w:w="708" w:type="dxa"/>
            <w:tcBorders>
              <w:top w:val="nil"/>
              <w:left w:val="nil"/>
              <w:bottom w:val="nil"/>
              <w:right w:val="nil"/>
            </w:tcBorders>
            <w:noWrap/>
            <w:vAlign w:val="center"/>
            <w:hideMark/>
          </w:tcPr>
          <w:p w14:paraId="5131BF13" w14:textId="77777777" w:rsidR="00863F61" w:rsidRPr="000D067E" w:rsidRDefault="00863F61" w:rsidP="00863F61">
            <w:pPr>
              <w:rPr>
                <w:rFonts w:eastAsia="Calibri" w:cs="Times New Roman"/>
                <w:color w:val="385623" w:themeColor="accent6" w:themeShade="80"/>
                <w:sz w:val="20"/>
                <w:szCs w:val="20"/>
              </w:rPr>
            </w:pPr>
          </w:p>
        </w:tc>
        <w:tc>
          <w:tcPr>
            <w:tcW w:w="851" w:type="dxa"/>
            <w:tcBorders>
              <w:top w:val="nil"/>
              <w:left w:val="nil"/>
              <w:bottom w:val="nil"/>
              <w:right w:val="nil"/>
            </w:tcBorders>
            <w:noWrap/>
            <w:vAlign w:val="center"/>
            <w:hideMark/>
          </w:tcPr>
          <w:p w14:paraId="7C7C1630" w14:textId="77777777" w:rsidR="00863F61" w:rsidRPr="000D067E" w:rsidRDefault="00863F61" w:rsidP="00863F61">
            <w:pPr>
              <w:rPr>
                <w:rFonts w:eastAsia="Calibri" w:cs="Times New Roman"/>
                <w:color w:val="385623" w:themeColor="accent6" w:themeShade="80"/>
                <w:sz w:val="20"/>
                <w:szCs w:val="20"/>
              </w:rPr>
            </w:pPr>
          </w:p>
        </w:tc>
        <w:tc>
          <w:tcPr>
            <w:tcW w:w="795" w:type="dxa"/>
            <w:tcBorders>
              <w:top w:val="nil"/>
              <w:left w:val="nil"/>
              <w:bottom w:val="nil"/>
              <w:right w:val="nil"/>
            </w:tcBorders>
            <w:vAlign w:val="center"/>
            <w:hideMark/>
          </w:tcPr>
          <w:p w14:paraId="3F6C2AEB" w14:textId="77777777" w:rsidR="00863F61" w:rsidRPr="000D067E" w:rsidRDefault="00863F61" w:rsidP="00863F61">
            <w:pPr>
              <w:rPr>
                <w:rFonts w:eastAsia="Calibri" w:cs="Times New Roman"/>
                <w:color w:val="385623" w:themeColor="accent6" w:themeShade="80"/>
                <w:sz w:val="20"/>
                <w:szCs w:val="20"/>
              </w:rPr>
            </w:pPr>
          </w:p>
        </w:tc>
      </w:tr>
      <w:tr w:rsidR="000D067E" w:rsidRPr="000D067E" w14:paraId="74B4F731" w14:textId="77777777" w:rsidTr="00B11D15">
        <w:trPr>
          <w:trHeight w:val="290"/>
        </w:trPr>
        <w:tc>
          <w:tcPr>
            <w:tcW w:w="1605" w:type="dxa"/>
            <w:tcBorders>
              <w:top w:val="nil"/>
              <w:left w:val="nil"/>
              <w:bottom w:val="single" w:sz="4" w:space="0" w:color="auto"/>
              <w:right w:val="nil"/>
            </w:tcBorders>
            <w:noWrap/>
            <w:vAlign w:val="bottom"/>
            <w:hideMark/>
          </w:tcPr>
          <w:p w14:paraId="1CF9F988" w14:textId="77777777" w:rsidR="00863F61" w:rsidRPr="000D067E" w:rsidRDefault="00863F61" w:rsidP="00863F61">
            <w:pPr>
              <w:rPr>
                <w:rFonts w:eastAsia="Calibri" w:cs="Times New Roman"/>
                <w:color w:val="385623" w:themeColor="accent6" w:themeShade="80"/>
                <w:sz w:val="20"/>
                <w:szCs w:val="20"/>
              </w:rPr>
            </w:pPr>
          </w:p>
        </w:tc>
        <w:tc>
          <w:tcPr>
            <w:tcW w:w="4065" w:type="dxa"/>
            <w:tcBorders>
              <w:top w:val="nil"/>
              <w:left w:val="nil"/>
              <w:bottom w:val="single" w:sz="4" w:space="0" w:color="auto"/>
              <w:right w:val="nil"/>
            </w:tcBorders>
            <w:noWrap/>
            <w:vAlign w:val="center"/>
            <w:hideMark/>
          </w:tcPr>
          <w:p w14:paraId="3CE68D08" w14:textId="77777777" w:rsidR="00863F61" w:rsidRPr="000D067E" w:rsidRDefault="00863F61" w:rsidP="00863F61">
            <w:pPr>
              <w:rPr>
                <w:rFonts w:eastAsia="Calibri" w:cs="Times New Roman"/>
                <w:i/>
                <w:iCs/>
                <w:color w:val="385623" w:themeColor="accent6" w:themeShade="80"/>
                <w:sz w:val="20"/>
                <w:szCs w:val="20"/>
              </w:rPr>
            </w:pPr>
            <w:r w:rsidRPr="000D067E">
              <w:rPr>
                <w:rFonts w:eastAsia="Calibri" w:cs="Times New Roman"/>
                <w:i/>
                <w:iCs/>
                <w:color w:val="385623" w:themeColor="accent6" w:themeShade="80"/>
                <w:sz w:val="20"/>
                <w:szCs w:val="20"/>
              </w:rPr>
              <w:t xml:space="preserve">Galerita bicolor </w:t>
            </w:r>
            <w:r w:rsidRPr="000D067E">
              <w:rPr>
                <w:rFonts w:eastAsia="Calibri" w:cs="Times New Roman"/>
                <w:color w:val="385623" w:themeColor="accent6" w:themeShade="80"/>
                <w:sz w:val="20"/>
                <w:szCs w:val="20"/>
              </w:rPr>
              <w:t>(Drury, 1773)</w:t>
            </w:r>
          </w:p>
        </w:tc>
        <w:tc>
          <w:tcPr>
            <w:tcW w:w="1048" w:type="dxa"/>
            <w:tcBorders>
              <w:top w:val="nil"/>
              <w:left w:val="nil"/>
              <w:bottom w:val="single" w:sz="4" w:space="0" w:color="auto"/>
              <w:right w:val="nil"/>
            </w:tcBorders>
          </w:tcPr>
          <w:p w14:paraId="73BD2F57" w14:textId="77777777" w:rsidR="00863F61" w:rsidRPr="000D067E" w:rsidRDefault="00863F61" w:rsidP="00863F61">
            <w:pPr>
              <w:rPr>
                <w:rFonts w:eastAsia="Calibri" w:cs="Times New Roman"/>
                <w:color w:val="385623" w:themeColor="accent6" w:themeShade="80"/>
                <w:sz w:val="20"/>
                <w:szCs w:val="20"/>
              </w:rPr>
            </w:pPr>
            <w:r w:rsidRPr="000D067E">
              <w:rPr>
                <w:rFonts w:eastAsia="Calibri" w:cs="Times New Roman"/>
                <w:color w:val="385623" w:themeColor="accent6" w:themeShade="80"/>
                <w:sz w:val="20"/>
                <w:szCs w:val="20"/>
              </w:rPr>
              <w:t>Ga.bi</w:t>
            </w:r>
          </w:p>
        </w:tc>
        <w:tc>
          <w:tcPr>
            <w:tcW w:w="708" w:type="dxa"/>
            <w:tcBorders>
              <w:top w:val="nil"/>
              <w:left w:val="nil"/>
              <w:bottom w:val="single" w:sz="4" w:space="0" w:color="auto"/>
              <w:right w:val="nil"/>
            </w:tcBorders>
            <w:noWrap/>
            <w:vAlign w:val="center"/>
            <w:hideMark/>
          </w:tcPr>
          <w:p w14:paraId="3BCE08BA" w14:textId="77777777" w:rsidR="00863F61" w:rsidRPr="000D067E" w:rsidRDefault="00863F61" w:rsidP="00863F61">
            <w:pPr>
              <w:rPr>
                <w:rFonts w:eastAsia="Calibri" w:cs="Times New Roman"/>
                <w:color w:val="385623" w:themeColor="accent6" w:themeShade="80"/>
                <w:sz w:val="20"/>
                <w:szCs w:val="20"/>
              </w:rPr>
            </w:pPr>
            <w:r w:rsidRPr="000D067E">
              <w:rPr>
                <w:rFonts w:eastAsia="Calibri" w:cs="Times New Roman"/>
                <w:color w:val="385623" w:themeColor="accent6" w:themeShade="80"/>
                <w:sz w:val="20"/>
                <w:szCs w:val="20"/>
              </w:rPr>
              <w:t>0</w:t>
            </w:r>
          </w:p>
        </w:tc>
        <w:tc>
          <w:tcPr>
            <w:tcW w:w="851" w:type="dxa"/>
            <w:tcBorders>
              <w:top w:val="nil"/>
              <w:left w:val="nil"/>
              <w:bottom w:val="single" w:sz="4" w:space="0" w:color="auto"/>
              <w:right w:val="nil"/>
            </w:tcBorders>
            <w:noWrap/>
            <w:vAlign w:val="center"/>
            <w:hideMark/>
          </w:tcPr>
          <w:p w14:paraId="6A31A59A" w14:textId="77777777" w:rsidR="00863F61" w:rsidRPr="000D067E" w:rsidRDefault="00863F61" w:rsidP="00863F61">
            <w:pPr>
              <w:rPr>
                <w:rFonts w:eastAsia="Calibri" w:cs="Times New Roman"/>
                <w:color w:val="385623" w:themeColor="accent6" w:themeShade="80"/>
                <w:sz w:val="20"/>
                <w:szCs w:val="20"/>
              </w:rPr>
            </w:pPr>
            <w:r w:rsidRPr="000D067E">
              <w:rPr>
                <w:rFonts w:eastAsia="Calibri" w:cs="Times New Roman"/>
                <w:color w:val="385623" w:themeColor="accent6" w:themeShade="80"/>
                <w:sz w:val="20"/>
                <w:szCs w:val="20"/>
              </w:rPr>
              <w:t>3</w:t>
            </w:r>
          </w:p>
        </w:tc>
        <w:tc>
          <w:tcPr>
            <w:tcW w:w="795" w:type="dxa"/>
            <w:tcBorders>
              <w:top w:val="nil"/>
              <w:left w:val="nil"/>
              <w:bottom w:val="single" w:sz="4" w:space="0" w:color="auto"/>
              <w:right w:val="nil"/>
            </w:tcBorders>
            <w:vAlign w:val="center"/>
            <w:hideMark/>
          </w:tcPr>
          <w:p w14:paraId="0DAB0394" w14:textId="77777777" w:rsidR="00863F61" w:rsidRPr="000D067E" w:rsidRDefault="00863F61" w:rsidP="00863F61">
            <w:pPr>
              <w:rPr>
                <w:rFonts w:eastAsia="Calibri" w:cs="Times New Roman"/>
                <w:color w:val="385623" w:themeColor="accent6" w:themeShade="80"/>
                <w:sz w:val="20"/>
                <w:szCs w:val="20"/>
              </w:rPr>
            </w:pPr>
            <w:r w:rsidRPr="000D067E">
              <w:rPr>
                <w:rFonts w:eastAsia="Calibri" w:cs="Times New Roman"/>
                <w:color w:val="385623" w:themeColor="accent6" w:themeShade="80"/>
                <w:sz w:val="20"/>
                <w:szCs w:val="20"/>
              </w:rPr>
              <w:t>3</w:t>
            </w:r>
          </w:p>
        </w:tc>
      </w:tr>
      <w:tr w:rsidR="00863F61" w:rsidRPr="000D067E" w14:paraId="3E20D7F9" w14:textId="77777777" w:rsidTr="00B11D15">
        <w:trPr>
          <w:trHeight w:val="300"/>
        </w:trPr>
        <w:tc>
          <w:tcPr>
            <w:tcW w:w="1605" w:type="dxa"/>
            <w:tcBorders>
              <w:top w:val="single" w:sz="4" w:space="0" w:color="auto"/>
              <w:left w:val="nil"/>
              <w:bottom w:val="single" w:sz="4" w:space="0" w:color="auto"/>
              <w:right w:val="nil"/>
            </w:tcBorders>
            <w:noWrap/>
            <w:vAlign w:val="bottom"/>
            <w:hideMark/>
          </w:tcPr>
          <w:p w14:paraId="5D7BF601" w14:textId="77777777" w:rsidR="00863F61" w:rsidRPr="000D067E" w:rsidRDefault="00863F61" w:rsidP="00863F61">
            <w:pPr>
              <w:rPr>
                <w:rFonts w:eastAsia="Calibri" w:cs="Times New Roman"/>
                <w:color w:val="385623" w:themeColor="accent6" w:themeShade="80"/>
                <w:sz w:val="20"/>
                <w:szCs w:val="20"/>
              </w:rPr>
            </w:pPr>
            <w:r w:rsidRPr="000D067E">
              <w:rPr>
                <w:rFonts w:eastAsia="Calibri" w:cs="Times New Roman"/>
                <w:color w:val="385623" w:themeColor="accent6" w:themeShade="80"/>
                <w:sz w:val="20"/>
                <w:szCs w:val="20"/>
              </w:rPr>
              <w:t>Total</w:t>
            </w:r>
          </w:p>
        </w:tc>
        <w:tc>
          <w:tcPr>
            <w:tcW w:w="4065" w:type="dxa"/>
            <w:tcBorders>
              <w:top w:val="single" w:sz="4" w:space="0" w:color="auto"/>
              <w:left w:val="nil"/>
              <w:bottom w:val="single" w:sz="4" w:space="0" w:color="auto"/>
              <w:right w:val="nil"/>
            </w:tcBorders>
            <w:noWrap/>
            <w:vAlign w:val="center"/>
            <w:hideMark/>
          </w:tcPr>
          <w:p w14:paraId="77997115" w14:textId="77777777" w:rsidR="00863F61" w:rsidRPr="000D067E" w:rsidRDefault="00863F61" w:rsidP="00863F61">
            <w:pPr>
              <w:rPr>
                <w:rFonts w:eastAsia="Calibri" w:cs="Times New Roman"/>
                <w:color w:val="385623" w:themeColor="accent6" w:themeShade="80"/>
                <w:sz w:val="20"/>
                <w:szCs w:val="20"/>
              </w:rPr>
            </w:pPr>
            <w:r w:rsidRPr="000D067E">
              <w:rPr>
                <w:rFonts w:eastAsia="Calibri" w:cs="Times New Roman"/>
                <w:color w:val="385623" w:themeColor="accent6" w:themeShade="80"/>
                <w:sz w:val="20"/>
                <w:szCs w:val="20"/>
              </w:rPr>
              <w:t> </w:t>
            </w:r>
          </w:p>
        </w:tc>
        <w:tc>
          <w:tcPr>
            <w:tcW w:w="1048" w:type="dxa"/>
            <w:tcBorders>
              <w:top w:val="single" w:sz="4" w:space="0" w:color="auto"/>
              <w:left w:val="nil"/>
              <w:bottom w:val="single" w:sz="4" w:space="0" w:color="auto"/>
              <w:right w:val="nil"/>
            </w:tcBorders>
          </w:tcPr>
          <w:p w14:paraId="549421F9" w14:textId="77777777" w:rsidR="00863F61" w:rsidRPr="000D067E" w:rsidRDefault="00863F61" w:rsidP="00863F61">
            <w:pPr>
              <w:rPr>
                <w:rFonts w:eastAsia="Calibri" w:cs="Times New Roman"/>
                <w:color w:val="385623" w:themeColor="accent6" w:themeShade="80"/>
                <w:sz w:val="20"/>
                <w:szCs w:val="20"/>
              </w:rPr>
            </w:pPr>
          </w:p>
        </w:tc>
        <w:tc>
          <w:tcPr>
            <w:tcW w:w="708" w:type="dxa"/>
            <w:tcBorders>
              <w:top w:val="single" w:sz="4" w:space="0" w:color="auto"/>
              <w:left w:val="nil"/>
              <w:bottom w:val="single" w:sz="4" w:space="0" w:color="auto"/>
              <w:right w:val="nil"/>
            </w:tcBorders>
            <w:noWrap/>
            <w:vAlign w:val="center"/>
            <w:hideMark/>
          </w:tcPr>
          <w:p w14:paraId="51E8244C" w14:textId="77777777" w:rsidR="00863F61" w:rsidRPr="000D067E" w:rsidRDefault="00863F61" w:rsidP="00863F61">
            <w:pPr>
              <w:rPr>
                <w:rFonts w:eastAsia="Calibri" w:cs="Times New Roman"/>
                <w:color w:val="385623" w:themeColor="accent6" w:themeShade="80"/>
                <w:sz w:val="20"/>
                <w:szCs w:val="20"/>
              </w:rPr>
            </w:pPr>
            <w:r w:rsidRPr="000D067E">
              <w:rPr>
                <w:rFonts w:eastAsia="Calibri" w:cs="Times New Roman"/>
                <w:color w:val="385623" w:themeColor="accent6" w:themeShade="80"/>
                <w:sz w:val="20"/>
                <w:szCs w:val="20"/>
              </w:rPr>
              <w:t>934</w:t>
            </w:r>
          </w:p>
        </w:tc>
        <w:tc>
          <w:tcPr>
            <w:tcW w:w="851" w:type="dxa"/>
            <w:tcBorders>
              <w:top w:val="single" w:sz="4" w:space="0" w:color="auto"/>
              <w:left w:val="nil"/>
              <w:bottom w:val="single" w:sz="4" w:space="0" w:color="auto"/>
              <w:right w:val="nil"/>
            </w:tcBorders>
            <w:noWrap/>
            <w:vAlign w:val="center"/>
            <w:hideMark/>
          </w:tcPr>
          <w:p w14:paraId="51C56574" w14:textId="77777777" w:rsidR="00863F61" w:rsidRPr="000D067E" w:rsidRDefault="00863F61" w:rsidP="00863F61">
            <w:pPr>
              <w:rPr>
                <w:rFonts w:eastAsia="Calibri" w:cs="Times New Roman"/>
                <w:color w:val="385623" w:themeColor="accent6" w:themeShade="80"/>
                <w:sz w:val="20"/>
                <w:szCs w:val="20"/>
              </w:rPr>
            </w:pPr>
            <w:r w:rsidRPr="000D067E">
              <w:rPr>
                <w:rFonts w:eastAsia="Calibri" w:cs="Times New Roman"/>
                <w:color w:val="385623" w:themeColor="accent6" w:themeShade="80"/>
                <w:sz w:val="20"/>
                <w:szCs w:val="20"/>
              </w:rPr>
              <w:t>603</w:t>
            </w:r>
          </w:p>
        </w:tc>
        <w:tc>
          <w:tcPr>
            <w:tcW w:w="795" w:type="dxa"/>
            <w:tcBorders>
              <w:top w:val="single" w:sz="4" w:space="0" w:color="auto"/>
              <w:left w:val="nil"/>
              <w:bottom w:val="single" w:sz="4" w:space="0" w:color="auto"/>
              <w:right w:val="nil"/>
            </w:tcBorders>
            <w:vAlign w:val="center"/>
            <w:hideMark/>
          </w:tcPr>
          <w:p w14:paraId="1CD1F7EC" w14:textId="77777777" w:rsidR="00863F61" w:rsidRPr="000D067E" w:rsidRDefault="00863F61" w:rsidP="00863F61">
            <w:pPr>
              <w:rPr>
                <w:rFonts w:eastAsia="Calibri" w:cs="Times New Roman"/>
                <w:color w:val="385623" w:themeColor="accent6" w:themeShade="80"/>
                <w:sz w:val="20"/>
                <w:szCs w:val="20"/>
              </w:rPr>
            </w:pPr>
            <w:r w:rsidRPr="000D067E">
              <w:rPr>
                <w:rFonts w:eastAsia="Calibri" w:cs="Times New Roman"/>
                <w:color w:val="385623" w:themeColor="accent6" w:themeShade="80"/>
                <w:sz w:val="20"/>
                <w:szCs w:val="20"/>
              </w:rPr>
              <w:t>1537</w:t>
            </w:r>
          </w:p>
        </w:tc>
      </w:tr>
    </w:tbl>
    <w:p w14:paraId="0D0A50FD" w14:textId="77777777" w:rsidR="00863F61" w:rsidRPr="000D067E" w:rsidRDefault="00863F61" w:rsidP="00863F61">
      <w:pPr>
        <w:rPr>
          <w:rFonts w:eastAsia="Calibri" w:cs="Times New Roman"/>
          <w:color w:val="385623" w:themeColor="accent6" w:themeShade="80"/>
        </w:rPr>
      </w:pPr>
    </w:p>
    <w:p w14:paraId="5FD1B21B" w14:textId="77777777" w:rsidR="00863F61" w:rsidRPr="000D067E" w:rsidRDefault="00863F61" w:rsidP="00863F61">
      <w:pPr>
        <w:rPr>
          <w:rFonts w:eastAsia="Calibri" w:cs="Times New Roman"/>
          <w:color w:val="385623" w:themeColor="accent6" w:themeShade="80"/>
        </w:rPr>
      </w:pPr>
    </w:p>
    <w:p w14:paraId="0AAA987E" w14:textId="77777777" w:rsidR="00863F61" w:rsidRPr="000D067E" w:rsidRDefault="00863F61" w:rsidP="00863F61">
      <w:pPr>
        <w:rPr>
          <w:rFonts w:eastAsia="Calibri" w:cs="Times New Roman"/>
          <w:color w:val="385623" w:themeColor="accent6" w:themeShade="80"/>
        </w:rPr>
      </w:pPr>
    </w:p>
    <w:p w14:paraId="4DA8D5B7" w14:textId="77777777" w:rsidR="00863F61" w:rsidRPr="000D067E" w:rsidRDefault="00863F61" w:rsidP="00863F61">
      <w:pPr>
        <w:spacing w:line="480" w:lineRule="auto"/>
        <w:ind w:firstLine="720"/>
        <w:rPr>
          <w:rFonts w:eastAsia="Calibri" w:cs="Times New Roman"/>
          <w:color w:val="385623" w:themeColor="accent6" w:themeShade="80"/>
        </w:rPr>
      </w:pPr>
      <w:r w:rsidRPr="000D067E">
        <w:rPr>
          <w:rFonts w:eastAsia="Calibri" w:cs="Times New Roman"/>
          <w:color w:val="385623" w:themeColor="accent6" w:themeShade="80"/>
        </w:rPr>
        <w:t xml:space="preserve">The principal components analysis (PCA) of the eight numerical traits generated a set of axes, of which the first four axes together explained 89% of the variance (Table B.2). The first PC axis (39% of the variance) was associated with proportionally shorter </w:t>
      </w:r>
      <w:r w:rsidRPr="000D067E">
        <w:rPr>
          <w:rFonts w:eastAsia="Calibri" w:cs="Times New Roman"/>
          <w:color w:val="385623" w:themeColor="accent6" w:themeShade="80"/>
        </w:rPr>
        <w:lastRenderedPageBreak/>
        <w:t>antennae, shorter rear legs, and wider pronotum (Figure B.2). The second axis (26% of the variance) was associated with proportionally longer eyes, higher eye protrusion, and shorter body length. The third axis (14% of the variance) was associated with proportionally shorter rear trochanter and wider abdomen (Figure S4). The fourth axis (11% of the variance) was associated with proportionally wider abdomen and longer body length.</w:t>
      </w:r>
    </w:p>
    <w:p w14:paraId="611BB34E" w14:textId="77777777" w:rsidR="00863F61" w:rsidRPr="000D067E" w:rsidRDefault="00863F61" w:rsidP="00863F61">
      <w:pPr>
        <w:spacing w:line="480" w:lineRule="auto"/>
        <w:rPr>
          <w:rFonts w:eastAsia="Calibri" w:cs="Times New Roman"/>
          <w:color w:val="385623" w:themeColor="accent6" w:themeShade="80"/>
        </w:rPr>
      </w:pPr>
      <w:r w:rsidRPr="000D067E">
        <w:rPr>
          <w:rFonts w:eastAsia="Calibri" w:cs="Times New Roman"/>
          <w:color w:val="385623" w:themeColor="accent6" w:themeShade="80"/>
        </w:rPr>
        <w:tab/>
        <w:t>A subset of functional traits showed differences among treatments, but functional alpha-diversity was similar among forest management treatments and across years (Tables 2.3-2.4). The CWM body length was greater for forest plots than salvaged plots, while windthrow plots were intermediate (Fig. 2.4A). This indicates that species of larger body length made up a higher proportion of trap captures in forest plots than salvaged plots. When we examined morphological traits of the eyes and antenna relative to body length, we found that CWM eye length was greater for salvaged plots than windthrow or forest plots (Fig. 5C). Thus, species abundant in salvaged plots had longer eyes. However, we did not detect differences in CWM</w:t>
      </w:r>
      <w:r w:rsidRPr="000D067E">
        <w:rPr>
          <w:rFonts w:eastAsia="Calibri" w:cs="Times New Roman"/>
          <w:color w:val="385623" w:themeColor="accent6" w:themeShade="80"/>
          <w:kern w:val="2"/>
          <w:sz w:val="16"/>
          <w:szCs w:val="16"/>
          <w14:ligatures w14:val="standardContextual"/>
        </w:rPr>
        <w:t xml:space="preserve"> </w:t>
      </w:r>
      <w:r w:rsidRPr="000D067E">
        <w:rPr>
          <w:rFonts w:eastAsia="Calibri" w:cs="Times New Roman"/>
          <w:color w:val="385623" w:themeColor="accent6" w:themeShade="80"/>
        </w:rPr>
        <w:t xml:space="preserve">antenna length (Fig. 2.4E). When considering the morphological traits associated with locomotion strategy, we found that CWM trochanter length was greater for salvaged plots than windthrow or forest (Fig. 2.4D). This means species common in salvaged plots tended to have a longer rear trochanters, versus species common in windthrow or forest plots. Flight capable species were more common in salvaged plots in 2015, but this pattern disappeared by 2022 (Fig. 2.4B). No patterns were detected for water affinity (Fig. 2.4F).  </w:t>
      </w:r>
    </w:p>
    <w:p w14:paraId="7EBAB1C4" w14:textId="77777777" w:rsidR="00863F61" w:rsidRPr="000D067E" w:rsidRDefault="00863F61" w:rsidP="00863F61">
      <w:pPr>
        <w:rPr>
          <w:rFonts w:eastAsia="Calibri" w:cs="Times New Roman"/>
          <w:color w:val="385623" w:themeColor="accent6" w:themeShade="80"/>
        </w:rPr>
      </w:pPr>
    </w:p>
    <w:p w14:paraId="5B42A4C3" w14:textId="77777777" w:rsidR="00863F61" w:rsidRPr="000D067E" w:rsidRDefault="00863F61" w:rsidP="00863F61">
      <w:pPr>
        <w:rPr>
          <w:rFonts w:eastAsia="Calibri" w:cs="Times New Roman"/>
          <w:color w:val="385623" w:themeColor="accent6" w:themeShade="80"/>
        </w:rPr>
      </w:pPr>
    </w:p>
    <w:p w14:paraId="7003618D" w14:textId="4F3817EB" w:rsidR="00863F61" w:rsidRPr="000D067E" w:rsidRDefault="00863F61" w:rsidP="00863F61">
      <w:pPr>
        <w:spacing w:line="480" w:lineRule="auto"/>
        <w:rPr>
          <w:rFonts w:eastAsia="Calibri" w:cs="Times New Roman"/>
          <w:color w:val="385623" w:themeColor="accent6" w:themeShade="80"/>
        </w:rPr>
      </w:pPr>
      <w:r w:rsidRPr="000D067E">
        <w:rPr>
          <w:rFonts w:eastAsia="Calibri" w:cs="Times New Roman"/>
          <w:noProof/>
          <w:color w:val="385623" w:themeColor="accent6" w:themeShade="80"/>
        </w:rPr>
        <w:lastRenderedPageBreak/>
        <w:drawing>
          <wp:inline distT="0" distB="0" distL="0" distR="0" wp14:anchorId="2EA6D62F" wp14:editId="2CEB0553">
            <wp:extent cx="5283200" cy="5018474"/>
            <wp:effectExtent l="0" t="0" r="0" b="0"/>
            <wp:docPr id="183039244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392441" name=""/>
                    <pic:cNvPicPr/>
                  </pic:nvPicPr>
                  <pic:blipFill>
                    <a:blip r:embed="rId27">
                      <a:extLst>
                        <a:ext uri="{96DAC541-7B7A-43D3-8B79-37D633B846F1}">
                          <asvg:svgBlip xmlns:asvg="http://schemas.microsoft.com/office/drawing/2016/SVG/main" r:embed="rId28"/>
                        </a:ext>
                      </a:extLst>
                    </a:blip>
                    <a:stretch>
                      <a:fillRect/>
                    </a:stretch>
                  </pic:blipFill>
                  <pic:spPr>
                    <a:xfrm>
                      <a:off x="0" y="0"/>
                      <a:ext cx="5292410" cy="5027222"/>
                    </a:xfrm>
                    <a:prstGeom prst="rect">
                      <a:avLst/>
                    </a:prstGeom>
                  </pic:spPr>
                </pic:pic>
              </a:graphicData>
            </a:graphic>
          </wp:inline>
        </w:drawing>
      </w:r>
    </w:p>
    <w:p w14:paraId="4CC24ED7" w14:textId="77777777" w:rsidR="00863F61" w:rsidRPr="000D067E" w:rsidRDefault="00863F61" w:rsidP="00863F61">
      <w:pPr>
        <w:spacing w:after="200"/>
        <w:rPr>
          <w:rFonts w:eastAsia="Calibri" w:cs="Times New Roman"/>
          <w:iCs/>
          <w:color w:val="385623" w:themeColor="accent6" w:themeShade="80"/>
          <w:szCs w:val="18"/>
        </w:rPr>
      </w:pPr>
      <w:bookmarkStart w:id="59" w:name="_Toc213798452"/>
      <w:r w:rsidRPr="000D067E">
        <w:rPr>
          <w:rFonts w:eastAsia="Calibri" w:cs="Times New Roman"/>
          <w:b/>
          <w:bCs/>
          <w:iCs/>
          <w:color w:val="385623" w:themeColor="accent6" w:themeShade="80"/>
          <w:szCs w:val="18"/>
        </w:rPr>
        <w:t xml:space="preserve">Figure </w:t>
      </w:r>
      <w:r w:rsidRPr="000D067E">
        <w:rPr>
          <w:rFonts w:eastAsia="Calibri" w:cs="Times New Roman"/>
          <w:b/>
          <w:bCs/>
          <w:iCs/>
          <w:color w:val="385623" w:themeColor="accent6" w:themeShade="80"/>
          <w:szCs w:val="18"/>
        </w:rPr>
        <w:fldChar w:fldCharType="begin"/>
      </w:r>
      <w:r w:rsidRPr="000D067E">
        <w:rPr>
          <w:rFonts w:eastAsia="Calibri" w:cs="Times New Roman"/>
          <w:b/>
          <w:bCs/>
          <w:iCs/>
          <w:color w:val="385623" w:themeColor="accent6" w:themeShade="80"/>
          <w:szCs w:val="18"/>
        </w:rPr>
        <w:instrText xml:space="preserve"> STYLEREF 1 \s </w:instrText>
      </w:r>
      <w:r w:rsidRPr="000D067E">
        <w:rPr>
          <w:rFonts w:eastAsia="Calibri" w:cs="Times New Roman"/>
          <w:b/>
          <w:bCs/>
          <w:iCs/>
          <w:color w:val="385623" w:themeColor="accent6" w:themeShade="80"/>
          <w:szCs w:val="18"/>
        </w:rPr>
        <w:fldChar w:fldCharType="separate"/>
      </w:r>
      <w:r w:rsidRPr="000D067E">
        <w:rPr>
          <w:rFonts w:eastAsia="Calibri" w:cs="Times New Roman"/>
          <w:b/>
          <w:bCs/>
          <w:iCs/>
          <w:noProof/>
          <w:color w:val="385623" w:themeColor="accent6" w:themeShade="80"/>
          <w:szCs w:val="18"/>
        </w:rPr>
        <w:t>2</w:t>
      </w:r>
      <w:r w:rsidRPr="000D067E">
        <w:rPr>
          <w:rFonts w:eastAsia="Calibri" w:cs="Times New Roman"/>
          <w:b/>
          <w:bCs/>
          <w:iCs/>
          <w:color w:val="385623" w:themeColor="accent6" w:themeShade="80"/>
          <w:szCs w:val="18"/>
        </w:rPr>
        <w:fldChar w:fldCharType="end"/>
      </w:r>
      <w:r w:rsidRPr="000D067E">
        <w:rPr>
          <w:rFonts w:eastAsia="Calibri" w:cs="Times New Roman"/>
          <w:b/>
          <w:bCs/>
          <w:iCs/>
          <w:color w:val="385623" w:themeColor="accent6" w:themeShade="80"/>
          <w:szCs w:val="18"/>
        </w:rPr>
        <w:t>.</w:t>
      </w:r>
      <w:r w:rsidRPr="000D067E">
        <w:rPr>
          <w:rFonts w:eastAsia="Calibri" w:cs="Times New Roman"/>
          <w:b/>
          <w:bCs/>
          <w:iCs/>
          <w:color w:val="385623" w:themeColor="accent6" w:themeShade="80"/>
          <w:szCs w:val="18"/>
        </w:rPr>
        <w:fldChar w:fldCharType="begin"/>
      </w:r>
      <w:r w:rsidRPr="000D067E">
        <w:rPr>
          <w:rFonts w:eastAsia="Calibri" w:cs="Times New Roman"/>
          <w:b/>
          <w:bCs/>
          <w:iCs/>
          <w:color w:val="385623" w:themeColor="accent6" w:themeShade="80"/>
          <w:szCs w:val="18"/>
        </w:rPr>
        <w:instrText xml:space="preserve"> SEQ Figure \* ARABIC \s 1 </w:instrText>
      </w:r>
      <w:r w:rsidRPr="000D067E">
        <w:rPr>
          <w:rFonts w:eastAsia="Calibri" w:cs="Times New Roman"/>
          <w:b/>
          <w:bCs/>
          <w:iCs/>
          <w:color w:val="385623" w:themeColor="accent6" w:themeShade="80"/>
          <w:szCs w:val="18"/>
        </w:rPr>
        <w:fldChar w:fldCharType="separate"/>
      </w:r>
      <w:r w:rsidRPr="000D067E">
        <w:rPr>
          <w:rFonts w:eastAsia="Calibri" w:cs="Times New Roman"/>
          <w:b/>
          <w:bCs/>
          <w:iCs/>
          <w:noProof/>
          <w:color w:val="385623" w:themeColor="accent6" w:themeShade="80"/>
          <w:szCs w:val="18"/>
        </w:rPr>
        <w:t>4</w:t>
      </w:r>
      <w:r w:rsidRPr="000D067E">
        <w:rPr>
          <w:rFonts w:eastAsia="Calibri" w:cs="Times New Roman"/>
          <w:b/>
          <w:bCs/>
          <w:iCs/>
          <w:color w:val="385623" w:themeColor="accent6" w:themeShade="80"/>
          <w:szCs w:val="18"/>
        </w:rPr>
        <w:fldChar w:fldCharType="end"/>
      </w:r>
      <w:r w:rsidRPr="000D067E">
        <w:rPr>
          <w:rFonts w:eastAsia="Calibri" w:cs="Times New Roman"/>
          <w:b/>
          <w:bCs/>
          <w:iCs/>
          <w:color w:val="385623" w:themeColor="accent6" w:themeShade="80"/>
          <w:szCs w:val="18"/>
        </w:rPr>
        <w:t>.</w:t>
      </w:r>
      <w:r w:rsidRPr="000D067E">
        <w:rPr>
          <w:rFonts w:eastAsia="Calibri" w:cs="Times New Roman"/>
          <w:iCs/>
          <w:color w:val="385623" w:themeColor="accent6" w:themeShade="80"/>
          <w:szCs w:val="18"/>
        </w:rPr>
        <w:t xml:space="preserve"> Community-weighted mean (CWM) traits of ground beetles collected in windthrow, salvaged, and undisturbed forest plots in 2015 and 2022. Circular points are observations from 2015, while triangles are observations from 2022. (A) CWM body length, measured as the sum of head length, pronotum length, and elytron length. (B) CWM flight capability, as indicated in the literature </w:t>
      </w:r>
      <w:r w:rsidRPr="000D067E">
        <w:rPr>
          <w:rFonts w:eastAsia="Calibri" w:cs="Times New Roman"/>
          <w:iCs/>
          <w:color w:val="385623" w:themeColor="accent6" w:themeShade="80"/>
          <w:szCs w:val="18"/>
        </w:rPr>
        <w:fldChar w:fldCharType="begin"/>
      </w:r>
      <w:r w:rsidRPr="000D067E">
        <w:rPr>
          <w:rFonts w:eastAsia="Calibri" w:cs="Times New Roman"/>
          <w:iCs/>
          <w:color w:val="385623" w:themeColor="accent6" w:themeShade="80"/>
          <w:szCs w:val="18"/>
        </w:rPr>
        <w:instrText xml:space="preserve"> ADDIN ZOTERO_ITEM CSL_CITATION {"citationID":"3aMbqUiD","properties":{"formattedCitation":"(Larochelle and Larivi\\uc0\\u232{}re 2003)","plainCitation":"(Larochelle and Larivière 2003)","noteIndex":0},"citationItems":[{"id":312,"uris":["http://zotero.org/groups/5154252/items/CJ2B2WK7"],"itemData":{"id":312,"type":"book","collection-number":"27","collection-title":"Pensoft-series Faunistica","event-place":"Sofia","ISBN":"978-954-642-165-4","language":"eng","number-of-pages":"583","publisher":"Pensoft Publ","publisher-place":"Sofia","source":"K10plus ISBN","title":"A natural history of the ground-beetles (Coleoptera: Carabidae) of America north of Mexico","title-short":"A natural history of the ground-beetles (Coleoptera","author":[{"family":"Larochelle","given":"André"},{"family":"Larivière","given":"Marie-Claude"}],"issued":{"date-parts":[["2003"]]}}}],"schema":"https://github.com/citation-style-language/schema/raw/master/csl-citation.json"} </w:instrText>
      </w:r>
      <w:r w:rsidRPr="000D067E">
        <w:rPr>
          <w:rFonts w:eastAsia="Calibri" w:cs="Times New Roman"/>
          <w:iCs/>
          <w:color w:val="385623" w:themeColor="accent6" w:themeShade="80"/>
          <w:szCs w:val="18"/>
        </w:rPr>
        <w:fldChar w:fldCharType="separate"/>
      </w:r>
      <w:r w:rsidRPr="000D067E">
        <w:rPr>
          <w:rFonts w:eastAsia="Calibri" w:cs="Times New Roman"/>
          <w:iCs/>
          <w:color w:val="385623" w:themeColor="accent6" w:themeShade="80"/>
          <w:szCs w:val="18"/>
        </w:rPr>
        <w:t>(Larochelle and Larivière 2003)</w:t>
      </w:r>
      <w:r w:rsidRPr="000D067E">
        <w:rPr>
          <w:rFonts w:eastAsia="Calibri" w:cs="Times New Roman"/>
          <w:iCs/>
          <w:color w:val="385623" w:themeColor="accent6" w:themeShade="80"/>
          <w:szCs w:val="18"/>
        </w:rPr>
        <w:fldChar w:fldCharType="end"/>
      </w:r>
      <w:r w:rsidRPr="000D067E">
        <w:rPr>
          <w:rFonts w:eastAsia="Calibri" w:cs="Times New Roman"/>
          <w:iCs/>
          <w:color w:val="385623" w:themeColor="accent6" w:themeShade="80"/>
          <w:szCs w:val="18"/>
        </w:rPr>
        <w:t>. Values closer to 1 indicate that a higher proportion of individuals collected were identified as flight-capable species. (C) CWM eye length (posterior to anterior edge of eye) standardized to body length. (D) CWM meta-trochanter length standardized to body length. (E) CWM antenna length standardized to body length. (F) CWM water affinity, as indicated in the literature. Values closer to 1 indicate that a higher proportion of individuals collected belonged to species which prefer wet soil or live near water. A significant effect of forest management treatment was found for A-D, while no significant effects were found for E-F.</w:t>
      </w:r>
      <w:bookmarkEnd w:id="59"/>
    </w:p>
    <w:p w14:paraId="15470012" w14:textId="77777777" w:rsidR="00863F61" w:rsidRPr="000D067E" w:rsidRDefault="00863F61" w:rsidP="00863F61">
      <w:pPr>
        <w:rPr>
          <w:rFonts w:eastAsia="Calibri" w:cs="Times New Roman"/>
          <w:b/>
          <w:bCs/>
          <w:color w:val="385623" w:themeColor="accent6" w:themeShade="80"/>
        </w:rPr>
        <w:sectPr w:rsidR="00863F61" w:rsidRPr="000D067E" w:rsidSect="00354D71">
          <w:pgSz w:w="12240" w:h="15840"/>
          <w:pgMar w:top="1440" w:right="1440" w:bottom="1440" w:left="2160" w:header="720" w:footer="1584" w:gutter="0"/>
          <w:cols w:space="720"/>
          <w:docGrid w:linePitch="360"/>
        </w:sectPr>
      </w:pPr>
    </w:p>
    <w:p w14:paraId="5BBE9423" w14:textId="77777777" w:rsidR="00863F61" w:rsidRPr="000D067E" w:rsidRDefault="00863F61" w:rsidP="00863F61">
      <w:pPr>
        <w:spacing w:after="200"/>
        <w:rPr>
          <w:rFonts w:eastAsia="Calibri" w:cs="Times New Roman"/>
          <w:iCs/>
          <w:color w:val="385623" w:themeColor="accent6" w:themeShade="80"/>
          <w:szCs w:val="18"/>
        </w:rPr>
      </w:pPr>
      <w:bookmarkStart w:id="60" w:name="_Toc213798415"/>
      <w:r w:rsidRPr="000D067E">
        <w:rPr>
          <w:rFonts w:eastAsia="Calibri" w:cs="Times New Roman"/>
          <w:b/>
          <w:bCs/>
          <w:iCs/>
          <w:color w:val="385623" w:themeColor="accent6" w:themeShade="80"/>
          <w:szCs w:val="18"/>
        </w:rPr>
        <w:lastRenderedPageBreak/>
        <w:t xml:space="preserve">Table </w:t>
      </w:r>
      <w:r w:rsidRPr="000D067E">
        <w:rPr>
          <w:rFonts w:eastAsia="Calibri" w:cs="Times New Roman"/>
          <w:b/>
          <w:bCs/>
          <w:iCs/>
          <w:color w:val="385623" w:themeColor="accent6" w:themeShade="80"/>
          <w:szCs w:val="18"/>
        </w:rPr>
        <w:fldChar w:fldCharType="begin"/>
      </w:r>
      <w:r w:rsidRPr="000D067E">
        <w:rPr>
          <w:rFonts w:eastAsia="Calibri" w:cs="Times New Roman"/>
          <w:b/>
          <w:bCs/>
          <w:iCs/>
          <w:color w:val="385623" w:themeColor="accent6" w:themeShade="80"/>
          <w:szCs w:val="18"/>
        </w:rPr>
        <w:instrText xml:space="preserve"> STYLEREF 1 \s </w:instrText>
      </w:r>
      <w:r w:rsidRPr="000D067E">
        <w:rPr>
          <w:rFonts w:eastAsia="Calibri" w:cs="Times New Roman"/>
          <w:b/>
          <w:bCs/>
          <w:iCs/>
          <w:color w:val="385623" w:themeColor="accent6" w:themeShade="80"/>
          <w:szCs w:val="18"/>
        </w:rPr>
        <w:fldChar w:fldCharType="separate"/>
      </w:r>
      <w:r w:rsidRPr="000D067E">
        <w:rPr>
          <w:rFonts w:eastAsia="Calibri" w:cs="Times New Roman"/>
          <w:b/>
          <w:bCs/>
          <w:iCs/>
          <w:noProof/>
          <w:color w:val="385623" w:themeColor="accent6" w:themeShade="80"/>
          <w:szCs w:val="18"/>
        </w:rPr>
        <w:t>2</w:t>
      </w:r>
      <w:r w:rsidRPr="000D067E">
        <w:rPr>
          <w:rFonts w:eastAsia="Calibri" w:cs="Times New Roman"/>
          <w:b/>
          <w:bCs/>
          <w:iCs/>
          <w:color w:val="385623" w:themeColor="accent6" w:themeShade="80"/>
          <w:szCs w:val="18"/>
        </w:rPr>
        <w:fldChar w:fldCharType="end"/>
      </w:r>
      <w:r w:rsidRPr="000D067E">
        <w:rPr>
          <w:rFonts w:eastAsia="Calibri" w:cs="Times New Roman"/>
          <w:b/>
          <w:bCs/>
          <w:iCs/>
          <w:color w:val="385623" w:themeColor="accent6" w:themeShade="80"/>
          <w:szCs w:val="18"/>
        </w:rPr>
        <w:t>.</w:t>
      </w:r>
      <w:r w:rsidRPr="000D067E">
        <w:rPr>
          <w:rFonts w:eastAsia="Calibri" w:cs="Times New Roman"/>
          <w:b/>
          <w:bCs/>
          <w:iCs/>
          <w:color w:val="385623" w:themeColor="accent6" w:themeShade="80"/>
          <w:szCs w:val="18"/>
        </w:rPr>
        <w:fldChar w:fldCharType="begin"/>
      </w:r>
      <w:r w:rsidRPr="000D067E">
        <w:rPr>
          <w:rFonts w:eastAsia="Calibri" w:cs="Times New Roman"/>
          <w:b/>
          <w:bCs/>
          <w:iCs/>
          <w:color w:val="385623" w:themeColor="accent6" w:themeShade="80"/>
          <w:szCs w:val="18"/>
        </w:rPr>
        <w:instrText xml:space="preserve"> SEQ Table \* ARABIC \s 1 </w:instrText>
      </w:r>
      <w:r w:rsidRPr="000D067E">
        <w:rPr>
          <w:rFonts w:eastAsia="Calibri" w:cs="Times New Roman"/>
          <w:b/>
          <w:bCs/>
          <w:iCs/>
          <w:color w:val="385623" w:themeColor="accent6" w:themeShade="80"/>
          <w:szCs w:val="18"/>
        </w:rPr>
        <w:fldChar w:fldCharType="separate"/>
      </w:r>
      <w:r w:rsidRPr="000D067E">
        <w:rPr>
          <w:rFonts w:eastAsia="Calibri" w:cs="Times New Roman"/>
          <w:b/>
          <w:bCs/>
          <w:iCs/>
          <w:noProof/>
          <w:color w:val="385623" w:themeColor="accent6" w:themeShade="80"/>
          <w:szCs w:val="18"/>
        </w:rPr>
        <w:t>3</w:t>
      </w:r>
      <w:r w:rsidRPr="000D067E">
        <w:rPr>
          <w:rFonts w:eastAsia="Calibri" w:cs="Times New Roman"/>
          <w:b/>
          <w:bCs/>
          <w:iCs/>
          <w:color w:val="385623" w:themeColor="accent6" w:themeShade="80"/>
          <w:szCs w:val="18"/>
        </w:rPr>
        <w:fldChar w:fldCharType="end"/>
      </w:r>
      <w:r w:rsidRPr="000D067E">
        <w:rPr>
          <w:rFonts w:eastAsia="Calibri" w:cs="Times New Roman"/>
          <w:b/>
          <w:bCs/>
          <w:iCs/>
          <w:color w:val="385623" w:themeColor="accent6" w:themeShade="80"/>
          <w:szCs w:val="18"/>
        </w:rPr>
        <w:t>.</w:t>
      </w:r>
      <w:r w:rsidRPr="000D067E">
        <w:rPr>
          <w:rFonts w:eastAsia="Calibri" w:cs="Times New Roman"/>
          <w:iCs/>
          <w:color w:val="385623" w:themeColor="accent6" w:themeShade="80"/>
          <w:szCs w:val="18"/>
        </w:rPr>
        <w:t xml:space="preserve"> Main effects of forest management treatments (windthrow, salvaged, undisturbed forest) and year (2015, 2022) on activity-abundance, species richness, species diversity, community-weighted means (CWM) for individual traits, and functional diversity for ground beetles collected at Powdermill Nature Reserve, Rector, Westmoreland County, Pennsylvania, USA. The model type column indicates if the model was a standard linear model (LM), a linear mixed-effects model with transect included as a random effect (LMM), or a generalized linear model with Poisson errors (GLM). Dashes indicate that the p-value is above 0.10. Patterns with a p-value below 0.05 are bolded. Beetles were collected between 27 May to 17 August, 2015, and from 1 June to 23 August, 2022.</w:t>
      </w:r>
      <w:bookmarkEnd w:id="60"/>
    </w:p>
    <w:tbl>
      <w:tblPr>
        <w:tblStyle w:val="Aaronsinsectlabels12"/>
        <w:tblW w:w="12900" w:type="dxa"/>
        <w:tblBorders>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119"/>
        <w:gridCol w:w="1276"/>
        <w:gridCol w:w="1417"/>
        <w:gridCol w:w="1418"/>
        <w:gridCol w:w="1559"/>
        <w:gridCol w:w="1276"/>
        <w:gridCol w:w="1417"/>
        <w:gridCol w:w="1418"/>
      </w:tblGrid>
      <w:tr w:rsidR="000D067E" w:rsidRPr="000D067E" w14:paraId="010EF49A" w14:textId="77777777" w:rsidTr="00B11D15">
        <w:trPr>
          <w:trHeight w:val="333"/>
        </w:trPr>
        <w:tc>
          <w:tcPr>
            <w:tcW w:w="3119" w:type="dxa"/>
            <w:tcBorders>
              <w:top w:val="single" w:sz="4" w:space="0" w:color="auto"/>
              <w:bottom w:val="nil"/>
            </w:tcBorders>
          </w:tcPr>
          <w:p w14:paraId="3945E6BF" w14:textId="77777777" w:rsidR="00863F61" w:rsidRPr="000D067E" w:rsidRDefault="00863F61" w:rsidP="00863F61">
            <w:pPr>
              <w:rPr>
                <w:rFonts w:eastAsia="Calibri"/>
                <w:color w:val="385623" w:themeColor="accent6" w:themeShade="80"/>
              </w:rPr>
            </w:pPr>
            <w:bookmarkStart w:id="61" w:name="_Hlk207132687"/>
            <w:r w:rsidRPr="000D067E">
              <w:rPr>
                <w:rFonts w:eastAsia="Calibri"/>
                <w:color w:val="385623" w:themeColor="accent6" w:themeShade="80"/>
              </w:rPr>
              <w:t>Response variable</w:t>
            </w:r>
          </w:p>
        </w:tc>
        <w:tc>
          <w:tcPr>
            <w:tcW w:w="1276" w:type="dxa"/>
            <w:tcBorders>
              <w:top w:val="single" w:sz="4" w:space="0" w:color="auto"/>
              <w:bottom w:val="nil"/>
            </w:tcBorders>
          </w:tcPr>
          <w:p w14:paraId="49B1F3AB"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 xml:space="preserve">Model </w:t>
            </w:r>
          </w:p>
          <w:p w14:paraId="4ADDCF7F"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type</w:t>
            </w:r>
          </w:p>
        </w:tc>
        <w:tc>
          <w:tcPr>
            <w:tcW w:w="2835" w:type="dxa"/>
            <w:gridSpan w:val="2"/>
            <w:tcBorders>
              <w:top w:val="single" w:sz="4" w:space="0" w:color="auto"/>
              <w:bottom w:val="nil"/>
            </w:tcBorders>
          </w:tcPr>
          <w:p w14:paraId="3A6E15F3"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 xml:space="preserve">Treatment </w:t>
            </w:r>
          </w:p>
          <w:p w14:paraId="2C4CEAD0"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(Windthrow, Salvaged, Forest)</w:t>
            </w:r>
          </w:p>
        </w:tc>
        <w:tc>
          <w:tcPr>
            <w:tcW w:w="2835" w:type="dxa"/>
            <w:gridSpan w:val="2"/>
            <w:tcBorders>
              <w:top w:val="single" w:sz="4" w:space="0" w:color="auto"/>
              <w:bottom w:val="nil"/>
            </w:tcBorders>
          </w:tcPr>
          <w:p w14:paraId="1DD8F7BE"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Year (2015, 2022)</w:t>
            </w:r>
          </w:p>
        </w:tc>
        <w:tc>
          <w:tcPr>
            <w:tcW w:w="2835" w:type="dxa"/>
            <w:gridSpan w:val="2"/>
            <w:tcBorders>
              <w:top w:val="single" w:sz="4" w:space="0" w:color="auto"/>
              <w:bottom w:val="nil"/>
            </w:tcBorders>
          </w:tcPr>
          <w:p w14:paraId="27A5071F"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Treatment*Year interaction</w:t>
            </w:r>
          </w:p>
        </w:tc>
      </w:tr>
      <w:tr w:rsidR="000D067E" w:rsidRPr="000D067E" w14:paraId="091E4BF5" w14:textId="77777777" w:rsidTr="00B11D15">
        <w:trPr>
          <w:trHeight w:val="333"/>
        </w:trPr>
        <w:tc>
          <w:tcPr>
            <w:tcW w:w="3119" w:type="dxa"/>
            <w:tcBorders>
              <w:top w:val="nil"/>
              <w:bottom w:val="nil"/>
            </w:tcBorders>
          </w:tcPr>
          <w:p w14:paraId="35CA5E3C" w14:textId="77777777" w:rsidR="00863F61" w:rsidRPr="000D067E" w:rsidRDefault="00863F61" w:rsidP="00863F61">
            <w:pPr>
              <w:rPr>
                <w:rFonts w:eastAsia="Calibri"/>
                <w:color w:val="385623" w:themeColor="accent6" w:themeShade="80"/>
              </w:rPr>
            </w:pPr>
          </w:p>
        </w:tc>
        <w:tc>
          <w:tcPr>
            <w:tcW w:w="1276" w:type="dxa"/>
            <w:tcBorders>
              <w:top w:val="nil"/>
              <w:bottom w:val="nil"/>
            </w:tcBorders>
          </w:tcPr>
          <w:p w14:paraId="2F8DF6AC" w14:textId="77777777" w:rsidR="00863F61" w:rsidRPr="000D067E" w:rsidRDefault="00863F61" w:rsidP="00863F61">
            <w:pPr>
              <w:rPr>
                <w:rFonts w:eastAsia="Calibri"/>
                <w:color w:val="385623" w:themeColor="accent6" w:themeShade="80"/>
              </w:rPr>
            </w:pPr>
          </w:p>
        </w:tc>
        <w:tc>
          <w:tcPr>
            <w:tcW w:w="2835" w:type="dxa"/>
            <w:gridSpan w:val="2"/>
            <w:tcBorders>
              <w:top w:val="nil"/>
              <w:bottom w:val="nil"/>
            </w:tcBorders>
          </w:tcPr>
          <w:p w14:paraId="743CDF60" w14:textId="77777777" w:rsidR="00863F61" w:rsidRPr="000D067E" w:rsidRDefault="00863F61" w:rsidP="00863F61">
            <w:pPr>
              <w:rPr>
                <w:rFonts w:eastAsia="Calibri"/>
                <w:color w:val="385623" w:themeColor="accent6" w:themeShade="80"/>
              </w:rPr>
            </w:pPr>
          </w:p>
        </w:tc>
        <w:tc>
          <w:tcPr>
            <w:tcW w:w="2835" w:type="dxa"/>
            <w:gridSpan w:val="2"/>
            <w:tcBorders>
              <w:top w:val="nil"/>
              <w:bottom w:val="nil"/>
            </w:tcBorders>
          </w:tcPr>
          <w:p w14:paraId="5E525D3C" w14:textId="77777777" w:rsidR="00863F61" w:rsidRPr="000D067E" w:rsidRDefault="00863F61" w:rsidP="00863F61">
            <w:pPr>
              <w:rPr>
                <w:rFonts w:eastAsia="Calibri"/>
                <w:color w:val="385623" w:themeColor="accent6" w:themeShade="80"/>
              </w:rPr>
            </w:pPr>
          </w:p>
        </w:tc>
        <w:tc>
          <w:tcPr>
            <w:tcW w:w="1417" w:type="dxa"/>
            <w:tcBorders>
              <w:top w:val="nil"/>
              <w:bottom w:val="nil"/>
            </w:tcBorders>
          </w:tcPr>
          <w:p w14:paraId="18CFAE47" w14:textId="77777777" w:rsidR="00863F61" w:rsidRPr="000D067E" w:rsidRDefault="00863F61" w:rsidP="00863F61">
            <w:pPr>
              <w:rPr>
                <w:rFonts w:eastAsia="Calibri"/>
                <w:color w:val="385623" w:themeColor="accent6" w:themeShade="80"/>
              </w:rPr>
            </w:pPr>
          </w:p>
        </w:tc>
        <w:tc>
          <w:tcPr>
            <w:tcW w:w="1418" w:type="dxa"/>
            <w:tcBorders>
              <w:top w:val="nil"/>
              <w:bottom w:val="nil"/>
            </w:tcBorders>
          </w:tcPr>
          <w:p w14:paraId="725D8759" w14:textId="77777777" w:rsidR="00863F61" w:rsidRPr="000D067E" w:rsidRDefault="00863F61" w:rsidP="00863F61">
            <w:pPr>
              <w:rPr>
                <w:rFonts w:eastAsia="Calibri"/>
                <w:color w:val="385623" w:themeColor="accent6" w:themeShade="80"/>
              </w:rPr>
            </w:pPr>
          </w:p>
        </w:tc>
      </w:tr>
      <w:tr w:rsidR="000D067E" w:rsidRPr="000D067E" w14:paraId="45972973" w14:textId="77777777" w:rsidTr="00B11D15">
        <w:trPr>
          <w:trHeight w:val="333"/>
        </w:trPr>
        <w:tc>
          <w:tcPr>
            <w:tcW w:w="3119" w:type="dxa"/>
            <w:tcBorders>
              <w:top w:val="nil"/>
              <w:bottom w:val="single" w:sz="4" w:space="0" w:color="auto"/>
            </w:tcBorders>
          </w:tcPr>
          <w:p w14:paraId="6A54BBC3" w14:textId="77777777" w:rsidR="00863F61" w:rsidRPr="000D067E" w:rsidRDefault="00863F61" w:rsidP="00863F61">
            <w:pPr>
              <w:rPr>
                <w:rFonts w:eastAsia="Calibri"/>
                <w:color w:val="385623" w:themeColor="accent6" w:themeShade="80"/>
              </w:rPr>
            </w:pPr>
          </w:p>
        </w:tc>
        <w:tc>
          <w:tcPr>
            <w:tcW w:w="1276" w:type="dxa"/>
            <w:tcBorders>
              <w:top w:val="nil"/>
              <w:bottom w:val="single" w:sz="4" w:space="0" w:color="auto"/>
            </w:tcBorders>
          </w:tcPr>
          <w:p w14:paraId="4FB405CD" w14:textId="77777777" w:rsidR="00863F61" w:rsidRPr="000D067E" w:rsidRDefault="00863F61" w:rsidP="00863F61">
            <w:pPr>
              <w:rPr>
                <w:rFonts w:eastAsia="Calibri"/>
                <w:color w:val="385623" w:themeColor="accent6" w:themeShade="80"/>
              </w:rPr>
            </w:pPr>
          </w:p>
        </w:tc>
        <w:tc>
          <w:tcPr>
            <w:tcW w:w="1417" w:type="dxa"/>
            <w:tcBorders>
              <w:top w:val="nil"/>
              <w:bottom w:val="single" w:sz="4" w:space="0" w:color="auto"/>
            </w:tcBorders>
          </w:tcPr>
          <w:p w14:paraId="484F5AC5"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Statistic</w:t>
            </w:r>
          </w:p>
        </w:tc>
        <w:tc>
          <w:tcPr>
            <w:tcW w:w="1418" w:type="dxa"/>
            <w:tcBorders>
              <w:top w:val="nil"/>
              <w:bottom w:val="single" w:sz="4" w:space="0" w:color="auto"/>
            </w:tcBorders>
          </w:tcPr>
          <w:p w14:paraId="275A147B"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p</w:t>
            </w:r>
          </w:p>
        </w:tc>
        <w:tc>
          <w:tcPr>
            <w:tcW w:w="1559" w:type="dxa"/>
            <w:tcBorders>
              <w:top w:val="nil"/>
              <w:bottom w:val="single" w:sz="4" w:space="0" w:color="auto"/>
            </w:tcBorders>
          </w:tcPr>
          <w:p w14:paraId="45D06F27"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Statistic</w:t>
            </w:r>
          </w:p>
        </w:tc>
        <w:tc>
          <w:tcPr>
            <w:tcW w:w="1276" w:type="dxa"/>
            <w:tcBorders>
              <w:top w:val="nil"/>
              <w:bottom w:val="single" w:sz="4" w:space="0" w:color="auto"/>
            </w:tcBorders>
          </w:tcPr>
          <w:p w14:paraId="6844F50C"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p</w:t>
            </w:r>
          </w:p>
        </w:tc>
        <w:tc>
          <w:tcPr>
            <w:tcW w:w="1417" w:type="dxa"/>
            <w:tcBorders>
              <w:top w:val="nil"/>
              <w:bottom w:val="single" w:sz="4" w:space="0" w:color="auto"/>
            </w:tcBorders>
          </w:tcPr>
          <w:p w14:paraId="3879AAF2"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Statistic</w:t>
            </w:r>
          </w:p>
        </w:tc>
        <w:tc>
          <w:tcPr>
            <w:tcW w:w="1418" w:type="dxa"/>
            <w:tcBorders>
              <w:top w:val="nil"/>
              <w:bottom w:val="single" w:sz="4" w:space="0" w:color="auto"/>
            </w:tcBorders>
          </w:tcPr>
          <w:p w14:paraId="2E9FDABC"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p</w:t>
            </w:r>
          </w:p>
        </w:tc>
      </w:tr>
      <w:bookmarkEnd w:id="61"/>
      <w:tr w:rsidR="000D067E" w:rsidRPr="000D067E" w14:paraId="3B08627A" w14:textId="77777777" w:rsidTr="00B11D15">
        <w:trPr>
          <w:trHeight w:val="64"/>
        </w:trPr>
        <w:tc>
          <w:tcPr>
            <w:tcW w:w="3119" w:type="dxa"/>
            <w:tcBorders>
              <w:top w:val="single" w:sz="4" w:space="0" w:color="auto"/>
            </w:tcBorders>
          </w:tcPr>
          <w:p w14:paraId="531E01BC" w14:textId="77777777" w:rsidR="00863F61" w:rsidRPr="000D067E" w:rsidRDefault="00863F61" w:rsidP="00863F61">
            <w:pPr>
              <w:rPr>
                <w:rFonts w:eastAsia="Calibri"/>
                <w:color w:val="385623" w:themeColor="accent6" w:themeShade="80"/>
              </w:rPr>
            </w:pPr>
          </w:p>
        </w:tc>
        <w:tc>
          <w:tcPr>
            <w:tcW w:w="1276" w:type="dxa"/>
            <w:tcBorders>
              <w:top w:val="single" w:sz="4" w:space="0" w:color="auto"/>
            </w:tcBorders>
          </w:tcPr>
          <w:p w14:paraId="413564C9" w14:textId="77777777" w:rsidR="00863F61" w:rsidRPr="000D067E" w:rsidRDefault="00863F61" w:rsidP="00863F61">
            <w:pPr>
              <w:rPr>
                <w:rFonts w:eastAsia="Calibri"/>
                <w:color w:val="385623" w:themeColor="accent6" w:themeShade="80"/>
              </w:rPr>
            </w:pPr>
          </w:p>
        </w:tc>
        <w:tc>
          <w:tcPr>
            <w:tcW w:w="1417" w:type="dxa"/>
            <w:tcBorders>
              <w:top w:val="single" w:sz="4" w:space="0" w:color="auto"/>
            </w:tcBorders>
          </w:tcPr>
          <w:p w14:paraId="3868448B" w14:textId="77777777" w:rsidR="00863F61" w:rsidRPr="000D067E" w:rsidRDefault="00863F61" w:rsidP="00863F61">
            <w:pPr>
              <w:rPr>
                <w:rFonts w:eastAsia="Calibri"/>
                <w:color w:val="385623" w:themeColor="accent6" w:themeShade="80"/>
              </w:rPr>
            </w:pPr>
          </w:p>
        </w:tc>
        <w:tc>
          <w:tcPr>
            <w:tcW w:w="1418" w:type="dxa"/>
            <w:tcBorders>
              <w:top w:val="single" w:sz="4" w:space="0" w:color="auto"/>
            </w:tcBorders>
          </w:tcPr>
          <w:p w14:paraId="131A53F4" w14:textId="77777777" w:rsidR="00863F61" w:rsidRPr="000D067E" w:rsidRDefault="00863F61" w:rsidP="00863F61">
            <w:pPr>
              <w:rPr>
                <w:rFonts w:eastAsia="Calibri"/>
                <w:color w:val="385623" w:themeColor="accent6" w:themeShade="80"/>
              </w:rPr>
            </w:pPr>
          </w:p>
        </w:tc>
        <w:tc>
          <w:tcPr>
            <w:tcW w:w="1559" w:type="dxa"/>
            <w:tcBorders>
              <w:top w:val="single" w:sz="4" w:space="0" w:color="auto"/>
            </w:tcBorders>
          </w:tcPr>
          <w:p w14:paraId="741367BE" w14:textId="77777777" w:rsidR="00863F61" w:rsidRPr="000D067E" w:rsidRDefault="00863F61" w:rsidP="00863F61">
            <w:pPr>
              <w:rPr>
                <w:rFonts w:eastAsia="Calibri"/>
                <w:color w:val="385623" w:themeColor="accent6" w:themeShade="80"/>
              </w:rPr>
            </w:pPr>
          </w:p>
        </w:tc>
        <w:tc>
          <w:tcPr>
            <w:tcW w:w="1276" w:type="dxa"/>
            <w:tcBorders>
              <w:top w:val="single" w:sz="4" w:space="0" w:color="auto"/>
            </w:tcBorders>
          </w:tcPr>
          <w:p w14:paraId="277FD564" w14:textId="77777777" w:rsidR="00863F61" w:rsidRPr="000D067E" w:rsidRDefault="00863F61" w:rsidP="00863F61">
            <w:pPr>
              <w:rPr>
                <w:rFonts w:eastAsia="Calibri"/>
                <w:color w:val="385623" w:themeColor="accent6" w:themeShade="80"/>
              </w:rPr>
            </w:pPr>
          </w:p>
        </w:tc>
        <w:tc>
          <w:tcPr>
            <w:tcW w:w="1417" w:type="dxa"/>
            <w:tcBorders>
              <w:top w:val="single" w:sz="4" w:space="0" w:color="auto"/>
            </w:tcBorders>
          </w:tcPr>
          <w:p w14:paraId="6E2A306C" w14:textId="77777777" w:rsidR="00863F61" w:rsidRPr="000D067E" w:rsidRDefault="00863F61" w:rsidP="00863F61">
            <w:pPr>
              <w:rPr>
                <w:rFonts w:eastAsia="Calibri"/>
                <w:color w:val="385623" w:themeColor="accent6" w:themeShade="80"/>
              </w:rPr>
            </w:pPr>
          </w:p>
        </w:tc>
        <w:tc>
          <w:tcPr>
            <w:tcW w:w="1418" w:type="dxa"/>
            <w:tcBorders>
              <w:top w:val="single" w:sz="4" w:space="0" w:color="auto"/>
            </w:tcBorders>
          </w:tcPr>
          <w:p w14:paraId="639089EE" w14:textId="77777777" w:rsidR="00863F61" w:rsidRPr="000D067E" w:rsidRDefault="00863F61" w:rsidP="00863F61">
            <w:pPr>
              <w:rPr>
                <w:rFonts w:eastAsia="Calibri"/>
                <w:color w:val="385623" w:themeColor="accent6" w:themeShade="80"/>
              </w:rPr>
            </w:pPr>
          </w:p>
        </w:tc>
      </w:tr>
      <w:tr w:rsidR="000D067E" w:rsidRPr="000D067E" w14:paraId="3081A0E7" w14:textId="77777777" w:rsidTr="00B11D15">
        <w:tc>
          <w:tcPr>
            <w:tcW w:w="3119" w:type="dxa"/>
          </w:tcPr>
          <w:p w14:paraId="4BB6B531"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Total activity-abundance</w:t>
            </w:r>
          </w:p>
        </w:tc>
        <w:tc>
          <w:tcPr>
            <w:tcW w:w="1276" w:type="dxa"/>
          </w:tcPr>
          <w:p w14:paraId="3B51EE98"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LMM*</w:t>
            </w:r>
          </w:p>
        </w:tc>
        <w:tc>
          <w:tcPr>
            <w:tcW w:w="1417" w:type="dxa"/>
          </w:tcPr>
          <w:p w14:paraId="513B163C" w14:textId="77777777" w:rsidR="00863F61" w:rsidRPr="000D067E" w:rsidRDefault="00863F61" w:rsidP="00863F61">
            <w:pPr>
              <w:rPr>
                <w:rFonts w:eastAsia="Calibri"/>
                <w:b/>
                <w:bCs/>
                <w:color w:val="385623" w:themeColor="accent6" w:themeShade="80"/>
              </w:rPr>
            </w:pPr>
            <w:r w:rsidRPr="000D067E">
              <w:rPr>
                <w:rFonts w:eastAsia="Calibri"/>
                <w:b/>
                <w:bCs/>
                <w:color w:val="385623" w:themeColor="accent6" w:themeShade="80"/>
              </w:rPr>
              <w:t>F= 5.7</w:t>
            </w:r>
          </w:p>
        </w:tc>
        <w:tc>
          <w:tcPr>
            <w:tcW w:w="1418" w:type="dxa"/>
          </w:tcPr>
          <w:p w14:paraId="62D0CD8B" w14:textId="77777777" w:rsidR="00863F61" w:rsidRPr="000D067E" w:rsidRDefault="00863F61" w:rsidP="00863F61">
            <w:pPr>
              <w:rPr>
                <w:rFonts w:eastAsia="Calibri"/>
                <w:b/>
                <w:bCs/>
                <w:color w:val="385623" w:themeColor="accent6" w:themeShade="80"/>
              </w:rPr>
            </w:pPr>
            <w:r w:rsidRPr="000D067E">
              <w:rPr>
                <w:rFonts w:eastAsia="Calibri"/>
                <w:b/>
                <w:bCs/>
                <w:color w:val="385623" w:themeColor="accent6" w:themeShade="80"/>
              </w:rPr>
              <w:t>0.007</w:t>
            </w:r>
          </w:p>
        </w:tc>
        <w:tc>
          <w:tcPr>
            <w:tcW w:w="1559" w:type="dxa"/>
          </w:tcPr>
          <w:p w14:paraId="7F6A2DDA"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F=1.9</w:t>
            </w:r>
          </w:p>
        </w:tc>
        <w:tc>
          <w:tcPr>
            <w:tcW w:w="1276" w:type="dxa"/>
          </w:tcPr>
          <w:p w14:paraId="276DF4AA"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w:t>
            </w:r>
          </w:p>
        </w:tc>
        <w:tc>
          <w:tcPr>
            <w:tcW w:w="1417" w:type="dxa"/>
          </w:tcPr>
          <w:p w14:paraId="404FE9F6" w14:textId="77777777" w:rsidR="00863F61" w:rsidRPr="000D067E" w:rsidRDefault="00863F61" w:rsidP="00863F61">
            <w:pPr>
              <w:rPr>
                <w:rFonts w:eastAsia="Calibri"/>
                <w:b/>
                <w:bCs/>
                <w:color w:val="385623" w:themeColor="accent6" w:themeShade="80"/>
              </w:rPr>
            </w:pPr>
            <w:r w:rsidRPr="000D067E">
              <w:rPr>
                <w:rFonts w:eastAsia="Calibri"/>
                <w:b/>
                <w:bCs/>
                <w:color w:val="385623" w:themeColor="accent6" w:themeShade="80"/>
              </w:rPr>
              <w:t>F=4.5</w:t>
            </w:r>
          </w:p>
        </w:tc>
        <w:tc>
          <w:tcPr>
            <w:tcW w:w="1418" w:type="dxa"/>
          </w:tcPr>
          <w:p w14:paraId="54CF51CA" w14:textId="77777777" w:rsidR="00863F61" w:rsidRPr="000D067E" w:rsidRDefault="00863F61" w:rsidP="00863F61">
            <w:pPr>
              <w:rPr>
                <w:rFonts w:eastAsia="Calibri"/>
                <w:b/>
                <w:bCs/>
                <w:color w:val="385623" w:themeColor="accent6" w:themeShade="80"/>
              </w:rPr>
            </w:pPr>
            <w:r w:rsidRPr="000D067E">
              <w:rPr>
                <w:rFonts w:eastAsia="Calibri"/>
                <w:b/>
                <w:bCs/>
                <w:color w:val="385623" w:themeColor="accent6" w:themeShade="80"/>
              </w:rPr>
              <w:t>0.018</w:t>
            </w:r>
          </w:p>
        </w:tc>
      </w:tr>
      <w:tr w:rsidR="000D067E" w:rsidRPr="000D067E" w14:paraId="522E2827" w14:textId="77777777" w:rsidTr="00B11D15">
        <w:tc>
          <w:tcPr>
            <w:tcW w:w="3119" w:type="dxa"/>
          </w:tcPr>
          <w:p w14:paraId="780694AF" w14:textId="77777777" w:rsidR="00863F61" w:rsidRPr="000D067E" w:rsidRDefault="00863F61" w:rsidP="00863F61">
            <w:pPr>
              <w:rPr>
                <w:rFonts w:eastAsia="Calibri"/>
                <w:color w:val="385623" w:themeColor="accent6" w:themeShade="80"/>
              </w:rPr>
            </w:pPr>
          </w:p>
        </w:tc>
        <w:tc>
          <w:tcPr>
            <w:tcW w:w="1276" w:type="dxa"/>
          </w:tcPr>
          <w:p w14:paraId="2F82E474" w14:textId="77777777" w:rsidR="00863F61" w:rsidRPr="000D067E" w:rsidRDefault="00863F61" w:rsidP="00863F61">
            <w:pPr>
              <w:rPr>
                <w:rFonts w:eastAsia="Calibri"/>
                <w:color w:val="385623" w:themeColor="accent6" w:themeShade="80"/>
              </w:rPr>
            </w:pPr>
          </w:p>
        </w:tc>
        <w:tc>
          <w:tcPr>
            <w:tcW w:w="1417" w:type="dxa"/>
          </w:tcPr>
          <w:p w14:paraId="4B82F8C0" w14:textId="77777777" w:rsidR="00863F61" w:rsidRPr="000D067E" w:rsidRDefault="00863F61" w:rsidP="00863F61">
            <w:pPr>
              <w:rPr>
                <w:rFonts w:eastAsia="Calibri"/>
                <w:b/>
                <w:bCs/>
                <w:color w:val="385623" w:themeColor="accent6" w:themeShade="80"/>
              </w:rPr>
            </w:pPr>
          </w:p>
        </w:tc>
        <w:tc>
          <w:tcPr>
            <w:tcW w:w="1418" w:type="dxa"/>
          </w:tcPr>
          <w:p w14:paraId="7A8DC9F1" w14:textId="77777777" w:rsidR="00863F61" w:rsidRPr="000D067E" w:rsidRDefault="00863F61" w:rsidP="00863F61">
            <w:pPr>
              <w:rPr>
                <w:rFonts w:eastAsia="Calibri"/>
                <w:b/>
                <w:bCs/>
                <w:color w:val="385623" w:themeColor="accent6" w:themeShade="80"/>
              </w:rPr>
            </w:pPr>
          </w:p>
        </w:tc>
        <w:tc>
          <w:tcPr>
            <w:tcW w:w="1559" w:type="dxa"/>
          </w:tcPr>
          <w:p w14:paraId="2C892DD8" w14:textId="77777777" w:rsidR="00863F61" w:rsidRPr="000D067E" w:rsidRDefault="00863F61" w:rsidP="00863F61">
            <w:pPr>
              <w:rPr>
                <w:rFonts w:eastAsia="Calibri"/>
                <w:color w:val="385623" w:themeColor="accent6" w:themeShade="80"/>
              </w:rPr>
            </w:pPr>
          </w:p>
        </w:tc>
        <w:tc>
          <w:tcPr>
            <w:tcW w:w="1276" w:type="dxa"/>
          </w:tcPr>
          <w:p w14:paraId="25B084B9" w14:textId="77777777" w:rsidR="00863F61" w:rsidRPr="000D067E" w:rsidRDefault="00863F61" w:rsidP="00863F61">
            <w:pPr>
              <w:rPr>
                <w:rFonts w:eastAsia="Calibri"/>
                <w:color w:val="385623" w:themeColor="accent6" w:themeShade="80"/>
              </w:rPr>
            </w:pPr>
          </w:p>
        </w:tc>
        <w:tc>
          <w:tcPr>
            <w:tcW w:w="1417" w:type="dxa"/>
          </w:tcPr>
          <w:p w14:paraId="7FE06B18" w14:textId="77777777" w:rsidR="00863F61" w:rsidRPr="000D067E" w:rsidRDefault="00863F61" w:rsidP="00863F61">
            <w:pPr>
              <w:rPr>
                <w:rFonts w:eastAsia="Calibri"/>
                <w:b/>
                <w:bCs/>
                <w:color w:val="385623" w:themeColor="accent6" w:themeShade="80"/>
              </w:rPr>
            </w:pPr>
          </w:p>
        </w:tc>
        <w:tc>
          <w:tcPr>
            <w:tcW w:w="1418" w:type="dxa"/>
          </w:tcPr>
          <w:p w14:paraId="5F797945" w14:textId="77777777" w:rsidR="00863F61" w:rsidRPr="000D067E" w:rsidRDefault="00863F61" w:rsidP="00863F61">
            <w:pPr>
              <w:rPr>
                <w:rFonts w:eastAsia="Calibri"/>
                <w:b/>
                <w:bCs/>
                <w:color w:val="385623" w:themeColor="accent6" w:themeShade="80"/>
              </w:rPr>
            </w:pPr>
          </w:p>
        </w:tc>
      </w:tr>
      <w:tr w:rsidR="000D067E" w:rsidRPr="000D067E" w14:paraId="7CDF17BF" w14:textId="77777777" w:rsidTr="00B11D15">
        <w:tc>
          <w:tcPr>
            <w:tcW w:w="3119" w:type="dxa"/>
          </w:tcPr>
          <w:p w14:paraId="4FC74313"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Activity abundance of open-habitat and habitat-generalist species</w:t>
            </w:r>
          </w:p>
        </w:tc>
        <w:tc>
          <w:tcPr>
            <w:tcW w:w="1276" w:type="dxa"/>
          </w:tcPr>
          <w:p w14:paraId="2A6500C0"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LMM*</w:t>
            </w:r>
          </w:p>
        </w:tc>
        <w:tc>
          <w:tcPr>
            <w:tcW w:w="1417" w:type="dxa"/>
          </w:tcPr>
          <w:p w14:paraId="7FDA9F36" w14:textId="77777777" w:rsidR="00863F61" w:rsidRPr="000D067E" w:rsidRDefault="00863F61" w:rsidP="00863F61">
            <w:pPr>
              <w:rPr>
                <w:rFonts w:eastAsia="Calibri"/>
                <w:b/>
                <w:bCs/>
                <w:color w:val="385623" w:themeColor="accent6" w:themeShade="80"/>
              </w:rPr>
            </w:pPr>
            <w:r w:rsidRPr="000D067E">
              <w:rPr>
                <w:rFonts w:eastAsia="Calibri"/>
                <w:b/>
                <w:bCs/>
                <w:color w:val="385623" w:themeColor="accent6" w:themeShade="80"/>
              </w:rPr>
              <w:t>F=3.6</w:t>
            </w:r>
          </w:p>
        </w:tc>
        <w:tc>
          <w:tcPr>
            <w:tcW w:w="1418" w:type="dxa"/>
          </w:tcPr>
          <w:p w14:paraId="011AD62E" w14:textId="77777777" w:rsidR="00863F61" w:rsidRPr="000D067E" w:rsidRDefault="00863F61" w:rsidP="00863F61">
            <w:pPr>
              <w:rPr>
                <w:rFonts w:eastAsia="Calibri"/>
                <w:b/>
                <w:bCs/>
                <w:color w:val="385623" w:themeColor="accent6" w:themeShade="80"/>
              </w:rPr>
            </w:pPr>
            <w:r w:rsidRPr="000D067E">
              <w:rPr>
                <w:rFonts w:eastAsia="Calibri"/>
                <w:b/>
                <w:bCs/>
                <w:color w:val="385623" w:themeColor="accent6" w:themeShade="80"/>
              </w:rPr>
              <w:t>0.037</w:t>
            </w:r>
          </w:p>
        </w:tc>
        <w:tc>
          <w:tcPr>
            <w:tcW w:w="1559" w:type="dxa"/>
          </w:tcPr>
          <w:p w14:paraId="7D97440D"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F=0.01</w:t>
            </w:r>
          </w:p>
        </w:tc>
        <w:tc>
          <w:tcPr>
            <w:tcW w:w="1276" w:type="dxa"/>
          </w:tcPr>
          <w:p w14:paraId="2F1AA069"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w:t>
            </w:r>
          </w:p>
        </w:tc>
        <w:tc>
          <w:tcPr>
            <w:tcW w:w="1417" w:type="dxa"/>
          </w:tcPr>
          <w:p w14:paraId="2B889A90"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F=2.4</w:t>
            </w:r>
          </w:p>
        </w:tc>
        <w:tc>
          <w:tcPr>
            <w:tcW w:w="1418" w:type="dxa"/>
          </w:tcPr>
          <w:p w14:paraId="329E458E"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w:t>
            </w:r>
          </w:p>
        </w:tc>
      </w:tr>
      <w:tr w:rsidR="000D067E" w:rsidRPr="000D067E" w14:paraId="26F0AC80" w14:textId="77777777" w:rsidTr="00B11D15">
        <w:tc>
          <w:tcPr>
            <w:tcW w:w="3119" w:type="dxa"/>
          </w:tcPr>
          <w:p w14:paraId="159EFF50" w14:textId="77777777" w:rsidR="00863F61" w:rsidRPr="000D067E" w:rsidRDefault="00863F61" w:rsidP="00863F61">
            <w:pPr>
              <w:rPr>
                <w:rFonts w:eastAsia="Calibri"/>
                <w:color w:val="385623" w:themeColor="accent6" w:themeShade="80"/>
              </w:rPr>
            </w:pPr>
          </w:p>
        </w:tc>
        <w:tc>
          <w:tcPr>
            <w:tcW w:w="1276" w:type="dxa"/>
          </w:tcPr>
          <w:p w14:paraId="0FB55C88" w14:textId="77777777" w:rsidR="00863F61" w:rsidRPr="000D067E" w:rsidRDefault="00863F61" w:rsidP="00863F61">
            <w:pPr>
              <w:rPr>
                <w:rFonts w:eastAsia="Calibri"/>
                <w:color w:val="385623" w:themeColor="accent6" w:themeShade="80"/>
              </w:rPr>
            </w:pPr>
          </w:p>
        </w:tc>
        <w:tc>
          <w:tcPr>
            <w:tcW w:w="1417" w:type="dxa"/>
          </w:tcPr>
          <w:p w14:paraId="3BAB9749" w14:textId="77777777" w:rsidR="00863F61" w:rsidRPr="000D067E" w:rsidRDefault="00863F61" w:rsidP="00863F61">
            <w:pPr>
              <w:rPr>
                <w:rFonts w:eastAsia="Calibri"/>
                <w:b/>
                <w:bCs/>
                <w:color w:val="385623" w:themeColor="accent6" w:themeShade="80"/>
              </w:rPr>
            </w:pPr>
          </w:p>
        </w:tc>
        <w:tc>
          <w:tcPr>
            <w:tcW w:w="1418" w:type="dxa"/>
          </w:tcPr>
          <w:p w14:paraId="40D7A91B" w14:textId="77777777" w:rsidR="00863F61" w:rsidRPr="000D067E" w:rsidRDefault="00863F61" w:rsidP="00863F61">
            <w:pPr>
              <w:rPr>
                <w:rFonts w:eastAsia="Calibri"/>
                <w:b/>
                <w:bCs/>
                <w:color w:val="385623" w:themeColor="accent6" w:themeShade="80"/>
              </w:rPr>
            </w:pPr>
          </w:p>
        </w:tc>
        <w:tc>
          <w:tcPr>
            <w:tcW w:w="1559" w:type="dxa"/>
          </w:tcPr>
          <w:p w14:paraId="2C7F45A1" w14:textId="77777777" w:rsidR="00863F61" w:rsidRPr="000D067E" w:rsidRDefault="00863F61" w:rsidP="00863F61">
            <w:pPr>
              <w:rPr>
                <w:rFonts w:eastAsia="Calibri"/>
                <w:color w:val="385623" w:themeColor="accent6" w:themeShade="80"/>
              </w:rPr>
            </w:pPr>
          </w:p>
        </w:tc>
        <w:tc>
          <w:tcPr>
            <w:tcW w:w="1276" w:type="dxa"/>
          </w:tcPr>
          <w:p w14:paraId="299EFCA5" w14:textId="77777777" w:rsidR="00863F61" w:rsidRPr="000D067E" w:rsidRDefault="00863F61" w:rsidP="00863F61">
            <w:pPr>
              <w:rPr>
                <w:rFonts w:eastAsia="Calibri"/>
                <w:color w:val="385623" w:themeColor="accent6" w:themeShade="80"/>
              </w:rPr>
            </w:pPr>
          </w:p>
        </w:tc>
        <w:tc>
          <w:tcPr>
            <w:tcW w:w="1417" w:type="dxa"/>
          </w:tcPr>
          <w:p w14:paraId="534F0089" w14:textId="77777777" w:rsidR="00863F61" w:rsidRPr="000D067E" w:rsidRDefault="00863F61" w:rsidP="00863F61">
            <w:pPr>
              <w:rPr>
                <w:rFonts w:eastAsia="Calibri"/>
                <w:color w:val="385623" w:themeColor="accent6" w:themeShade="80"/>
              </w:rPr>
            </w:pPr>
          </w:p>
        </w:tc>
        <w:tc>
          <w:tcPr>
            <w:tcW w:w="1418" w:type="dxa"/>
          </w:tcPr>
          <w:p w14:paraId="18D46342" w14:textId="77777777" w:rsidR="00863F61" w:rsidRPr="000D067E" w:rsidRDefault="00863F61" w:rsidP="00863F61">
            <w:pPr>
              <w:rPr>
                <w:rFonts w:eastAsia="Calibri"/>
                <w:color w:val="385623" w:themeColor="accent6" w:themeShade="80"/>
              </w:rPr>
            </w:pPr>
          </w:p>
        </w:tc>
      </w:tr>
      <w:tr w:rsidR="000D067E" w:rsidRPr="000D067E" w14:paraId="74E5DE77" w14:textId="77777777" w:rsidTr="00B11D15">
        <w:tc>
          <w:tcPr>
            <w:tcW w:w="3119" w:type="dxa"/>
          </w:tcPr>
          <w:p w14:paraId="7A1675F3"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Activity abundance of forest-specialist species</w:t>
            </w:r>
          </w:p>
        </w:tc>
        <w:tc>
          <w:tcPr>
            <w:tcW w:w="1276" w:type="dxa"/>
          </w:tcPr>
          <w:p w14:paraId="4AB7E81C"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LMM*</w:t>
            </w:r>
          </w:p>
        </w:tc>
        <w:tc>
          <w:tcPr>
            <w:tcW w:w="1417" w:type="dxa"/>
          </w:tcPr>
          <w:p w14:paraId="0C504554"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F=0.7</w:t>
            </w:r>
          </w:p>
        </w:tc>
        <w:tc>
          <w:tcPr>
            <w:tcW w:w="1418" w:type="dxa"/>
          </w:tcPr>
          <w:p w14:paraId="7E80621B"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w:t>
            </w:r>
          </w:p>
        </w:tc>
        <w:tc>
          <w:tcPr>
            <w:tcW w:w="1559" w:type="dxa"/>
          </w:tcPr>
          <w:p w14:paraId="1E40A7A9"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F=3.4</w:t>
            </w:r>
          </w:p>
        </w:tc>
        <w:tc>
          <w:tcPr>
            <w:tcW w:w="1276" w:type="dxa"/>
          </w:tcPr>
          <w:p w14:paraId="316CCFFE"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0.075</w:t>
            </w:r>
          </w:p>
        </w:tc>
        <w:tc>
          <w:tcPr>
            <w:tcW w:w="1417" w:type="dxa"/>
          </w:tcPr>
          <w:p w14:paraId="367415B2"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F=2.7</w:t>
            </w:r>
          </w:p>
        </w:tc>
        <w:tc>
          <w:tcPr>
            <w:tcW w:w="1418" w:type="dxa"/>
          </w:tcPr>
          <w:p w14:paraId="1E712003"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0.079</w:t>
            </w:r>
          </w:p>
        </w:tc>
      </w:tr>
      <w:tr w:rsidR="000D067E" w:rsidRPr="000D067E" w14:paraId="6824DA0E" w14:textId="77777777" w:rsidTr="00B11D15">
        <w:tc>
          <w:tcPr>
            <w:tcW w:w="3119" w:type="dxa"/>
          </w:tcPr>
          <w:p w14:paraId="31947118" w14:textId="77777777" w:rsidR="00863F61" w:rsidRPr="000D067E" w:rsidRDefault="00863F61" w:rsidP="00863F61">
            <w:pPr>
              <w:rPr>
                <w:rFonts w:eastAsia="Calibri"/>
                <w:color w:val="385623" w:themeColor="accent6" w:themeShade="80"/>
              </w:rPr>
            </w:pPr>
          </w:p>
        </w:tc>
        <w:tc>
          <w:tcPr>
            <w:tcW w:w="1276" w:type="dxa"/>
          </w:tcPr>
          <w:p w14:paraId="26C374EB" w14:textId="77777777" w:rsidR="00863F61" w:rsidRPr="000D067E" w:rsidRDefault="00863F61" w:rsidP="00863F61">
            <w:pPr>
              <w:rPr>
                <w:rFonts w:eastAsia="Calibri"/>
                <w:color w:val="385623" w:themeColor="accent6" w:themeShade="80"/>
              </w:rPr>
            </w:pPr>
          </w:p>
        </w:tc>
        <w:tc>
          <w:tcPr>
            <w:tcW w:w="1417" w:type="dxa"/>
          </w:tcPr>
          <w:p w14:paraId="336934FD" w14:textId="77777777" w:rsidR="00863F61" w:rsidRPr="000D067E" w:rsidRDefault="00863F61" w:rsidP="00863F61">
            <w:pPr>
              <w:rPr>
                <w:rFonts w:eastAsia="Calibri"/>
                <w:color w:val="385623" w:themeColor="accent6" w:themeShade="80"/>
              </w:rPr>
            </w:pPr>
          </w:p>
        </w:tc>
        <w:tc>
          <w:tcPr>
            <w:tcW w:w="1418" w:type="dxa"/>
          </w:tcPr>
          <w:p w14:paraId="66228AAD" w14:textId="77777777" w:rsidR="00863F61" w:rsidRPr="000D067E" w:rsidRDefault="00863F61" w:rsidP="00863F61">
            <w:pPr>
              <w:rPr>
                <w:rFonts w:eastAsia="Calibri"/>
                <w:color w:val="385623" w:themeColor="accent6" w:themeShade="80"/>
              </w:rPr>
            </w:pPr>
          </w:p>
        </w:tc>
        <w:tc>
          <w:tcPr>
            <w:tcW w:w="1559" w:type="dxa"/>
          </w:tcPr>
          <w:p w14:paraId="562EF499" w14:textId="77777777" w:rsidR="00863F61" w:rsidRPr="000D067E" w:rsidRDefault="00863F61" w:rsidP="00863F61">
            <w:pPr>
              <w:rPr>
                <w:rFonts w:eastAsia="Calibri"/>
                <w:color w:val="385623" w:themeColor="accent6" w:themeShade="80"/>
              </w:rPr>
            </w:pPr>
          </w:p>
        </w:tc>
        <w:tc>
          <w:tcPr>
            <w:tcW w:w="1276" w:type="dxa"/>
          </w:tcPr>
          <w:p w14:paraId="626A850B" w14:textId="77777777" w:rsidR="00863F61" w:rsidRPr="000D067E" w:rsidRDefault="00863F61" w:rsidP="00863F61">
            <w:pPr>
              <w:rPr>
                <w:rFonts w:eastAsia="Calibri"/>
                <w:color w:val="385623" w:themeColor="accent6" w:themeShade="80"/>
              </w:rPr>
            </w:pPr>
          </w:p>
        </w:tc>
        <w:tc>
          <w:tcPr>
            <w:tcW w:w="1417" w:type="dxa"/>
          </w:tcPr>
          <w:p w14:paraId="2B7EF3AE" w14:textId="77777777" w:rsidR="00863F61" w:rsidRPr="000D067E" w:rsidRDefault="00863F61" w:rsidP="00863F61">
            <w:pPr>
              <w:rPr>
                <w:rFonts w:eastAsia="Calibri"/>
                <w:color w:val="385623" w:themeColor="accent6" w:themeShade="80"/>
              </w:rPr>
            </w:pPr>
          </w:p>
        </w:tc>
        <w:tc>
          <w:tcPr>
            <w:tcW w:w="1418" w:type="dxa"/>
          </w:tcPr>
          <w:p w14:paraId="40571747" w14:textId="77777777" w:rsidR="00863F61" w:rsidRPr="000D067E" w:rsidRDefault="00863F61" w:rsidP="00863F61">
            <w:pPr>
              <w:rPr>
                <w:rFonts w:eastAsia="Calibri"/>
                <w:color w:val="385623" w:themeColor="accent6" w:themeShade="80"/>
              </w:rPr>
            </w:pPr>
          </w:p>
        </w:tc>
      </w:tr>
      <w:tr w:rsidR="000D067E" w:rsidRPr="000D067E" w14:paraId="6C8278CF" w14:textId="77777777" w:rsidTr="00B11D15">
        <w:tc>
          <w:tcPr>
            <w:tcW w:w="3119" w:type="dxa"/>
          </w:tcPr>
          <w:p w14:paraId="68CE2E10"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Species richness</w:t>
            </w:r>
          </w:p>
        </w:tc>
        <w:tc>
          <w:tcPr>
            <w:tcW w:w="1276" w:type="dxa"/>
          </w:tcPr>
          <w:p w14:paraId="48CA19FE"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GLM</w:t>
            </w:r>
          </w:p>
        </w:tc>
        <w:tc>
          <w:tcPr>
            <w:tcW w:w="1417" w:type="dxa"/>
          </w:tcPr>
          <w:p w14:paraId="0C53FA9F" w14:textId="77777777" w:rsidR="00863F61" w:rsidRPr="000D067E" w:rsidRDefault="00863F61" w:rsidP="00863F61">
            <w:pPr>
              <w:rPr>
                <w:rFonts w:eastAsia="Calibri"/>
                <w:b/>
                <w:bCs/>
                <w:color w:val="385623" w:themeColor="accent6" w:themeShade="80"/>
              </w:rPr>
            </w:pPr>
            <w:r w:rsidRPr="000D067E">
              <w:rPr>
                <w:rFonts w:eastAsia="Calibri"/>
                <w:b/>
                <w:bCs/>
                <w:color w:val="385623" w:themeColor="accent6" w:themeShade="80"/>
              </w:rPr>
              <w:t>X</w:t>
            </w:r>
            <w:r w:rsidRPr="000D067E">
              <w:rPr>
                <w:rFonts w:eastAsia="Calibri"/>
                <w:b/>
                <w:bCs/>
                <w:color w:val="385623" w:themeColor="accent6" w:themeShade="80"/>
                <w:vertAlign w:val="superscript"/>
              </w:rPr>
              <w:t>2</w:t>
            </w:r>
            <w:r w:rsidRPr="000D067E">
              <w:rPr>
                <w:rFonts w:eastAsia="Calibri"/>
                <w:b/>
                <w:bCs/>
                <w:color w:val="385623" w:themeColor="accent6" w:themeShade="80"/>
              </w:rPr>
              <w:t>=11.5</w:t>
            </w:r>
          </w:p>
        </w:tc>
        <w:tc>
          <w:tcPr>
            <w:tcW w:w="1418" w:type="dxa"/>
          </w:tcPr>
          <w:p w14:paraId="0CC254F8" w14:textId="77777777" w:rsidR="00863F61" w:rsidRPr="000D067E" w:rsidRDefault="00863F61" w:rsidP="00863F61">
            <w:pPr>
              <w:rPr>
                <w:rFonts w:eastAsia="Calibri"/>
                <w:b/>
                <w:bCs/>
                <w:color w:val="385623" w:themeColor="accent6" w:themeShade="80"/>
              </w:rPr>
            </w:pPr>
            <w:r w:rsidRPr="000D067E">
              <w:rPr>
                <w:rFonts w:eastAsia="Calibri"/>
                <w:b/>
                <w:bCs/>
                <w:color w:val="385623" w:themeColor="accent6" w:themeShade="80"/>
              </w:rPr>
              <w:t>0.003</w:t>
            </w:r>
          </w:p>
        </w:tc>
        <w:tc>
          <w:tcPr>
            <w:tcW w:w="1559" w:type="dxa"/>
          </w:tcPr>
          <w:p w14:paraId="16427235"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X</w:t>
            </w:r>
            <w:r w:rsidRPr="000D067E">
              <w:rPr>
                <w:rFonts w:eastAsia="Calibri"/>
                <w:color w:val="385623" w:themeColor="accent6" w:themeShade="80"/>
                <w:vertAlign w:val="superscript"/>
              </w:rPr>
              <w:t>2</w:t>
            </w:r>
            <w:r w:rsidRPr="000D067E">
              <w:rPr>
                <w:rFonts w:eastAsia="Calibri"/>
                <w:color w:val="385623" w:themeColor="accent6" w:themeShade="80"/>
              </w:rPr>
              <w:t>=2.2</w:t>
            </w:r>
          </w:p>
        </w:tc>
        <w:tc>
          <w:tcPr>
            <w:tcW w:w="1276" w:type="dxa"/>
          </w:tcPr>
          <w:p w14:paraId="0E241301"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w:t>
            </w:r>
          </w:p>
        </w:tc>
        <w:tc>
          <w:tcPr>
            <w:tcW w:w="1417" w:type="dxa"/>
          </w:tcPr>
          <w:p w14:paraId="18F9C63D"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X</w:t>
            </w:r>
            <w:r w:rsidRPr="000D067E">
              <w:rPr>
                <w:rFonts w:eastAsia="Calibri"/>
                <w:color w:val="385623" w:themeColor="accent6" w:themeShade="80"/>
                <w:vertAlign w:val="superscript"/>
              </w:rPr>
              <w:t>2</w:t>
            </w:r>
            <w:r w:rsidRPr="000D067E">
              <w:rPr>
                <w:rFonts w:eastAsia="Calibri"/>
                <w:color w:val="385623" w:themeColor="accent6" w:themeShade="80"/>
              </w:rPr>
              <w:t>=3.2</w:t>
            </w:r>
          </w:p>
        </w:tc>
        <w:tc>
          <w:tcPr>
            <w:tcW w:w="1418" w:type="dxa"/>
          </w:tcPr>
          <w:p w14:paraId="4136C077"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w:t>
            </w:r>
          </w:p>
        </w:tc>
      </w:tr>
      <w:tr w:rsidR="000D067E" w:rsidRPr="000D067E" w14:paraId="6D45EDC9" w14:textId="77777777" w:rsidTr="00B11D15">
        <w:tc>
          <w:tcPr>
            <w:tcW w:w="3119" w:type="dxa"/>
          </w:tcPr>
          <w:p w14:paraId="64618666" w14:textId="77777777" w:rsidR="00863F61" w:rsidRPr="000D067E" w:rsidRDefault="00863F61" w:rsidP="00863F61">
            <w:pPr>
              <w:rPr>
                <w:rFonts w:eastAsia="Calibri"/>
                <w:color w:val="385623" w:themeColor="accent6" w:themeShade="80"/>
              </w:rPr>
            </w:pPr>
          </w:p>
        </w:tc>
        <w:tc>
          <w:tcPr>
            <w:tcW w:w="1276" w:type="dxa"/>
          </w:tcPr>
          <w:p w14:paraId="0C6DD1CC" w14:textId="77777777" w:rsidR="00863F61" w:rsidRPr="000D067E" w:rsidRDefault="00863F61" w:rsidP="00863F61">
            <w:pPr>
              <w:rPr>
                <w:rFonts w:eastAsia="Calibri"/>
                <w:color w:val="385623" w:themeColor="accent6" w:themeShade="80"/>
              </w:rPr>
            </w:pPr>
          </w:p>
        </w:tc>
        <w:tc>
          <w:tcPr>
            <w:tcW w:w="1417" w:type="dxa"/>
          </w:tcPr>
          <w:p w14:paraId="6C16314F" w14:textId="77777777" w:rsidR="00863F61" w:rsidRPr="000D067E" w:rsidRDefault="00863F61" w:rsidP="00863F61">
            <w:pPr>
              <w:rPr>
                <w:rFonts w:eastAsia="Calibri"/>
                <w:b/>
                <w:bCs/>
                <w:color w:val="385623" w:themeColor="accent6" w:themeShade="80"/>
              </w:rPr>
            </w:pPr>
          </w:p>
        </w:tc>
        <w:tc>
          <w:tcPr>
            <w:tcW w:w="1418" w:type="dxa"/>
          </w:tcPr>
          <w:p w14:paraId="2A6E985D" w14:textId="77777777" w:rsidR="00863F61" w:rsidRPr="000D067E" w:rsidRDefault="00863F61" w:rsidP="00863F61">
            <w:pPr>
              <w:rPr>
                <w:rFonts w:eastAsia="Calibri"/>
                <w:b/>
                <w:bCs/>
                <w:color w:val="385623" w:themeColor="accent6" w:themeShade="80"/>
              </w:rPr>
            </w:pPr>
          </w:p>
        </w:tc>
        <w:tc>
          <w:tcPr>
            <w:tcW w:w="1559" w:type="dxa"/>
          </w:tcPr>
          <w:p w14:paraId="6FD7FA94" w14:textId="77777777" w:rsidR="00863F61" w:rsidRPr="000D067E" w:rsidRDefault="00863F61" w:rsidP="00863F61">
            <w:pPr>
              <w:rPr>
                <w:rFonts w:eastAsia="Calibri"/>
                <w:color w:val="385623" w:themeColor="accent6" w:themeShade="80"/>
              </w:rPr>
            </w:pPr>
          </w:p>
        </w:tc>
        <w:tc>
          <w:tcPr>
            <w:tcW w:w="1276" w:type="dxa"/>
          </w:tcPr>
          <w:p w14:paraId="4BB4F4F4" w14:textId="77777777" w:rsidR="00863F61" w:rsidRPr="000D067E" w:rsidRDefault="00863F61" w:rsidP="00863F61">
            <w:pPr>
              <w:rPr>
                <w:rFonts w:eastAsia="Calibri"/>
                <w:color w:val="385623" w:themeColor="accent6" w:themeShade="80"/>
              </w:rPr>
            </w:pPr>
          </w:p>
        </w:tc>
        <w:tc>
          <w:tcPr>
            <w:tcW w:w="1417" w:type="dxa"/>
          </w:tcPr>
          <w:p w14:paraId="782611C6" w14:textId="77777777" w:rsidR="00863F61" w:rsidRPr="000D067E" w:rsidRDefault="00863F61" w:rsidP="00863F61">
            <w:pPr>
              <w:rPr>
                <w:rFonts w:eastAsia="Calibri"/>
                <w:color w:val="385623" w:themeColor="accent6" w:themeShade="80"/>
              </w:rPr>
            </w:pPr>
          </w:p>
        </w:tc>
        <w:tc>
          <w:tcPr>
            <w:tcW w:w="1418" w:type="dxa"/>
          </w:tcPr>
          <w:p w14:paraId="6784D0AA" w14:textId="77777777" w:rsidR="00863F61" w:rsidRPr="000D067E" w:rsidRDefault="00863F61" w:rsidP="00863F61">
            <w:pPr>
              <w:rPr>
                <w:rFonts w:eastAsia="Calibri"/>
                <w:color w:val="385623" w:themeColor="accent6" w:themeShade="80"/>
              </w:rPr>
            </w:pPr>
          </w:p>
        </w:tc>
      </w:tr>
      <w:tr w:rsidR="000D067E" w:rsidRPr="000D067E" w14:paraId="369848E3" w14:textId="77777777" w:rsidTr="00B11D15">
        <w:tc>
          <w:tcPr>
            <w:tcW w:w="3119" w:type="dxa"/>
          </w:tcPr>
          <w:p w14:paraId="2EC024AB"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Shannon diversity</w:t>
            </w:r>
          </w:p>
        </w:tc>
        <w:tc>
          <w:tcPr>
            <w:tcW w:w="1276" w:type="dxa"/>
          </w:tcPr>
          <w:p w14:paraId="1C4B7649"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LMM</w:t>
            </w:r>
          </w:p>
        </w:tc>
        <w:tc>
          <w:tcPr>
            <w:tcW w:w="1417" w:type="dxa"/>
          </w:tcPr>
          <w:p w14:paraId="160590E9"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F= 1.0</w:t>
            </w:r>
          </w:p>
        </w:tc>
        <w:tc>
          <w:tcPr>
            <w:tcW w:w="1418" w:type="dxa"/>
          </w:tcPr>
          <w:p w14:paraId="6E94EB92"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w:t>
            </w:r>
          </w:p>
        </w:tc>
        <w:tc>
          <w:tcPr>
            <w:tcW w:w="1559" w:type="dxa"/>
          </w:tcPr>
          <w:p w14:paraId="621E3154"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F= 1.3</w:t>
            </w:r>
          </w:p>
        </w:tc>
        <w:tc>
          <w:tcPr>
            <w:tcW w:w="1276" w:type="dxa"/>
          </w:tcPr>
          <w:p w14:paraId="3B5755EF"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w:t>
            </w:r>
          </w:p>
        </w:tc>
        <w:tc>
          <w:tcPr>
            <w:tcW w:w="1417" w:type="dxa"/>
          </w:tcPr>
          <w:p w14:paraId="20887350"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F= 0.2</w:t>
            </w:r>
          </w:p>
        </w:tc>
        <w:tc>
          <w:tcPr>
            <w:tcW w:w="1418" w:type="dxa"/>
          </w:tcPr>
          <w:p w14:paraId="2DBC9476"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w:t>
            </w:r>
          </w:p>
        </w:tc>
      </w:tr>
    </w:tbl>
    <w:p w14:paraId="700E4F90" w14:textId="5904FA01" w:rsidR="00863F61" w:rsidRPr="000D067E" w:rsidRDefault="00863F61" w:rsidP="00863F61">
      <w:pPr>
        <w:rPr>
          <w:rFonts w:eastAsia="Calibri" w:cs="Times New Roman"/>
          <w:color w:val="385623" w:themeColor="accent6" w:themeShade="80"/>
        </w:rPr>
      </w:pPr>
      <w:r w:rsidRPr="000D067E">
        <w:rPr>
          <w:rFonts w:eastAsia="Calibri" w:cs="Times New Roman"/>
          <w:color w:val="385623" w:themeColor="accent6" w:themeShade="80"/>
        </w:rPr>
        <w:t>*: a log transformation was done on the response variable to improve the model’s satisfaction of assumptions</w:t>
      </w:r>
    </w:p>
    <w:p w14:paraId="700F28CB" w14:textId="77777777" w:rsidR="00863F61" w:rsidRPr="000D067E" w:rsidRDefault="00863F61" w:rsidP="00863F61">
      <w:pPr>
        <w:rPr>
          <w:rFonts w:eastAsia="Calibri" w:cs="Times New Roman"/>
          <w:color w:val="385623" w:themeColor="accent6" w:themeShade="80"/>
        </w:rPr>
      </w:pPr>
      <w:r w:rsidRPr="000D067E">
        <w:rPr>
          <w:rFonts w:eastAsia="Calibri" w:cs="Times New Roman"/>
          <w:color w:val="385623" w:themeColor="accent6" w:themeShade="80"/>
        </w:rPr>
        <w:tab/>
      </w:r>
      <w:r w:rsidRPr="000D067E">
        <w:rPr>
          <w:rFonts w:eastAsia="Calibri" w:cs="Times New Roman"/>
          <w:color w:val="385623" w:themeColor="accent6" w:themeShade="80"/>
        </w:rPr>
        <w:tab/>
      </w:r>
      <w:r w:rsidRPr="000D067E">
        <w:rPr>
          <w:rFonts w:eastAsia="Calibri" w:cs="Times New Roman"/>
          <w:color w:val="385623" w:themeColor="accent6" w:themeShade="80"/>
        </w:rPr>
        <w:tab/>
      </w:r>
      <w:r w:rsidRPr="000D067E">
        <w:rPr>
          <w:rFonts w:eastAsia="Calibri" w:cs="Times New Roman"/>
          <w:color w:val="385623" w:themeColor="accent6" w:themeShade="80"/>
        </w:rPr>
        <w:tab/>
      </w:r>
      <w:r w:rsidRPr="000D067E">
        <w:rPr>
          <w:rFonts w:eastAsia="Calibri" w:cs="Times New Roman"/>
          <w:color w:val="385623" w:themeColor="accent6" w:themeShade="80"/>
        </w:rPr>
        <w:tab/>
      </w:r>
      <w:r w:rsidRPr="000D067E">
        <w:rPr>
          <w:rFonts w:eastAsia="Calibri" w:cs="Times New Roman"/>
          <w:color w:val="385623" w:themeColor="accent6" w:themeShade="80"/>
        </w:rPr>
        <w:tab/>
      </w:r>
      <w:r w:rsidRPr="000D067E">
        <w:rPr>
          <w:rFonts w:eastAsia="Calibri" w:cs="Times New Roman"/>
          <w:color w:val="385623" w:themeColor="accent6" w:themeShade="80"/>
        </w:rPr>
        <w:tab/>
      </w:r>
      <w:r w:rsidRPr="000D067E">
        <w:rPr>
          <w:rFonts w:eastAsia="Calibri" w:cs="Times New Roman"/>
          <w:color w:val="385623" w:themeColor="accent6" w:themeShade="80"/>
        </w:rPr>
        <w:tab/>
      </w:r>
      <w:r w:rsidRPr="000D067E">
        <w:rPr>
          <w:rFonts w:eastAsia="Calibri" w:cs="Times New Roman"/>
          <w:color w:val="385623" w:themeColor="accent6" w:themeShade="80"/>
        </w:rPr>
        <w:tab/>
      </w:r>
      <w:r w:rsidRPr="000D067E">
        <w:rPr>
          <w:rFonts w:eastAsia="Calibri" w:cs="Times New Roman"/>
          <w:color w:val="385623" w:themeColor="accent6" w:themeShade="80"/>
        </w:rPr>
        <w:tab/>
      </w:r>
      <w:r w:rsidRPr="000D067E">
        <w:rPr>
          <w:rFonts w:eastAsia="Calibri" w:cs="Times New Roman"/>
          <w:color w:val="385623" w:themeColor="accent6" w:themeShade="80"/>
        </w:rPr>
        <w:tab/>
      </w:r>
      <w:r w:rsidRPr="000D067E">
        <w:rPr>
          <w:rFonts w:eastAsia="Calibri" w:cs="Times New Roman"/>
          <w:color w:val="385623" w:themeColor="accent6" w:themeShade="80"/>
        </w:rPr>
        <w:tab/>
      </w:r>
      <w:r w:rsidRPr="000D067E">
        <w:rPr>
          <w:rFonts w:eastAsia="Calibri" w:cs="Times New Roman"/>
          <w:color w:val="385623" w:themeColor="accent6" w:themeShade="80"/>
        </w:rPr>
        <w:tab/>
      </w:r>
      <w:r w:rsidRPr="000D067E">
        <w:rPr>
          <w:rFonts w:eastAsia="Calibri" w:cs="Times New Roman"/>
          <w:color w:val="385623" w:themeColor="accent6" w:themeShade="80"/>
        </w:rPr>
        <w:tab/>
      </w:r>
      <w:r w:rsidRPr="000D067E">
        <w:rPr>
          <w:rFonts w:eastAsia="Calibri" w:cs="Times New Roman"/>
          <w:color w:val="385623" w:themeColor="accent6" w:themeShade="80"/>
        </w:rPr>
        <w:tab/>
      </w:r>
      <w:r w:rsidRPr="000D067E">
        <w:rPr>
          <w:rFonts w:eastAsia="Calibri" w:cs="Times New Roman"/>
          <w:color w:val="385623" w:themeColor="accent6" w:themeShade="80"/>
        </w:rPr>
        <w:tab/>
        <w:t>Continued</w:t>
      </w:r>
    </w:p>
    <w:p w14:paraId="109CD9BA" w14:textId="77777777" w:rsidR="00863F61" w:rsidRPr="000D067E" w:rsidRDefault="00863F61" w:rsidP="00863F61">
      <w:pPr>
        <w:rPr>
          <w:rFonts w:eastAsia="Calibri" w:cs="Times New Roman"/>
          <w:color w:val="385623" w:themeColor="accent6" w:themeShade="80"/>
        </w:rPr>
      </w:pPr>
    </w:p>
    <w:p w14:paraId="6C597049" w14:textId="77777777" w:rsidR="00863F61" w:rsidRPr="000D067E" w:rsidRDefault="00863F61" w:rsidP="00863F61">
      <w:pPr>
        <w:rPr>
          <w:rFonts w:eastAsia="Calibri" w:cs="Times New Roman"/>
          <w:color w:val="385623" w:themeColor="accent6" w:themeShade="80"/>
        </w:rPr>
      </w:pPr>
      <w:r w:rsidRPr="000D067E">
        <w:rPr>
          <w:rFonts w:eastAsia="Calibri" w:cs="Times New Roman"/>
          <w:color w:val="385623" w:themeColor="accent6" w:themeShade="80"/>
        </w:rPr>
        <w:lastRenderedPageBreak/>
        <w:t>Table 2.3 Continued</w:t>
      </w:r>
    </w:p>
    <w:p w14:paraId="3E3597CE" w14:textId="77777777" w:rsidR="00863F61" w:rsidRPr="000D067E" w:rsidRDefault="00863F61" w:rsidP="00863F61">
      <w:pPr>
        <w:rPr>
          <w:rFonts w:eastAsia="Calibri" w:cs="Times New Roman"/>
          <w:color w:val="385623" w:themeColor="accent6" w:themeShade="80"/>
        </w:rPr>
      </w:pPr>
    </w:p>
    <w:tbl>
      <w:tblPr>
        <w:tblStyle w:val="Aaronsinsectlabels12"/>
        <w:tblW w:w="12900" w:type="dxa"/>
        <w:tblBorders>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119"/>
        <w:gridCol w:w="1276"/>
        <w:gridCol w:w="1417"/>
        <w:gridCol w:w="1418"/>
        <w:gridCol w:w="1559"/>
        <w:gridCol w:w="1276"/>
        <w:gridCol w:w="1417"/>
        <w:gridCol w:w="1418"/>
      </w:tblGrid>
      <w:tr w:rsidR="000D067E" w:rsidRPr="000D067E" w14:paraId="41831ED5" w14:textId="77777777" w:rsidTr="00B11D15">
        <w:tc>
          <w:tcPr>
            <w:tcW w:w="3119" w:type="dxa"/>
          </w:tcPr>
          <w:p w14:paraId="290D9A45"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Response variable</w:t>
            </w:r>
          </w:p>
        </w:tc>
        <w:tc>
          <w:tcPr>
            <w:tcW w:w="1276" w:type="dxa"/>
          </w:tcPr>
          <w:p w14:paraId="09E41A24"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 xml:space="preserve">Model </w:t>
            </w:r>
          </w:p>
          <w:p w14:paraId="0ECB9F16"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type</w:t>
            </w:r>
          </w:p>
        </w:tc>
        <w:tc>
          <w:tcPr>
            <w:tcW w:w="2835" w:type="dxa"/>
            <w:gridSpan w:val="2"/>
          </w:tcPr>
          <w:p w14:paraId="34A2D7D3"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 xml:space="preserve">Treatment </w:t>
            </w:r>
          </w:p>
          <w:p w14:paraId="663E8268"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(Windthrow, Salvaged, Forest)</w:t>
            </w:r>
          </w:p>
        </w:tc>
        <w:tc>
          <w:tcPr>
            <w:tcW w:w="2835" w:type="dxa"/>
            <w:gridSpan w:val="2"/>
          </w:tcPr>
          <w:p w14:paraId="071DB7EF"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Year (2015, 2022)</w:t>
            </w:r>
          </w:p>
        </w:tc>
        <w:tc>
          <w:tcPr>
            <w:tcW w:w="2835" w:type="dxa"/>
            <w:gridSpan w:val="2"/>
          </w:tcPr>
          <w:p w14:paraId="1A2611BC"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Treatment*Year interaction</w:t>
            </w:r>
          </w:p>
        </w:tc>
      </w:tr>
      <w:tr w:rsidR="000D067E" w:rsidRPr="000D067E" w14:paraId="739E9FED" w14:textId="77777777" w:rsidTr="00B11D15">
        <w:tc>
          <w:tcPr>
            <w:tcW w:w="3119" w:type="dxa"/>
            <w:tcBorders>
              <w:bottom w:val="nil"/>
            </w:tcBorders>
          </w:tcPr>
          <w:p w14:paraId="5E429A6F" w14:textId="77777777" w:rsidR="00863F61" w:rsidRPr="000D067E" w:rsidRDefault="00863F61" w:rsidP="00863F61">
            <w:pPr>
              <w:rPr>
                <w:rFonts w:eastAsia="Calibri"/>
                <w:color w:val="385623" w:themeColor="accent6" w:themeShade="80"/>
              </w:rPr>
            </w:pPr>
          </w:p>
        </w:tc>
        <w:tc>
          <w:tcPr>
            <w:tcW w:w="1276" w:type="dxa"/>
            <w:tcBorders>
              <w:bottom w:val="nil"/>
            </w:tcBorders>
          </w:tcPr>
          <w:p w14:paraId="3C2B71FC" w14:textId="77777777" w:rsidR="00863F61" w:rsidRPr="000D067E" w:rsidRDefault="00863F61" w:rsidP="00863F61">
            <w:pPr>
              <w:rPr>
                <w:rFonts w:eastAsia="Calibri"/>
                <w:color w:val="385623" w:themeColor="accent6" w:themeShade="80"/>
              </w:rPr>
            </w:pPr>
          </w:p>
        </w:tc>
        <w:tc>
          <w:tcPr>
            <w:tcW w:w="1417" w:type="dxa"/>
            <w:tcBorders>
              <w:bottom w:val="nil"/>
            </w:tcBorders>
          </w:tcPr>
          <w:p w14:paraId="69C0AC55" w14:textId="77777777" w:rsidR="00863F61" w:rsidRPr="000D067E" w:rsidRDefault="00863F61" w:rsidP="00863F61">
            <w:pPr>
              <w:rPr>
                <w:rFonts w:eastAsia="Calibri"/>
                <w:color w:val="385623" w:themeColor="accent6" w:themeShade="80"/>
              </w:rPr>
            </w:pPr>
          </w:p>
        </w:tc>
        <w:tc>
          <w:tcPr>
            <w:tcW w:w="1418" w:type="dxa"/>
            <w:tcBorders>
              <w:bottom w:val="nil"/>
            </w:tcBorders>
          </w:tcPr>
          <w:p w14:paraId="1FA02647" w14:textId="77777777" w:rsidR="00863F61" w:rsidRPr="000D067E" w:rsidRDefault="00863F61" w:rsidP="00863F61">
            <w:pPr>
              <w:rPr>
                <w:rFonts w:eastAsia="Calibri"/>
                <w:color w:val="385623" w:themeColor="accent6" w:themeShade="80"/>
              </w:rPr>
            </w:pPr>
          </w:p>
        </w:tc>
        <w:tc>
          <w:tcPr>
            <w:tcW w:w="1559" w:type="dxa"/>
            <w:tcBorders>
              <w:bottom w:val="nil"/>
            </w:tcBorders>
          </w:tcPr>
          <w:p w14:paraId="5DE92CC3" w14:textId="77777777" w:rsidR="00863F61" w:rsidRPr="000D067E" w:rsidRDefault="00863F61" w:rsidP="00863F61">
            <w:pPr>
              <w:rPr>
                <w:rFonts w:eastAsia="Calibri"/>
                <w:color w:val="385623" w:themeColor="accent6" w:themeShade="80"/>
              </w:rPr>
            </w:pPr>
          </w:p>
        </w:tc>
        <w:tc>
          <w:tcPr>
            <w:tcW w:w="1276" w:type="dxa"/>
            <w:tcBorders>
              <w:bottom w:val="nil"/>
            </w:tcBorders>
          </w:tcPr>
          <w:p w14:paraId="55670CCE" w14:textId="77777777" w:rsidR="00863F61" w:rsidRPr="000D067E" w:rsidRDefault="00863F61" w:rsidP="00863F61">
            <w:pPr>
              <w:rPr>
                <w:rFonts w:eastAsia="Calibri"/>
                <w:color w:val="385623" w:themeColor="accent6" w:themeShade="80"/>
              </w:rPr>
            </w:pPr>
          </w:p>
        </w:tc>
        <w:tc>
          <w:tcPr>
            <w:tcW w:w="1417" w:type="dxa"/>
            <w:tcBorders>
              <w:bottom w:val="nil"/>
            </w:tcBorders>
          </w:tcPr>
          <w:p w14:paraId="6D631E1D" w14:textId="77777777" w:rsidR="00863F61" w:rsidRPr="000D067E" w:rsidRDefault="00863F61" w:rsidP="00863F61">
            <w:pPr>
              <w:rPr>
                <w:rFonts w:eastAsia="Calibri"/>
                <w:color w:val="385623" w:themeColor="accent6" w:themeShade="80"/>
              </w:rPr>
            </w:pPr>
          </w:p>
        </w:tc>
        <w:tc>
          <w:tcPr>
            <w:tcW w:w="1418" w:type="dxa"/>
            <w:tcBorders>
              <w:bottom w:val="nil"/>
            </w:tcBorders>
          </w:tcPr>
          <w:p w14:paraId="0E87323A" w14:textId="77777777" w:rsidR="00863F61" w:rsidRPr="000D067E" w:rsidRDefault="00863F61" w:rsidP="00863F61">
            <w:pPr>
              <w:rPr>
                <w:rFonts w:eastAsia="Calibri"/>
                <w:color w:val="385623" w:themeColor="accent6" w:themeShade="80"/>
              </w:rPr>
            </w:pPr>
          </w:p>
        </w:tc>
      </w:tr>
      <w:tr w:rsidR="000D067E" w:rsidRPr="000D067E" w14:paraId="0605F0EE" w14:textId="77777777" w:rsidTr="00B11D15">
        <w:tc>
          <w:tcPr>
            <w:tcW w:w="3119" w:type="dxa"/>
            <w:tcBorders>
              <w:top w:val="nil"/>
              <w:bottom w:val="single" w:sz="4" w:space="0" w:color="auto"/>
            </w:tcBorders>
          </w:tcPr>
          <w:p w14:paraId="276A4488" w14:textId="77777777" w:rsidR="00863F61" w:rsidRPr="000D067E" w:rsidRDefault="00863F61" w:rsidP="00863F61">
            <w:pPr>
              <w:rPr>
                <w:rFonts w:eastAsia="Calibri"/>
                <w:color w:val="385623" w:themeColor="accent6" w:themeShade="80"/>
              </w:rPr>
            </w:pPr>
          </w:p>
        </w:tc>
        <w:tc>
          <w:tcPr>
            <w:tcW w:w="1276" w:type="dxa"/>
            <w:tcBorders>
              <w:top w:val="nil"/>
              <w:bottom w:val="single" w:sz="4" w:space="0" w:color="auto"/>
            </w:tcBorders>
          </w:tcPr>
          <w:p w14:paraId="32D3CB95" w14:textId="77777777" w:rsidR="00863F61" w:rsidRPr="000D067E" w:rsidRDefault="00863F61" w:rsidP="00863F61">
            <w:pPr>
              <w:rPr>
                <w:rFonts w:eastAsia="Calibri"/>
                <w:color w:val="385623" w:themeColor="accent6" w:themeShade="80"/>
              </w:rPr>
            </w:pPr>
          </w:p>
        </w:tc>
        <w:tc>
          <w:tcPr>
            <w:tcW w:w="1417" w:type="dxa"/>
            <w:tcBorders>
              <w:top w:val="nil"/>
              <w:bottom w:val="single" w:sz="4" w:space="0" w:color="auto"/>
            </w:tcBorders>
          </w:tcPr>
          <w:p w14:paraId="0235D31F"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Statistic</w:t>
            </w:r>
          </w:p>
        </w:tc>
        <w:tc>
          <w:tcPr>
            <w:tcW w:w="1418" w:type="dxa"/>
            <w:tcBorders>
              <w:top w:val="nil"/>
              <w:bottom w:val="single" w:sz="4" w:space="0" w:color="auto"/>
            </w:tcBorders>
          </w:tcPr>
          <w:p w14:paraId="65F10462"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p</w:t>
            </w:r>
          </w:p>
        </w:tc>
        <w:tc>
          <w:tcPr>
            <w:tcW w:w="1559" w:type="dxa"/>
            <w:tcBorders>
              <w:top w:val="nil"/>
              <w:bottom w:val="single" w:sz="4" w:space="0" w:color="auto"/>
            </w:tcBorders>
          </w:tcPr>
          <w:p w14:paraId="6A41FF50"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Statistic</w:t>
            </w:r>
          </w:p>
        </w:tc>
        <w:tc>
          <w:tcPr>
            <w:tcW w:w="1276" w:type="dxa"/>
            <w:tcBorders>
              <w:top w:val="nil"/>
              <w:bottom w:val="single" w:sz="4" w:space="0" w:color="auto"/>
            </w:tcBorders>
          </w:tcPr>
          <w:p w14:paraId="00EC9D7F"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p</w:t>
            </w:r>
          </w:p>
        </w:tc>
        <w:tc>
          <w:tcPr>
            <w:tcW w:w="1417" w:type="dxa"/>
            <w:tcBorders>
              <w:top w:val="nil"/>
              <w:bottom w:val="single" w:sz="4" w:space="0" w:color="auto"/>
            </w:tcBorders>
          </w:tcPr>
          <w:p w14:paraId="1062C72A"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Statistic</w:t>
            </w:r>
          </w:p>
        </w:tc>
        <w:tc>
          <w:tcPr>
            <w:tcW w:w="1418" w:type="dxa"/>
            <w:tcBorders>
              <w:top w:val="nil"/>
              <w:bottom w:val="single" w:sz="4" w:space="0" w:color="auto"/>
            </w:tcBorders>
          </w:tcPr>
          <w:p w14:paraId="387F4850"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p</w:t>
            </w:r>
          </w:p>
        </w:tc>
      </w:tr>
      <w:tr w:rsidR="000D067E" w:rsidRPr="000D067E" w14:paraId="6B1FEFC7" w14:textId="77777777" w:rsidTr="00B11D15">
        <w:tc>
          <w:tcPr>
            <w:tcW w:w="3119" w:type="dxa"/>
            <w:tcBorders>
              <w:top w:val="single" w:sz="4" w:space="0" w:color="auto"/>
            </w:tcBorders>
          </w:tcPr>
          <w:p w14:paraId="2CF89DBF"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 xml:space="preserve">Functional alpha-diversity </w:t>
            </w:r>
          </w:p>
        </w:tc>
        <w:tc>
          <w:tcPr>
            <w:tcW w:w="1276" w:type="dxa"/>
            <w:tcBorders>
              <w:top w:val="single" w:sz="4" w:space="0" w:color="auto"/>
            </w:tcBorders>
          </w:tcPr>
          <w:p w14:paraId="58C88692"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LM</w:t>
            </w:r>
          </w:p>
        </w:tc>
        <w:tc>
          <w:tcPr>
            <w:tcW w:w="1417" w:type="dxa"/>
            <w:tcBorders>
              <w:top w:val="single" w:sz="4" w:space="0" w:color="auto"/>
            </w:tcBorders>
          </w:tcPr>
          <w:p w14:paraId="1FDF753E"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 xml:space="preserve">F=0.4 </w:t>
            </w:r>
          </w:p>
        </w:tc>
        <w:tc>
          <w:tcPr>
            <w:tcW w:w="1418" w:type="dxa"/>
            <w:tcBorders>
              <w:top w:val="single" w:sz="4" w:space="0" w:color="auto"/>
            </w:tcBorders>
          </w:tcPr>
          <w:p w14:paraId="5AA19C12"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w:t>
            </w:r>
          </w:p>
        </w:tc>
        <w:tc>
          <w:tcPr>
            <w:tcW w:w="1559" w:type="dxa"/>
            <w:tcBorders>
              <w:top w:val="single" w:sz="4" w:space="0" w:color="auto"/>
            </w:tcBorders>
          </w:tcPr>
          <w:p w14:paraId="04ED427F"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F= 0.001</w:t>
            </w:r>
          </w:p>
        </w:tc>
        <w:tc>
          <w:tcPr>
            <w:tcW w:w="1276" w:type="dxa"/>
            <w:tcBorders>
              <w:top w:val="single" w:sz="4" w:space="0" w:color="auto"/>
            </w:tcBorders>
          </w:tcPr>
          <w:p w14:paraId="1D1CC174"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w:t>
            </w:r>
          </w:p>
        </w:tc>
        <w:tc>
          <w:tcPr>
            <w:tcW w:w="1417" w:type="dxa"/>
            <w:tcBorders>
              <w:top w:val="single" w:sz="4" w:space="0" w:color="auto"/>
            </w:tcBorders>
          </w:tcPr>
          <w:p w14:paraId="73364545"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F= 1.5</w:t>
            </w:r>
          </w:p>
        </w:tc>
        <w:tc>
          <w:tcPr>
            <w:tcW w:w="1418" w:type="dxa"/>
            <w:tcBorders>
              <w:top w:val="single" w:sz="4" w:space="0" w:color="auto"/>
            </w:tcBorders>
          </w:tcPr>
          <w:p w14:paraId="040C68DF"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w:t>
            </w:r>
          </w:p>
        </w:tc>
      </w:tr>
      <w:tr w:rsidR="000D067E" w:rsidRPr="000D067E" w14:paraId="6A87E665" w14:textId="77777777" w:rsidTr="00B11D15">
        <w:tc>
          <w:tcPr>
            <w:tcW w:w="3119" w:type="dxa"/>
          </w:tcPr>
          <w:p w14:paraId="433E8B0C" w14:textId="77777777" w:rsidR="00863F61" w:rsidRPr="000D067E" w:rsidRDefault="00863F61" w:rsidP="00863F61">
            <w:pPr>
              <w:rPr>
                <w:rFonts w:eastAsia="Calibri"/>
                <w:color w:val="385623" w:themeColor="accent6" w:themeShade="80"/>
              </w:rPr>
            </w:pPr>
          </w:p>
        </w:tc>
        <w:tc>
          <w:tcPr>
            <w:tcW w:w="1276" w:type="dxa"/>
          </w:tcPr>
          <w:p w14:paraId="5169189C" w14:textId="77777777" w:rsidR="00863F61" w:rsidRPr="000D067E" w:rsidRDefault="00863F61" w:rsidP="00863F61">
            <w:pPr>
              <w:rPr>
                <w:rFonts w:eastAsia="Calibri"/>
                <w:color w:val="385623" w:themeColor="accent6" w:themeShade="80"/>
              </w:rPr>
            </w:pPr>
          </w:p>
        </w:tc>
        <w:tc>
          <w:tcPr>
            <w:tcW w:w="1417" w:type="dxa"/>
          </w:tcPr>
          <w:p w14:paraId="47E1FCED" w14:textId="77777777" w:rsidR="00863F61" w:rsidRPr="000D067E" w:rsidRDefault="00863F61" w:rsidP="00863F61">
            <w:pPr>
              <w:rPr>
                <w:rFonts w:eastAsia="Calibri"/>
                <w:color w:val="385623" w:themeColor="accent6" w:themeShade="80"/>
              </w:rPr>
            </w:pPr>
          </w:p>
        </w:tc>
        <w:tc>
          <w:tcPr>
            <w:tcW w:w="1418" w:type="dxa"/>
          </w:tcPr>
          <w:p w14:paraId="43B0EB49" w14:textId="77777777" w:rsidR="00863F61" w:rsidRPr="000D067E" w:rsidRDefault="00863F61" w:rsidP="00863F61">
            <w:pPr>
              <w:rPr>
                <w:rFonts w:eastAsia="Calibri"/>
                <w:color w:val="385623" w:themeColor="accent6" w:themeShade="80"/>
              </w:rPr>
            </w:pPr>
          </w:p>
        </w:tc>
        <w:tc>
          <w:tcPr>
            <w:tcW w:w="1559" w:type="dxa"/>
          </w:tcPr>
          <w:p w14:paraId="753F2B87" w14:textId="77777777" w:rsidR="00863F61" w:rsidRPr="000D067E" w:rsidRDefault="00863F61" w:rsidP="00863F61">
            <w:pPr>
              <w:rPr>
                <w:rFonts w:eastAsia="Calibri"/>
                <w:color w:val="385623" w:themeColor="accent6" w:themeShade="80"/>
              </w:rPr>
            </w:pPr>
          </w:p>
        </w:tc>
        <w:tc>
          <w:tcPr>
            <w:tcW w:w="1276" w:type="dxa"/>
          </w:tcPr>
          <w:p w14:paraId="1375DC59" w14:textId="77777777" w:rsidR="00863F61" w:rsidRPr="000D067E" w:rsidRDefault="00863F61" w:rsidP="00863F61">
            <w:pPr>
              <w:rPr>
                <w:rFonts w:eastAsia="Calibri"/>
                <w:color w:val="385623" w:themeColor="accent6" w:themeShade="80"/>
              </w:rPr>
            </w:pPr>
          </w:p>
        </w:tc>
        <w:tc>
          <w:tcPr>
            <w:tcW w:w="1417" w:type="dxa"/>
          </w:tcPr>
          <w:p w14:paraId="2B92F104" w14:textId="77777777" w:rsidR="00863F61" w:rsidRPr="000D067E" w:rsidRDefault="00863F61" w:rsidP="00863F61">
            <w:pPr>
              <w:rPr>
                <w:rFonts w:eastAsia="Calibri"/>
                <w:color w:val="385623" w:themeColor="accent6" w:themeShade="80"/>
              </w:rPr>
            </w:pPr>
          </w:p>
        </w:tc>
        <w:tc>
          <w:tcPr>
            <w:tcW w:w="1418" w:type="dxa"/>
          </w:tcPr>
          <w:p w14:paraId="3F34E026" w14:textId="77777777" w:rsidR="00863F61" w:rsidRPr="000D067E" w:rsidRDefault="00863F61" w:rsidP="00863F61">
            <w:pPr>
              <w:rPr>
                <w:rFonts w:eastAsia="Calibri"/>
                <w:color w:val="385623" w:themeColor="accent6" w:themeShade="80"/>
              </w:rPr>
            </w:pPr>
          </w:p>
        </w:tc>
      </w:tr>
      <w:tr w:rsidR="000D067E" w:rsidRPr="000D067E" w14:paraId="2C38331F" w14:textId="77777777" w:rsidTr="00B11D15">
        <w:tc>
          <w:tcPr>
            <w:tcW w:w="3119" w:type="dxa"/>
          </w:tcPr>
          <w:p w14:paraId="7A9EB3AA"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CWM Body length</w:t>
            </w:r>
          </w:p>
        </w:tc>
        <w:tc>
          <w:tcPr>
            <w:tcW w:w="1276" w:type="dxa"/>
          </w:tcPr>
          <w:p w14:paraId="355F6E14"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LM</w:t>
            </w:r>
          </w:p>
        </w:tc>
        <w:tc>
          <w:tcPr>
            <w:tcW w:w="1417" w:type="dxa"/>
          </w:tcPr>
          <w:p w14:paraId="290ECFB5" w14:textId="77777777" w:rsidR="00863F61" w:rsidRPr="000D067E" w:rsidRDefault="00863F61" w:rsidP="00863F61">
            <w:pPr>
              <w:rPr>
                <w:rFonts w:eastAsia="Calibri"/>
                <w:b/>
                <w:bCs/>
                <w:color w:val="385623" w:themeColor="accent6" w:themeShade="80"/>
              </w:rPr>
            </w:pPr>
            <w:r w:rsidRPr="000D067E">
              <w:rPr>
                <w:rFonts w:eastAsia="Calibri"/>
                <w:b/>
                <w:bCs/>
                <w:color w:val="385623" w:themeColor="accent6" w:themeShade="80"/>
              </w:rPr>
              <w:t>F=5.8</w:t>
            </w:r>
          </w:p>
        </w:tc>
        <w:tc>
          <w:tcPr>
            <w:tcW w:w="1418" w:type="dxa"/>
          </w:tcPr>
          <w:p w14:paraId="38430F72" w14:textId="77777777" w:rsidR="00863F61" w:rsidRPr="000D067E" w:rsidRDefault="00863F61" w:rsidP="00863F61">
            <w:pPr>
              <w:rPr>
                <w:rFonts w:eastAsia="Calibri"/>
                <w:b/>
                <w:bCs/>
                <w:color w:val="385623" w:themeColor="accent6" w:themeShade="80"/>
              </w:rPr>
            </w:pPr>
            <w:r w:rsidRPr="000D067E">
              <w:rPr>
                <w:rFonts w:eastAsia="Calibri"/>
                <w:b/>
                <w:bCs/>
                <w:color w:val="385623" w:themeColor="accent6" w:themeShade="80"/>
              </w:rPr>
              <w:t>0.006</w:t>
            </w:r>
          </w:p>
        </w:tc>
        <w:tc>
          <w:tcPr>
            <w:tcW w:w="1559" w:type="dxa"/>
          </w:tcPr>
          <w:p w14:paraId="7FB46732"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F=2.6</w:t>
            </w:r>
          </w:p>
        </w:tc>
        <w:tc>
          <w:tcPr>
            <w:tcW w:w="1276" w:type="dxa"/>
          </w:tcPr>
          <w:p w14:paraId="46E7E0C0"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w:t>
            </w:r>
          </w:p>
        </w:tc>
        <w:tc>
          <w:tcPr>
            <w:tcW w:w="1417" w:type="dxa"/>
          </w:tcPr>
          <w:p w14:paraId="48A5FBB1"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F=0.3</w:t>
            </w:r>
          </w:p>
        </w:tc>
        <w:tc>
          <w:tcPr>
            <w:tcW w:w="1418" w:type="dxa"/>
          </w:tcPr>
          <w:p w14:paraId="22B59C41"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w:t>
            </w:r>
          </w:p>
        </w:tc>
      </w:tr>
      <w:tr w:rsidR="000D067E" w:rsidRPr="000D067E" w14:paraId="481640F4" w14:textId="77777777" w:rsidTr="00B11D15">
        <w:tc>
          <w:tcPr>
            <w:tcW w:w="3119" w:type="dxa"/>
          </w:tcPr>
          <w:p w14:paraId="030DE702" w14:textId="77777777" w:rsidR="00863F61" w:rsidRPr="000D067E" w:rsidRDefault="00863F61" w:rsidP="00863F61">
            <w:pPr>
              <w:rPr>
                <w:rFonts w:eastAsia="Calibri"/>
                <w:color w:val="385623" w:themeColor="accent6" w:themeShade="80"/>
              </w:rPr>
            </w:pPr>
          </w:p>
        </w:tc>
        <w:tc>
          <w:tcPr>
            <w:tcW w:w="1276" w:type="dxa"/>
          </w:tcPr>
          <w:p w14:paraId="4763FACA" w14:textId="77777777" w:rsidR="00863F61" w:rsidRPr="000D067E" w:rsidRDefault="00863F61" w:rsidP="00863F61">
            <w:pPr>
              <w:rPr>
                <w:rFonts w:eastAsia="Calibri"/>
                <w:color w:val="385623" w:themeColor="accent6" w:themeShade="80"/>
              </w:rPr>
            </w:pPr>
          </w:p>
        </w:tc>
        <w:tc>
          <w:tcPr>
            <w:tcW w:w="1417" w:type="dxa"/>
          </w:tcPr>
          <w:p w14:paraId="6198E0AA" w14:textId="77777777" w:rsidR="00863F61" w:rsidRPr="000D067E" w:rsidRDefault="00863F61" w:rsidP="00863F61">
            <w:pPr>
              <w:rPr>
                <w:rFonts w:eastAsia="Calibri"/>
                <w:b/>
                <w:bCs/>
                <w:color w:val="385623" w:themeColor="accent6" w:themeShade="80"/>
              </w:rPr>
            </w:pPr>
          </w:p>
        </w:tc>
        <w:tc>
          <w:tcPr>
            <w:tcW w:w="1418" w:type="dxa"/>
          </w:tcPr>
          <w:p w14:paraId="40EFBCF7" w14:textId="77777777" w:rsidR="00863F61" w:rsidRPr="000D067E" w:rsidRDefault="00863F61" w:rsidP="00863F61">
            <w:pPr>
              <w:rPr>
                <w:rFonts w:eastAsia="Calibri"/>
                <w:b/>
                <w:bCs/>
                <w:color w:val="385623" w:themeColor="accent6" w:themeShade="80"/>
              </w:rPr>
            </w:pPr>
          </w:p>
        </w:tc>
        <w:tc>
          <w:tcPr>
            <w:tcW w:w="1559" w:type="dxa"/>
          </w:tcPr>
          <w:p w14:paraId="48311617" w14:textId="77777777" w:rsidR="00863F61" w:rsidRPr="000D067E" w:rsidRDefault="00863F61" w:rsidP="00863F61">
            <w:pPr>
              <w:rPr>
                <w:rFonts w:eastAsia="Calibri"/>
                <w:color w:val="385623" w:themeColor="accent6" w:themeShade="80"/>
              </w:rPr>
            </w:pPr>
          </w:p>
        </w:tc>
        <w:tc>
          <w:tcPr>
            <w:tcW w:w="1276" w:type="dxa"/>
          </w:tcPr>
          <w:p w14:paraId="1E293957" w14:textId="77777777" w:rsidR="00863F61" w:rsidRPr="000D067E" w:rsidRDefault="00863F61" w:rsidP="00863F61">
            <w:pPr>
              <w:rPr>
                <w:rFonts w:eastAsia="Calibri"/>
                <w:color w:val="385623" w:themeColor="accent6" w:themeShade="80"/>
              </w:rPr>
            </w:pPr>
          </w:p>
        </w:tc>
        <w:tc>
          <w:tcPr>
            <w:tcW w:w="1417" w:type="dxa"/>
          </w:tcPr>
          <w:p w14:paraId="2E896EF0" w14:textId="77777777" w:rsidR="00863F61" w:rsidRPr="000D067E" w:rsidRDefault="00863F61" w:rsidP="00863F61">
            <w:pPr>
              <w:rPr>
                <w:rFonts w:eastAsia="Calibri"/>
                <w:color w:val="385623" w:themeColor="accent6" w:themeShade="80"/>
              </w:rPr>
            </w:pPr>
          </w:p>
        </w:tc>
        <w:tc>
          <w:tcPr>
            <w:tcW w:w="1418" w:type="dxa"/>
          </w:tcPr>
          <w:p w14:paraId="6971A6BB" w14:textId="77777777" w:rsidR="00863F61" w:rsidRPr="000D067E" w:rsidRDefault="00863F61" w:rsidP="00863F61">
            <w:pPr>
              <w:rPr>
                <w:rFonts w:eastAsia="Calibri"/>
                <w:color w:val="385623" w:themeColor="accent6" w:themeShade="80"/>
              </w:rPr>
            </w:pPr>
          </w:p>
        </w:tc>
      </w:tr>
      <w:tr w:rsidR="000D067E" w:rsidRPr="000D067E" w14:paraId="6618049E" w14:textId="77777777" w:rsidTr="00B11D15">
        <w:tc>
          <w:tcPr>
            <w:tcW w:w="3119" w:type="dxa"/>
          </w:tcPr>
          <w:p w14:paraId="18C6B57F"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CWM Standardized antenna length</w:t>
            </w:r>
          </w:p>
        </w:tc>
        <w:tc>
          <w:tcPr>
            <w:tcW w:w="1276" w:type="dxa"/>
          </w:tcPr>
          <w:p w14:paraId="1A2D8F59"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LMM</w:t>
            </w:r>
          </w:p>
        </w:tc>
        <w:tc>
          <w:tcPr>
            <w:tcW w:w="1417" w:type="dxa"/>
          </w:tcPr>
          <w:p w14:paraId="60E10460"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F=0.6</w:t>
            </w:r>
          </w:p>
        </w:tc>
        <w:tc>
          <w:tcPr>
            <w:tcW w:w="1418" w:type="dxa"/>
          </w:tcPr>
          <w:p w14:paraId="3371B5CF"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w:t>
            </w:r>
          </w:p>
        </w:tc>
        <w:tc>
          <w:tcPr>
            <w:tcW w:w="1559" w:type="dxa"/>
          </w:tcPr>
          <w:p w14:paraId="2C58A55C"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F=3.9</w:t>
            </w:r>
          </w:p>
        </w:tc>
        <w:tc>
          <w:tcPr>
            <w:tcW w:w="1276" w:type="dxa"/>
          </w:tcPr>
          <w:p w14:paraId="5FCC881F"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0.056</w:t>
            </w:r>
          </w:p>
        </w:tc>
        <w:tc>
          <w:tcPr>
            <w:tcW w:w="1417" w:type="dxa"/>
          </w:tcPr>
          <w:p w14:paraId="448EF4F6"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F=2.0</w:t>
            </w:r>
          </w:p>
          <w:p w14:paraId="3B586A31" w14:textId="77777777" w:rsidR="00863F61" w:rsidRPr="000D067E" w:rsidRDefault="00863F61" w:rsidP="00863F61">
            <w:pPr>
              <w:rPr>
                <w:rFonts w:eastAsia="Calibri"/>
                <w:color w:val="385623" w:themeColor="accent6" w:themeShade="80"/>
              </w:rPr>
            </w:pPr>
          </w:p>
        </w:tc>
        <w:tc>
          <w:tcPr>
            <w:tcW w:w="1418" w:type="dxa"/>
          </w:tcPr>
          <w:p w14:paraId="49EEB80F"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w:t>
            </w:r>
          </w:p>
        </w:tc>
      </w:tr>
      <w:tr w:rsidR="000D067E" w:rsidRPr="000D067E" w14:paraId="324AE835" w14:textId="77777777" w:rsidTr="00B11D15">
        <w:tc>
          <w:tcPr>
            <w:tcW w:w="3119" w:type="dxa"/>
          </w:tcPr>
          <w:p w14:paraId="42761430" w14:textId="77777777" w:rsidR="00863F61" w:rsidRPr="000D067E" w:rsidRDefault="00863F61" w:rsidP="00863F61">
            <w:pPr>
              <w:rPr>
                <w:rFonts w:eastAsia="Calibri"/>
                <w:color w:val="385623" w:themeColor="accent6" w:themeShade="80"/>
              </w:rPr>
            </w:pPr>
          </w:p>
        </w:tc>
        <w:tc>
          <w:tcPr>
            <w:tcW w:w="1276" w:type="dxa"/>
          </w:tcPr>
          <w:p w14:paraId="46F159C4" w14:textId="77777777" w:rsidR="00863F61" w:rsidRPr="000D067E" w:rsidRDefault="00863F61" w:rsidP="00863F61">
            <w:pPr>
              <w:rPr>
                <w:rFonts w:eastAsia="Calibri"/>
                <w:color w:val="385623" w:themeColor="accent6" w:themeShade="80"/>
              </w:rPr>
            </w:pPr>
          </w:p>
        </w:tc>
        <w:tc>
          <w:tcPr>
            <w:tcW w:w="1417" w:type="dxa"/>
          </w:tcPr>
          <w:p w14:paraId="340D965C" w14:textId="77777777" w:rsidR="00863F61" w:rsidRPr="000D067E" w:rsidRDefault="00863F61" w:rsidP="00863F61">
            <w:pPr>
              <w:rPr>
                <w:rFonts w:eastAsia="Calibri"/>
                <w:color w:val="385623" w:themeColor="accent6" w:themeShade="80"/>
              </w:rPr>
            </w:pPr>
          </w:p>
        </w:tc>
        <w:tc>
          <w:tcPr>
            <w:tcW w:w="1418" w:type="dxa"/>
          </w:tcPr>
          <w:p w14:paraId="084E1F51" w14:textId="77777777" w:rsidR="00863F61" w:rsidRPr="000D067E" w:rsidRDefault="00863F61" w:rsidP="00863F61">
            <w:pPr>
              <w:rPr>
                <w:rFonts w:eastAsia="Calibri"/>
                <w:color w:val="385623" w:themeColor="accent6" w:themeShade="80"/>
              </w:rPr>
            </w:pPr>
          </w:p>
        </w:tc>
        <w:tc>
          <w:tcPr>
            <w:tcW w:w="1559" w:type="dxa"/>
          </w:tcPr>
          <w:p w14:paraId="38141C60" w14:textId="77777777" w:rsidR="00863F61" w:rsidRPr="000D067E" w:rsidRDefault="00863F61" w:rsidP="00863F61">
            <w:pPr>
              <w:rPr>
                <w:rFonts w:eastAsia="Calibri"/>
                <w:color w:val="385623" w:themeColor="accent6" w:themeShade="80"/>
              </w:rPr>
            </w:pPr>
          </w:p>
        </w:tc>
        <w:tc>
          <w:tcPr>
            <w:tcW w:w="1276" w:type="dxa"/>
          </w:tcPr>
          <w:p w14:paraId="76916052" w14:textId="77777777" w:rsidR="00863F61" w:rsidRPr="000D067E" w:rsidRDefault="00863F61" w:rsidP="00863F61">
            <w:pPr>
              <w:rPr>
                <w:rFonts w:eastAsia="Calibri"/>
                <w:color w:val="385623" w:themeColor="accent6" w:themeShade="80"/>
              </w:rPr>
            </w:pPr>
          </w:p>
        </w:tc>
        <w:tc>
          <w:tcPr>
            <w:tcW w:w="1417" w:type="dxa"/>
          </w:tcPr>
          <w:p w14:paraId="422914A3" w14:textId="77777777" w:rsidR="00863F61" w:rsidRPr="000D067E" w:rsidRDefault="00863F61" w:rsidP="00863F61">
            <w:pPr>
              <w:rPr>
                <w:rFonts w:eastAsia="Calibri"/>
                <w:color w:val="385623" w:themeColor="accent6" w:themeShade="80"/>
              </w:rPr>
            </w:pPr>
          </w:p>
        </w:tc>
        <w:tc>
          <w:tcPr>
            <w:tcW w:w="1418" w:type="dxa"/>
          </w:tcPr>
          <w:p w14:paraId="3D098BF4" w14:textId="77777777" w:rsidR="00863F61" w:rsidRPr="000D067E" w:rsidRDefault="00863F61" w:rsidP="00863F61">
            <w:pPr>
              <w:rPr>
                <w:rFonts w:eastAsia="Calibri"/>
                <w:color w:val="385623" w:themeColor="accent6" w:themeShade="80"/>
              </w:rPr>
            </w:pPr>
          </w:p>
        </w:tc>
      </w:tr>
      <w:tr w:rsidR="000D067E" w:rsidRPr="000D067E" w14:paraId="5D43C9A7" w14:textId="77777777" w:rsidTr="00B11D15">
        <w:tc>
          <w:tcPr>
            <w:tcW w:w="3119" w:type="dxa"/>
          </w:tcPr>
          <w:p w14:paraId="7EBB078D"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CWM  Standardized rear leg length</w:t>
            </w:r>
          </w:p>
        </w:tc>
        <w:tc>
          <w:tcPr>
            <w:tcW w:w="1276" w:type="dxa"/>
          </w:tcPr>
          <w:p w14:paraId="681DA54E"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LMM</w:t>
            </w:r>
          </w:p>
        </w:tc>
        <w:tc>
          <w:tcPr>
            <w:tcW w:w="1417" w:type="dxa"/>
          </w:tcPr>
          <w:p w14:paraId="545B8F8E"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F=0.4</w:t>
            </w:r>
          </w:p>
        </w:tc>
        <w:tc>
          <w:tcPr>
            <w:tcW w:w="1418" w:type="dxa"/>
          </w:tcPr>
          <w:p w14:paraId="579F1BD7"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w:t>
            </w:r>
          </w:p>
        </w:tc>
        <w:tc>
          <w:tcPr>
            <w:tcW w:w="1559" w:type="dxa"/>
          </w:tcPr>
          <w:p w14:paraId="0DFBFE78"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F=1.6</w:t>
            </w:r>
          </w:p>
        </w:tc>
        <w:tc>
          <w:tcPr>
            <w:tcW w:w="1276" w:type="dxa"/>
          </w:tcPr>
          <w:p w14:paraId="175E02A2"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w:t>
            </w:r>
          </w:p>
        </w:tc>
        <w:tc>
          <w:tcPr>
            <w:tcW w:w="1417" w:type="dxa"/>
          </w:tcPr>
          <w:p w14:paraId="0C97CDCE"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F=1.9</w:t>
            </w:r>
          </w:p>
        </w:tc>
        <w:tc>
          <w:tcPr>
            <w:tcW w:w="1418" w:type="dxa"/>
          </w:tcPr>
          <w:p w14:paraId="36BF2038"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w:t>
            </w:r>
          </w:p>
        </w:tc>
      </w:tr>
      <w:tr w:rsidR="000D067E" w:rsidRPr="000D067E" w14:paraId="53452F07" w14:textId="77777777" w:rsidTr="00B11D15">
        <w:tc>
          <w:tcPr>
            <w:tcW w:w="3119" w:type="dxa"/>
          </w:tcPr>
          <w:p w14:paraId="0C9BE62F" w14:textId="77777777" w:rsidR="00863F61" w:rsidRPr="000D067E" w:rsidRDefault="00863F61" w:rsidP="00863F61">
            <w:pPr>
              <w:rPr>
                <w:rFonts w:eastAsia="Calibri"/>
                <w:color w:val="385623" w:themeColor="accent6" w:themeShade="80"/>
              </w:rPr>
            </w:pPr>
          </w:p>
        </w:tc>
        <w:tc>
          <w:tcPr>
            <w:tcW w:w="1276" w:type="dxa"/>
          </w:tcPr>
          <w:p w14:paraId="53DA5CBC" w14:textId="77777777" w:rsidR="00863F61" w:rsidRPr="000D067E" w:rsidRDefault="00863F61" w:rsidP="00863F61">
            <w:pPr>
              <w:rPr>
                <w:rFonts w:eastAsia="Calibri"/>
                <w:color w:val="385623" w:themeColor="accent6" w:themeShade="80"/>
              </w:rPr>
            </w:pPr>
          </w:p>
        </w:tc>
        <w:tc>
          <w:tcPr>
            <w:tcW w:w="1417" w:type="dxa"/>
          </w:tcPr>
          <w:p w14:paraId="7B2472F5" w14:textId="77777777" w:rsidR="00863F61" w:rsidRPr="000D067E" w:rsidRDefault="00863F61" w:rsidP="00863F61">
            <w:pPr>
              <w:rPr>
                <w:rFonts w:eastAsia="Calibri"/>
                <w:color w:val="385623" w:themeColor="accent6" w:themeShade="80"/>
              </w:rPr>
            </w:pPr>
          </w:p>
        </w:tc>
        <w:tc>
          <w:tcPr>
            <w:tcW w:w="1418" w:type="dxa"/>
          </w:tcPr>
          <w:p w14:paraId="405B18F7" w14:textId="77777777" w:rsidR="00863F61" w:rsidRPr="000D067E" w:rsidRDefault="00863F61" w:rsidP="00863F61">
            <w:pPr>
              <w:rPr>
                <w:rFonts w:eastAsia="Calibri"/>
                <w:color w:val="385623" w:themeColor="accent6" w:themeShade="80"/>
              </w:rPr>
            </w:pPr>
          </w:p>
        </w:tc>
        <w:tc>
          <w:tcPr>
            <w:tcW w:w="1559" w:type="dxa"/>
          </w:tcPr>
          <w:p w14:paraId="01D98E3B" w14:textId="77777777" w:rsidR="00863F61" w:rsidRPr="000D067E" w:rsidRDefault="00863F61" w:rsidP="00863F61">
            <w:pPr>
              <w:rPr>
                <w:rFonts w:eastAsia="Calibri"/>
                <w:color w:val="385623" w:themeColor="accent6" w:themeShade="80"/>
              </w:rPr>
            </w:pPr>
          </w:p>
        </w:tc>
        <w:tc>
          <w:tcPr>
            <w:tcW w:w="1276" w:type="dxa"/>
          </w:tcPr>
          <w:p w14:paraId="12322063" w14:textId="77777777" w:rsidR="00863F61" w:rsidRPr="000D067E" w:rsidRDefault="00863F61" w:rsidP="00863F61">
            <w:pPr>
              <w:rPr>
                <w:rFonts w:eastAsia="Calibri"/>
                <w:color w:val="385623" w:themeColor="accent6" w:themeShade="80"/>
              </w:rPr>
            </w:pPr>
          </w:p>
        </w:tc>
        <w:tc>
          <w:tcPr>
            <w:tcW w:w="1417" w:type="dxa"/>
          </w:tcPr>
          <w:p w14:paraId="28113D3A" w14:textId="77777777" w:rsidR="00863F61" w:rsidRPr="000D067E" w:rsidRDefault="00863F61" w:rsidP="00863F61">
            <w:pPr>
              <w:rPr>
                <w:rFonts w:eastAsia="Calibri"/>
                <w:color w:val="385623" w:themeColor="accent6" w:themeShade="80"/>
              </w:rPr>
            </w:pPr>
          </w:p>
        </w:tc>
        <w:tc>
          <w:tcPr>
            <w:tcW w:w="1418" w:type="dxa"/>
          </w:tcPr>
          <w:p w14:paraId="38669A96" w14:textId="77777777" w:rsidR="00863F61" w:rsidRPr="000D067E" w:rsidRDefault="00863F61" w:rsidP="00863F61">
            <w:pPr>
              <w:rPr>
                <w:rFonts w:eastAsia="Calibri"/>
                <w:color w:val="385623" w:themeColor="accent6" w:themeShade="80"/>
              </w:rPr>
            </w:pPr>
          </w:p>
        </w:tc>
      </w:tr>
      <w:tr w:rsidR="000D067E" w:rsidRPr="000D067E" w14:paraId="1B15BC54" w14:textId="77777777" w:rsidTr="00B11D15">
        <w:tc>
          <w:tcPr>
            <w:tcW w:w="3119" w:type="dxa"/>
          </w:tcPr>
          <w:p w14:paraId="202A04C6"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CWM Standardized eye length</w:t>
            </w:r>
          </w:p>
        </w:tc>
        <w:tc>
          <w:tcPr>
            <w:tcW w:w="1276" w:type="dxa"/>
          </w:tcPr>
          <w:p w14:paraId="0705E29F"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LMM</w:t>
            </w:r>
          </w:p>
        </w:tc>
        <w:tc>
          <w:tcPr>
            <w:tcW w:w="1417" w:type="dxa"/>
          </w:tcPr>
          <w:p w14:paraId="07D39434" w14:textId="77777777" w:rsidR="00863F61" w:rsidRPr="000D067E" w:rsidRDefault="00863F61" w:rsidP="00863F61">
            <w:pPr>
              <w:rPr>
                <w:rFonts w:eastAsia="Calibri"/>
                <w:b/>
                <w:bCs/>
                <w:color w:val="385623" w:themeColor="accent6" w:themeShade="80"/>
              </w:rPr>
            </w:pPr>
            <w:r w:rsidRPr="000D067E">
              <w:rPr>
                <w:rFonts w:eastAsia="Calibri"/>
                <w:b/>
                <w:bCs/>
                <w:color w:val="385623" w:themeColor="accent6" w:themeShade="80"/>
              </w:rPr>
              <w:t>F=8.1</w:t>
            </w:r>
          </w:p>
        </w:tc>
        <w:tc>
          <w:tcPr>
            <w:tcW w:w="1418" w:type="dxa"/>
          </w:tcPr>
          <w:p w14:paraId="5AE94955" w14:textId="77777777" w:rsidR="00863F61" w:rsidRPr="000D067E" w:rsidRDefault="00863F61" w:rsidP="00863F61">
            <w:pPr>
              <w:rPr>
                <w:rFonts w:eastAsia="Calibri"/>
                <w:b/>
                <w:bCs/>
                <w:color w:val="385623" w:themeColor="accent6" w:themeShade="80"/>
              </w:rPr>
            </w:pPr>
            <w:r w:rsidRPr="000D067E">
              <w:rPr>
                <w:rFonts w:eastAsia="Calibri"/>
                <w:b/>
                <w:bCs/>
                <w:color w:val="385623" w:themeColor="accent6" w:themeShade="80"/>
              </w:rPr>
              <w:t>0.001</w:t>
            </w:r>
          </w:p>
        </w:tc>
        <w:tc>
          <w:tcPr>
            <w:tcW w:w="1559" w:type="dxa"/>
          </w:tcPr>
          <w:p w14:paraId="42AF35CB"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F=0.03</w:t>
            </w:r>
          </w:p>
        </w:tc>
        <w:tc>
          <w:tcPr>
            <w:tcW w:w="1276" w:type="dxa"/>
          </w:tcPr>
          <w:p w14:paraId="56AF8682"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w:t>
            </w:r>
          </w:p>
        </w:tc>
        <w:tc>
          <w:tcPr>
            <w:tcW w:w="1417" w:type="dxa"/>
          </w:tcPr>
          <w:p w14:paraId="26C81A4C"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F=1.3</w:t>
            </w:r>
          </w:p>
        </w:tc>
        <w:tc>
          <w:tcPr>
            <w:tcW w:w="1418" w:type="dxa"/>
          </w:tcPr>
          <w:p w14:paraId="65A58CC1"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w:t>
            </w:r>
          </w:p>
        </w:tc>
      </w:tr>
      <w:tr w:rsidR="000D067E" w:rsidRPr="000D067E" w14:paraId="4E8C702A" w14:textId="77777777" w:rsidTr="00B11D15">
        <w:tc>
          <w:tcPr>
            <w:tcW w:w="3119" w:type="dxa"/>
          </w:tcPr>
          <w:p w14:paraId="2BE6B1CB" w14:textId="77777777" w:rsidR="00863F61" w:rsidRPr="000D067E" w:rsidRDefault="00863F61" w:rsidP="00863F61">
            <w:pPr>
              <w:rPr>
                <w:rFonts w:eastAsia="Calibri"/>
                <w:color w:val="385623" w:themeColor="accent6" w:themeShade="80"/>
              </w:rPr>
            </w:pPr>
          </w:p>
        </w:tc>
        <w:tc>
          <w:tcPr>
            <w:tcW w:w="1276" w:type="dxa"/>
          </w:tcPr>
          <w:p w14:paraId="4C3F72F7" w14:textId="77777777" w:rsidR="00863F61" w:rsidRPr="000D067E" w:rsidRDefault="00863F61" w:rsidP="00863F61">
            <w:pPr>
              <w:rPr>
                <w:rFonts w:eastAsia="Calibri"/>
                <w:color w:val="385623" w:themeColor="accent6" w:themeShade="80"/>
              </w:rPr>
            </w:pPr>
          </w:p>
        </w:tc>
        <w:tc>
          <w:tcPr>
            <w:tcW w:w="1417" w:type="dxa"/>
          </w:tcPr>
          <w:p w14:paraId="392A4CBE" w14:textId="77777777" w:rsidR="00863F61" w:rsidRPr="000D067E" w:rsidRDefault="00863F61" w:rsidP="00863F61">
            <w:pPr>
              <w:rPr>
                <w:rFonts w:eastAsia="Calibri"/>
                <w:b/>
                <w:bCs/>
                <w:color w:val="385623" w:themeColor="accent6" w:themeShade="80"/>
              </w:rPr>
            </w:pPr>
          </w:p>
        </w:tc>
        <w:tc>
          <w:tcPr>
            <w:tcW w:w="1418" w:type="dxa"/>
          </w:tcPr>
          <w:p w14:paraId="26CED4CA" w14:textId="77777777" w:rsidR="00863F61" w:rsidRPr="000D067E" w:rsidRDefault="00863F61" w:rsidP="00863F61">
            <w:pPr>
              <w:rPr>
                <w:rFonts w:eastAsia="Calibri"/>
                <w:b/>
                <w:bCs/>
                <w:color w:val="385623" w:themeColor="accent6" w:themeShade="80"/>
              </w:rPr>
            </w:pPr>
          </w:p>
        </w:tc>
        <w:tc>
          <w:tcPr>
            <w:tcW w:w="1559" w:type="dxa"/>
          </w:tcPr>
          <w:p w14:paraId="67C612F6" w14:textId="77777777" w:rsidR="00863F61" w:rsidRPr="000D067E" w:rsidRDefault="00863F61" w:rsidP="00863F61">
            <w:pPr>
              <w:rPr>
                <w:rFonts w:eastAsia="Calibri"/>
                <w:color w:val="385623" w:themeColor="accent6" w:themeShade="80"/>
              </w:rPr>
            </w:pPr>
          </w:p>
        </w:tc>
        <w:tc>
          <w:tcPr>
            <w:tcW w:w="1276" w:type="dxa"/>
          </w:tcPr>
          <w:p w14:paraId="34D24F72" w14:textId="77777777" w:rsidR="00863F61" w:rsidRPr="000D067E" w:rsidRDefault="00863F61" w:rsidP="00863F61">
            <w:pPr>
              <w:rPr>
                <w:rFonts w:eastAsia="Calibri"/>
                <w:color w:val="385623" w:themeColor="accent6" w:themeShade="80"/>
              </w:rPr>
            </w:pPr>
          </w:p>
        </w:tc>
        <w:tc>
          <w:tcPr>
            <w:tcW w:w="1417" w:type="dxa"/>
          </w:tcPr>
          <w:p w14:paraId="033E875C" w14:textId="77777777" w:rsidR="00863F61" w:rsidRPr="000D067E" w:rsidRDefault="00863F61" w:rsidP="00863F61">
            <w:pPr>
              <w:rPr>
                <w:rFonts w:eastAsia="Calibri"/>
                <w:color w:val="385623" w:themeColor="accent6" w:themeShade="80"/>
              </w:rPr>
            </w:pPr>
          </w:p>
        </w:tc>
        <w:tc>
          <w:tcPr>
            <w:tcW w:w="1418" w:type="dxa"/>
          </w:tcPr>
          <w:p w14:paraId="10DB77B7" w14:textId="77777777" w:rsidR="00863F61" w:rsidRPr="000D067E" w:rsidRDefault="00863F61" w:rsidP="00863F61">
            <w:pPr>
              <w:rPr>
                <w:rFonts w:eastAsia="Calibri"/>
                <w:color w:val="385623" w:themeColor="accent6" w:themeShade="80"/>
              </w:rPr>
            </w:pPr>
          </w:p>
        </w:tc>
      </w:tr>
      <w:tr w:rsidR="000D067E" w:rsidRPr="000D067E" w14:paraId="62669515" w14:textId="77777777" w:rsidTr="00B11D15">
        <w:tc>
          <w:tcPr>
            <w:tcW w:w="3119" w:type="dxa"/>
          </w:tcPr>
          <w:p w14:paraId="7CB7CD13"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CWM Standardized eye protrusion</w:t>
            </w:r>
          </w:p>
        </w:tc>
        <w:tc>
          <w:tcPr>
            <w:tcW w:w="1276" w:type="dxa"/>
          </w:tcPr>
          <w:p w14:paraId="32435F98"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LMM</w:t>
            </w:r>
          </w:p>
        </w:tc>
        <w:tc>
          <w:tcPr>
            <w:tcW w:w="1417" w:type="dxa"/>
          </w:tcPr>
          <w:p w14:paraId="5DB71046"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F= 1.9</w:t>
            </w:r>
          </w:p>
        </w:tc>
        <w:tc>
          <w:tcPr>
            <w:tcW w:w="1418" w:type="dxa"/>
          </w:tcPr>
          <w:p w14:paraId="52F84743"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w:t>
            </w:r>
          </w:p>
        </w:tc>
        <w:tc>
          <w:tcPr>
            <w:tcW w:w="1559" w:type="dxa"/>
          </w:tcPr>
          <w:p w14:paraId="19D2BC85"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F= 0.3</w:t>
            </w:r>
          </w:p>
        </w:tc>
        <w:tc>
          <w:tcPr>
            <w:tcW w:w="1276" w:type="dxa"/>
          </w:tcPr>
          <w:p w14:paraId="4496F25D"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w:t>
            </w:r>
          </w:p>
        </w:tc>
        <w:tc>
          <w:tcPr>
            <w:tcW w:w="1417" w:type="dxa"/>
          </w:tcPr>
          <w:p w14:paraId="6DDCAE87"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F= 0.9</w:t>
            </w:r>
          </w:p>
        </w:tc>
        <w:tc>
          <w:tcPr>
            <w:tcW w:w="1418" w:type="dxa"/>
          </w:tcPr>
          <w:p w14:paraId="46205B97"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w:t>
            </w:r>
          </w:p>
        </w:tc>
      </w:tr>
      <w:tr w:rsidR="000D067E" w:rsidRPr="000D067E" w14:paraId="3898A8EE" w14:textId="77777777" w:rsidTr="00B11D15">
        <w:tc>
          <w:tcPr>
            <w:tcW w:w="3119" w:type="dxa"/>
          </w:tcPr>
          <w:p w14:paraId="14722FAE" w14:textId="77777777" w:rsidR="00863F61" w:rsidRPr="000D067E" w:rsidRDefault="00863F61" w:rsidP="00863F61">
            <w:pPr>
              <w:rPr>
                <w:rFonts w:eastAsia="Calibri"/>
                <w:color w:val="385623" w:themeColor="accent6" w:themeShade="80"/>
              </w:rPr>
            </w:pPr>
          </w:p>
        </w:tc>
        <w:tc>
          <w:tcPr>
            <w:tcW w:w="1276" w:type="dxa"/>
          </w:tcPr>
          <w:p w14:paraId="7B9BF302" w14:textId="77777777" w:rsidR="00863F61" w:rsidRPr="000D067E" w:rsidRDefault="00863F61" w:rsidP="00863F61">
            <w:pPr>
              <w:rPr>
                <w:rFonts w:eastAsia="Calibri"/>
                <w:color w:val="385623" w:themeColor="accent6" w:themeShade="80"/>
              </w:rPr>
            </w:pPr>
          </w:p>
        </w:tc>
        <w:tc>
          <w:tcPr>
            <w:tcW w:w="1417" w:type="dxa"/>
          </w:tcPr>
          <w:p w14:paraId="28C69AE6" w14:textId="77777777" w:rsidR="00863F61" w:rsidRPr="000D067E" w:rsidRDefault="00863F61" w:rsidP="00863F61">
            <w:pPr>
              <w:rPr>
                <w:rFonts w:eastAsia="Calibri"/>
                <w:color w:val="385623" w:themeColor="accent6" w:themeShade="80"/>
              </w:rPr>
            </w:pPr>
          </w:p>
        </w:tc>
        <w:tc>
          <w:tcPr>
            <w:tcW w:w="1418" w:type="dxa"/>
          </w:tcPr>
          <w:p w14:paraId="6631371A" w14:textId="77777777" w:rsidR="00863F61" w:rsidRPr="000D067E" w:rsidRDefault="00863F61" w:rsidP="00863F61">
            <w:pPr>
              <w:rPr>
                <w:rFonts w:eastAsia="Calibri"/>
                <w:color w:val="385623" w:themeColor="accent6" w:themeShade="80"/>
              </w:rPr>
            </w:pPr>
          </w:p>
        </w:tc>
        <w:tc>
          <w:tcPr>
            <w:tcW w:w="1559" w:type="dxa"/>
          </w:tcPr>
          <w:p w14:paraId="091BE094" w14:textId="77777777" w:rsidR="00863F61" w:rsidRPr="000D067E" w:rsidRDefault="00863F61" w:rsidP="00863F61">
            <w:pPr>
              <w:rPr>
                <w:rFonts w:eastAsia="Calibri"/>
                <w:color w:val="385623" w:themeColor="accent6" w:themeShade="80"/>
              </w:rPr>
            </w:pPr>
          </w:p>
        </w:tc>
        <w:tc>
          <w:tcPr>
            <w:tcW w:w="1276" w:type="dxa"/>
          </w:tcPr>
          <w:p w14:paraId="0D83321C" w14:textId="77777777" w:rsidR="00863F61" w:rsidRPr="000D067E" w:rsidRDefault="00863F61" w:rsidP="00863F61">
            <w:pPr>
              <w:rPr>
                <w:rFonts w:eastAsia="Calibri"/>
                <w:color w:val="385623" w:themeColor="accent6" w:themeShade="80"/>
              </w:rPr>
            </w:pPr>
          </w:p>
        </w:tc>
        <w:tc>
          <w:tcPr>
            <w:tcW w:w="1417" w:type="dxa"/>
          </w:tcPr>
          <w:p w14:paraId="7D261351" w14:textId="77777777" w:rsidR="00863F61" w:rsidRPr="000D067E" w:rsidRDefault="00863F61" w:rsidP="00863F61">
            <w:pPr>
              <w:rPr>
                <w:rFonts w:eastAsia="Calibri"/>
                <w:color w:val="385623" w:themeColor="accent6" w:themeShade="80"/>
              </w:rPr>
            </w:pPr>
          </w:p>
        </w:tc>
        <w:tc>
          <w:tcPr>
            <w:tcW w:w="1418" w:type="dxa"/>
          </w:tcPr>
          <w:p w14:paraId="38BFFEA4" w14:textId="77777777" w:rsidR="00863F61" w:rsidRPr="000D067E" w:rsidRDefault="00863F61" w:rsidP="00863F61">
            <w:pPr>
              <w:rPr>
                <w:rFonts w:eastAsia="Calibri"/>
                <w:color w:val="385623" w:themeColor="accent6" w:themeShade="80"/>
              </w:rPr>
            </w:pPr>
          </w:p>
        </w:tc>
      </w:tr>
      <w:tr w:rsidR="00863F61" w:rsidRPr="000D067E" w14:paraId="6623EF20" w14:textId="77777777" w:rsidTr="00B11D15">
        <w:tc>
          <w:tcPr>
            <w:tcW w:w="3119" w:type="dxa"/>
          </w:tcPr>
          <w:p w14:paraId="539573A6"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CWM Standardized pronotum width</w:t>
            </w:r>
          </w:p>
        </w:tc>
        <w:tc>
          <w:tcPr>
            <w:tcW w:w="1276" w:type="dxa"/>
          </w:tcPr>
          <w:p w14:paraId="27828232"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LMM</w:t>
            </w:r>
          </w:p>
        </w:tc>
        <w:tc>
          <w:tcPr>
            <w:tcW w:w="1417" w:type="dxa"/>
          </w:tcPr>
          <w:p w14:paraId="54C9784D" w14:textId="77777777" w:rsidR="00863F61" w:rsidRPr="000D067E" w:rsidRDefault="00863F61" w:rsidP="00863F61">
            <w:pPr>
              <w:rPr>
                <w:rFonts w:eastAsia="Calibri"/>
                <w:b/>
                <w:bCs/>
                <w:color w:val="385623" w:themeColor="accent6" w:themeShade="80"/>
              </w:rPr>
            </w:pPr>
            <w:r w:rsidRPr="000D067E">
              <w:rPr>
                <w:rFonts w:eastAsia="Calibri"/>
                <w:color w:val="385623" w:themeColor="accent6" w:themeShade="80"/>
              </w:rPr>
              <w:t>F= 1.2</w:t>
            </w:r>
          </w:p>
        </w:tc>
        <w:tc>
          <w:tcPr>
            <w:tcW w:w="1418" w:type="dxa"/>
          </w:tcPr>
          <w:p w14:paraId="50190E65" w14:textId="77777777" w:rsidR="00863F61" w:rsidRPr="000D067E" w:rsidRDefault="00863F61" w:rsidP="00863F61">
            <w:pPr>
              <w:rPr>
                <w:rFonts w:eastAsia="Calibri"/>
                <w:b/>
                <w:bCs/>
                <w:color w:val="385623" w:themeColor="accent6" w:themeShade="80"/>
              </w:rPr>
            </w:pPr>
            <w:r w:rsidRPr="000D067E">
              <w:rPr>
                <w:rFonts w:eastAsia="Calibri"/>
                <w:color w:val="385623" w:themeColor="accent6" w:themeShade="80"/>
              </w:rPr>
              <w:t>-</w:t>
            </w:r>
          </w:p>
        </w:tc>
        <w:tc>
          <w:tcPr>
            <w:tcW w:w="1559" w:type="dxa"/>
          </w:tcPr>
          <w:p w14:paraId="6C4A0C29"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F= 1.2</w:t>
            </w:r>
          </w:p>
        </w:tc>
        <w:tc>
          <w:tcPr>
            <w:tcW w:w="1276" w:type="dxa"/>
          </w:tcPr>
          <w:p w14:paraId="6FC16811"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w:t>
            </w:r>
          </w:p>
        </w:tc>
        <w:tc>
          <w:tcPr>
            <w:tcW w:w="1417" w:type="dxa"/>
          </w:tcPr>
          <w:p w14:paraId="69C25905"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F= 0.05</w:t>
            </w:r>
          </w:p>
        </w:tc>
        <w:tc>
          <w:tcPr>
            <w:tcW w:w="1418" w:type="dxa"/>
          </w:tcPr>
          <w:p w14:paraId="5FDE16F7"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w:t>
            </w:r>
          </w:p>
        </w:tc>
      </w:tr>
    </w:tbl>
    <w:p w14:paraId="0B997FF6" w14:textId="77777777" w:rsidR="00863F61" w:rsidRPr="000D067E" w:rsidRDefault="00863F61" w:rsidP="00863F61">
      <w:pPr>
        <w:rPr>
          <w:rFonts w:eastAsia="Calibri" w:cs="Times New Roman"/>
          <w:b/>
          <w:bCs/>
          <w:color w:val="385623" w:themeColor="accent6" w:themeShade="80"/>
        </w:rPr>
      </w:pPr>
    </w:p>
    <w:p w14:paraId="1ACEB1F9" w14:textId="77777777" w:rsidR="00863F61" w:rsidRPr="000D067E" w:rsidRDefault="00863F61" w:rsidP="00863F61">
      <w:pPr>
        <w:rPr>
          <w:rFonts w:eastAsia="Calibri" w:cs="Times New Roman"/>
          <w:color w:val="385623" w:themeColor="accent6" w:themeShade="80"/>
        </w:rPr>
      </w:pPr>
      <w:r w:rsidRPr="000D067E">
        <w:rPr>
          <w:rFonts w:eastAsia="Calibri" w:cs="Times New Roman"/>
          <w:b/>
          <w:bCs/>
          <w:color w:val="385623" w:themeColor="accent6" w:themeShade="80"/>
        </w:rPr>
        <w:tab/>
      </w:r>
      <w:r w:rsidRPr="000D067E">
        <w:rPr>
          <w:rFonts w:eastAsia="Calibri" w:cs="Times New Roman"/>
          <w:b/>
          <w:bCs/>
          <w:color w:val="385623" w:themeColor="accent6" w:themeShade="80"/>
        </w:rPr>
        <w:tab/>
      </w:r>
      <w:r w:rsidRPr="000D067E">
        <w:rPr>
          <w:rFonts w:eastAsia="Calibri" w:cs="Times New Roman"/>
          <w:b/>
          <w:bCs/>
          <w:color w:val="385623" w:themeColor="accent6" w:themeShade="80"/>
        </w:rPr>
        <w:tab/>
      </w:r>
      <w:r w:rsidRPr="000D067E">
        <w:rPr>
          <w:rFonts w:eastAsia="Calibri" w:cs="Times New Roman"/>
          <w:b/>
          <w:bCs/>
          <w:color w:val="385623" w:themeColor="accent6" w:themeShade="80"/>
        </w:rPr>
        <w:tab/>
      </w:r>
      <w:r w:rsidRPr="000D067E">
        <w:rPr>
          <w:rFonts w:eastAsia="Calibri" w:cs="Times New Roman"/>
          <w:b/>
          <w:bCs/>
          <w:color w:val="385623" w:themeColor="accent6" w:themeShade="80"/>
        </w:rPr>
        <w:tab/>
      </w:r>
      <w:r w:rsidRPr="000D067E">
        <w:rPr>
          <w:rFonts w:eastAsia="Calibri" w:cs="Times New Roman"/>
          <w:b/>
          <w:bCs/>
          <w:color w:val="385623" w:themeColor="accent6" w:themeShade="80"/>
        </w:rPr>
        <w:tab/>
      </w:r>
      <w:r w:rsidRPr="000D067E">
        <w:rPr>
          <w:rFonts w:eastAsia="Calibri" w:cs="Times New Roman"/>
          <w:b/>
          <w:bCs/>
          <w:color w:val="385623" w:themeColor="accent6" w:themeShade="80"/>
        </w:rPr>
        <w:tab/>
      </w:r>
      <w:r w:rsidRPr="000D067E">
        <w:rPr>
          <w:rFonts w:eastAsia="Calibri" w:cs="Times New Roman"/>
          <w:b/>
          <w:bCs/>
          <w:color w:val="385623" w:themeColor="accent6" w:themeShade="80"/>
        </w:rPr>
        <w:tab/>
      </w:r>
      <w:r w:rsidRPr="000D067E">
        <w:rPr>
          <w:rFonts w:eastAsia="Calibri" w:cs="Times New Roman"/>
          <w:b/>
          <w:bCs/>
          <w:color w:val="385623" w:themeColor="accent6" w:themeShade="80"/>
        </w:rPr>
        <w:tab/>
      </w:r>
      <w:r w:rsidRPr="000D067E">
        <w:rPr>
          <w:rFonts w:eastAsia="Calibri" w:cs="Times New Roman"/>
          <w:b/>
          <w:bCs/>
          <w:color w:val="385623" w:themeColor="accent6" w:themeShade="80"/>
        </w:rPr>
        <w:tab/>
      </w:r>
      <w:r w:rsidRPr="000D067E">
        <w:rPr>
          <w:rFonts w:eastAsia="Calibri" w:cs="Times New Roman"/>
          <w:b/>
          <w:bCs/>
          <w:color w:val="385623" w:themeColor="accent6" w:themeShade="80"/>
        </w:rPr>
        <w:tab/>
      </w:r>
      <w:r w:rsidRPr="000D067E">
        <w:rPr>
          <w:rFonts w:eastAsia="Calibri" w:cs="Times New Roman"/>
          <w:b/>
          <w:bCs/>
          <w:color w:val="385623" w:themeColor="accent6" w:themeShade="80"/>
        </w:rPr>
        <w:tab/>
      </w:r>
      <w:r w:rsidRPr="000D067E">
        <w:rPr>
          <w:rFonts w:eastAsia="Calibri" w:cs="Times New Roman"/>
          <w:b/>
          <w:bCs/>
          <w:color w:val="385623" w:themeColor="accent6" w:themeShade="80"/>
        </w:rPr>
        <w:tab/>
      </w:r>
      <w:r w:rsidRPr="000D067E">
        <w:rPr>
          <w:rFonts w:eastAsia="Calibri" w:cs="Times New Roman"/>
          <w:b/>
          <w:bCs/>
          <w:color w:val="385623" w:themeColor="accent6" w:themeShade="80"/>
        </w:rPr>
        <w:tab/>
      </w:r>
      <w:r w:rsidRPr="000D067E">
        <w:rPr>
          <w:rFonts w:eastAsia="Calibri" w:cs="Times New Roman"/>
          <w:b/>
          <w:bCs/>
          <w:color w:val="385623" w:themeColor="accent6" w:themeShade="80"/>
        </w:rPr>
        <w:tab/>
      </w:r>
      <w:r w:rsidRPr="000D067E">
        <w:rPr>
          <w:rFonts w:eastAsia="Calibri" w:cs="Times New Roman"/>
          <w:b/>
          <w:bCs/>
          <w:color w:val="385623" w:themeColor="accent6" w:themeShade="80"/>
        </w:rPr>
        <w:tab/>
      </w:r>
      <w:r w:rsidRPr="000D067E">
        <w:rPr>
          <w:rFonts w:eastAsia="Calibri" w:cs="Times New Roman"/>
          <w:color w:val="385623" w:themeColor="accent6" w:themeShade="80"/>
        </w:rPr>
        <w:t>Continued</w:t>
      </w:r>
    </w:p>
    <w:p w14:paraId="614BA9BF" w14:textId="77777777" w:rsidR="00863F61" w:rsidRPr="000D067E" w:rsidRDefault="00863F61" w:rsidP="00863F61">
      <w:pPr>
        <w:rPr>
          <w:rFonts w:eastAsia="Calibri" w:cs="Times New Roman"/>
          <w:color w:val="385623" w:themeColor="accent6" w:themeShade="80"/>
        </w:rPr>
      </w:pPr>
    </w:p>
    <w:p w14:paraId="2EBC01D1" w14:textId="77777777" w:rsidR="00863F61" w:rsidRPr="000D067E" w:rsidRDefault="00863F61" w:rsidP="00863F61">
      <w:pPr>
        <w:rPr>
          <w:rFonts w:eastAsia="Calibri" w:cs="Times New Roman"/>
          <w:color w:val="385623" w:themeColor="accent6" w:themeShade="80"/>
        </w:rPr>
      </w:pPr>
    </w:p>
    <w:p w14:paraId="7D9E8B4F" w14:textId="77777777" w:rsidR="00863F61" w:rsidRPr="000D067E" w:rsidRDefault="00863F61" w:rsidP="00863F61">
      <w:pPr>
        <w:rPr>
          <w:rFonts w:eastAsia="Calibri" w:cs="Times New Roman"/>
          <w:color w:val="385623" w:themeColor="accent6" w:themeShade="80"/>
        </w:rPr>
      </w:pPr>
      <w:r w:rsidRPr="000D067E">
        <w:rPr>
          <w:rFonts w:eastAsia="Calibri" w:cs="Times New Roman"/>
          <w:color w:val="385623" w:themeColor="accent6" w:themeShade="80"/>
        </w:rPr>
        <w:t xml:space="preserve">Table 2.3 Continued </w:t>
      </w:r>
    </w:p>
    <w:p w14:paraId="4653547A" w14:textId="77777777" w:rsidR="00863F61" w:rsidRPr="000D067E" w:rsidRDefault="00863F61" w:rsidP="00863F61">
      <w:pPr>
        <w:rPr>
          <w:rFonts w:eastAsia="Calibri" w:cs="Times New Roman"/>
          <w:color w:val="385623" w:themeColor="accent6" w:themeShade="80"/>
        </w:rPr>
      </w:pPr>
    </w:p>
    <w:tbl>
      <w:tblPr>
        <w:tblStyle w:val="Aaronsinsectlabels12"/>
        <w:tblW w:w="12900" w:type="dxa"/>
        <w:tblBorders>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119"/>
        <w:gridCol w:w="1276"/>
        <w:gridCol w:w="1417"/>
        <w:gridCol w:w="1418"/>
        <w:gridCol w:w="1559"/>
        <w:gridCol w:w="1276"/>
        <w:gridCol w:w="1417"/>
        <w:gridCol w:w="1418"/>
      </w:tblGrid>
      <w:tr w:rsidR="000D067E" w:rsidRPr="000D067E" w14:paraId="06F97BEA" w14:textId="77777777" w:rsidTr="00B11D15">
        <w:tc>
          <w:tcPr>
            <w:tcW w:w="3119" w:type="dxa"/>
          </w:tcPr>
          <w:p w14:paraId="05DCB30D"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Response variable</w:t>
            </w:r>
          </w:p>
        </w:tc>
        <w:tc>
          <w:tcPr>
            <w:tcW w:w="1276" w:type="dxa"/>
          </w:tcPr>
          <w:p w14:paraId="7ECDAE52"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 xml:space="preserve">Model </w:t>
            </w:r>
          </w:p>
          <w:p w14:paraId="33A56D43"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type</w:t>
            </w:r>
          </w:p>
        </w:tc>
        <w:tc>
          <w:tcPr>
            <w:tcW w:w="2835" w:type="dxa"/>
            <w:gridSpan w:val="2"/>
          </w:tcPr>
          <w:p w14:paraId="6C5D6559"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 xml:space="preserve">Treatment </w:t>
            </w:r>
          </w:p>
          <w:p w14:paraId="56060882" w14:textId="77777777" w:rsidR="00863F61" w:rsidRPr="000D067E" w:rsidRDefault="00863F61" w:rsidP="00863F61">
            <w:pPr>
              <w:rPr>
                <w:rFonts w:eastAsia="Calibri"/>
                <w:b/>
                <w:bCs/>
                <w:color w:val="385623" w:themeColor="accent6" w:themeShade="80"/>
              </w:rPr>
            </w:pPr>
            <w:r w:rsidRPr="000D067E">
              <w:rPr>
                <w:rFonts w:eastAsia="Calibri"/>
                <w:color w:val="385623" w:themeColor="accent6" w:themeShade="80"/>
              </w:rPr>
              <w:t>(Windthrow, Salvaged, Forest)</w:t>
            </w:r>
          </w:p>
        </w:tc>
        <w:tc>
          <w:tcPr>
            <w:tcW w:w="2835" w:type="dxa"/>
            <w:gridSpan w:val="2"/>
          </w:tcPr>
          <w:p w14:paraId="408142C3"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Year (2015, 2022)</w:t>
            </w:r>
          </w:p>
        </w:tc>
        <w:tc>
          <w:tcPr>
            <w:tcW w:w="2835" w:type="dxa"/>
            <w:gridSpan w:val="2"/>
          </w:tcPr>
          <w:p w14:paraId="39EAFD05"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Treatment*Year interaction</w:t>
            </w:r>
          </w:p>
        </w:tc>
      </w:tr>
      <w:tr w:rsidR="000D067E" w:rsidRPr="000D067E" w14:paraId="2378FDEC" w14:textId="77777777" w:rsidTr="00B11D15">
        <w:tc>
          <w:tcPr>
            <w:tcW w:w="3119" w:type="dxa"/>
            <w:tcBorders>
              <w:bottom w:val="nil"/>
            </w:tcBorders>
          </w:tcPr>
          <w:p w14:paraId="2C138458" w14:textId="77777777" w:rsidR="00863F61" w:rsidRPr="000D067E" w:rsidRDefault="00863F61" w:rsidP="00863F61">
            <w:pPr>
              <w:rPr>
                <w:rFonts w:eastAsia="Calibri"/>
                <w:color w:val="385623" w:themeColor="accent6" w:themeShade="80"/>
              </w:rPr>
            </w:pPr>
          </w:p>
        </w:tc>
        <w:tc>
          <w:tcPr>
            <w:tcW w:w="1276" w:type="dxa"/>
            <w:tcBorders>
              <w:bottom w:val="nil"/>
            </w:tcBorders>
          </w:tcPr>
          <w:p w14:paraId="03C8F0A0" w14:textId="77777777" w:rsidR="00863F61" w:rsidRPr="000D067E" w:rsidRDefault="00863F61" w:rsidP="00863F61">
            <w:pPr>
              <w:rPr>
                <w:rFonts w:eastAsia="Calibri"/>
                <w:color w:val="385623" w:themeColor="accent6" w:themeShade="80"/>
              </w:rPr>
            </w:pPr>
          </w:p>
        </w:tc>
        <w:tc>
          <w:tcPr>
            <w:tcW w:w="1417" w:type="dxa"/>
            <w:tcBorders>
              <w:bottom w:val="nil"/>
            </w:tcBorders>
          </w:tcPr>
          <w:p w14:paraId="4EC3D6A2" w14:textId="77777777" w:rsidR="00863F61" w:rsidRPr="000D067E" w:rsidRDefault="00863F61" w:rsidP="00863F61">
            <w:pPr>
              <w:rPr>
                <w:rFonts w:eastAsia="Calibri"/>
                <w:b/>
                <w:bCs/>
                <w:color w:val="385623" w:themeColor="accent6" w:themeShade="80"/>
              </w:rPr>
            </w:pPr>
          </w:p>
        </w:tc>
        <w:tc>
          <w:tcPr>
            <w:tcW w:w="1418" w:type="dxa"/>
            <w:tcBorders>
              <w:bottom w:val="nil"/>
            </w:tcBorders>
          </w:tcPr>
          <w:p w14:paraId="4A0DDAA5" w14:textId="77777777" w:rsidR="00863F61" w:rsidRPr="000D067E" w:rsidRDefault="00863F61" w:rsidP="00863F61">
            <w:pPr>
              <w:rPr>
                <w:rFonts w:eastAsia="Calibri"/>
                <w:b/>
                <w:bCs/>
                <w:color w:val="385623" w:themeColor="accent6" w:themeShade="80"/>
              </w:rPr>
            </w:pPr>
          </w:p>
        </w:tc>
        <w:tc>
          <w:tcPr>
            <w:tcW w:w="1559" w:type="dxa"/>
            <w:tcBorders>
              <w:bottom w:val="nil"/>
            </w:tcBorders>
          </w:tcPr>
          <w:p w14:paraId="1089C4F6" w14:textId="77777777" w:rsidR="00863F61" w:rsidRPr="000D067E" w:rsidRDefault="00863F61" w:rsidP="00863F61">
            <w:pPr>
              <w:rPr>
                <w:rFonts w:eastAsia="Calibri"/>
                <w:color w:val="385623" w:themeColor="accent6" w:themeShade="80"/>
              </w:rPr>
            </w:pPr>
          </w:p>
        </w:tc>
        <w:tc>
          <w:tcPr>
            <w:tcW w:w="1276" w:type="dxa"/>
            <w:tcBorders>
              <w:bottom w:val="nil"/>
            </w:tcBorders>
          </w:tcPr>
          <w:p w14:paraId="1055BCC1" w14:textId="77777777" w:rsidR="00863F61" w:rsidRPr="000D067E" w:rsidRDefault="00863F61" w:rsidP="00863F61">
            <w:pPr>
              <w:rPr>
                <w:rFonts w:eastAsia="Calibri"/>
                <w:color w:val="385623" w:themeColor="accent6" w:themeShade="80"/>
              </w:rPr>
            </w:pPr>
          </w:p>
        </w:tc>
        <w:tc>
          <w:tcPr>
            <w:tcW w:w="1417" w:type="dxa"/>
            <w:tcBorders>
              <w:bottom w:val="nil"/>
            </w:tcBorders>
          </w:tcPr>
          <w:p w14:paraId="4436F21C" w14:textId="77777777" w:rsidR="00863F61" w:rsidRPr="000D067E" w:rsidRDefault="00863F61" w:rsidP="00863F61">
            <w:pPr>
              <w:rPr>
                <w:rFonts w:eastAsia="Calibri"/>
                <w:color w:val="385623" w:themeColor="accent6" w:themeShade="80"/>
              </w:rPr>
            </w:pPr>
          </w:p>
        </w:tc>
        <w:tc>
          <w:tcPr>
            <w:tcW w:w="1418" w:type="dxa"/>
            <w:tcBorders>
              <w:bottom w:val="nil"/>
            </w:tcBorders>
          </w:tcPr>
          <w:p w14:paraId="0AF2E648" w14:textId="77777777" w:rsidR="00863F61" w:rsidRPr="000D067E" w:rsidRDefault="00863F61" w:rsidP="00863F61">
            <w:pPr>
              <w:rPr>
                <w:rFonts w:eastAsia="Calibri"/>
                <w:color w:val="385623" w:themeColor="accent6" w:themeShade="80"/>
              </w:rPr>
            </w:pPr>
          </w:p>
        </w:tc>
      </w:tr>
      <w:tr w:rsidR="000D067E" w:rsidRPr="000D067E" w14:paraId="4A543342" w14:textId="77777777" w:rsidTr="00B11D15">
        <w:tc>
          <w:tcPr>
            <w:tcW w:w="3119" w:type="dxa"/>
            <w:tcBorders>
              <w:top w:val="nil"/>
              <w:bottom w:val="single" w:sz="4" w:space="0" w:color="auto"/>
            </w:tcBorders>
          </w:tcPr>
          <w:p w14:paraId="73B20F30" w14:textId="77777777" w:rsidR="00863F61" w:rsidRPr="000D067E" w:rsidRDefault="00863F61" w:rsidP="00863F61">
            <w:pPr>
              <w:rPr>
                <w:rFonts w:eastAsia="Calibri"/>
                <w:color w:val="385623" w:themeColor="accent6" w:themeShade="80"/>
              </w:rPr>
            </w:pPr>
          </w:p>
        </w:tc>
        <w:tc>
          <w:tcPr>
            <w:tcW w:w="1276" w:type="dxa"/>
            <w:tcBorders>
              <w:top w:val="nil"/>
              <w:bottom w:val="single" w:sz="4" w:space="0" w:color="auto"/>
            </w:tcBorders>
          </w:tcPr>
          <w:p w14:paraId="10FD9715" w14:textId="77777777" w:rsidR="00863F61" w:rsidRPr="000D067E" w:rsidRDefault="00863F61" w:rsidP="00863F61">
            <w:pPr>
              <w:rPr>
                <w:rFonts w:eastAsia="Calibri"/>
                <w:color w:val="385623" w:themeColor="accent6" w:themeShade="80"/>
              </w:rPr>
            </w:pPr>
          </w:p>
        </w:tc>
        <w:tc>
          <w:tcPr>
            <w:tcW w:w="1417" w:type="dxa"/>
            <w:tcBorders>
              <w:top w:val="nil"/>
              <w:bottom w:val="single" w:sz="4" w:space="0" w:color="auto"/>
            </w:tcBorders>
          </w:tcPr>
          <w:p w14:paraId="6B99B0CE" w14:textId="77777777" w:rsidR="00863F61" w:rsidRPr="000D067E" w:rsidRDefault="00863F61" w:rsidP="00863F61">
            <w:pPr>
              <w:rPr>
                <w:rFonts w:eastAsia="Calibri"/>
                <w:b/>
                <w:bCs/>
                <w:color w:val="385623" w:themeColor="accent6" w:themeShade="80"/>
              </w:rPr>
            </w:pPr>
            <w:r w:rsidRPr="000D067E">
              <w:rPr>
                <w:rFonts w:eastAsia="Calibri"/>
                <w:color w:val="385623" w:themeColor="accent6" w:themeShade="80"/>
              </w:rPr>
              <w:t>Statistic</w:t>
            </w:r>
          </w:p>
        </w:tc>
        <w:tc>
          <w:tcPr>
            <w:tcW w:w="1418" w:type="dxa"/>
            <w:tcBorders>
              <w:top w:val="nil"/>
              <w:bottom w:val="single" w:sz="4" w:space="0" w:color="auto"/>
            </w:tcBorders>
          </w:tcPr>
          <w:p w14:paraId="0220C72D" w14:textId="77777777" w:rsidR="00863F61" w:rsidRPr="000D067E" w:rsidRDefault="00863F61" w:rsidP="00863F61">
            <w:pPr>
              <w:rPr>
                <w:rFonts w:eastAsia="Calibri"/>
                <w:b/>
                <w:bCs/>
                <w:color w:val="385623" w:themeColor="accent6" w:themeShade="80"/>
              </w:rPr>
            </w:pPr>
            <w:r w:rsidRPr="000D067E">
              <w:rPr>
                <w:rFonts w:eastAsia="Calibri"/>
                <w:color w:val="385623" w:themeColor="accent6" w:themeShade="80"/>
              </w:rPr>
              <w:t>p</w:t>
            </w:r>
          </w:p>
        </w:tc>
        <w:tc>
          <w:tcPr>
            <w:tcW w:w="1559" w:type="dxa"/>
            <w:tcBorders>
              <w:top w:val="nil"/>
              <w:bottom w:val="single" w:sz="4" w:space="0" w:color="auto"/>
            </w:tcBorders>
          </w:tcPr>
          <w:p w14:paraId="3E85B209"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Statistic</w:t>
            </w:r>
          </w:p>
        </w:tc>
        <w:tc>
          <w:tcPr>
            <w:tcW w:w="1276" w:type="dxa"/>
            <w:tcBorders>
              <w:top w:val="nil"/>
              <w:bottom w:val="single" w:sz="4" w:space="0" w:color="auto"/>
            </w:tcBorders>
          </w:tcPr>
          <w:p w14:paraId="2A0BCEF3"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p</w:t>
            </w:r>
          </w:p>
        </w:tc>
        <w:tc>
          <w:tcPr>
            <w:tcW w:w="1417" w:type="dxa"/>
            <w:tcBorders>
              <w:top w:val="nil"/>
              <w:bottom w:val="single" w:sz="4" w:space="0" w:color="auto"/>
            </w:tcBorders>
          </w:tcPr>
          <w:p w14:paraId="220F1C4B"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Statistic</w:t>
            </w:r>
          </w:p>
        </w:tc>
        <w:tc>
          <w:tcPr>
            <w:tcW w:w="1418" w:type="dxa"/>
            <w:tcBorders>
              <w:top w:val="nil"/>
              <w:bottom w:val="single" w:sz="4" w:space="0" w:color="auto"/>
            </w:tcBorders>
          </w:tcPr>
          <w:p w14:paraId="38BD1ED2"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p</w:t>
            </w:r>
          </w:p>
        </w:tc>
      </w:tr>
      <w:tr w:rsidR="000D067E" w:rsidRPr="000D067E" w14:paraId="3AED69E3" w14:textId="77777777" w:rsidTr="00B11D15">
        <w:tc>
          <w:tcPr>
            <w:tcW w:w="3119" w:type="dxa"/>
            <w:tcBorders>
              <w:top w:val="single" w:sz="4" w:space="0" w:color="auto"/>
              <w:bottom w:val="nil"/>
            </w:tcBorders>
          </w:tcPr>
          <w:p w14:paraId="1B3F4412"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CWM Standardized abdomen width</w:t>
            </w:r>
          </w:p>
        </w:tc>
        <w:tc>
          <w:tcPr>
            <w:tcW w:w="1276" w:type="dxa"/>
            <w:tcBorders>
              <w:top w:val="single" w:sz="4" w:space="0" w:color="auto"/>
              <w:bottom w:val="nil"/>
            </w:tcBorders>
          </w:tcPr>
          <w:p w14:paraId="652318E4"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LMM</w:t>
            </w:r>
          </w:p>
        </w:tc>
        <w:tc>
          <w:tcPr>
            <w:tcW w:w="1417" w:type="dxa"/>
            <w:tcBorders>
              <w:top w:val="single" w:sz="4" w:space="0" w:color="auto"/>
              <w:bottom w:val="nil"/>
            </w:tcBorders>
          </w:tcPr>
          <w:p w14:paraId="0E7EBF11" w14:textId="77777777" w:rsidR="00863F61" w:rsidRPr="000D067E" w:rsidRDefault="00863F61" w:rsidP="00863F61">
            <w:pPr>
              <w:rPr>
                <w:rFonts w:eastAsia="Calibri"/>
                <w:b/>
                <w:bCs/>
                <w:color w:val="385623" w:themeColor="accent6" w:themeShade="80"/>
              </w:rPr>
            </w:pPr>
            <w:r w:rsidRPr="000D067E">
              <w:rPr>
                <w:rFonts w:eastAsia="Calibri"/>
                <w:color w:val="385623" w:themeColor="accent6" w:themeShade="80"/>
              </w:rPr>
              <w:t>F= 0.4</w:t>
            </w:r>
          </w:p>
        </w:tc>
        <w:tc>
          <w:tcPr>
            <w:tcW w:w="1418" w:type="dxa"/>
            <w:tcBorders>
              <w:top w:val="single" w:sz="4" w:space="0" w:color="auto"/>
              <w:bottom w:val="nil"/>
            </w:tcBorders>
          </w:tcPr>
          <w:p w14:paraId="2F74B9A8" w14:textId="77777777" w:rsidR="00863F61" w:rsidRPr="000D067E" w:rsidRDefault="00863F61" w:rsidP="00863F61">
            <w:pPr>
              <w:rPr>
                <w:rFonts w:eastAsia="Calibri"/>
                <w:b/>
                <w:bCs/>
                <w:color w:val="385623" w:themeColor="accent6" w:themeShade="80"/>
              </w:rPr>
            </w:pPr>
            <w:r w:rsidRPr="000D067E">
              <w:rPr>
                <w:rFonts w:eastAsia="Calibri"/>
                <w:color w:val="385623" w:themeColor="accent6" w:themeShade="80"/>
              </w:rPr>
              <w:t>-</w:t>
            </w:r>
          </w:p>
        </w:tc>
        <w:tc>
          <w:tcPr>
            <w:tcW w:w="1559" w:type="dxa"/>
            <w:tcBorders>
              <w:top w:val="single" w:sz="4" w:space="0" w:color="auto"/>
              <w:bottom w:val="nil"/>
            </w:tcBorders>
          </w:tcPr>
          <w:p w14:paraId="2C032AA3"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F= 0.6</w:t>
            </w:r>
          </w:p>
        </w:tc>
        <w:tc>
          <w:tcPr>
            <w:tcW w:w="1276" w:type="dxa"/>
            <w:tcBorders>
              <w:top w:val="single" w:sz="4" w:space="0" w:color="auto"/>
              <w:bottom w:val="nil"/>
            </w:tcBorders>
          </w:tcPr>
          <w:p w14:paraId="1087896F"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w:t>
            </w:r>
          </w:p>
        </w:tc>
        <w:tc>
          <w:tcPr>
            <w:tcW w:w="1417" w:type="dxa"/>
            <w:tcBorders>
              <w:top w:val="single" w:sz="4" w:space="0" w:color="auto"/>
              <w:bottom w:val="nil"/>
            </w:tcBorders>
          </w:tcPr>
          <w:p w14:paraId="3AB00F1D"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F= 0.6</w:t>
            </w:r>
          </w:p>
        </w:tc>
        <w:tc>
          <w:tcPr>
            <w:tcW w:w="1418" w:type="dxa"/>
            <w:tcBorders>
              <w:top w:val="single" w:sz="4" w:space="0" w:color="auto"/>
              <w:bottom w:val="nil"/>
            </w:tcBorders>
          </w:tcPr>
          <w:p w14:paraId="0F409053"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w:t>
            </w:r>
          </w:p>
        </w:tc>
      </w:tr>
      <w:tr w:rsidR="000D067E" w:rsidRPr="000D067E" w14:paraId="467C58D9" w14:textId="77777777" w:rsidTr="00B11D15">
        <w:tc>
          <w:tcPr>
            <w:tcW w:w="3119" w:type="dxa"/>
            <w:tcBorders>
              <w:top w:val="nil"/>
              <w:bottom w:val="nil"/>
            </w:tcBorders>
          </w:tcPr>
          <w:p w14:paraId="410409F9" w14:textId="77777777" w:rsidR="00863F61" w:rsidRPr="000D067E" w:rsidRDefault="00863F61" w:rsidP="00863F61">
            <w:pPr>
              <w:rPr>
                <w:rFonts w:eastAsia="Calibri"/>
                <w:color w:val="385623" w:themeColor="accent6" w:themeShade="80"/>
              </w:rPr>
            </w:pPr>
          </w:p>
        </w:tc>
        <w:tc>
          <w:tcPr>
            <w:tcW w:w="1276" w:type="dxa"/>
            <w:tcBorders>
              <w:top w:val="nil"/>
              <w:bottom w:val="nil"/>
            </w:tcBorders>
          </w:tcPr>
          <w:p w14:paraId="52FF6D7F" w14:textId="77777777" w:rsidR="00863F61" w:rsidRPr="000D067E" w:rsidRDefault="00863F61" w:rsidP="00863F61">
            <w:pPr>
              <w:rPr>
                <w:rFonts w:eastAsia="Calibri"/>
                <w:color w:val="385623" w:themeColor="accent6" w:themeShade="80"/>
              </w:rPr>
            </w:pPr>
          </w:p>
        </w:tc>
        <w:tc>
          <w:tcPr>
            <w:tcW w:w="1417" w:type="dxa"/>
            <w:tcBorders>
              <w:top w:val="nil"/>
              <w:bottom w:val="nil"/>
            </w:tcBorders>
          </w:tcPr>
          <w:p w14:paraId="2C188B63" w14:textId="77777777" w:rsidR="00863F61" w:rsidRPr="000D067E" w:rsidRDefault="00863F61" w:rsidP="00863F61">
            <w:pPr>
              <w:rPr>
                <w:rFonts w:eastAsia="Calibri"/>
                <w:b/>
                <w:bCs/>
                <w:color w:val="385623" w:themeColor="accent6" w:themeShade="80"/>
              </w:rPr>
            </w:pPr>
          </w:p>
        </w:tc>
        <w:tc>
          <w:tcPr>
            <w:tcW w:w="1418" w:type="dxa"/>
            <w:tcBorders>
              <w:top w:val="nil"/>
              <w:bottom w:val="nil"/>
            </w:tcBorders>
          </w:tcPr>
          <w:p w14:paraId="44A81E2B" w14:textId="77777777" w:rsidR="00863F61" w:rsidRPr="000D067E" w:rsidRDefault="00863F61" w:rsidP="00863F61">
            <w:pPr>
              <w:rPr>
                <w:rFonts w:eastAsia="Calibri"/>
                <w:b/>
                <w:bCs/>
                <w:color w:val="385623" w:themeColor="accent6" w:themeShade="80"/>
              </w:rPr>
            </w:pPr>
          </w:p>
        </w:tc>
        <w:tc>
          <w:tcPr>
            <w:tcW w:w="1559" w:type="dxa"/>
            <w:tcBorders>
              <w:top w:val="nil"/>
              <w:bottom w:val="nil"/>
            </w:tcBorders>
          </w:tcPr>
          <w:p w14:paraId="009A4339" w14:textId="77777777" w:rsidR="00863F61" w:rsidRPr="000D067E" w:rsidRDefault="00863F61" w:rsidP="00863F61">
            <w:pPr>
              <w:rPr>
                <w:rFonts w:eastAsia="Calibri"/>
                <w:color w:val="385623" w:themeColor="accent6" w:themeShade="80"/>
              </w:rPr>
            </w:pPr>
          </w:p>
        </w:tc>
        <w:tc>
          <w:tcPr>
            <w:tcW w:w="1276" w:type="dxa"/>
            <w:tcBorders>
              <w:top w:val="nil"/>
              <w:bottom w:val="nil"/>
            </w:tcBorders>
          </w:tcPr>
          <w:p w14:paraId="39118EE4" w14:textId="77777777" w:rsidR="00863F61" w:rsidRPr="000D067E" w:rsidRDefault="00863F61" w:rsidP="00863F61">
            <w:pPr>
              <w:rPr>
                <w:rFonts w:eastAsia="Calibri"/>
                <w:color w:val="385623" w:themeColor="accent6" w:themeShade="80"/>
              </w:rPr>
            </w:pPr>
          </w:p>
        </w:tc>
        <w:tc>
          <w:tcPr>
            <w:tcW w:w="1417" w:type="dxa"/>
            <w:tcBorders>
              <w:top w:val="nil"/>
              <w:bottom w:val="nil"/>
            </w:tcBorders>
          </w:tcPr>
          <w:p w14:paraId="71A3889C" w14:textId="77777777" w:rsidR="00863F61" w:rsidRPr="000D067E" w:rsidRDefault="00863F61" w:rsidP="00863F61">
            <w:pPr>
              <w:rPr>
                <w:rFonts w:eastAsia="Calibri"/>
                <w:color w:val="385623" w:themeColor="accent6" w:themeShade="80"/>
              </w:rPr>
            </w:pPr>
          </w:p>
        </w:tc>
        <w:tc>
          <w:tcPr>
            <w:tcW w:w="1418" w:type="dxa"/>
            <w:tcBorders>
              <w:top w:val="nil"/>
              <w:bottom w:val="nil"/>
            </w:tcBorders>
          </w:tcPr>
          <w:p w14:paraId="29BCAE6D" w14:textId="77777777" w:rsidR="00863F61" w:rsidRPr="000D067E" w:rsidRDefault="00863F61" w:rsidP="00863F61">
            <w:pPr>
              <w:rPr>
                <w:rFonts w:eastAsia="Calibri"/>
                <w:color w:val="385623" w:themeColor="accent6" w:themeShade="80"/>
              </w:rPr>
            </w:pPr>
          </w:p>
        </w:tc>
      </w:tr>
      <w:tr w:rsidR="000D067E" w:rsidRPr="000D067E" w14:paraId="4CA82C92" w14:textId="77777777" w:rsidTr="00B11D15">
        <w:tc>
          <w:tcPr>
            <w:tcW w:w="3119" w:type="dxa"/>
            <w:tcBorders>
              <w:top w:val="nil"/>
              <w:bottom w:val="nil"/>
            </w:tcBorders>
          </w:tcPr>
          <w:p w14:paraId="2B696116"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CWM Standardized rear trochanter length</w:t>
            </w:r>
          </w:p>
        </w:tc>
        <w:tc>
          <w:tcPr>
            <w:tcW w:w="1276" w:type="dxa"/>
            <w:tcBorders>
              <w:top w:val="nil"/>
              <w:bottom w:val="nil"/>
            </w:tcBorders>
          </w:tcPr>
          <w:p w14:paraId="04BE642F"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LMM</w:t>
            </w:r>
          </w:p>
        </w:tc>
        <w:tc>
          <w:tcPr>
            <w:tcW w:w="1417" w:type="dxa"/>
            <w:tcBorders>
              <w:top w:val="nil"/>
              <w:bottom w:val="nil"/>
            </w:tcBorders>
          </w:tcPr>
          <w:p w14:paraId="171614BA" w14:textId="77777777" w:rsidR="00863F61" w:rsidRPr="000D067E" w:rsidRDefault="00863F61" w:rsidP="00863F61">
            <w:pPr>
              <w:rPr>
                <w:rFonts w:eastAsia="Calibri"/>
                <w:b/>
                <w:bCs/>
                <w:color w:val="385623" w:themeColor="accent6" w:themeShade="80"/>
              </w:rPr>
            </w:pPr>
            <w:r w:rsidRPr="000D067E">
              <w:rPr>
                <w:rFonts w:eastAsia="Calibri"/>
                <w:b/>
                <w:bCs/>
                <w:color w:val="385623" w:themeColor="accent6" w:themeShade="80"/>
              </w:rPr>
              <w:t xml:space="preserve">F= 11.4 </w:t>
            </w:r>
          </w:p>
        </w:tc>
        <w:tc>
          <w:tcPr>
            <w:tcW w:w="1418" w:type="dxa"/>
            <w:tcBorders>
              <w:top w:val="nil"/>
              <w:bottom w:val="nil"/>
            </w:tcBorders>
          </w:tcPr>
          <w:p w14:paraId="4525D925" w14:textId="77777777" w:rsidR="00863F61" w:rsidRPr="000D067E" w:rsidRDefault="00863F61" w:rsidP="00863F61">
            <w:pPr>
              <w:rPr>
                <w:rFonts w:eastAsia="Calibri"/>
                <w:b/>
                <w:bCs/>
                <w:color w:val="385623" w:themeColor="accent6" w:themeShade="80"/>
              </w:rPr>
            </w:pPr>
            <w:r w:rsidRPr="000D067E">
              <w:rPr>
                <w:rFonts w:eastAsia="Calibri"/>
                <w:b/>
                <w:bCs/>
                <w:color w:val="385623" w:themeColor="accent6" w:themeShade="80"/>
              </w:rPr>
              <w:t>&lt;0.001</w:t>
            </w:r>
          </w:p>
        </w:tc>
        <w:tc>
          <w:tcPr>
            <w:tcW w:w="1559" w:type="dxa"/>
            <w:tcBorders>
              <w:top w:val="nil"/>
              <w:bottom w:val="nil"/>
            </w:tcBorders>
          </w:tcPr>
          <w:p w14:paraId="58083569"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F= 0.05</w:t>
            </w:r>
          </w:p>
        </w:tc>
        <w:tc>
          <w:tcPr>
            <w:tcW w:w="1276" w:type="dxa"/>
            <w:tcBorders>
              <w:top w:val="nil"/>
              <w:bottom w:val="nil"/>
            </w:tcBorders>
          </w:tcPr>
          <w:p w14:paraId="4DF5D63C"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w:t>
            </w:r>
          </w:p>
        </w:tc>
        <w:tc>
          <w:tcPr>
            <w:tcW w:w="1417" w:type="dxa"/>
            <w:tcBorders>
              <w:top w:val="nil"/>
              <w:bottom w:val="nil"/>
            </w:tcBorders>
          </w:tcPr>
          <w:p w14:paraId="6B289482"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F= 1.4</w:t>
            </w:r>
          </w:p>
        </w:tc>
        <w:tc>
          <w:tcPr>
            <w:tcW w:w="1418" w:type="dxa"/>
            <w:tcBorders>
              <w:top w:val="nil"/>
              <w:bottom w:val="nil"/>
            </w:tcBorders>
          </w:tcPr>
          <w:p w14:paraId="0ED641D4"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w:t>
            </w:r>
          </w:p>
        </w:tc>
      </w:tr>
      <w:tr w:rsidR="000D067E" w:rsidRPr="000D067E" w14:paraId="14960F85" w14:textId="77777777" w:rsidTr="00B11D15">
        <w:tc>
          <w:tcPr>
            <w:tcW w:w="3119" w:type="dxa"/>
            <w:tcBorders>
              <w:top w:val="nil"/>
            </w:tcBorders>
          </w:tcPr>
          <w:p w14:paraId="6AC2AC9C" w14:textId="77777777" w:rsidR="00863F61" w:rsidRPr="000D067E" w:rsidRDefault="00863F61" w:rsidP="00863F61">
            <w:pPr>
              <w:rPr>
                <w:rFonts w:eastAsia="Calibri"/>
                <w:color w:val="385623" w:themeColor="accent6" w:themeShade="80"/>
              </w:rPr>
            </w:pPr>
          </w:p>
        </w:tc>
        <w:tc>
          <w:tcPr>
            <w:tcW w:w="1276" w:type="dxa"/>
            <w:tcBorders>
              <w:top w:val="nil"/>
            </w:tcBorders>
          </w:tcPr>
          <w:p w14:paraId="4964D921" w14:textId="77777777" w:rsidR="00863F61" w:rsidRPr="000D067E" w:rsidRDefault="00863F61" w:rsidP="00863F61">
            <w:pPr>
              <w:rPr>
                <w:rFonts w:eastAsia="Calibri"/>
                <w:color w:val="385623" w:themeColor="accent6" w:themeShade="80"/>
              </w:rPr>
            </w:pPr>
          </w:p>
        </w:tc>
        <w:tc>
          <w:tcPr>
            <w:tcW w:w="1417" w:type="dxa"/>
            <w:tcBorders>
              <w:top w:val="nil"/>
            </w:tcBorders>
          </w:tcPr>
          <w:p w14:paraId="3CEA9583" w14:textId="77777777" w:rsidR="00863F61" w:rsidRPr="000D067E" w:rsidRDefault="00863F61" w:rsidP="00863F61">
            <w:pPr>
              <w:rPr>
                <w:rFonts w:eastAsia="Calibri"/>
                <w:b/>
                <w:bCs/>
                <w:color w:val="385623" w:themeColor="accent6" w:themeShade="80"/>
              </w:rPr>
            </w:pPr>
          </w:p>
        </w:tc>
        <w:tc>
          <w:tcPr>
            <w:tcW w:w="1418" w:type="dxa"/>
            <w:tcBorders>
              <w:top w:val="nil"/>
            </w:tcBorders>
          </w:tcPr>
          <w:p w14:paraId="0E76AA38" w14:textId="77777777" w:rsidR="00863F61" w:rsidRPr="000D067E" w:rsidRDefault="00863F61" w:rsidP="00863F61">
            <w:pPr>
              <w:rPr>
                <w:rFonts w:eastAsia="Calibri"/>
                <w:b/>
                <w:bCs/>
                <w:color w:val="385623" w:themeColor="accent6" w:themeShade="80"/>
              </w:rPr>
            </w:pPr>
          </w:p>
        </w:tc>
        <w:tc>
          <w:tcPr>
            <w:tcW w:w="1559" w:type="dxa"/>
            <w:tcBorders>
              <w:top w:val="nil"/>
            </w:tcBorders>
          </w:tcPr>
          <w:p w14:paraId="796CE1D5" w14:textId="77777777" w:rsidR="00863F61" w:rsidRPr="000D067E" w:rsidRDefault="00863F61" w:rsidP="00863F61">
            <w:pPr>
              <w:rPr>
                <w:rFonts w:eastAsia="Calibri"/>
                <w:color w:val="385623" w:themeColor="accent6" w:themeShade="80"/>
              </w:rPr>
            </w:pPr>
          </w:p>
        </w:tc>
        <w:tc>
          <w:tcPr>
            <w:tcW w:w="1276" w:type="dxa"/>
            <w:tcBorders>
              <w:top w:val="nil"/>
            </w:tcBorders>
          </w:tcPr>
          <w:p w14:paraId="6120B11F" w14:textId="77777777" w:rsidR="00863F61" w:rsidRPr="000D067E" w:rsidRDefault="00863F61" w:rsidP="00863F61">
            <w:pPr>
              <w:rPr>
                <w:rFonts w:eastAsia="Calibri"/>
                <w:color w:val="385623" w:themeColor="accent6" w:themeShade="80"/>
              </w:rPr>
            </w:pPr>
          </w:p>
        </w:tc>
        <w:tc>
          <w:tcPr>
            <w:tcW w:w="1417" w:type="dxa"/>
            <w:tcBorders>
              <w:top w:val="nil"/>
            </w:tcBorders>
          </w:tcPr>
          <w:p w14:paraId="3E37DF22" w14:textId="77777777" w:rsidR="00863F61" w:rsidRPr="000D067E" w:rsidRDefault="00863F61" w:rsidP="00863F61">
            <w:pPr>
              <w:rPr>
                <w:rFonts w:eastAsia="Calibri"/>
                <w:color w:val="385623" w:themeColor="accent6" w:themeShade="80"/>
              </w:rPr>
            </w:pPr>
          </w:p>
        </w:tc>
        <w:tc>
          <w:tcPr>
            <w:tcW w:w="1418" w:type="dxa"/>
            <w:tcBorders>
              <w:top w:val="nil"/>
            </w:tcBorders>
          </w:tcPr>
          <w:p w14:paraId="0077F246" w14:textId="77777777" w:rsidR="00863F61" w:rsidRPr="000D067E" w:rsidRDefault="00863F61" w:rsidP="00863F61">
            <w:pPr>
              <w:rPr>
                <w:rFonts w:eastAsia="Calibri"/>
                <w:color w:val="385623" w:themeColor="accent6" w:themeShade="80"/>
              </w:rPr>
            </w:pPr>
          </w:p>
        </w:tc>
      </w:tr>
      <w:tr w:rsidR="000D067E" w:rsidRPr="000D067E" w14:paraId="0E4A5F79" w14:textId="77777777" w:rsidTr="00B11D15">
        <w:tc>
          <w:tcPr>
            <w:tcW w:w="3119" w:type="dxa"/>
          </w:tcPr>
          <w:p w14:paraId="5BDE1B9C"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CWM Water affinity</w:t>
            </w:r>
          </w:p>
        </w:tc>
        <w:tc>
          <w:tcPr>
            <w:tcW w:w="1276" w:type="dxa"/>
          </w:tcPr>
          <w:p w14:paraId="72D62126"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LM</w:t>
            </w:r>
          </w:p>
        </w:tc>
        <w:tc>
          <w:tcPr>
            <w:tcW w:w="1417" w:type="dxa"/>
          </w:tcPr>
          <w:p w14:paraId="1BC29F80"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 xml:space="preserve">F=0.1 </w:t>
            </w:r>
          </w:p>
        </w:tc>
        <w:tc>
          <w:tcPr>
            <w:tcW w:w="1418" w:type="dxa"/>
          </w:tcPr>
          <w:p w14:paraId="146DAC2C" w14:textId="77777777" w:rsidR="00863F61" w:rsidRPr="000D067E" w:rsidRDefault="00863F61" w:rsidP="00863F61">
            <w:pPr>
              <w:rPr>
                <w:rFonts w:eastAsia="Calibri"/>
                <w:b/>
                <w:bCs/>
                <w:color w:val="385623" w:themeColor="accent6" w:themeShade="80"/>
              </w:rPr>
            </w:pPr>
            <w:r w:rsidRPr="000D067E">
              <w:rPr>
                <w:rFonts w:eastAsia="Calibri"/>
                <w:color w:val="385623" w:themeColor="accent6" w:themeShade="80"/>
              </w:rPr>
              <w:t>-</w:t>
            </w:r>
          </w:p>
        </w:tc>
        <w:tc>
          <w:tcPr>
            <w:tcW w:w="1559" w:type="dxa"/>
          </w:tcPr>
          <w:p w14:paraId="4E72D014"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F= 0.1</w:t>
            </w:r>
          </w:p>
        </w:tc>
        <w:tc>
          <w:tcPr>
            <w:tcW w:w="1276" w:type="dxa"/>
          </w:tcPr>
          <w:p w14:paraId="25A55CAB"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w:t>
            </w:r>
          </w:p>
        </w:tc>
        <w:tc>
          <w:tcPr>
            <w:tcW w:w="1417" w:type="dxa"/>
          </w:tcPr>
          <w:p w14:paraId="53E0D7F3"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F= 2.7</w:t>
            </w:r>
          </w:p>
        </w:tc>
        <w:tc>
          <w:tcPr>
            <w:tcW w:w="1418" w:type="dxa"/>
          </w:tcPr>
          <w:p w14:paraId="73C95838"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0.082</w:t>
            </w:r>
          </w:p>
        </w:tc>
      </w:tr>
      <w:tr w:rsidR="000D067E" w:rsidRPr="000D067E" w14:paraId="059D770C" w14:textId="77777777" w:rsidTr="00B11D15">
        <w:tc>
          <w:tcPr>
            <w:tcW w:w="3119" w:type="dxa"/>
          </w:tcPr>
          <w:p w14:paraId="563D53A3" w14:textId="77777777" w:rsidR="00863F61" w:rsidRPr="000D067E" w:rsidRDefault="00863F61" w:rsidP="00863F61">
            <w:pPr>
              <w:rPr>
                <w:rFonts w:eastAsia="Calibri"/>
                <w:color w:val="385623" w:themeColor="accent6" w:themeShade="80"/>
              </w:rPr>
            </w:pPr>
          </w:p>
        </w:tc>
        <w:tc>
          <w:tcPr>
            <w:tcW w:w="1276" w:type="dxa"/>
          </w:tcPr>
          <w:p w14:paraId="09BE7447" w14:textId="77777777" w:rsidR="00863F61" w:rsidRPr="000D067E" w:rsidRDefault="00863F61" w:rsidP="00863F61">
            <w:pPr>
              <w:rPr>
                <w:rFonts w:eastAsia="Calibri"/>
                <w:color w:val="385623" w:themeColor="accent6" w:themeShade="80"/>
              </w:rPr>
            </w:pPr>
          </w:p>
        </w:tc>
        <w:tc>
          <w:tcPr>
            <w:tcW w:w="1417" w:type="dxa"/>
          </w:tcPr>
          <w:p w14:paraId="6A7F7605" w14:textId="77777777" w:rsidR="00863F61" w:rsidRPr="000D067E" w:rsidRDefault="00863F61" w:rsidP="00863F61">
            <w:pPr>
              <w:rPr>
                <w:rFonts w:eastAsia="Calibri"/>
                <w:b/>
                <w:bCs/>
                <w:color w:val="385623" w:themeColor="accent6" w:themeShade="80"/>
              </w:rPr>
            </w:pPr>
          </w:p>
        </w:tc>
        <w:tc>
          <w:tcPr>
            <w:tcW w:w="1418" w:type="dxa"/>
          </w:tcPr>
          <w:p w14:paraId="36DFA0CB" w14:textId="77777777" w:rsidR="00863F61" w:rsidRPr="000D067E" w:rsidRDefault="00863F61" w:rsidP="00863F61">
            <w:pPr>
              <w:rPr>
                <w:rFonts w:eastAsia="Calibri"/>
                <w:b/>
                <w:bCs/>
                <w:color w:val="385623" w:themeColor="accent6" w:themeShade="80"/>
              </w:rPr>
            </w:pPr>
          </w:p>
        </w:tc>
        <w:tc>
          <w:tcPr>
            <w:tcW w:w="1559" w:type="dxa"/>
          </w:tcPr>
          <w:p w14:paraId="3C2852B4" w14:textId="77777777" w:rsidR="00863F61" w:rsidRPr="000D067E" w:rsidRDefault="00863F61" w:rsidP="00863F61">
            <w:pPr>
              <w:rPr>
                <w:rFonts w:eastAsia="Calibri"/>
                <w:color w:val="385623" w:themeColor="accent6" w:themeShade="80"/>
              </w:rPr>
            </w:pPr>
          </w:p>
        </w:tc>
        <w:tc>
          <w:tcPr>
            <w:tcW w:w="1276" w:type="dxa"/>
          </w:tcPr>
          <w:p w14:paraId="71F99DC0" w14:textId="77777777" w:rsidR="00863F61" w:rsidRPr="000D067E" w:rsidRDefault="00863F61" w:rsidP="00863F61">
            <w:pPr>
              <w:rPr>
                <w:rFonts w:eastAsia="Calibri"/>
                <w:color w:val="385623" w:themeColor="accent6" w:themeShade="80"/>
              </w:rPr>
            </w:pPr>
          </w:p>
        </w:tc>
        <w:tc>
          <w:tcPr>
            <w:tcW w:w="1417" w:type="dxa"/>
          </w:tcPr>
          <w:p w14:paraId="1025D134" w14:textId="77777777" w:rsidR="00863F61" w:rsidRPr="000D067E" w:rsidRDefault="00863F61" w:rsidP="00863F61">
            <w:pPr>
              <w:rPr>
                <w:rFonts w:eastAsia="Calibri"/>
                <w:b/>
                <w:bCs/>
                <w:color w:val="385623" w:themeColor="accent6" w:themeShade="80"/>
              </w:rPr>
            </w:pPr>
          </w:p>
        </w:tc>
        <w:tc>
          <w:tcPr>
            <w:tcW w:w="1418" w:type="dxa"/>
          </w:tcPr>
          <w:p w14:paraId="15D77483" w14:textId="77777777" w:rsidR="00863F61" w:rsidRPr="000D067E" w:rsidRDefault="00863F61" w:rsidP="00863F61">
            <w:pPr>
              <w:rPr>
                <w:rFonts w:eastAsia="Calibri"/>
                <w:b/>
                <w:bCs/>
                <w:color w:val="385623" w:themeColor="accent6" w:themeShade="80"/>
              </w:rPr>
            </w:pPr>
          </w:p>
        </w:tc>
      </w:tr>
      <w:tr w:rsidR="000D067E" w:rsidRPr="000D067E" w14:paraId="6D30F923" w14:textId="77777777" w:rsidTr="00B11D15">
        <w:tc>
          <w:tcPr>
            <w:tcW w:w="3119" w:type="dxa"/>
          </w:tcPr>
          <w:p w14:paraId="04ECB658"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CWM Flight capability</w:t>
            </w:r>
          </w:p>
        </w:tc>
        <w:tc>
          <w:tcPr>
            <w:tcW w:w="1276" w:type="dxa"/>
          </w:tcPr>
          <w:p w14:paraId="081BFD2D"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LMM*</w:t>
            </w:r>
          </w:p>
        </w:tc>
        <w:tc>
          <w:tcPr>
            <w:tcW w:w="1417" w:type="dxa"/>
          </w:tcPr>
          <w:p w14:paraId="34CC6B75" w14:textId="77777777" w:rsidR="00863F61" w:rsidRPr="000D067E" w:rsidRDefault="00863F61" w:rsidP="00863F61">
            <w:pPr>
              <w:rPr>
                <w:rFonts w:eastAsia="Calibri"/>
                <w:b/>
                <w:bCs/>
                <w:color w:val="385623" w:themeColor="accent6" w:themeShade="80"/>
              </w:rPr>
            </w:pPr>
            <w:r w:rsidRPr="000D067E">
              <w:rPr>
                <w:rFonts w:eastAsia="Calibri"/>
                <w:b/>
                <w:bCs/>
                <w:color w:val="385623" w:themeColor="accent6" w:themeShade="80"/>
              </w:rPr>
              <w:t xml:space="preserve">F= 5.7 </w:t>
            </w:r>
          </w:p>
        </w:tc>
        <w:tc>
          <w:tcPr>
            <w:tcW w:w="1418" w:type="dxa"/>
          </w:tcPr>
          <w:p w14:paraId="2143459E" w14:textId="77777777" w:rsidR="00863F61" w:rsidRPr="000D067E" w:rsidRDefault="00863F61" w:rsidP="00863F61">
            <w:pPr>
              <w:rPr>
                <w:rFonts w:eastAsia="Calibri"/>
                <w:b/>
                <w:bCs/>
                <w:color w:val="385623" w:themeColor="accent6" w:themeShade="80"/>
              </w:rPr>
            </w:pPr>
            <w:r w:rsidRPr="000D067E">
              <w:rPr>
                <w:rFonts w:eastAsia="Calibri"/>
                <w:b/>
                <w:bCs/>
                <w:color w:val="385623" w:themeColor="accent6" w:themeShade="80"/>
              </w:rPr>
              <w:t>0.007</w:t>
            </w:r>
          </w:p>
        </w:tc>
        <w:tc>
          <w:tcPr>
            <w:tcW w:w="1559" w:type="dxa"/>
          </w:tcPr>
          <w:p w14:paraId="2CD27745"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F= 3.5</w:t>
            </w:r>
          </w:p>
        </w:tc>
        <w:tc>
          <w:tcPr>
            <w:tcW w:w="1276" w:type="dxa"/>
          </w:tcPr>
          <w:p w14:paraId="213666BD"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0.068</w:t>
            </w:r>
          </w:p>
        </w:tc>
        <w:tc>
          <w:tcPr>
            <w:tcW w:w="1417" w:type="dxa"/>
          </w:tcPr>
          <w:p w14:paraId="3F101DE1" w14:textId="77777777" w:rsidR="00863F61" w:rsidRPr="000D067E" w:rsidRDefault="00863F61" w:rsidP="00863F61">
            <w:pPr>
              <w:rPr>
                <w:rFonts w:eastAsia="Calibri"/>
                <w:b/>
                <w:bCs/>
                <w:color w:val="385623" w:themeColor="accent6" w:themeShade="80"/>
              </w:rPr>
            </w:pPr>
            <w:r w:rsidRPr="000D067E">
              <w:rPr>
                <w:rFonts w:eastAsia="Calibri"/>
                <w:b/>
                <w:bCs/>
                <w:color w:val="385623" w:themeColor="accent6" w:themeShade="80"/>
              </w:rPr>
              <w:t>F= 3.9</w:t>
            </w:r>
          </w:p>
        </w:tc>
        <w:tc>
          <w:tcPr>
            <w:tcW w:w="1418" w:type="dxa"/>
          </w:tcPr>
          <w:p w14:paraId="68570392" w14:textId="77777777" w:rsidR="00863F61" w:rsidRPr="000D067E" w:rsidRDefault="00863F61" w:rsidP="00863F61">
            <w:pPr>
              <w:rPr>
                <w:rFonts w:eastAsia="Calibri"/>
                <w:b/>
                <w:bCs/>
                <w:color w:val="385623" w:themeColor="accent6" w:themeShade="80"/>
              </w:rPr>
            </w:pPr>
            <w:r w:rsidRPr="000D067E">
              <w:rPr>
                <w:rFonts w:eastAsia="Calibri"/>
                <w:b/>
                <w:bCs/>
                <w:color w:val="385623" w:themeColor="accent6" w:themeShade="80"/>
              </w:rPr>
              <w:t>0.028</w:t>
            </w:r>
          </w:p>
        </w:tc>
      </w:tr>
    </w:tbl>
    <w:p w14:paraId="0AD2B2A6" w14:textId="77777777" w:rsidR="00863F61" w:rsidRPr="000D067E" w:rsidRDefault="00863F61" w:rsidP="00863F61">
      <w:pPr>
        <w:rPr>
          <w:rFonts w:eastAsia="Calibri" w:cs="Times New Roman"/>
          <w:color w:val="385623" w:themeColor="accent6" w:themeShade="80"/>
        </w:rPr>
      </w:pPr>
      <w:r w:rsidRPr="000D067E">
        <w:rPr>
          <w:rFonts w:eastAsia="Calibri" w:cs="Times New Roman"/>
          <w:color w:val="385623" w:themeColor="accent6" w:themeShade="80"/>
        </w:rPr>
        <w:t>*: a log transformation was done on the response variable to improve the model’s satisfaction of assumptions</w:t>
      </w:r>
    </w:p>
    <w:p w14:paraId="501C3264" w14:textId="77777777" w:rsidR="00863F61" w:rsidRPr="000D067E" w:rsidRDefault="00863F61" w:rsidP="00863F61">
      <w:pPr>
        <w:rPr>
          <w:rFonts w:eastAsia="Calibri" w:cs="Times New Roman"/>
          <w:b/>
          <w:bCs/>
          <w:color w:val="385623" w:themeColor="accent6" w:themeShade="80"/>
        </w:rPr>
      </w:pPr>
    </w:p>
    <w:p w14:paraId="64C606FC" w14:textId="77777777" w:rsidR="00863F61" w:rsidRPr="000D067E" w:rsidRDefault="00863F61" w:rsidP="00863F61">
      <w:pPr>
        <w:rPr>
          <w:rFonts w:eastAsia="Calibri" w:cs="Times New Roman"/>
          <w:b/>
          <w:bCs/>
          <w:color w:val="385623" w:themeColor="accent6" w:themeShade="80"/>
        </w:rPr>
      </w:pPr>
    </w:p>
    <w:p w14:paraId="1C06D787" w14:textId="77777777" w:rsidR="00863F61" w:rsidRPr="000D067E" w:rsidRDefault="00863F61" w:rsidP="00863F61">
      <w:pPr>
        <w:rPr>
          <w:rFonts w:eastAsia="Calibri" w:cs="Times New Roman"/>
          <w:b/>
          <w:bCs/>
          <w:color w:val="385623" w:themeColor="accent6" w:themeShade="80"/>
        </w:rPr>
      </w:pPr>
    </w:p>
    <w:p w14:paraId="4D8711AF" w14:textId="77777777" w:rsidR="00863F61" w:rsidRPr="000D067E" w:rsidRDefault="00863F61" w:rsidP="00863F61">
      <w:pPr>
        <w:rPr>
          <w:rFonts w:eastAsia="Calibri" w:cs="Times New Roman"/>
          <w:b/>
          <w:bCs/>
          <w:color w:val="385623" w:themeColor="accent6" w:themeShade="80"/>
        </w:rPr>
      </w:pPr>
    </w:p>
    <w:p w14:paraId="51BE56E4" w14:textId="77777777" w:rsidR="00863F61" w:rsidRPr="000D067E" w:rsidRDefault="00863F61" w:rsidP="00863F61">
      <w:pPr>
        <w:rPr>
          <w:rFonts w:eastAsia="Calibri" w:cs="Times New Roman"/>
          <w:b/>
          <w:bCs/>
          <w:color w:val="385623" w:themeColor="accent6" w:themeShade="80"/>
        </w:rPr>
      </w:pPr>
    </w:p>
    <w:p w14:paraId="0E184D63" w14:textId="77777777" w:rsidR="00863F61" w:rsidRPr="000D067E" w:rsidRDefault="00863F61" w:rsidP="00863F61">
      <w:pPr>
        <w:rPr>
          <w:rFonts w:eastAsia="Calibri" w:cs="Times New Roman"/>
          <w:b/>
          <w:bCs/>
          <w:color w:val="385623" w:themeColor="accent6" w:themeShade="80"/>
        </w:rPr>
      </w:pPr>
    </w:p>
    <w:p w14:paraId="555D794C" w14:textId="77777777" w:rsidR="00863F61" w:rsidRPr="000D067E" w:rsidRDefault="00863F61" w:rsidP="00863F61">
      <w:pPr>
        <w:rPr>
          <w:rFonts w:eastAsia="Calibri" w:cs="Times New Roman"/>
          <w:b/>
          <w:bCs/>
          <w:color w:val="385623" w:themeColor="accent6" w:themeShade="80"/>
        </w:rPr>
      </w:pPr>
    </w:p>
    <w:p w14:paraId="7E034A7F" w14:textId="77777777" w:rsidR="00863F61" w:rsidRPr="000D067E" w:rsidRDefault="00863F61" w:rsidP="00863F61">
      <w:pPr>
        <w:rPr>
          <w:rFonts w:eastAsia="Calibri" w:cs="Times New Roman"/>
          <w:b/>
          <w:bCs/>
          <w:color w:val="385623" w:themeColor="accent6" w:themeShade="80"/>
        </w:rPr>
      </w:pPr>
    </w:p>
    <w:p w14:paraId="5F4DEDEF" w14:textId="77777777" w:rsidR="00863F61" w:rsidRPr="000D067E" w:rsidRDefault="00863F61" w:rsidP="00863F61">
      <w:pPr>
        <w:rPr>
          <w:rFonts w:eastAsia="Calibri" w:cs="Times New Roman"/>
          <w:b/>
          <w:bCs/>
          <w:color w:val="385623" w:themeColor="accent6" w:themeShade="80"/>
        </w:rPr>
      </w:pPr>
    </w:p>
    <w:p w14:paraId="6B960665" w14:textId="77777777" w:rsidR="00354D71" w:rsidRPr="000D067E" w:rsidRDefault="00354D71" w:rsidP="00863F61">
      <w:pPr>
        <w:spacing w:after="200"/>
        <w:rPr>
          <w:rFonts w:eastAsia="Calibri" w:cs="Times New Roman"/>
          <w:b/>
          <w:bCs/>
          <w:color w:val="385623" w:themeColor="accent6" w:themeShade="80"/>
        </w:rPr>
      </w:pPr>
      <w:bookmarkStart w:id="62" w:name="_Toc213798416"/>
    </w:p>
    <w:p w14:paraId="5F2A6C01" w14:textId="4D059E48" w:rsidR="00863F61" w:rsidRPr="000D067E" w:rsidRDefault="00863F61" w:rsidP="00863F61">
      <w:pPr>
        <w:spacing w:after="200"/>
        <w:rPr>
          <w:rFonts w:eastAsia="Calibri" w:cs="Times New Roman"/>
          <w:iCs/>
          <w:color w:val="385623" w:themeColor="accent6" w:themeShade="80"/>
          <w:szCs w:val="18"/>
        </w:rPr>
      </w:pPr>
      <w:r w:rsidRPr="000D067E">
        <w:rPr>
          <w:rFonts w:eastAsia="Calibri" w:cs="Times New Roman"/>
          <w:b/>
          <w:bCs/>
          <w:iCs/>
          <w:color w:val="385623" w:themeColor="accent6" w:themeShade="80"/>
          <w:szCs w:val="18"/>
        </w:rPr>
        <w:lastRenderedPageBreak/>
        <w:t xml:space="preserve">Table </w:t>
      </w:r>
      <w:r w:rsidRPr="000D067E">
        <w:rPr>
          <w:rFonts w:eastAsia="Calibri" w:cs="Times New Roman"/>
          <w:b/>
          <w:bCs/>
          <w:iCs/>
          <w:color w:val="385623" w:themeColor="accent6" w:themeShade="80"/>
          <w:szCs w:val="18"/>
        </w:rPr>
        <w:fldChar w:fldCharType="begin"/>
      </w:r>
      <w:r w:rsidRPr="000D067E">
        <w:rPr>
          <w:rFonts w:eastAsia="Calibri" w:cs="Times New Roman"/>
          <w:b/>
          <w:bCs/>
          <w:iCs/>
          <w:color w:val="385623" w:themeColor="accent6" w:themeShade="80"/>
          <w:szCs w:val="18"/>
        </w:rPr>
        <w:instrText xml:space="preserve"> STYLEREF 1 \s </w:instrText>
      </w:r>
      <w:r w:rsidRPr="000D067E">
        <w:rPr>
          <w:rFonts w:eastAsia="Calibri" w:cs="Times New Roman"/>
          <w:b/>
          <w:bCs/>
          <w:iCs/>
          <w:color w:val="385623" w:themeColor="accent6" w:themeShade="80"/>
          <w:szCs w:val="18"/>
        </w:rPr>
        <w:fldChar w:fldCharType="separate"/>
      </w:r>
      <w:r w:rsidRPr="000D067E">
        <w:rPr>
          <w:rFonts w:eastAsia="Calibri" w:cs="Times New Roman"/>
          <w:b/>
          <w:bCs/>
          <w:iCs/>
          <w:noProof/>
          <w:color w:val="385623" w:themeColor="accent6" w:themeShade="80"/>
          <w:szCs w:val="18"/>
        </w:rPr>
        <w:t>2</w:t>
      </w:r>
      <w:r w:rsidRPr="000D067E">
        <w:rPr>
          <w:rFonts w:eastAsia="Calibri" w:cs="Times New Roman"/>
          <w:b/>
          <w:bCs/>
          <w:iCs/>
          <w:color w:val="385623" w:themeColor="accent6" w:themeShade="80"/>
          <w:szCs w:val="18"/>
        </w:rPr>
        <w:fldChar w:fldCharType="end"/>
      </w:r>
      <w:r w:rsidRPr="000D067E">
        <w:rPr>
          <w:rFonts w:eastAsia="Calibri" w:cs="Times New Roman"/>
          <w:b/>
          <w:bCs/>
          <w:iCs/>
          <w:color w:val="385623" w:themeColor="accent6" w:themeShade="80"/>
          <w:szCs w:val="18"/>
        </w:rPr>
        <w:t>.</w:t>
      </w:r>
      <w:r w:rsidRPr="000D067E">
        <w:rPr>
          <w:rFonts w:eastAsia="Calibri" w:cs="Times New Roman"/>
          <w:b/>
          <w:bCs/>
          <w:iCs/>
          <w:color w:val="385623" w:themeColor="accent6" w:themeShade="80"/>
          <w:szCs w:val="18"/>
        </w:rPr>
        <w:fldChar w:fldCharType="begin"/>
      </w:r>
      <w:r w:rsidRPr="000D067E">
        <w:rPr>
          <w:rFonts w:eastAsia="Calibri" w:cs="Times New Roman"/>
          <w:b/>
          <w:bCs/>
          <w:iCs/>
          <w:color w:val="385623" w:themeColor="accent6" w:themeShade="80"/>
          <w:szCs w:val="18"/>
        </w:rPr>
        <w:instrText xml:space="preserve"> SEQ Table \* ARABIC \s 1 </w:instrText>
      </w:r>
      <w:r w:rsidRPr="000D067E">
        <w:rPr>
          <w:rFonts w:eastAsia="Calibri" w:cs="Times New Roman"/>
          <w:b/>
          <w:bCs/>
          <w:iCs/>
          <w:color w:val="385623" w:themeColor="accent6" w:themeShade="80"/>
          <w:szCs w:val="18"/>
        </w:rPr>
        <w:fldChar w:fldCharType="separate"/>
      </w:r>
      <w:r w:rsidRPr="000D067E">
        <w:rPr>
          <w:rFonts w:eastAsia="Calibri" w:cs="Times New Roman"/>
          <w:b/>
          <w:bCs/>
          <w:iCs/>
          <w:noProof/>
          <w:color w:val="385623" w:themeColor="accent6" w:themeShade="80"/>
          <w:szCs w:val="18"/>
        </w:rPr>
        <w:t>4</w:t>
      </w:r>
      <w:r w:rsidRPr="000D067E">
        <w:rPr>
          <w:rFonts w:eastAsia="Calibri" w:cs="Times New Roman"/>
          <w:b/>
          <w:bCs/>
          <w:iCs/>
          <w:color w:val="385623" w:themeColor="accent6" w:themeShade="80"/>
          <w:szCs w:val="18"/>
        </w:rPr>
        <w:fldChar w:fldCharType="end"/>
      </w:r>
      <w:r w:rsidRPr="000D067E">
        <w:rPr>
          <w:rFonts w:eastAsia="Calibri" w:cs="Times New Roman"/>
          <w:b/>
          <w:bCs/>
          <w:iCs/>
          <w:color w:val="385623" w:themeColor="accent6" w:themeShade="80"/>
          <w:szCs w:val="18"/>
        </w:rPr>
        <w:t>.</w:t>
      </w:r>
      <w:r w:rsidRPr="000D067E">
        <w:rPr>
          <w:rFonts w:eastAsia="Calibri" w:cs="Times New Roman"/>
          <w:iCs/>
          <w:color w:val="385623" w:themeColor="accent6" w:themeShade="80"/>
          <w:szCs w:val="18"/>
        </w:rPr>
        <w:t xml:space="preserve"> Means (± standard errors) of the response variables for ground beetle biodiversity.</w:t>
      </w:r>
      <w:bookmarkEnd w:id="62"/>
    </w:p>
    <w:tbl>
      <w:tblPr>
        <w:tblStyle w:val="Aaronsinsectlabels12"/>
        <w:tblW w:w="1318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68"/>
        <w:gridCol w:w="651"/>
        <w:gridCol w:w="3018"/>
        <w:gridCol w:w="426"/>
        <w:gridCol w:w="1417"/>
        <w:gridCol w:w="1701"/>
        <w:gridCol w:w="1843"/>
        <w:gridCol w:w="1559"/>
      </w:tblGrid>
      <w:tr w:rsidR="000D067E" w:rsidRPr="000D067E" w14:paraId="728EE2F9" w14:textId="77777777" w:rsidTr="00B11D15">
        <w:trPr>
          <w:trHeight w:val="290"/>
        </w:trPr>
        <w:tc>
          <w:tcPr>
            <w:tcW w:w="2568" w:type="dxa"/>
            <w:tcBorders>
              <w:top w:val="single" w:sz="4" w:space="0" w:color="auto"/>
              <w:bottom w:val="single" w:sz="4" w:space="0" w:color="auto"/>
            </w:tcBorders>
            <w:noWrap/>
            <w:hideMark/>
          </w:tcPr>
          <w:p w14:paraId="797E505B" w14:textId="77777777" w:rsidR="00863F61" w:rsidRPr="000D067E" w:rsidRDefault="00863F61" w:rsidP="00863F61">
            <w:pPr>
              <w:rPr>
                <w:rFonts w:eastAsia="Calibri"/>
                <w:color w:val="385623" w:themeColor="accent6" w:themeShade="80"/>
              </w:rPr>
            </w:pPr>
          </w:p>
        </w:tc>
        <w:tc>
          <w:tcPr>
            <w:tcW w:w="651" w:type="dxa"/>
            <w:tcBorders>
              <w:top w:val="single" w:sz="4" w:space="0" w:color="auto"/>
              <w:bottom w:val="single" w:sz="4" w:space="0" w:color="auto"/>
            </w:tcBorders>
          </w:tcPr>
          <w:p w14:paraId="7DDDA5C5" w14:textId="77777777" w:rsidR="00863F61" w:rsidRPr="000D067E" w:rsidRDefault="00863F61" w:rsidP="00863F61">
            <w:pPr>
              <w:rPr>
                <w:rFonts w:eastAsia="Calibri"/>
                <w:color w:val="385623" w:themeColor="accent6" w:themeShade="80"/>
              </w:rPr>
            </w:pPr>
          </w:p>
        </w:tc>
        <w:tc>
          <w:tcPr>
            <w:tcW w:w="3018" w:type="dxa"/>
            <w:tcBorders>
              <w:top w:val="single" w:sz="4" w:space="0" w:color="auto"/>
              <w:bottom w:val="single" w:sz="4" w:space="0" w:color="auto"/>
            </w:tcBorders>
          </w:tcPr>
          <w:p w14:paraId="3B2D7A5E"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Unit</w:t>
            </w:r>
          </w:p>
        </w:tc>
        <w:tc>
          <w:tcPr>
            <w:tcW w:w="426" w:type="dxa"/>
            <w:tcBorders>
              <w:top w:val="single" w:sz="4" w:space="0" w:color="auto"/>
              <w:bottom w:val="single" w:sz="4" w:space="0" w:color="auto"/>
            </w:tcBorders>
          </w:tcPr>
          <w:p w14:paraId="5ABC2F1B" w14:textId="77777777" w:rsidR="00863F61" w:rsidRPr="000D067E" w:rsidRDefault="00863F61" w:rsidP="00863F61">
            <w:pPr>
              <w:rPr>
                <w:rFonts w:eastAsia="Calibri"/>
                <w:color w:val="385623" w:themeColor="accent6" w:themeShade="80"/>
              </w:rPr>
            </w:pPr>
          </w:p>
        </w:tc>
        <w:tc>
          <w:tcPr>
            <w:tcW w:w="1417" w:type="dxa"/>
            <w:tcBorders>
              <w:top w:val="single" w:sz="4" w:space="0" w:color="auto"/>
              <w:bottom w:val="single" w:sz="4" w:space="0" w:color="auto"/>
            </w:tcBorders>
          </w:tcPr>
          <w:p w14:paraId="0067F92D"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Year</w:t>
            </w:r>
          </w:p>
        </w:tc>
        <w:tc>
          <w:tcPr>
            <w:tcW w:w="1701" w:type="dxa"/>
            <w:tcBorders>
              <w:top w:val="single" w:sz="4" w:space="0" w:color="auto"/>
              <w:bottom w:val="single" w:sz="4" w:space="0" w:color="auto"/>
            </w:tcBorders>
          </w:tcPr>
          <w:p w14:paraId="2FCEE913"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Windthrow</w:t>
            </w:r>
          </w:p>
        </w:tc>
        <w:tc>
          <w:tcPr>
            <w:tcW w:w="1843" w:type="dxa"/>
            <w:tcBorders>
              <w:top w:val="single" w:sz="4" w:space="0" w:color="auto"/>
              <w:bottom w:val="single" w:sz="4" w:space="0" w:color="auto"/>
            </w:tcBorders>
          </w:tcPr>
          <w:p w14:paraId="2FD03A72"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Salvaged</w:t>
            </w:r>
          </w:p>
        </w:tc>
        <w:tc>
          <w:tcPr>
            <w:tcW w:w="1559" w:type="dxa"/>
            <w:tcBorders>
              <w:top w:val="single" w:sz="4" w:space="0" w:color="auto"/>
              <w:bottom w:val="single" w:sz="4" w:space="0" w:color="auto"/>
            </w:tcBorders>
            <w:noWrap/>
            <w:hideMark/>
          </w:tcPr>
          <w:p w14:paraId="625F06A5"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Forest</w:t>
            </w:r>
          </w:p>
        </w:tc>
      </w:tr>
      <w:tr w:rsidR="000D067E" w:rsidRPr="000D067E" w14:paraId="1CA5A3F7" w14:textId="77777777" w:rsidTr="00B11D15">
        <w:trPr>
          <w:trHeight w:val="290"/>
        </w:trPr>
        <w:tc>
          <w:tcPr>
            <w:tcW w:w="2568" w:type="dxa"/>
            <w:tcBorders>
              <w:top w:val="single" w:sz="4" w:space="0" w:color="auto"/>
            </w:tcBorders>
            <w:noWrap/>
          </w:tcPr>
          <w:p w14:paraId="6EA64E09"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Sample size</w:t>
            </w:r>
          </w:p>
        </w:tc>
        <w:tc>
          <w:tcPr>
            <w:tcW w:w="651" w:type="dxa"/>
            <w:tcBorders>
              <w:top w:val="single" w:sz="4" w:space="0" w:color="auto"/>
            </w:tcBorders>
          </w:tcPr>
          <w:p w14:paraId="7D0C988A" w14:textId="77777777" w:rsidR="00863F61" w:rsidRPr="000D067E" w:rsidRDefault="00863F61" w:rsidP="00863F61">
            <w:pPr>
              <w:rPr>
                <w:rFonts w:eastAsia="Calibri"/>
                <w:color w:val="385623" w:themeColor="accent6" w:themeShade="80"/>
              </w:rPr>
            </w:pPr>
          </w:p>
        </w:tc>
        <w:tc>
          <w:tcPr>
            <w:tcW w:w="3018" w:type="dxa"/>
            <w:tcBorders>
              <w:top w:val="single" w:sz="4" w:space="0" w:color="auto"/>
            </w:tcBorders>
          </w:tcPr>
          <w:p w14:paraId="6744EE47"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Plots</w:t>
            </w:r>
          </w:p>
        </w:tc>
        <w:tc>
          <w:tcPr>
            <w:tcW w:w="426" w:type="dxa"/>
            <w:tcBorders>
              <w:top w:val="single" w:sz="4" w:space="0" w:color="auto"/>
            </w:tcBorders>
          </w:tcPr>
          <w:p w14:paraId="5A75F547" w14:textId="77777777" w:rsidR="00863F61" w:rsidRPr="000D067E" w:rsidRDefault="00863F61" w:rsidP="00863F61">
            <w:pPr>
              <w:rPr>
                <w:rFonts w:eastAsia="Calibri"/>
                <w:color w:val="385623" w:themeColor="accent6" w:themeShade="80"/>
              </w:rPr>
            </w:pPr>
          </w:p>
        </w:tc>
        <w:tc>
          <w:tcPr>
            <w:tcW w:w="1417" w:type="dxa"/>
            <w:tcBorders>
              <w:top w:val="single" w:sz="4" w:space="0" w:color="auto"/>
            </w:tcBorders>
          </w:tcPr>
          <w:p w14:paraId="7A4F9CAD"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2015</w:t>
            </w:r>
          </w:p>
        </w:tc>
        <w:tc>
          <w:tcPr>
            <w:tcW w:w="1701" w:type="dxa"/>
            <w:tcBorders>
              <w:top w:val="single" w:sz="4" w:space="0" w:color="auto"/>
            </w:tcBorders>
          </w:tcPr>
          <w:p w14:paraId="5B3A8AAA"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n=6</w:t>
            </w:r>
          </w:p>
        </w:tc>
        <w:tc>
          <w:tcPr>
            <w:tcW w:w="1843" w:type="dxa"/>
            <w:tcBorders>
              <w:top w:val="single" w:sz="4" w:space="0" w:color="auto"/>
            </w:tcBorders>
          </w:tcPr>
          <w:p w14:paraId="6FE6724C"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n=6</w:t>
            </w:r>
          </w:p>
        </w:tc>
        <w:tc>
          <w:tcPr>
            <w:tcW w:w="1559" w:type="dxa"/>
            <w:tcBorders>
              <w:top w:val="single" w:sz="4" w:space="0" w:color="auto"/>
            </w:tcBorders>
            <w:noWrap/>
          </w:tcPr>
          <w:p w14:paraId="76BBC5F1"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n=12</w:t>
            </w:r>
          </w:p>
        </w:tc>
      </w:tr>
      <w:tr w:rsidR="000D067E" w:rsidRPr="000D067E" w14:paraId="038C2242" w14:textId="77777777" w:rsidTr="00B11D15">
        <w:trPr>
          <w:trHeight w:val="290"/>
        </w:trPr>
        <w:tc>
          <w:tcPr>
            <w:tcW w:w="2568" w:type="dxa"/>
            <w:noWrap/>
          </w:tcPr>
          <w:p w14:paraId="1990067C" w14:textId="77777777" w:rsidR="00863F61" w:rsidRPr="000D067E" w:rsidRDefault="00863F61" w:rsidP="00863F61">
            <w:pPr>
              <w:rPr>
                <w:rFonts w:eastAsia="Calibri"/>
                <w:color w:val="385623" w:themeColor="accent6" w:themeShade="80"/>
              </w:rPr>
            </w:pPr>
          </w:p>
        </w:tc>
        <w:tc>
          <w:tcPr>
            <w:tcW w:w="651" w:type="dxa"/>
          </w:tcPr>
          <w:p w14:paraId="45558F06" w14:textId="77777777" w:rsidR="00863F61" w:rsidRPr="000D067E" w:rsidRDefault="00863F61" w:rsidP="00863F61">
            <w:pPr>
              <w:rPr>
                <w:rFonts w:eastAsia="Calibri"/>
                <w:color w:val="385623" w:themeColor="accent6" w:themeShade="80"/>
              </w:rPr>
            </w:pPr>
          </w:p>
        </w:tc>
        <w:tc>
          <w:tcPr>
            <w:tcW w:w="3018" w:type="dxa"/>
          </w:tcPr>
          <w:p w14:paraId="7E5CBA0F" w14:textId="77777777" w:rsidR="00863F61" w:rsidRPr="000D067E" w:rsidRDefault="00863F61" w:rsidP="00863F61">
            <w:pPr>
              <w:rPr>
                <w:rFonts w:eastAsia="Calibri"/>
                <w:color w:val="385623" w:themeColor="accent6" w:themeShade="80"/>
              </w:rPr>
            </w:pPr>
          </w:p>
        </w:tc>
        <w:tc>
          <w:tcPr>
            <w:tcW w:w="426" w:type="dxa"/>
          </w:tcPr>
          <w:p w14:paraId="465ACC55" w14:textId="77777777" w:rsidR="00863F61" w:rsidRPr="000D067E" w:rsidRDefault="00863F61" w:rsidP="00863F61">
            <w:pPr>
              <w:rPr>
                <w:rFonts w:eastAsia="Calibri"/>
                <w:color w:val="385623" w:themeColor="accent6" w:themeShade="80"/>
              </w:rPr>
            </w:pPr>
          </w:p>
        </w:tc>
        <w:tc>
          <w:tcPr>
            <w:tcW w:w="1417" w:type="dxa"/>
          </w:tcPr>
          <w:p w14:paraId="245DAE86"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2022</w:t>
            </w:r>
          </w:p>
        </w:tc>
        <w:tc>
          <w:tcPr>
            <w:tcW w:w="1701" w:type="dxa"/>
          </w:tcPr>
          <w:p w14:paraId="38FD15C2"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n=6</w:t>
            </w:r>
          </w:p>
        </w:tc>
        <w:tc>
          <w:tcPr>
            <w:tcW w:w="1843" w:type="dxa"/>
          </w:tcPr>
          <w:p w14:paraId="60388D77"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n=6</w:t>
            </w:r>
          </w:p>
        </w:tc>
        <w:tc>
          <w:tcPr>
            <w:tcW w:w="1559" w:type="dxa"/>
            <w:noWrap/>
          </w:tcPr>
          <w:p w14:paraId="7497EDD6"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n=12</w:t>
            </w:r>
          </w:p>
        </w:tc>
      </w:tr>
      <w:tr w:rsidR="000D067E" w:rsidRPr="000D067E" w14:paraId="5D4BF595" w14:textId="77777777" w:rsidTr="00B11D15">
        <w:trPr>
          <w:trHeight w:val="290"/>
        </w:trPr>
        <w:tc>
          <w:tcPr>
            <w:tcW w:w="2568" w:type="dxa"/>
            <w:noWrap/>
          </w:tcPr>
          <w:p w14:paraId="320AE6AA" w14:textId="77777777" w:rsidR="00863F61" w:rsidRPr="000D067E" w:rsidRDefault="00863F61" w:rsidP="00863F61">
            <w:pPr>
              <w:rPr>
                <w:rFonts w:eastAsia="Calibri"/>
                <w:color w:val="385623" w:themeColor="accent6" w:themeShade="80"/>
              </w:rPr>
            </w:pPr>
          </w:p>
        </w:tc>
        <w:tc>
          <w:tcPr>
            <w:tcW w:w="651" w:type="dxa"/>
          </w:tcPr>
          <w:p w14:paraId="673FD36F" w14:textId="77777777" w:rsidR="00863F61" w:rsidRPr="000D067E" w:rsidRDefault="00863F61" w:rsidP="00863F61">
            <w:pPr>
              <w:rPr>
                <w:rFonts w:eastAsia="Calibri"/>
                <w:color w:val="385623" w:themeColor="accent6" w:themeShade="80"/>
              </w:rPr>
            </w:pPr>
          </w:p>
        </w:tc>
        <w:tc>
          <w:tcPr>
            <w:tcW w:w="3018" w:type="dxa"/>
          </w:tcPr>
          <w:p w14:paraId="169F34B3" w14:textId="77777777" w:rsidR="00863F61" w:rsidRPr="000D067E" w:rsidRDefault="00863F61" w:rsidP="00863F61">
            <w:pPr>
              <w:rPr>
                <w:rFonts w:eastAsia="Calibri"/>
                <w:color w:val="385623" w:themeColor="accent6" w:themeShade="80"/>
              </w:rPr>
            </w:pPr>
          </w:p>
        </w:tc>
        <w:tc>
          <w:tcPr>
            <w:tcW w:w="426" w:type="dxa"/>
          </w:tcPr>
          <w:p w14:paraId="74B575AA" w14:textId="77777777" w:rsidR="00863F61" w:rsidRPr="000D067E" w:rsidRDefault="00863F61" w:rsidP="00863F61">
            <w:pPr>
              <w:rPr>
                <w:rFonts w:eastAsia="Calibri"/>
                <w:color w:val="385623" w:themeColor="accent6" w:themeShade="80"/>
              </w:rPr>
            </w:pPr>
          </w:p>
        </w:tc>
        <w:tc>
          <w:tcPr>
            <w:tcW w:w="1417" w:type="dxa"/>
          </w:tcPr>
          <w:p w14:paraId="706FF543" w14:textId="77777777" w:rsidR="00863F61" w:rsidRPr="000D067E" w:rsidRDefault="00863F61" w:rsidP="00863F61">
            <w:pPr>
              <w:rPr>
                <w:rFonts w:eastAsia="Calibri"/>
                <w:color w:val="385623" w:themeColor="accent6" w:themeShade="80"/>
              </w:rPr>
            </w:pPr>
          </w:p>
        </w:tc>
        <w:tc>
          <w:tcPr>
            <w:tcW w:w="1701" w:type="dxa"/>
          </w:tcPr>
          <w:p w14:paraId="12210AF2" w14:textId="77777777" w:rsidR="00863F61" w:rsidRPr="000D067E" w:rsidRDefault="00863F61" w:rsidP="00863F61">
            <w:pPr>
              <w:rPr>
                <w:rFonts w:eastAsia="Calibri"/>
                <w:color w:val="385623" w:themeColor="accent6" w:themeShade="80"/>
              </w:rPr>
            </w:pPr>
          </w:p>
        </w:tc>
        <w:tc>
          <w:tcPr>
            <w:tcW w:w="1843" w:type="dxa"/>
          </w:tcPr>
          <w:p w14:paraId="18ADA648" w14:textId="77777777" w:rsidR="00863F61" w:rsidRPr="000D067E" w:rsidRDefault="00863F61" w:rsidP="00863F61">
            <w:pPr>
              <w:rPr>
                <w:rFonts w:eastAsia="Calibri"/>
                <w:color w:val="385623" w:themeColor="accent6" w:themeShade="80"/>
              </w:rPr>
            </w:pPr>
          </w:p>
        </w:tc>
        <w:tc>
          <w:tcPr>
            <w:tcW w:w="1559" w:type="dxa"/>
            <w:noWrap/>
          </w:tcPr>
          <w:p w14:paraId="58D0CCC1" w14:textId="77777777" w:rsidR="00863F61" w:rsidRPr="000D067E" w:rsidRDefault="00863F61" w:rsidP="00863F61">
            <w:pPr>
              <w:rPr>
                <w:rFonts w:eastAsia="Calibri"/>
                <w:color w:val="385623" w:themeColor="accent6" w:themeShade="80"/>
              </w:rPr>
            </w:pPr>
          </w:p>
        </w:tc>
      </w:tr>
      <w:tr w:rsidR="000D067E" w:rsidRPr="000D067E" w14:paraId="0464A4BF" w14:textId="77777777" w:rsidTr="00B11D15">
        <w:trPr>
          <w:trHeight w:val="290"/>
        </w:trPr>
        <w:tc>
          <w:tcPr>
            <w:tcW w:w="2568" w:type="dxa"/>
            <w:noWrap/>
            <w:hideMark/>
          </w:tcPr>
          <w:p w14:paraId="46193D6E"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Total activity-</w:t>
            </w:r>
          </w:p>
        </w:tc>
        <w:tc>
          <w:tcPr>
            <w:tcW w:w="651" w:type="dxa"/>
          </w:tcPr>
          <w:p w14:paraId="515678CE" w14:textId="77777777" w:rsidR="00863F61" w:rsidRPr="000D067E" w:rsidRDefault="00863F61" w:rsidP="00863F61">
            <w:pPr>
              <w:rPr>
                <w:rFonts w:eastAsia="Calibri"/>
                <w:color w:val="385623" w:themeColor="accent6" w:themeShade="80"/>
              </w:rPr>
            </w:pPr>
          </w:p>
        </w:tc>
        <w:tc>
          <w:tcPr>
            <w:tcW w:w="3018" w:type="dxa"/>
          </w:tcPr>
          <w:p w14:paraId="7D655A7D"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Beetles per 84 trap days</w:t>
            </w:r>
          </w:p>
        </w:tc>
        <w:tc>
          <w:tcPr>
            <w:tcW w:w="426" w:type="dxa"/>
          </w:tcPr>
          <w:p w14:paraId="344D5D94" w14:textId="77777777" w:rsidR="00863F61" w:rsidRPr="000D067E" w:rsidRDefault="00863F61" w:rsidP="00863F61">
            <w:pPr>
              <w:rPr>
                <w:rFonts w:eastAsia="Calibri"/>
                <w:color w:val="385623" w:themeColor="accent6" w:themeShade="80"/>
              </w:rPr>
            </w:pPr>
          </w:p>
        </w:tc>
        <w:tc>
          <w:tcPr>
            <w:tcW w:w="1417" w:type="dxa"/>
          </w:tcPr>
          <w:p w14:paraId="170BCD76"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2015</w:t>
            </w:r>
          </w:p>
        </w:tc>
        <w:tc>
          <w:tcPr>
            <w:tcW w:w="1701" w:type="dxa"/>
          </w:tcPr>
          <w:p w14:paraId="3AD5E16A"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26.8 ± 7.5</w:t>
            </w:r>
          </w:p>
        </w:tc>
        <w:tc>
          <w:tcPr>
            <w:tcW w:w="1843" w:type="dxa"/>
          </w:tcPr>
          <w:p w14:paraId="3A35662A"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82.2 ± 24.3</w:t>
            </w:r>
          </w:p>
        </w:tc>
        <w:tc>
          <w:tcPr>
            <w:tcW w:w="1559" w:type="dxa"/>
            <w:noWrap/>
            <w:hideMark/>
          </w:tcPr>
          <w:p w14:paraId="2D9D3E1D"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26.6 ± 5.4</w:t>
            </w:r>
          </w:p>
        </w:tc>
      </w:tr>
      <w:tr w:rsidR="000D067E" w:rsidRPr="000D067E" w14:paraId="703880E2" w14:textId="77777777" w:rsidTr="00B11D15">
        <w:trPr>
          <w:trHeight w:val="290"/>
        </w:trPr>
        <w:tc>
          <w:tcPr>
            <w:tcW w:w="2568" w:type="dxa"/>
            <w:noWrap/>
          </w:tcPr>
          <w:p w14:paraId="2410EE6F"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abundance</w:t>
            </w:r>
          </w:p>
        </w:tc>
        <w:tc>
          <w:tcPr>
            <w:tcW w:w="651" w:type="dxa"/>
          </w:tcPr>
          <w:p w14:paraId="3897D0E5" w14:textId="77777777" w:rsidR="00863F61" w:rsidRPr="000D067E" w:rsidRDefault="00863F61" w:rsidP="00863F61">
            <w:pPr>
              <w:rPr>
                <w:rFonts w:eastAsia="Calibri"/>
                <w:color w:val="385623" w:themeColor="accent6" w:themeShade="80"/>
              </w:rPr>
            </w:pPr>
          </w:p>
        </w:tc>
        <w:tc>
          <w:tcPr>
            <w:tcW w:w="3018" w:type="dxa"/>
          </w:tcPr>
          <w:p w14:paraId="3335C05A" w14:textId="77777777" w:rsidR="00863F61" w:rsidRPr="000D067E" w:rsidRDefault="00863F61" w:rsidP="00863F61">
            <w:pPr>
              <w:rPr>
                <w:rFonts w:eastAsia="Calibri"/>
                <w:color w:val="385623" w:themeColor="accent6" w:themeShade="80"/>
              </w:rPr>
            </w:pPr>
          </w:p>
        </w:tc>
        <w:tc>
          <w:tcPr>
            <w:tcW w:w="426" w:type="dxa"/>
          </w:tcPr>
          <w:p w14:paraId="30210A66" w14:textId="77777777" w:rsidR="00863F61" w:rsidRPr="000D067E" w:rsidRDefault="00863F61" w:rsidP="00863F61">
            <w:pPr>
              <w:rPr>
                <w:rFonts w:eastAsia="Calibri"/>
                <w:color w:val="385623" w:themeColor="accent6" w:themeShade="80"/>
              </w:rPr>
            </w:pPr>
          </w:p>
        </w:tc>
        <w:tc>
          <w:tcPr>
            <w:tcW w:w="1417" w:type="dxa"/>
          </w:tcPr>
          <w:p w14:paraId="7E98AC63"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2022</w:t>
            </w:r>
          </w:p>
        </w:tc>
        <w:tc>
          <w:tcPr>
            <w:tcW w:w="1701" w:type="dxa"/>
          </w:tcPr>
          <w:p w14:paraId="421A6127"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29.2 ± 4.6</w:t>
            </w:r>
          </w:p>
        </w:tc>
        <w:tc>
          <w:tcPr>
            <w:tcW w:w="1843" w:type="dxa"/>
          </w:tcPr>
          <w:p w14:paraId="090DF382"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30.3 ± 8.4</w:t>
            </w:r>
          </w:p>
        </w:tc>
        <w:tc>
          <w:tcPr>
            <w:tcW w:w="1559" w:type="dxa"/>
            <w:noWrap/>
          </w:tcPr>
          <w:p w14:paraId="774369A3"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22.9 ± 3.3</w:t>
            </w:r>
          </w:p>
        </w:tc>
      </w:tr>
      <w:tr w:rsidR="000D067E" w:rsidRPr="000D067E" w14:paraId="21A2A6CE" w14:textId="77777777" w:rsidTr="00B11D15">
        <w:trPr>
          <w:trHeight w:val="290"/>
        </w:trPr>
        <w:tc>
          <w:tcPr>
            <w:tcW w:w="2568" w:type="dxa"/>
            <w:noWrap/>
          </w:tcPr>
          <w:p w14:paraId="42B542E1" w14:textId="77777777" w:rsidR="00863F61" w:rsidRPr="000D067E" w:rsidRDefault="00863F61" w:rsidP="00863F61">
            <w:pPr>
              <w:rPr>
                <w:rFonts w:eastAsia="Calibri"/>
                <w:color w:val="385623" w:themeColor="accent6" w:themeShade="80"/>
              </w:rPr>
            </w:pPr>
          </w:p>
        </w:tc>
        <w:tc>
          <w:tcPr>
            <w:tcW w:w="651" w:type="dxa"/>
          </w:tcPr>
          <w:p w14:paraId="3ED3976B" w14:textId="77777777" w:rsidR="00863F61" w:rsidRPr="000D067E" w:rsidRDefault="00863F61" w:rsidP="00863F61">
            <w:pPr>
              <w:rPr>
                <w:rFonts w:eastAsia="Calibri"/>
                <w:color w:val="385623" w:themeColor="accent6" w:themeShade="80"/>
              </w:rPr>
            </w:pPr>
          </w:p>
        </w:tc>
        <w:tc>
          <w:tcPr>
            <w:tcW w:w="3018" w:type="dxa"/>
          </w:tcPr>
          <w:p w14:paraId="5664AA01" w14:textId="77777777" w:rsidR="00863F61" w:rsidRPr="000D067E" w:rsidRDefault="00863F61" w:rsidP="00863F61">
            <w:pPr>
              <w:rPr>
                <w:rFonts w:eastAsia="Calibri"/>
                <w:color w:val="385623" w:themeColor="accent6" w:themeShade="80"/>
              </w:rPr>
            </w:pPr>
          </w:p>
        </w:tc>
        <w:tc>
          <w:tcPr>
            <w:tcW w:w="426" w:type="dxa"/>
          </w:tcPr>
          <w:p w14:paraId="6EDAC2CD" w14:textId="77777777" w:rsidR="00863F61" w:rsidRPr="000D067E" w:rsidRDefault="00863F61" w:rsidP="00863F61">
            <w:pPr>
              <w:rPr>
                <w:rFonts w:eastAsia="Calibri"/>
                <w:color w:val="385623" w:themeColor="accent6" w:themeShade="80"/>
              </w:rPr>
            </w:pPr>
          </w:p>
        </w:tc>
        <w:tc>
          <w:tcPr>
            <w:tcW w:w="1417" w:type="dxa"/>
          </w:tcPr>
          <w:p w14:paraId="59701587" w14:textId="77777777" w:rsidR="00863F61" w:rsidRPr="000D067E" w:rsidRDefault="00863F61" w:rsidP="00863F61">
            <w:pPr>
              <w:rPr>
                <w:rFonts w:eastAsia="Calibri"/>
                <w:color w:val="385623" w:themeColor="accent6" w:themeShade="80"/>
              </w:rPr>
            </w:pPr>
          </w:p>
        </w:tc>
        <w:tc>
          <w:tcPr>
            <w:tcW w:w="1701" w:type="dxa"/>
          </w:tcPr>
          <w:p w14:paraId="3BF6BAFA" w14:textId="77777777" w:rsidR="00863F61" w:rsidRPr="000D067E" w:rsidRDefault="00863F61" w:rsidP="00863F61">
            <w:pPr>
              <w:rPr>
                <w:rFonts w:eastAsia="Calibri"/>
                <w:color w:val="385623" w:themeColor="accent6" w:themeShade="80"/>
              </w:rPr>
            </w:pPr>
          </w:p>
        </w:tc>
        <w:tc>
          <w:tcPr>
            <w:tcW w:w="1843" w:type="dxa"/>
          </w:tcPr>
          <w:p w14:paraId="036FE7FC" w14:textId="77777777" w:rsidR="00863F61" w:rsidRPr="000D067E" w:rsidRDefault="00863F61" w:rsidP="00863F61">
            <w:pPr>
              <w:rPr>
                <w:rFonts w:eastAsia="Calibri"/>
                <w:color w:val="385623" w:themeColor="accent6" w:themeShade="80"/>
              </w:rPr>
            </w:pPr>
          </w:p>
        </w:tc>
        <w:tc>
          <w:tcPr>
            <w:tcW w:w="1559" w:type="dxa"/>
            <w:noWrap/>
          </w:tcPr>
          <w:p w14:paraId="772355E2" w14:textId="77777777" w:rsidR="00863F61" w:rsidRPr="000D067E" w:rsidRDefault="00863F61" w:rsidP="00863F61">
            <w:pPr>
              <w:rPr>
                <w:rFonts w:eastAsia="Calibri"/>
                <w:color w:val="385623" w:themeColor="accent6" w:themeShade="80"/>
              </w:rPr>
            </w:pPr>
          </w:p>
        </w:tc>
      </w:tr>
      <w:tr w:rsidR="000D067E" w:rsidRPr="000D067E" w14:paraId="78B9AED0" w14:textId="77777777" w:rsidTr="00B11D15">
        <w:trPr>
          <w:trHeight w:val="290"/>
        </w:trPr>
        <w:tc>
          <w:tcPr>
            <w:tcW w:w="2568" w:type="dxa"/>
            <w:noWrap/>
            <w:hideMark/>
          </w:tcPr>
          <w:p w14:paraId="77E5EF4B"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 xml:space="preserve">Activity abundance of </w:t>
            </w:r>
          </w:p>
        </w:tc>
        <w:tc>
          <w:tcPr>
            <w:tcW w:w="651" w:type="dxa"/>
          </w:tcPr>
          <w:p w14:paraId="4B1A14DE" w14:textId="77777777" w:rsidR="00863F61" w:rsidRPr="000D067E" w:rsidRDefault="00863F61" w:rsidP="00863F61">
            <w:pPr>
              <w:rPr>
                <w:rFonts w:eastAsia="Calibri"/>
                <w:color w:val="385623" w:themeColor="accent6" w:themeShade="80"/>
              </w:rPr>
            </w:pPr>
          </w:p>
        </w:tc>
        <w:tc>
          <w:tcPr>
            <w:tcW w:w="3018" w:type="dxa"/>
          </w:tcPr>
          <w:p w14:paraId="429F75F8"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Beetles per 84 trap days</w:t>
            </w:r>
          </w:p>
        </w:tc>
        <w:tc>
          <w:tcPr>
            <w:tcW w:w="426" w:type="dxa"/>
          </w:tcPr>
          <w:p w14:paraId="7A7D8574" w14:textId="77777777" w:rsidR="00863F61" w:rsidRPr="000D067E" w:rsidRDefault="00863F61" w:rsidP="00863F61">
            <w:pPr>
              <w:rPr>
                <w:rFonts w:eastAsia="Calibri"/>
                <w:color w:val="385623" w:themeColor="accent6" w:themeShade="80"/>
              </w:rPr>
            </w:pPr>
          </w:p>
        </w:tc>
        <w:tc>
          <w:tcPr>
            <w:tcW w:w="1417" w:type="dxa"/>
          </w:tcPr>
          <w:p w14:paraId="3C75B597"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2015</w:t>
            </w:r>
          </w:p>
        </w:tc>
        <w:tc>
          <w:tcPr>
            <w:tcW w:w="1701" w:type="dxa"/>
          </w:tcPr>
          <w:p w14:paraId="0AC444D7"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0 ± 0</w:t>
            </w:r>
          </w:p>
        </w:tc>
        <w:tc>
          <w:tcPr>
            <w:tcW w:w="1843" w:type="dxa"/>
          </w:tcPr>
          <w:p w14:paraId="26919D8F"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0.90 ± 0.32</w:t>
            </w:r>
          </w:p>
        </w:tc>
        <w:tc>
          <w:tcPr>
            <w:tcW w:w="1559" w:type="dxa"/>
            <w:noWrap/>
            <w:hideMark/>
          </w:tcPr>
          <w:p w14:paraId="3B564C4B"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0 ± 0</w:t>
            </w:r>
          </w:p>
        </w:tc>
      </w:tr>
      <w:tr w:rsidR="000D067E" w:rsidRPr="000D067E" w14:paraId="1AB0FC3F" w14:textId="77777777" w:rsidTr="00B11D15">
        <w:trPr>
          <w:trHeight w:val="290"/>
        </w:trPr>
        <w:tc>
          <w:tcPr>
            <w:tcW w:w="2568" w:type="dxa"/>
            <w:noWrap/>
          </w:tcPr>
          <w:p w14:paraId="06744C0A"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open-habitat species</w:t>
            </w:r>
          </w:p>
        </w:tc>
        <w:tc>
          <w:tcPr>
            <w:tcW w:w="651" w:type="dxa"/>
          </w:tcPr>
          <w:p w14:paraId="3695D375" w14:textId="77777777" w:rsidR="00863F61" w:rsidRPr="000D067E" w:rsidRDefault="00863F61" w:rsidP="00863F61">
            <w:pPr>
              <w:rPr>
                <w:rFonts w:eastAsia="Calibri"/>
                <w:color w:val="385623" w:themeColor="accent6" w:themeShade="80"/>
              </w:rPr>
            </w:pPr>
          </w:p>
        </w:tc>
        <w:tc>
          <w:tcPr>
            <w:tcW w:w="3018" w:type="dxa"/>
          </w:tcPr>
          <w:p w14:paraId="2CDDEF58" w14:textId="77777777" w:rsidR="00863F61" w:rsidRPr="000D067E" w:rsidRDefault="00863F61" w:rsidP="00863F61">
            <w:pPr>
              <w:rPr>
                <w:rFonts w:eastAsia="Calibri"/>
                <w:color w:val="385623" w:themeColor="accent6" w:themeShade="80"/>
              </w:rPr>
            </w:pPr>
          </w:p>
        </w:tc>
        <w:tc>
          <w:tcPr>
            <w:tcW w:w="426" w:type="dxa"/>
          </w:tcPr>
          <w:p w14:paraId="5933D384" w14:textId="77777777" w:rsidR="00863F61" w:rsidRPr="000D067E" w:rsidRDefault="00863F61" w:rsidP="00863F61">
            <w:pPr>
              <w:rPr>
                <w:rFonts w:eastAsia="Calibri"/>
                <w:color w:val="385623" w:themeColor="accent6" w:themeShade="80"/>
              </w:rPr>
            </w:pPr>
          </w:p>
        </w:tc>
        <w:tc>
          <w:tcPr>
            <w:tcW w:w="1417" w:type="dxa"/>
          </w:tcPr>
          <w:p w14:paraId="344652E9"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2022</w:t>
            </w:r>
          </w:p>
        </w:tc>
        <w:tc>
          <w:tcPr>
            <w:tcW w:w="1701" w:type="dxa"/>
          </w:tcPr>
          <w:p w14:paraId="08E773F6"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0 ± 0</w:t>
            </w:r>
          </w:p>
        </w:tc>
        <w:tc>
          <w:tcPr>
            <w:tcW w:w="1843" w:type="dxa"/>
          </w:tcPr>
          <w:p w14:paraId="32586A80"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0.67 ± 0.67</w:t>
            </w:r>
          </w:p>
        </w:tc>
        <w:tc>
          <w:tcPr>
            <w:tcW w:w="1559" w:type="dxa"/>
            <w:noWrap/>
          </w:tcPr>
          <w:p w14:paraId="04FA8AF1"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0.23 ± 0.15</w:t>
            </w:r>
          </w:p>
        </w:tc>
      </w:tr>
      <w:tr w:rsidR="000D067E" w:rsidRPr="000D067E" w14:paraId="46F96592" w14:textId="77777777" w:rsidTr="00B11D15">
        <w:trPr>
          <w:trHeight w:val="290"/>
        </w:trPr>
        <w:tc>
          <w:tcPr>
            <w:tcW w:w="2568" w:type="dxa"/>
            <w:noWrap/>
          </w:tcPr>
          <w:p w14:paraId="12C9B550" w14:textId="77777777" w:rsidR="00863F61" w:rsidRPr="000D067E" w:rsidRDefault="00863F61" w:rsidP="00863F61">
            <w:pPr>
              <w:rPr>
                <w:rFonts w:eastAsia="Calibri"/>
                <w:color w:val="385623" w:themeColor="accent6" w:themeShade="80"/>
              </w:rPr>
            </w:pPr>
          </w:p>
        </w:tc>
        <w:tc>
          <w:tcPr>
            <w:tcW w:w="651" w:type="dxa"/>
          </w:tcPr>
          <w:p w14:paraId="5F3D68EB" w14:textId="77777777" w:rsidR="00863F61" w:rsidRPr="000D067E" w:rsidRDefault="00863F61" w:rsidP="00863F61">
            <w:pPr>
              <w:rPr>
                <w:rFonts w:eastAsia="Calibri"/>
                <w:color w:val="385623" w:themeColor="accent6" w:themeShade="80"/>
              </w:rPr>
            </w:pPr>
          </w:p>
        </w:tc>
        <w:tc>
          <w:tcPr>
            <w:tcW w:w="3018" w:type="dxa"/>
          </w:tcPr>
          <w:p w14:paraId="51EEFBAD" w14:textId="77777777" w:rsidR="00863F61" w:rsidRPr="000D067E" w:rsidRDefault="00863F61" w:rsidP="00863F61">
            <w:pPr>
              <w:rPr>
                <w:rFonts w:eastAsia="Calibri"/>
                <w:color w:val="385623" w:themeColor="accent6" w:themeShade="80"/>
              </w:rPr>
            </w:pPr>
          </w:p>
        </w:tc>
        <w:tc>
          <w:tcPr>
            <w:tcW w:w="426" w:type="dxa"/>
          </w:tcPr>
          <w:p w14:paraId="583A02CC" w14:textId="77777777" w:rsidR="00863F61" w:rsidRPr="000D067E" w:rsidRDefault="00863F61" w:rsidP="00863F61">
            <w:pPr>
              <w:rPr>
                <w:rFonts w:eastAsia="Calibri"/>
                <w:color w:val="385623" w:themeColor="accent6" w:themeShade="80"/>
              </w:rPr>
            </w:pPr>
          </w:p>
        </w:tc>
        <w:tc>
          <w:tcPr>
            <w:tcW w:w="1417" w:type="dxa"/>
          </w:tcPr>
          <w:p w14:paraId="448A3BFA" w14:textId="77777777" w:rsidR="00863F61" w:rsidRPr="000D067E" w:rsidRDefault="00863F61" w:rsidP="00863F61">
            <w:pPr>
              <w:rPr>
                <w:rFonts w:eastAsia="Calibri"/>
                <w:color w:val="385623" w:themeColor="accent6" w:themeShade="80"/>
              </w:rPr>
            </w:pPr>
          </w:p>
        </w:tc>
        <w:tc>
          <w:tcPr>
            <w:tcW w:w="1701" w:type="dxa"/>
          </w:tcPr>
          <w:p w14:paraId="062BC6EE" w14:textId="77777777" w:rsidR="00863F61" w:rsidRPr="000D067E" w:rsidRDefault="00863F61" w:rsidP="00863F61">
            <w:pPr>
              <w:rPr>
                <w:rFonts w:eastAsia="Calibri"/>
                <w:color w:val="385623" w:themeColor="accent6" w:themeShade="80"/>
              </w:rPr>
            </w:pPr>
          </w:p>
        </w:tc>
        <w:tc>
          <w:tcPr>
            <w:tcW w:w="1843" w:type="dxa"/>
          </w:tcPr>
          <w:p w14:paraId="587B5B85" w14:textId="77777777" w:rsidR="00863F61" w:rsidRPr="000D067E" w:rsidRDefault="00863F61" w:rsidP="00863F61">
            <w:pPr>
              <w:rPr>
                <w:rFonts w:eastAsia="Calibri"/>
                <w:color w:val="385623" w:themeColor="accent6" w:themeShade="80"/>
              </w:rPr>
            </w:pPr>
          </w:p>
        </w:tc>
        <w:tc>
          <w:tcPr>
            <w:tcW w:w="1559" w:type="dxa"/>
            <w:noWrap/>
          </w:tcPr>
          <w:p w14:paraId="0F72ECF6" w14:textId="77777777" w:rsidR="00863F61" w:rsidRPr="000D067E" w:rsidRDefault="00863F61" w:rsidP="00863F61">
            <w:pPr>
              <w:rPr>
                <w:rFonts w:eastAsia="Calibri"/>
                <w:color w:val="385623" w:themeColor="accent6" w:themeShade="80"/>
              </w:rPr>
            </w:pPr>
          </w:p>
        </w:tc>
      </w:tr>
      <w:tr w:rsidR="000D067E" w:rsidRPr="000D067E" w14:paraId="1C16AF08" w14:textId="77777777" w:rsidTr="00B11D15">
        <w:trPr>
          <w:trHeight w:val="290"/>
        </w:trPr>
        <w:tc>
          <w:tcPr>
            <w:tcW w:w="2568" w:type="dxa"/>
            <w:noWrap/>
            <w:hideMark/>
          </w:tcPr>
          <w:p w14:paraId="68BA6176"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 xml:space="preserve">Activity abundance of </w:t>
            </w:r>
          </w:p>
        </w:tc>
        <w:tc>
          <w:tcPr>
            <w:tcW w:w="651" w:type="dxa"/>
          </w:tcPr>
          <w:p w14:paraId="5139DA63" w14:textId="77777777" w:rsidR="00863F61" w:rsidRPr="000D067E" w:rsidRDefault="00863F61" w:rsidP="00863F61">
            <w:pPr>
              <w:rPr>
                <w:rFonts w:eastAsia="Calibri"/>
                <w:color w:val="385623" w:themeColor="accent6" w:themeShade="80"/>
              </w:rPr>
            </w:pPr>
          </w:p>
        </w:tc>
        <w:tc>
          <w:tcPr>
            <w:tcW w:w="3018" w:type="dxa"/>
          </w:tcPr>
          <w:p w14:paraId="337BDEBC"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Beetles per 84 trap days</w:t>
            </w:r>
          </w:p>
        </w:tc>
        <w:tc>
          <w:tcPr>
            <w:tcW w:w="426" w:type="dxa"/>
          </w:tcPr>
          <w:p w14:paraId="321C92D0" w14:textId="77777777" w:rsidR="00863F61" w:rsidRPr="000D067E" w:rsidRDefault="00863F61" w:rsidP="00863F61">
            <w:pPr>
              <w:rPr>
                <w:rFonts w:eastAsia="Calibri"/>
                <w:color w:val="385623" w:themeColor="accent6" w:themeShade="80"/>
              </w:rPr>
            </w:pPr>
          </w:p>
        </w:tc>
        <w:tc>
          <w:tcPr>
            <w:tcW w:w="1417" w:type="dxa"/>
          </w:tcPr>
          <w:p w14:paraId="0D38F81A"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2015</w:t>
            </w:r>
          </w:p>
        </w:tc>
        <w:tc>
          <w:tcPr>
            <w:tcW w:w="1701" w:type="dxa"/>
          </w:tcPr>
          <w:p w14:paraId="5D92BC4F"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12.4 ± 3.6</w:t>
            </w:r>
          </w:p>
        </w:tc>
        <w:tc>
          <w:tcPr>
            <w:tcW w:w="1843" w:type="dxa"/>
          </w:tcPr>
          <w:p w14:paraId="614F0BBF"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44.2 ± 15.4</w:t>
            </w:r>
          </w:p>
        </w:tc>
        <w:tc>
          <w:tcPr>
            <w:tcW w:w="1559" w:type="dxa"/>
            <w:noWrap/>
            <w:hideMark/>
          </w:tcPr>
          <w:p w14:paraId="3082918E"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12.7 ± 3.1</w:t>
            </w:r>
          </w:p>
        </w:tc>
      </w:tr>
      <w:tr w:rsidR="000D067E" w:rsidRPr="000D067E" w14:paraId="34812CB4" w14:textId="77777777" w:rsidTr="00B11D15">
        <w:trPr>
          <w:trHeight w:val="290"/>
        </w:trPr>
        <w:tc>
          <w:tcPr>
            <w:tcW w:w="2568" w:type="dxa"/>
            <w:noWrap/>
          </w:tcPr>
          <w:p w14:paraId="2D459375"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eurytopic species</w:t>
            </w:r>
          </w:p>
        </w:tc>
        <w:tc>
          <w:tcPr>
            <w:tcW w:w="651" w:type="dxa"/>
          </w:tcPr>
          <w:p w14:paraId="6136C944" w14:textId="77777777" w:rsidR="00863F61" w:rsidRPr="000D067E" w:rsidRDefault="00863F61" w:rsidP="00863F61">
            <w:pPr>
              <w:rPr>
                <w:rFonts w:eastAsia="Calibri"/>
                <w:color w:val="385623" w:themeColor="accent6" w:themeShade="80"/>
              </w:rPr>
            </w:pPr>
          </w:p>
        </w:tc>
        <w:tc>
          <w:tcPr>
            <w:tcW w:w="3018" w:type="dxa"/>
          </w:tcPr>
          <w:p w14:paraId="0DD426C6" w14:textId="77777777" w:rsidR="00863F61" w:rsidRPr="000D067E" w:rsidRDefault="00863F61" w:rsidP="00863F61">
            <w:pPr>
              <w:rPr>
                <w:rFonts w:eastAsia="Calibri"/>
                <w:color w:val="385623" w:themeColor="accent6" w:themeShade="80"/>
              </w:rPr>
            </w:pPr>
          </w:p>
        </w:tc>
        <w:tc>
          <w:tcPr>
            <w:tcW w:w="426" w:type="dxa"/>
          </w:tcPr>
          <w:p w14:paraId="1EE03114" w14:textId="77777777" w:rsidR="00863F61" w:rsidRPr="000D067E" w:rsidRDefault="00863F61" w:rsidP="00863F61">
            <w:pPr>
              <w:rPr>
                <w:rFonts w:eastAsia="Calibri"/>
                <w:color w:val="385623" w:themeColor="accent6" w:themeShade="80"/>
              </w:rPr>
            </w:pPr>
          </w:p>
        </w:tc>
        <w:tc>
          <w:tcPr>
            <w:tcW w:w="1417" w:type="dxa"/>
          </w:tcPr>
          <w:p w14:paraId="19C79A1E"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2022</w:t>
            </w:r>
          </w:p>
        </w:tc>
        <w:tc>
          <w:tcPr>
            <w:tcW w:w="1701" w:type="dxa"/>
          </w:tcPr>
          <w:p w14:paraId="1970402D"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15.5 ± 3.6</w:t>
            </w:r>
          </w:p>
        </w:tc>
        <w:tc>
          <w:tcPr>
            <w:tcW w:w="1843" w:type="dxa"/>
          </w:tcPr>
          <w:p w14:paraId="025AB892"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20.2 ± 8.7</w:t>
            </w:r>
          </w:p>
        </w:tc>
        <w:tc>
          <w:tcPr>
            <w:tcW w:w="1559" w:type="dxa"/>
            <w:noWrap/>
          </w:tcPr>
          <w:p w14:paraId="6D6771AF"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11.1 ± 1.4</w:t>
            </w:r>
          </w:p>
        </w:tc>
      </w:tr>
      <w:tr w:rsidR="000D067E" w:rsidRPr="000D067E" w14:paraId="7AAEAA55" w14:textId="77777777" w:rsidTr="00B11D15">
        <w:trPr>
          <w:trHeight w:val="290"/>
        </w:trPr>
        <w:tc>
          <w:tcPr>
            <w:tcW w:w="2568" w:type="dxa"/>
            <w:noWrap/>
          </w:tcPr>
          <w:p w14:paraId="5A9CD5F9" w14:textId="77777777" w:rsidR="00863F61" w:rsidRPr="000D067E" w:rsidRDefault="00863F61" w:rsidP="00863F61">
            <w:pPr>
              <w:rPr>
                <w:rFonts w:eastAsia="Calibri"/>
                <w:color w:val="385623" w:themeColor="accent6" w:themeShade="80"/>
              </w:rPr>
            </w:pPr>
          </w:p>
        </w:tc>
        <w:tc>
          <w:tcPr>
            <w:tcW w:w="651" w:type="dxa"/>
          </w:tcPr>
          <w:p w14:paraId="4DC99077" w14:textId="77777777" w:rsidR="00863F61" w:rsidRPr="000D067E" w:rsidRDefault="00863F61" w:rsidP="00863F61">
            <w:pPr>
              <w:rPr>
                <w:rFonts w:eastAsia="Calibri"/>
                <w:color w:val="385623" w:themeColor="accent6" w:themeShade="80"/>
              </w:rPr>
            </w:pPr>
          </w:p>
        </w:tc>
        <w:tc>
          <w:tcPr>
            <w:tcW w:w="3018" w:type="dxa"/>
          </w:tcPr>
          <w:p w14:paraId="48B80B5C" w14:textId="77777777" w:rsidR="00863F61" w:rsidRPr="000D067E" w:rsidRDefault="00863F61" w:rsidP="00863F61">
            <w:pPr>
              <w:rPr>
                <w:rFonts w:eastAsia="Calibri"/>
                <w:color w:val="385623" w:themeColor="accent6" w:themeShade="80"/>
              </w:rPr>
            </w:pPr>
          </w:p>
        </w:tc>
        <w:tc>
          <w:tcPr>
            <w:tcW w:w="426" w:type="dxa"/>
          </w:tcPr>
          <w:p w14:paraId="57989200" w14:textId="77777777" w:rsidR="00863F61" w:rsidRPr="000D067E" w:rsidRDefault="00863F61" w:rsidP="00863F61">
            <w:pPr>
              <w:rPr>
                <w:rFonts w:eastAsia="Calibri"/>
                <w:color w:val="385623" w:themeColor="accent6" w:themeShade="80"/>
              </w:rPr>
            </w:pPr>
          </w:p>
        </w:tc>
        <w:tc>
          <w:tcPr>
            <w:tcW w:w="1417" w:type="dxa"/>
          </w:tcPr>
          <w:p w14:paraId="1325F214" w14:textId="77777777" w:rsidR="00863F61" w:rsidRPr="000D067E" w:rsidRDefault="00863F61" w:rsidP="00863F61">
            <w:pPr>
              <w:rPr>
                <w:rFonts w:eastAsia="Calibri"/>
                <w:color w:val="385623" w:themeColor="accent6" w:themeShade="80"/>
              </w:rPr>
            </w:pPr>
          </w:p>
        </w:tc>
        <w:tc>
          <w:tcPr>
            <w:tcW w:w="1701" w:type="dxa"/>
          </w:tcPr>
          <w:p w14:paraId="31C4A835" w14:textId="77777777" w:rsidR="00863F61" w:rsidRPr="000D067E" w:rsidRDefault="00863F61" w:rsidP="00863F61">
            <w:pPr>
              <w:rPr>
                <w:rFonts w:eastAsia="Calibri"/>
                <w:color w:val="385623" w:themeColor="accent6" w:themeShade="80"/>
              </w:rPr>
            </w:pPr>
          </w:p>
        </w:tc>
        <w:tc>
          <w:tcPr>
            <w:tcW w:w="1843" w:type="dxa"/>
          </w:tcPr>
          <w:p w14:paraId="6075C2E8" w14:textId="77777777" w:rsidR="00863F61" w:rsidRPr="000D067E" w:rsidRDefault="00863F61" w:rsidP="00863F61">
            <w:pPr>
              <w:rPr>
                <w:rFonts w:eastAsia="Calibri"/>
                <w:color w:val="385623" w:themeColor="accent6" w:themeShade="80"/>
              </w:rPr>
            </w:pPr>
          </w:p>
        </w:tc>
        <w:tc>
          <w:tcPr>
            <w:tcW w:w="1559" w:type="dxa"/>
            <w:noWrap/>
          </w:tcPr>
          <w:p w14:paraId="20C32D54" w14:textId="77777777" w:rsidR="00863F61" w:rsidRPr="000D067E" w:rsidRDefault="00863F61" w:rsidP="00863F61">
            <w:pPr>
              <w:rPr>
                <w:rFonts w:eastAsia="Calibri"/>
                <w:color w:val="385623" w:themeColor="accent6" w:themeShade="80"/>
              </w:rPr>
            </w:pPr>
          </w:p>
        </w:tc>
      </w:tr>
      <w:tr w:rsidR="000D067E" w:rsidRPr="000D067E" w14:paraId="4DB9014A" w14:textId="77777777" w:rsidTr="00B11D15">
        <w:trPr>
          <w:trHeight w:val="290"/>
        </w:trPr>
        <w:tc>
          <w:tcPr>
            <w:tcW w:w="2568" w:type="dxa"/>
            <w:noWrap/>
            <w:hideMark/>
          </w:tcPr>
          <w:p w14:paraId="19C96F46"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 xml:space="preserve">Activity abundance of </w:t>
            </w:r>
          </w:p>
        </w:tc>
        <w:tc>
          <w:tcPr>
            <w:tcW w:w="651" w:type="dxa"/>
          </w:tcPr>
          <w:p w14:paraId="5FBE9596" w14:textId="77777777" w:rsidR="00863F61" w:rsidRPr="000D067E" w:rsidRDefault="00863F61" w:rsidP="00863F61">
            <w:pPr>
              <w:rPr>
                <w:rFonts w:eastAsia="Calibri"/>
                <w:color w:val="385623" w:themeColor="accent6" w:themeShade="80"/>
              </w:rPr>
            </w:pPr>
          </w:p>
        </w:tc>
        <w:tc>
          <w:tcPr>
            <w:tcW w:w="3018" w:type="dxa"/>
          </w:tcPr>
          <w:p w14:paraId="2D7D8E6F"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Beetles per 84 trap days</w:t>
            </w:r>
          </w:p>
        </w:tc>
        <w:tc>
          <w:tcPr>
            <w:tcW w:w="426" w:type="dxa"/>
          </w:tcPr>
          <w:p w14:paraId="44CE043A" w14:textId="77777777" w:rsidR="00863F61" w:rsidRPr="000D067E" w:rsidRDefault="00863F61" w:rsidP="00863F61">
            <w:pPr>
              <w:rPr>
                <w:rFonts w:eastAsia="Calibri"/>
                <w:color w:val="385623" w:themeColor="accent6" w:themeShade="80"/>
              </w:rPr>
            </w:pPr>
          </w:p>
        </w:tc>
        <w:tc>
          <w:tcPr>
            <w:tcW w:w="1417" w:type="dxa"/>
          </w:tcPr>
          <w:p w14:paraId="2E84FEFC"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2015</w:t>
            </w:r>
          </w:p>
        </w:tc>
        <w:tc>
          <w:tcPr>
            <w:tcW w:w="1701" w:type="dxa"/>
          </w:tcPr>
          <w:p w14:paraId="3F36E230"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14.3 ± 4.2</w:t>
            </w:r>
          </w:p>
        </w:tc>
        <w:tc>
          <w:tcPr>
            <w:tcW w:w="1843" w:type="dxa"/>
          </w:tcPr>
          <w:p w14:paraId="379020B5"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37.1 ± 14.3</w:t>
            </w:r>
          </w:p>
        </w:tc>
        <w:tc>
          <w:tcPr>
            <w:tcW w:w="1559" w:type="dxa"/>
            <w:noWrap/>
            <w:hideMark/>
          </w:tcPr>
          <w:p w14:paraId="2F438E5B"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13.9 ± 2.8</w:t>
            </w:r>
          </w:p>
        </w:tc>
      </w:tr>
      <w:tr w:rsidR="000D067E" w:rsidRPr="000D067E" w14:paraId="4C526B42" w14:textId="77777777" w:rsidTr="00B11D15">
        <w:trPr>
          <w:trHeight w:val="290"/>
        </w:trPr>
        <w:tc>
          <w:tcPr>
            <w:tcW w:w="2568" w:type="dxa"/>
            <w:noWrap/>
          </w:tcPr>
          <w:p w14:paraId="4D73519E"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forest-specialist species</w:t>
            </w:r>
          </w:p>
        </w:tc>
        <w:tc>
          <w:tcPr>
            <w:tcW w:w="651" w:type="dxa"/>
          </w:tcPr>
          <w:p w14:paraId="5C0EFD27" w14:textId="77777777" w:rsidR="00863F61" w:rsidRPr="000D067E" w:rsidRDefault="00863F61" w:rsidP="00863F61">
            <w:pPr>
              <w:rPr>
                <w:rFonts w:eastAsia="Calibri"/>
                <w:color w:val="385623" w:themeColor="accent6" w:themeShade="80"/>
              </w:rPr>
            </w:pPr>
          </w:p>
        </w:tc>
        <w:tc>
          <w:tcPr>
            <w:tcW w:w="3018" w:type="dxa"/>
          </w:tcPr>
          <w:p w14:paraId="4612AA71" w14:textId="77777777" w:rsidR="00863F61" w:rsidRPr="000D067E" w:rsidRDefault="00863F61" w:rsidP="00863F61">
            <w:pPr>
              <w:rPr>
                <w:rFonts w:eastAsia="Calibri"/>
                <w:color w:val="385623" w:themeColor="accent6" w:themeShade="80"/>
              </w:rPr>
            </w:pPr>
          </w:p>
        </w:tc>
        <w:tc>
          <w:tcPr>
            <w:tcW w:w="426" w:type="dxa"/>
          </w:tcPr>
          <w:p w14:paraId="552192C2" w14:textId="77777777" w:rsidR="00863F61" w:rsidRPr="000D067E" w:rsidRDefault="00863F61" w:rsidP="00863F61">
            <w:pPr>
              <w:rPr>
                <w:rFonts w:eastAsia="Calibri"/>
                <w:color w:val="385623" w:themeColor="accent6" w:themeShade="80"/>
              </w:rPr>
            </w:pPr>
          </w:p>
        </w:tc>
        <w:tc>
          <w:tcPr>
            <w:tcW w:w="1417" w:type="dxa"/>
          </w:tcPr>
          <w:p w14:paraId="0407F0ED"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2022</w:t>
            </w:r>
          </w:p>
        </w:tc>
        <w:tc>
          <w:tcPr>
            <w:tcW w:w="1701" w:type="dxa"/>
          </w:tcPr>
          <w:p w14:paraId="3FB25C69"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13.7 ± 3.2</w:t>
            </w:r>
          </w:p>
        </w:tc>
        <w:tc>
          <w:tcPr>
            <w:tcW w:w="1843" w:type="dxa"/>
          </w:tcPr>
          <w:p w14:paraId="388FF758"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9.3 ± 1.9</w:t>
            </w:r>
          </w:p>
        </w:tc>
        <w:tc>
          <w:tcPr>
            <w:tcW w:w="1559" w:type="dxa"/>
            <w:noWrap/>
          </w:tcPr>
          <w:p w14:paraId="0610C496"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11.6 ± 2.1</w:t>
            </w:r>
          </w:p>
        </w:tc>
      </w:tr>
      <w:tr w:rsidR="000D067E" w:rsidRPr="000D067E" w14:paraId="22A275B9" w14:textId="77777777" w:rsidTr="00B11D15">
        <w:trPr>
          <w:trHeight w:val="290"/>
        </w:trPr>
        <w:tc>
          <w:tcPr>
            <w:tcW w:w="2568" w:type="dxa"/>
            <w:noWrap/>
          </w:tcPr>
          <w:p w14:paraId="10E9A8BB" w14:textId="77777777" w:rsidR="00863F61" w:rsidRPr="000D067E" w:rsidRDefault="00863F61" w:rsidP="00863F61">
            <w:pPr>
              <w:rPr>
                <w:rFonts w:eastAsia="Calibri"/>
                <w:color w:val="385623" w:themeColor="accent6" w:themeShade="80"/>
              </w:rPr>
            </w:pPr>
          </w:p>
        </w:tc>
        <w:tc>
          <w:tcPr>
            <w:tcW w:w="651" w:type="dxa"/>
          </w:tcPr>
          <w:p w14:paraId="6EFADB08" w14:textId="77777777" w:rsidR="00863F61" w:rsidRPr="000D067E" w:rsidRDefault="00863F61" w:rsidP="00863F61">
            <w:pPr>
              <w:rPr>
                <w:rFonts w:eastAsia="Calibri"/>
                <w:color w:val="385623" w:themeColor="accent6" w:themeShade="80"/>
              </w:rPr>
            </w:pPr>
          </w:p>
        </w:tc>
        <w:tc>
          <w:tcPr>
            <w:tcW w:w="3018" w:type="dxa"/>
          </w:tcPr>
          <w:p w14:paraId="28B1BE97" w14:textId="77777777" w:rsidR="00863F61" w:rsidRPr="000D067E" w:rsidRDefault="00863F61" w:rsidP="00863F61">
            <w:pPr>
              <w:rPr>
                <w:rFonts w:eastAsia="Calibri"/>
                <w:color w:val="385623" w:themeColor="accent6" w:themeShade="80"/>
              </w:rPr>
            </w:pPr>
          </w:p>
        </w:tc>
        <w:tc>
          <w:tcPr>
            <w:tcW w:w="426" w:type="dxa"/>
          </w:tcPr>
          <w:p w14:paraId="45E963EC" w14:textId="77777777" w:rsidR="00863F61" w:rsidRPr="000D067E" w:rsidRDefault="00863F61" w:rsidP="00863F61">
            <w:pPr>
              <w:rPr>
                <w:rFonts w:eastAsia="Calibri"/>
                <w:color w:val="385623" w:themeColor="accent6" w:themeShade="80"/>
              </w:rPr>
            </w:pPr>
          </w:p>
        </w:tc>
        <w:tc>
          <w:tcPr>
            <w:tcW w:w="1417" w:type="dxa"/>
          </w:tcPr>
          <w:p w14:paraId="25AB3000" w14:textId="77777777" w:rsidR="00863F61" w:rsidRPr="000D067E" w:rsidRDefault="00863F61" w:rsidP="00863F61">
            <w:pPr>
              <w:rPr>
                <w:rFonts w:eastAsia="Calibri"/>
                <w:color w:val="385623" w:themeColor="accent6" w:themeShade="80"/>
              </w:rPr>
            </w:pPr>
          </w:p>
        </w:tc>
        <w:tc>
          <w:tcPr>
            <w:tcW w:w="1701" w:type="dxa"/>
          </w:tcPr>
          <w:p w14:paraId="335D2C9E" w14:textId="77777777" w:rsidR="00863F61" w:rsidRPr="000D067E" w:rsidRDefault="00863F61" w:rsidP="00863F61">
            <w:pPr>
              <w:rPr>
                <w:rFonts w:eastAsia="Calibri"/>
                <w:color w:val="385623" w:themeColor="accent6" w:themeShade="80"/>
              </w:rPr>
            </w:pPr>
          </w:p>
        </w:tc>
        <w:tc>
          <w:tcPr>
            <w:tcW w:w="1843" w:type="dxa"/>
          </w:tcPr>
          <w:p w14:paraId="18858138" w14:textId="77777777" w:rsidR="00863F61" w:rsidRPr="000D067E" w:rsidRDefault="00863F61" w:rsidP="00863F61">
            <w:pPr>
              <w:rPr>
                <w:rFonts w:eastAsia="Calibri"/>
                <w:color w:val="385623" w:themeColor="accent6" w:themeShade="80"/>
              </w:rPr>
            </w:pPr>
          </w:p>
        </w:tc>
        <w:tc>
          <w:tcPr>
            <w:tcW w:w="1559" w:type="dxa"/>
            <w:noWrap/>
          </w:tcPr>
          <w:p w14:paraId="54BAF053" w14:textId="77777777" w:rsidR="00863F61" w:rsidRPr="000D067E" w:rsidRDefault="00863F61" w:rsidP="00863F61">
            <w:pPr>
              <w:rPr>
                <w:rFonts w:eastAsia="Calibri"/>
                <w:color w:val="385623" w:themeColor="accent6" w:themeShade="80"/>
              </w:rPr>
            </w:pPr>
          </w:p>
        </w:tc>
      </w:tr>
      <w:tr w:rsidR="000D067E" w:rsidRPr="000D067E" w14:paraId="5E5F0E78" w14:textId="77777777" w:rsidTr="00B11D15">
        <w:trPr>
          <w:trHeight w:val="290"/>
        </w:trPr>
        <w:tc>
          <w:tcPr>
            <w:tcW w:w="2568" w:type="dxa"/>
            <w:noWrap/>
            <w:hideMark/>
          </w:tcPr>
          <w:p w14:paraId="4D8AFE51"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Species richness</w:t>
            </w:r>
          </w:p>
        </w:tc>
        <w:tc>
          <w:tcPr>
            <w:tcW w:w="651" w:type="dxa"/>
          </w:tcPr>
          <w:p w14:paraId="684B4789" w14:textId="77777777" w:rsidR="00863F61" w:rsidRPr="000D067E" w:rsidRDefault="00863F61" w:rsidP="00863F61">
            <w:pPr>
              <w:rPr>
                <w:rFonts w:eastAsia="Calibri"/>
                <w:color w:val="385623" w:themeColor="accent6" w:themeShade="80"/>
              </w:rPr>
            </w:pPr>
          </w:p>
        </w:tc>
        <w:tc>
          <w:tcPr>
            <w:tcW w:w="3018" w:type="dxa"/>
          </w:tcPr>
          <w:p w14:paraId="2B043201"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Number of species</w:t>
            </w:r>
          </w:p>
        </w:tc>
        <w:tc>
          <w:tcPr>
            <w:tcW w:w="426" w:type="dxa"/>
          </w:tcPr>
          <w:p w14:paraId="5AFF2508" w14:textId="77777777" w:rsidR="00863F61" w:rsidRPr="000D067E" w:rsidRDefault="00863F61" w:rsidP="00863F61">
            <w:pPr>
              <w:rPr>
                <w:rFonts w:eastAsia="Calibri"/>
                <w:color w:val="385623" w:themeColor="accent6" w:themeShade="80"/>
              </w:rPr>
            </w:pPr>
          </w:p>
        </w:tc>
        <w:tc>
          <w:tcPr>
            <w:tcW w:w="1417" w:type="dxa"/>
          </w:tcPr>
          <w:p w14:paraId="093C877D"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2015</w:t>
            </w:r>
          </w:p>
        </w:tc>
        <w:tc>
          <w:tcPr>
            <w:tcW w:w="1701" w:type="dxa"/>
          </w:tcPr>
          <w:p w14:paraId="7226893E"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8.0 ± 1.6</w:t>
            </w:r>
          </w:p>
        </w:tc>
        <w:tc>
          <w:tcPr>
            <w:tcW w:w="1843" w:type="dxa"/>
          </w:tcPr>
          <w:p w14:paraId="4B6C10A0"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11.7 ± 0.8</w:t>
            </w:r>
          </w:p>
        </w:tc>
        <w:tc>
          <w:tcPr>
            <w:tcW w:w="1559" w:type="dxa"/>
            <w:noWrap/>
            <w:hideMark/>
          </w:tcPr>
          <w:p w14:paraId="0BC6A2C5"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6.7 ± 0.7</w:t>
            </w:r>
          </w:p>
        </w:tc>
      </w:tr>
      <w:tr w:rsidR="000D067E" w:rsidRPr="000D067E" w14:paraId="37354FEB" w14:textId="77777777" w:rsidTr="00B11D15">
        <w:trPr>
          <w:trHeight w:val="290"/>
        </w:trPr>
        <w:tc>
          <w:tcPr>
            <w:tcW w:w="2568" w:type="dxa"/>
            <w:noWrap/>
          </w:tcPr>
          <w:p w14:paraId="7FBB068E" w14:textId="77777777" w:rsidR="00863F61" w:rsidRPr="000D067E" w:rsidRDefault="00863F61" w:rsidP="00863F61">
            <w:pPr>
              <w:rPr>
                <w:rFonts w:eastAsia="Calibri"/>
                <w:color w:val="385623" w:themeColor="accent6" w:themeShade="80"/>
              </w:rPr>
            </w:pPr>
          </w:p>
        </w:tc>
        <w:tc>
          <w:tcPr>
            <w:tcW w:w="651" w:type="dxa"/>
          </w:tcPr>
          <w:p w14:paraId="44F7642E" w14:textId="77777777" w:rsidR="00863F61" w:rsidRPr="000D067E" w:rsidRDefault="00863F61" w:rsidP="00863F61">
            <w:pPr>
              <w:rPr>
                <w:rFonts w:eastAsia="Calibri"/>
                <w:color w:val="385623" w:themeColor="accent6" w:themeShade="80"/>
              </w:rPr>
            </w:pPr>
          </w:p>
        </w:tc>
        <w:tc>
          <w:tcPr>
            <w:tcW w:w="3018" w:type="dxa"/>
          </w:tcPr>
          <w:p w14:paraId="61CB1672" w14:textId="77777777" w:rsidR="00863F61" w:rsidRPr="000D067E" w:rsidRDefault="00863F61" w:rsidP="00863F61">
            <w:pPr>
              <w:rPr>
                <w:rFonts w:eastAsia="Calibri"/>
                <w:color w:val="385623" w:themeColor="accent6" w:themeShade="80"/>
              </w:rPr>
            </w:pPr>
          </w:p>
        </w:tc>
        <w:tc>
          <w:tcPr>
            <w:tcW w:w="426" w:type="dxa"/>
          </w:tcPr>
          <w:p w14:paraId="4728F62B" w14:textId="77777777" w:rsidR="00863F61" w:rsidRPr="000D067E" w:rsidRDefault="00863F61" w:rsidP="00863F61">
            <w:pPr>
              <w:rPr>
                <w:rFonts w:eastAsia="Calibri"/>
                <w:color w:val="385623" w:themeColor="accent6" w:themeShade="80"/>
              </w:rPr>
            </w:pPr>
          </w:p>
        </w:tc>
        <w:tc>
          <w:tcPr>
            <w:tcW w:w="1417" w:type="dxa"/>
          </w:tcPr>
          <w:p w14:paraId="0978B8E6"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2022</w:t>
            </w:r>
          </w:p>
        </w:tc>
        <w:tc>
          <w:tcPr>
            <w:tcW w:w="1701" w:type="dxa"/>
          </w:tcPr>
          <w:p w14:paraId="775A0AE5"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9.5 ± 1.3</w:t>
            </w:r>
          </w:p>
        </w:tc>
        <w:tc>
          <w:tcPr>
            <w:tcW w:w="1843" w:type="dxa"/>
          </w:tcPr>
          <w:p w14:paraId="5460EDFF"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9.8 ± 1.1</w:t>
            </w:r>
          </w:p>
        </w:tc>
        <w:tc>
          <w:tcPr>
            <w:tcW w:w="1559" w:type="dxa"/>
            <w:noWrap/>
          </w:tcPr>
          <w:p w14:paraId="259744C0"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8.3 ± 0.8</w:t>
            </w:r>
          </w:p>
        </w:tc>
      </w:tr>
      <w:tr w:rsidR="000D067E" w:rsidRPr="000D067E" w14:paraId="41432CA1" w14:textId="77777777" w:rsidTr="00B11D15">
        <w:trPr>
          <w:trHeight w:val="290"/>
        </w:trPr>
        <w:tc>
          <w:tcPr>
            <w:tcW w:w="2568" w:type="dxa"/>
            <w:noWrap/>
          </w:tcPr>
          <w:p w14:paraId="1347BFDE" w14:textId="77777777" w:rsidR="00863F61" w:rsidRPr="000D067E" w:rsidRDefault="00863F61" w:rsidP="00863F61">
            <w:pPr>
              <w:rPr>
                <w:rFonts w:eastAsia="Calibri"/>
                <w:color w:val="385623" w:themeColor="accent6" w:themeShade="80"/>
              </w:rPr>
            </w:pPr>
          </w:p>
        </w:tc>
        <w:tc>
          <w:tcPr>
            <w:tcW w:w="651" w:type="dxa"/>
          </w:tcPr>
          <w:p w14:paraId="429864CA" w14:textId="77777777" w:rsidR="00863F61" w:rsidRPr="000D067E" w:rsidRDefault="00863F61" w:rsidP="00863F61">
            <w:pPr>
              <w:rPr>
                <w:rFonts w:eastAsia="Calibri"/>
                <w:color w:val="385623" w:themeColor="accent6" w:themeShade="80"/>
              </w:rPr>
            </w:pPr>
          </w:p>
        </w:tc>
        <w:tc>
          <w:tcPr>
            <w:tcW w:w="3018" w:type="dxa"/>
          </w:tcPr>
          <w:p w14:paraId="6B5F7B9D" w14:textId="77777777" w:rsidR="00863F61" w:rsidRPr="000D067E" w:rsidRDefault="00863F61" w:rsidP="00863F61">
            <w:pPr>
              <w:rPr>
                <w:rFonts w:eastAsia="Calibri"/>
                <w:color w:val="385623" w:themeColor="accent6" w:themeShade="80"/>
              </w:rPr>
            </w:pPr>
          </w:p>
        </w:tc>
        <w:tc>
          <w:tcPr>
            <w:tcW w:w="426" w:type="dxa"/>
          </w:tcPr>
          <w:p w14:paraId="491614E5" w14:textId="77777777" w:rsidR="00863F61" w:rsidRPr="000D067E" w:rsidRDefault="00863F61" w:rsidP="00863F61">
            <w:pPr>
              <w:rPr>
                <w:rFonts w:eastAsia="Calibri"/>
                <w:color w:val="385623" w:themeColor="accent6" w:themeShade="80"/>
              </w:rPr>
            </w:pPr>
          </w:p>
        </w:tc>
        <w:tc>
          <w:tcPr>
            <w:tcW w:w="1417" w:type="dxa"/>
          </w:tcPr>
          <w:p w14:paraId="6F2C6D88" w14:textId="77777777" w:rsidR="00863F61" w:rsidRPr="000D067E" w:rsidRDefault="00863F61" w:rsidP="00863F61">
            <w:pPr>
              <w:rPr>
                <w:rFonts w:eastAsia="Calibri"/>
                <w:color w:val="385623" w:themeColor="accent6" w:themeShade="80"/>
              </w:rPr>
            </w:pPr>
          </w:p>
        </w:tc>
        <w:tc>
          <w:tcPr>
            <w:tcW w:w="1701" w:type="dxa"/>
          </w:tcPr>
          <w:p w14:paraId="1672DA2B" w14:textId="77777777" w:rsidR="00863F61" w:rsidRPr="000D067E" w:rsidRDefault="00863F61" w:rsidP="00863F61">
            <w:pPr>
              <w:rPr>
                <w:rFonts w:eastAsia="Calibri"/>
                <w:color w:val="385623" w:themeColor="accent6" w:themeShade="80"/>
              </w:rPr>
            </w:pPr>
          </w:p>
        </w:tc>
        <w:tc>
          <w:tcPr>
            <w:tcW w:w="1843" w:type="dxa"/>
          </w:tcPr>
          <w:p w14:paraId="4F285C7E" w14:textId="77777777" w:rsidR="00863F61" w:rsidRPr="000D067E" w:rsidRDefault="00863F61" w:rsidP="00863F61">
            <w:pPr>
              <w:rPr>
                <w:rFonts w:eastAsia="Calibri"/>
                <w:color w:val="385623" w:themeColor="accent6" w:themeShade="80"/>
              </w:rPr>
            </w:pPr>
          </w:p>
        </w:tc>
        <w:tc>
          <w:tcPr>
            <w:tcW w:w="1559" w:type="dxa"/>
            <w:noWrap/>
          </w:tcPr>
          <w:p w14:paraId="5A712271" w14:textId="77777777" w:rsidR="00863F61" w:rsidRPr="000D067E" w:rsidRDefault="00863F61" w:rsidP="00863F61">
            <w:pPr>
              <w:rPr>
                <w:rFonts w:eastAsia="Calibri"/>
                <w:color w:val="385623" w:themeColor="accent6" w:themeShade="80"/>
              </w:rPr>
            </w:pPr>
          </w:p>
        </w:tc>
      </w:tr>
      <w:tr w:rsidR="000D067E" w:rsidRPr="000D067E" w14:paraId="7B4DFDB2" w14:textId="77777777" w:rsidTr="00B11D15">
        <w:trPr>
          <w:trHeight w:val="290"/>
        </w:trPr>
        <w:tc>
          <w:tcPr>
            <w:tcW w:w="2568" w:type="dxa"/>
            <w:noWrap/>
            <w:hideMark/>
          </w:tcPr>
          <w:p w14:paraId="491405B0"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Shannon diversity</w:t>
            </w:r>
          </w:p>
        </w:tc>
        <w:tc>
          <w:tcPr>
            <w:tcW w:w="651" w:type="dxa"/>
          </w:tcPr>
          <w:p w14:paraId="202B0BAE" w14:textId="77777777" w:rsidR="00863F61" w:rsidRPr="000D067E" w:rsidRDefault="00863F61" w:rsidP="00863F61">
            <w:pPr>
              <w:rPr>
                <w:rFonts w:eastAsia="Calibri"/>
                <w:color w:val="385623" w:themeColor="accent6" w:themeShade="80"/>
              </w:rPr>
            </w:pPr>
          </w:p>
        </w:tc>
        <w:tc>
          <w:tcPr>
            <w:tcW w:w="3018" w:type="dxa"/>
          </w:tcPr>
          <w:p w14:paraId="2E6BC46A"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Effective number of species</w:t>
            </w:r>
          </w:p>
        </w:tc>
        <w:tc>
          <w:tcPr>
            <w:tcW w:w="426" w:type="dxa"/>
          </w:tcPr>
          <w:p w14:paraId="775AE4CE" w14:textId="77777777" w:rsidR="00863F61" w:rsidRPr="000D067E" w:rsidRDefault="00863F61" w:rsidP="00863F61">
            <w:pPr>
              <w:rPr>
                <w:rFonts w:eastAsia="Calibri"/>
                <w:color w:val="385623" w:themeColor="accent6" w:themeShade="80"/>
              </w:rPr>
            </w:pPr>
          </w:p>
        </w:tc>
        <w:tc>
          <w:tcPr>
            <w:tcW w:w="1417" w:type="dxa"/>
          </w:tcPr>
          <w:p w14:paraId="7508ABEB"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2015</w:t>
            </w:r>
          </w:p>
        </w:tc>
        <w:tc>
          <w:tcPr>
            <w:tcW w:w="1701" w:type="dxa"/>
          </w:tcPr>
          <w:p w14:paraId="68B84497"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6.5 ± 1.2</w:t>
            </w:r>
          </w:p>
        </w:tc>
        <w:tc>
          <w:tcPr>
            <w:tcW w:w="1843" w:type="dxa"/>
          </w:tcPr>
          <w:p w14:paraId="002C3631"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6.3 ± 1.0</w:t>
            </w:r>
          </w:p>
        </w:tc>
        <w:tc>
          <w:tcPr>
            <w:tcW w:w="1559" w:type="dxa"/>
            <w:noWrap/>
            <w:hideMark/>
          </w:tcPr>
          <w:p w14:paraId="3B27A767"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5.1 ± 0.5</w:t>
            </w:r>
          </w:p>
        </w:tc>
      </w:tr>
      <w:tr w:rsidR="00863F61" w:rsidRPr="000D067E" w14:paraId="757E6603" w14:textId="77777777" w:rsidTr="00B11D15">
        <w:trPr>
          <w:trHeight w:val="290"/>
        </w:trPr>
        <w:tc>
          <w:tcPr>
            <w:tcW w:w="2568" w:type="dxa"/>
            <w:tcBorders>
              <w:bottom w:val="single" w:sz="4" w:space="0" w:color="auto"/>
            </w:tcBorders>
            <w:noWrap/>
          </w:tcPr>
          <w:p w14:paraId="7A0A97BD" w14:textId="77777777" w:rsidR="00863F61" w:rsidRPr="000D067E" w:rsidRDefault="00863F61" w:rsidP="00863F61">
            <w:pPr>
              <w:rPr>
                <w:rFonts w:eastAsia="Calibri"/>
                <w:color w:val="385623" w:themeColor="accent6" w:themeShade="80"/>
              </w:rPr>
            </w:pPr>
          </w:p>
        </w:tc>
        <w:tc>
          <w:tcPr>
            <w:tcW w:w="651" w:type="dxa"/>
            <w:tcBorders>
              <w:bottom w:val="single" w:sz="4" w:space="0" w:color="auto"/>
            </w:tcBorders>
          </w:tcPr>
          <w:p w14:paraId="036C1417" w14:textId="77777777" w:rsidR="00863F61" w:rsidRPr="000D067E" w:rsidRDefault="00863F61" w:rsidP="00863F61">
            <w:pPr>
              <w:rPr>
                <w:rFonts w:eastAsia="Calibri"/>
                <w:color w:val="385623" w:themeColor="accent6" w:themeShade="80"/>
              </w:rPr>
            </w:pPr>
          </w:p>
        </w:tc>
        <w:tc>
          <w:tcPr>
            <w:tcW w:w="3018" w:type="dxa"/>
            <w:tcBorders>
              <w:bottom w:val="single" w:sz="4" w:space="0" w:color="auto"/>
            </w:tcBorders>
          </w:tcPr>
          <w:p w14:paraId="644B7585" w14:textId="77777777" w:rsidR="00863F61" w:rsidRPr="000D067E" w:rsidRDefault="00863F61" w:rsidP="00863F61">
            <w:pPr>
              <w:rPr>
                <w:rFonts w:eastAsia="Calibri"/>
                <w:color w:val="385623" w:themeColor="accent6" w:themeShade="80"/>
              </w:rPr>
            </w:pPr>
          </w:p>
        </w:tc>
        <w:tc>
          <w:tcPr>
            <w:tcW w:w="426" w:type="dxa"/>
            <w:tcBorders>
              <w:bottom w:val="single" w:sz="4" w:space="0" w:color="auto"/>
            </w:tcBorders>
          </w:tcPr>
          <w:p w14:paraId="3DE84DE0" w14:textId="77777777" w:rsidR="00863F61" w:rsidRPr="000D067E" w:rsidRDefault="00863F61" w:rsidP="00863F61">
            <w:pPr>
              <w:rPr>
                <w:rFonts w:eastAsia="Calibri"/>
                <w:color w:val="385623" w:themeColor="accent6" w:themeShade="80"/>
              </w:rPr>
            </w:pPr>
          </w:p>
        </w:tc>
        <w:tc>
          <w:tcPr>
            <w:tcW w:w="1417" w:type="dxa"/>
            <w:tcBorders>
              <w:bottom w:val="single" w:sz="4" w:space="0" w:color="auto"/>
            </w:tcBorders>
          </w:tcPr>
          <w:p w14:paraId="14006D0F"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2022</w:t>
            </w:r>
          </w:p>
        </w:tc>
        <w:tc>
          <w:tcPr>
            <w:tcW w:w="1701" w:type="dxa"/>
            <w:tcBorders>
              <w:bottom w:val="single" w:sz="4" w:space="0" w:color="auto"/>
            </w:tcBorders>
          </w:tcPr>
          <w:p w14:paraId="6F649464"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7.0 ± 0.9</w:t>
            </w:r>
          </w:p>
        </w:tc>
        <w:tc>
          <w:tcPr>
            <w:tcW w:w="1843" w:type="dxa"/>
            <w:tcBorders>
              <w:bottom w:val="single" w:sz="4" w:space="0" w:color="auto"/>
            </w:tcBorders>
          </w:tcPr>
          <w:p w14:paraId="009DA629"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6.7 ± 1.0</w:t>
            </w:r>
          </w:p>
        </w:tc>
        <w:tc>
          <w:tcPr>
            <w:tcW w:w="1559" w:type="dxa"/>
            <w:tcBorders>
              <w:bottom w:val="single" w:sz="4" w:space="0" w:color="auto"/>
            </w:tcBorders>
            <w:noWrap/>
          </w:tcPr>
          <w:p w14:paraId="3AFC20AD"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6.4 ± 0.6</w:t>
            </w:r>
          </w:p>
        </w:tc>
      </w:tr>
    </w:tbl>
    <w:p w14:paraId="0D1C6C3E" w14:textId="77777777" w:rsidR="00863F61" w:rsidRPr="000D067E" w:rsidRDefault="00863F61" w:rsidP="00863F61">
      <w:pPr>
        <w:rPr>
          <w:rFonts w:eastAsia="Calibri" w:cs="Times New Roman"/>
          <w:color w:val="385623" w:themeColor="accent6" w:themeShade="80"/>
        </w:rPr>
      </w:pPr>
    </w:p>
    <w:p w14:paraId="16713069" w14:textId="77777777" w:rsidR="00863F61" w:rsidRPr="000D067E" w:rsidRDefault="00863F61" w:rsidP="00863F61">
      <w:pPr>
        <w:ind w:left="11520"/>
        <w:rPr>
          <w:rFonts w:eastAsia="Calibri" w:cs="Times New Roman"/>
          <w:color w:val="385623" w:themeColor="accent6" w:themeShade="80"/>
        </w:rPr>
      </w:pPr>
      <w:r w:rsidRPr="000D067E">
        <w:rPr>
          <w:rFonts w:eastAsia="Calibri" w:cs="Times New Roman"/>
          <w:color w:val="385623" w:themeColor="accent6" w:themeShade="80"/>
        </w:rPr>
        <w:t>Continued</w:t>
      </w:r>
    </w:p>
    <w:p w14:paraId="0F5AF43B" w14:textId="77777777" w:rsidR="00863F61" w:rsidRPr="000D067E" w:rsidRDefault="00863F61" w:rsidP="00863F61">
      <w:pPr>
        <w:rPr>
          <w:rFonts w:eastAsia="Calibri" w:cs="Times New Roman"/>
          <w:color w:val="385623" w:themeColor="accent6" w:themeShade="80"/>
        </w:rPr>
      </w:pPr>
    </w:p>
    <w:p w14:paraId="2F5824DF" w14:textId="77777777" w:rsidR="00863F61" w:rsidRPr="000D067E" w:rsidRDefault="00863F61" w:rsidP="00863F61">
      <w:pPr>
        <w:rPr>
          <w:rFonts w:eastAsia="Calibri" w:cs="Times New Roman"/>
          <w:color w:val="385623" w:themeColor="accent6" w:themeShade="80"/>
        </w:rPr>
      </w:pPr>
    </w:p>
    <w:p w14:paraId="03A532FC" w14:textId="77777777" w:rsidR="00863F61" w:rsidRPr="000D067E" w:rsidRDefault="00863F61" w:rsidP="00863F61">
      <w:pPr>
        <w:rPr>
          <w:rFonts w:eastAsia="Calibri" w:cs="Times New Roman"/>
          <w:color w:val="385623" w:themeColor="accent6" w:themeShade="80"/>
        </w:rPr>
      </w:pPr>
    </w:p>
    <w:p w14:paraId="73A19E9F" w14:textId="77777777" w:rsidR="00863F61" w:rsidRPr="000D067E" w:rsidRDefault="00863F61" w:rsidP="00863F61">
      <w:pPr>
        <w:rPr>
          <w:rFonts w:eastAsia="Calibri" w:cs="Times New Roman"/>
          <w:color w:val="385623" w:themeColor="accent6" w:themeShade="80"/>
        </w:rPr>
      </w:pPr>
      <w:r w:rsidRPr="000D067E">
        <w:rPr>
          <w:rFonts w:eastAsia="Calibri" w:cs="Times New Roman"/>
          <w:color w:val="385623" w:themeColor="accent6" w:themeShade="80"/>
        </w:rPr>
        <w:t xml:space="preserve">Table 2.4 Continued </w:t>
      </w:r>
    </w:p>
    <w:p w14:paraId="1A4F38FE" w14:textId="77777777" w:rsidR="00863F61" w:rsidRPr="000D067E" w:rsidRDefault="00863F61" w:rsidP="00863F61">
      <w:pPr>
        <w:rPr>
          <w:rFonts w:eastAsia="Calibri" w:cs="Times New Roman"/>
          <w:color w:val="385623" w:themeColor="accent6" w:themeShade="80"/>
        </w:rPr>
      </w:pPr>
    </w:p>
    <w:tbl>
      <w:tblPr>
        <w:tblStyle w:val="Aaronsinsectlabels12"/>
        <w:tblW w:w="1318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68"/>
        <w:gridCol w:w="651"/>
        <w:gridCol w:w="3018"/>
        <w:gridCol w:w="426"/>
        <w:gridCol w:w="1417"/>
        <w:gridCol w:w="1701"/>
        <w:gridCol w:w="1843"/>
        <w:gridCol w:w="1559"/>
      </w:tblGrid>
      <w:tr w:rsidR="000D067E" w:rsidRPr="000D067E" w14:paraId="243576EA" w14:textId="77777777" w:rsidTr="00B11D15">
        <w:trPr>
          <w:trHeight w:val="290"/>
        </w:trPr>
        <w:tc>
          <w:tcPr>
            <w:tcW w:w="2568" w:type="dxa"/>
            <w:tcBorders>
              <w:top w:val="single" w:sz="4" w:space="0" w:color="auto"/>
              <w:bottom w:val="single" w:sz="4" w:space="0" w:color="auto"/>
            </w:tcBorders>
            <w:noWrap/>
          </w:tcPr>
          <w:p w14:paraId="6C4A2C3B" w14:textId="77777777" w:rsidR="00863F61" w:rsidRPr="000D067E" w:rsidRDefault="00863F61" w:rsidP="00863F61">
            <w:pPr>
              <w:rPr>
                <w:rFonts w:eastAsia="Calibri"/>
                <w:color w:val="385623" w:themeColor="accent6" w:themeShade="80"/>
              </w:rPr>
            </w:pPr>
          </w:p>
        </w:tc>
        <w:tc>
          <w:tcPr>
            <w:tcW w:w="651" w:type="dxa"/>
            <w:tcBorders>
              <w:top w:val="single" w:sz="4" w:space="0" w:color="auto"/>
              <w:bottom w:val="single" w:sz="4" w:space="0" w:color="auto"/>
            </w:tcBorders>
          </w:tcPr>
          <w:p w14:paraId="748FC9F8" w14:textId="77777777" w:rsidR="00863F61" w:rsidRPr="000D067E" w:rsidRDefault="00863F61" w:rsidP="00863F61">
            <w:pPr>
              <w:rPr>
                <w:rFonts w:eastAsia="Calibri"/>
                <w:color w:val="385623" w:themeColor="accent6" w:themeShade="80"/>
              </w:rPr>
            </w:pPr>
          </w:p>
        </w:tc>
        <w:tc>
          <w:tcPr>
            <w:tcW w:w="3018" w:type="dxa"/>
            <w:tcBorders>
              <w:top w:val="single" w:sz="4" w:space="0" w:color="auto"/>
              <w:bottom w:val="single" w:sz="4" w:space="0" w:color="auto"/>
            </w:tcBorders>
          </w:tcPr>
          <w:p w14:paraId="4B4416B8"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Unit</w:t>
            </w:r>
          </w:p>
        </w:tc>
        <w:tc>
          <w:tcPr>
            <w:tcW w:w="426" w:type="dxa"/>
            <w:tcBorders>
              <w:top w:val="single" w:sz="4" w:space="0" w:color="auto"/>
              <w:bottom w:val="single" w:sz="4" w:space="0" w:color="auto"/>
            </w:tcBorders>
          </w:tcPr>
          <w:p w14:paraId="0E2872C7" w14:textId="77777777" w:rsidR="00863F61" w:rsidRPr="000D067E" w:rsidRDefault="00863F61" w:rsidP="00863F61">
            <w:pPr>
              <w:rPr>
                <w:rFonts w:eastAsia="Calibri"/>
                <w:color w:val="385623" w:themeColor="accent6" w:themeShade="80"/>
              </w:rPr>
            </w:pPr>
          </w:p>
        </w:tc>
        <w:tc>
          <w:tcPr>
            <w:tcW w:w="1417" w:type="dxa"/>
            <w:tcBorders>
              <w:top w:val="single" w:sz="4" w:space="0" w:color="auto"/>
              <w:bottom w:val="single" w:sz="4" w:space="0" w:color="auto"/>
            </w:tcBorders>
          </w:tcPr>
          <w:p w14:paraId="40C7FF47"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Year</w:t>
            </w:r>
          </w:p>
        </w:tc>
        <w:tc>
          <w:tcPr>
            <w:tcW w:w="1701" w:type="dxa"/>
            <w:tcBorders>
              <w:top w:val="single" w:sz="4" w:space="0" w:color="auto"/>
              <w:bottom w:val="single" w:sz="4" w:space="0" w:color="auto"/>
            </w:tcBorders>
          </w:tcPr>
          <w:p w14:paraId="53992F78"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Windthrow</w:t>
            </w:r>
          </w:p>
        </w:tc>
        <w:tc>
          <w:tcPr>
            <w:tcW w:w="1843" w:type="dxa"/>
            <w:tcBorders>
              <w:top w:val="single" w:sz="4" w:space="0" w:color="auto"/>
              <w:bottom w:val="single" w:sz="4" w:space="0" w:color="auto"/>
            </w:tcBorders>
          </w:tcPr>
          <w:p w14:paraId="36BEDEEB"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Salvaged</w:t>
            </w:r>
          </w:p>
        </w:tc>
        <w:tc>
          <w:tcPr>
            <w:tcW w:w="1559" w:type="dxa"/>
            <w:tcBorders>
              <w:top w:val="single" w:sz="4" w:space="0" w:color="auto"/>
              <w:bottom w:val="single" w:sz="4" w:space="0" w:color="auto"/>
            </w:tcBorders>
            <w:noWrap/>
          </w:tcPr>
          <w:p w14:paraId="537AAC6B"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Forest</w:t>
            </w:r>
          </w:p>
        </w:tc>
      </w:tr>
      <w:tr w:rsidR="000D067E" w:rsidRPr="000D067E" w14:paraId="7BC2C822" w14:textId="77777777" w:rsidTr="00B11D15">
        <w:trPr>
          <w:trHeight w:val="290"/>
        </w:trPr>
        <w:tc>
          <w:tcPr>
            <w:tcW w:w="2568" w:type="dxa"/>
            <w:tcBorders>
              <w:top w:val="single" w:sz="4" w:space="0" w:color="auto"/>
            </w:tcBorders>
            <w:noWrap/>
            <w:hideMark/>
          </w:tcPr>
          <w:p w14:paraId="321FB405"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Functional alpha-</w:t>
            </w:r>
          </w:p>
        </w:tc>
        <w:tc>
          <w:tcPr>
            <w:tcW w:w="651" w:type="dxa"/>
            <w:tcBorders>
              <w:top w:val="single" w:sz="4" w:space="0" w:color="auto"/>
            </w:tcBorders>
          </w:tcPr>
          <w:p w14:paraId="0549E276" w14:textId="77777777" w:rsidR="00863F61" w:rsidRPr="000D067E" w:rsidRDefault="00863F61" w:rsidP="00863F61">
            <w:pPr>
              <w:rPr>
                <w:rFonts w:eastAsia="Calibri"/>
                <w:color w:val="385623" w:themeColor="accent6" w:themeShade="80"/>
              </w:rPr>
            </w:pPr>
          </w:p>
        </w:tc>
        <w:tc>
          <w:tcPr>
            <w:tcW w:w="3018" w:type="dxa"/>
            <w:tcBorders>
              <w:top w:val="single" w:sz="4" w:space="0" w:color="auto"/>
            </w:tcBorders>
          </w:tcPr>
          <w:p w14:paraId="7E8176A5"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 xml:space="preserve">Within-plot mean pairwise </w:t>
            </w:r>
          </w:p>
        </w:tc>
        <w:tc>
          <w:tcPr>
            <w:tcW w:w="426" w:type="dxa"/>
            <w:tcBorders>
              <w:top w:val="single" w:sz="4" w:space="0" w:color="auto"/>
            </w:tcBorders>
          </w:tcPr>
          <w:p w14:paraId="47B19778" w14:textId="77777777" w:rsidR="00863F61" w:rsidRPr="000D067E" w:rsidRDefault="00863F61" w:rsidP="00863F61">
            <w:pPr>
              <w:rPr>
                <w:rFonts w:eastAsia="Calibri"/>
                <w:color w:val="385623" w:themeColor="accent6" w:themeShade="80"/>
              </w:rPr>
            </w:pPr>
          </w:p>
        </w:tc>
        <w:tc>
          <w:tcPr>
            <w:tcW w:w="1417" w:type="dxa"/>
            <w:tcBorders>
              <w:top w:val="single" w:sz="4" w:space="0" w:color="auto"/>
            </w:tcBorders>
          </w:tcPr>
          <w:p w14:paraId="030CB66E"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2015</w:t>
            </w:r>
          </w:p>
        </w:tc>
        <w:tc>
          <w:tcPr>
            <w:tcW w:w="1701" w:type="dxa"/>
            <w:tcBorders>
              <w:top w:val="single" w:sz="4" w:space="0" w:color="auto"/>
            </w:tcBorders>
          </w:tcPr>
          <w:p w14:paraId="19BF59A7"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0.16 ± 0.02</w:t>
            </w:r>
          </w:p>
        </w:tc>
        <w:tc>
          <w:tcPr>
            <w:tcW w:w="1843" w:type="dxa"/>
            <w:tcBorders>
              <w:top w:val="single" w:sz="4" w:space="0" w:color="auto"/>
            </w:tcBorders>
          </w:tcPr>
          <w:p w14:paraId="5CDF1E48"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0.18 ± 0.01</w:t>
            </w:r>
          </w:p>
        </w:tc>
        <w:tc>
          <w:tcPr>
            <w:tcW w:w="1559" w:type="dxa"/>
            <w:tcBorders>
              <w:top w:val="single" w:sz="4" w:space="0" w:color="auto"/>
            </w:tcBorders>
            <w:noWrap/>
            <w:hideMark/>
          </w:tcPr>
          <w:p w14:paraId="76998CFD"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0.15 ± 0.01</w:t>
            </w:r>
          </w:p>
        </w:tc>
      </w:tr>
      <w:tr w:rsidR="000D067E" w:rsidRPr="000D067E" w14:paraId="0EE61280" w14:textId="77777777" w:rsidTr="00B11D15">
        <w:trPr>
          <w:trHeight w:val="290"/>
        </w:trPr>
        <w:tc>
          <w:tcPr>
            <w:tcW w:w="2568" w:type="dxa"/>
            <w:noWrap/>
          </w:tcPr>
          <w:p w14:paraId="7A84B4DD"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diversity</w:t>
            </w:r>
          </w:p>
        </w:tc>
        <w:tc>
          <w:tcPr>
            <w:tcW w:w="651" w:type="dxa"/>
          </w:tcPr>
          <w:p w14:paraId="501B6D82" w14:textId="77777777" w:rsidR="00863F61" w:rsidRPr="000D067E" w:rsidRDefault="00863F61" w:rsidP="00863F61">
            <w:pPr>
              <w:rPr>
                <w:rFonts w:eastAsia="Calibri"/>
                <w:color w:val="385623" w:themeColor="accent6" w:themeShade="80"/>
              </w:rPr>
            </w:pPr>
          </w:p>
        </w:tc>
        <w:tc>
          <w:tcPr>
            <w:tcW w:w="3018" w:type="dxa"/>
          </w:tcPr>
          <w:p w14:paraId="4744EB5E"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distance in trait space</w:t>
            </w:r>
          </w:p>
        </w:tc>
        <w:tc>
          <w:tcPr>
            <w:tcW w:w="426" w:type="dxa"/>
          </w:tcPr>
          <w:p w14:paraId="3A065881" w14:textId="77777777" w:rsidR="00863F61" w:rsidRPr="000D067E" w:rsidRDefault="00863F61" w:rsidP="00863F61">
            <w:pPr>
              <w:rPr>
                <w:rFonts w:eastAsia="Calibri"/>
                <w:color w:val="385623" w:themeColor="accent6" w:themeShade="80"/>
              </w:rPr>
            </w:pPr>
          </w:p>
        </w:tc>
        <w:tc>
          <w:tcPr>
            <w:tcW w:w="1417" w:type="dxa"/>
          </w:tcPr>
          <w:p w14:paraId="207E2129"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2022</w:t>
            </w:r>
          </w:p>
        </w:tc>
        <w:tc>
          <w:tcPr>
            <w:tcW w:w="1701" w:type="dxa"/>
          </w:tcPr>
          <w:p w14:paraId="21CAE2A2"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0.17 ± 0.01</w:t>
            </w:r>
          </w:p>
        </w:tc>
        <w:tc>
          <w:tcPr>
            <w:tcW w:w="1843" w:type="dxa"/>
          </w:tcPr>
          <w:p w14:paraId="7F65384A"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0.16 ± 0.01</w:t>
            </w:r>
          </w:p>
        </w:tc>
        <w:tc>
          <w:tcPr>
            <w:tcW w:w="1559" w:type="dxa"/>
            <w:noWrap/>
          </w:tcPr>
          <w:p w14:paraId="692D6E1C"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0.17 ± 0.01</w:t>
            </w:r>
          </w:p>
        </w:tc>
      </w:tr>
      <w:tr w:rsidR="000D067E" w:rsidRPr="000D067E" w14:paraId="2084A81A" w14:textId="77777777" w:rsidTr="00B11D15">
        <w:trPr>
          <w:trHeight w:val="290"/>
        </w:trPr>
        <w:tc>
          <w:tcPr>
            <w:tcW w:w="2568" w:type="dxa"/>
            <w:noWrap/>
          </w:tcPr>
          <w:p w14:paraId="2B606250" w14:textId="77777777" w:rsidR="00863F61" w:rsidRPr="000D067E" w:rsidRDefault="00863F61" w:rsidP="00863F61">
            <w:pPr>
              <w:rPr>
                <w:rFonts w:eastAsia="Calibri"/>
                <w:color w:val="385623" w:themeColor="accent6" w:themeShade="80"/>
              </w:rPr>
            </w:pPr>
          </w:p>
        </w:tc>
        <w:tc>
          <w:tcPr>
            <w:tcW w:w="651" w:type="dxa"/>
          </w:tcPr>
          <w:p w14:paraId="2BA8582D" w14:textId="77777777" w:rsidR="00863F61" w:rsidRPr="000D067E" w:rsidRDefault="00863F61" w:rsidP="00863F61">
            <w:pPr>
              <w:rPr>
                <w:rFonts w:eastAsia="Calibri"/>
                <w:color w:val="385623" w:themeColor="accent6" w:themeShade="80"/>
              </w:rPr>
            </w:pPr>
          </w:p>
        </w:tc>
        <w:tc>
          <w:tcPr>
            <w:tcW w:w="3018" w:type="dxa"/>
          </w:tcPr>
          <w:p w14:paraId="744B8A44" w14:textId="77777777" w:rsidR="00863F61" w:rsidRPr="000D067E" w:rsidRDefault="00863F61" w:rsidP="00863F61">
            <w:pPr>
              <w:rPr>
                <w:rFonts w:eastAsia="Calibri"/>
                <w:color w:val="385623" w:themeColor="accent6" w:themeShade="80"/>
              </w:rPr>
            </w:pPr>
          </w:p>
        </w:tc>
        <w:tc>
          <w:tcPr>
            <w:tcW w:w="426" w:type="dxa"/>
          </w:tcPr>
          <w:p w14:paraId="11043D54" w14:textId="77777777" w:rsidR="00863F61" w:rsidRPr="000D067E" w:rsidRDefault="00863F61" w:rsidP="00863F61">
            <w:pPr>
              <w:rPr>
                <w:rFonts w:eastAsia="Calibri"/>
                <w:color w:val="385623" w:themeColor="accent6" w:themeShade="80"/>
              </w:rPr>
            </w:pPr>
          </w:p>
        </w:tc>
        <w:tc>
          <w:tcPr>
            <w:tcW w:w="1417" w:type="dxa"/>
          </w:tcPr>
          <w:p w14:paraId="6AB18546" w14:textId="77777777" w:rsidR="00863F61" w:rsidRPr="000D067E" w:rsidRDefault="00863F61" w:rsidP="00863F61">
            <w:pPr>
              <w:rPr>
                <w:rFonts w:eastAsia="Calibri"/>
                <w:color w:val="385623" w:themeColor="accent6" w:themeShade="80"/>
              </w:rPr>
            </w:pPr>
          </w:p>
        </w:tc>
        <w:tc>
          <w:tcPr>
            <w:tcW w:w="1701" w:type="dxa"/>
          </w:tcPr>
          <w:p w14:paraId="3752AC64" w14:textId="77777777" w:rsidR="00863F61" w:rsidRPr="000D067E" w:rsidRDefault="00863F61" w:rsidP="00863F61">
            <w:pPr>
              <w:rPr>
                <w:rFonts w:eastAsia="Calibri"/>
                <w:color w:val="385623" w:themeColor="accent6" w:themeShade="80"/>
              </w:rPr>
            </w:pPr>
          </w:p>
        </w:tc>
        <w:tc>
          <w:tcPr>
            <w:tcW w:w="1843" w:type="dxa"/>
          </w:tcPr>
          <w:p w14:paraId="79AC499F" w14:textId="77777777" w:rsidR="00863F61" w:rsidRPr="000D067E" w:rsidRDefault="00863F61" w:rsidP="00863F61">
            <w:pPr>
              <w:rPr>
                <w:rFonts w:eastAsia="Calibri"/>
                <w:color w:val="385623" w:themeColor="accent6" w:themeShade="80"/>
              </w:rPr>
            </w:pPr>
          </w:p>
        </w:tc>
        <w:tc>
          <w:tcPr>
            <w:tcW w:w="1559" w:type="dxa"/>
            <w:noWrap/>
          </w:tcPr>
          <w:p w14:paraId="61915C09" w14:textId="77777777" w:rsidR="00863F61" w:rsidRPr="000D067E" w:rsidRDefault="00863F61" w:rsidP="00863F61">
            <w:pPr>
              <w:rPr>
                <w:rFonts w:eastAsia="Calibri"/>
                <w:color w:val="385623" w:themeColor="accent6" w:themeShade="80"/>
              </w:rPr>
            </w:pPr>
          </w:p>
        </w:tc>
      </w:tr>
      <w:tr w:rsidR="000D067E" w:rsidRPr="000D067E" w14:paraId="72C1DA0E" w14:textId="77777777" w:rsidTr="00B11D15">
        <w:trPr>
          <w:trHeight w:val="290"/>
        </w:trPr>
        <w:tc>
          <w:tcPr>
            <w:tcW w:w="2568" w:type="dxa"/>
            <w:noWrap/>
            <w:hideMark/>
          </w:tcPr>
          <w:p w14:paraId="1C31B754"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CWM  Body length</w:t>
            </w:r>
          </w:p>
          <w:p w14:paraId="3A52C8BD" w14:textId="77777777" w:rsidR="00863F61" w:rsidRPr="000D067E" w:rsidRDefault="00863F61" w:rsidP="00863F61">
            <w:pPr>
              <w:rPr>
                <w:rFonts w:eastAsia="Calibri"/>
                <w:color w:val="385623" w:themeColor="accent6" w:themeShade="80"/>
              </w:rPr>
            </w:pPr>
          </w:p>
        </w:tc>
        <w:tc>
          <w:tcPr>
            <w:tcW w:w="651" w:type="dxa"/>
          </w:tcPr>
          <w:p w14:paraId="14EBCF7B" w14:textId="77777777" w:rsidR="00863F61" w:rsidRPr="000D067E" w:rsidRDefault="00863F61" w:rsidP="00863F61">
            <w:pPr>
              <w:rPr>
                <w:rFonts w:eastAsia="Calibri"/>
                <w:color w:val="385623" w:themeColor="accent6" w:themeShade="80"/>
              </w:rPr>
            </w:pPr>
          </w:p>
        </w:tc>
        <w:tc>
          <w:tcPr>
            <w:tcW w:w="3018" w:type="dxa"/>
          </w:tcPr>
          <w:p w14:paraId="35836CD6"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mm</w:t>
            </w:r>
          </w:p>
        </w:tc>
        <w:tc>
          <w:tcPr>
            <w:tcW w:w="426" w:type="dxa"/>
          </w:tcPr>
          <w:p w14:paraId="0DF32EB4" w14:textId="77777777" w:rsidR="00863F61" w:rsidRPr="000D067E" w:rsidRDefault="00863F61" w:rsidP="00863F61">
            <w:pPr>
              <w:rPr>
                <w:rFonts w:eastAsia="Calibri"/>
                <w:color w:val="385623" w:themeColor="accent6" w:themeShade="80"/>
              </w:rPr>
            </w:pPr>
          </w:p>
        </w:tc>
        <w:tc>
          <w:tcPr>
            <w:tcW w:w="1417" w:type="dxa"/>
          </w:tcPr>
          <w:p w14:paraId="45536484"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2015</w:t>
            </w:r>
          </w:p>
        </w:tc>
        <w:tc>
          <w:tcPr>
            <w:tcW w:w="1701" w:type="dxa"/>
          </w:tcPr>
          <w:p w14:paraId="2B43ED7A"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16.09 ± 0.50</w:t>
            </w:r>
          </w:p>
        </w:tc>
        <w:tc>
          <w:tcPr>
            <w:tcW w:w="1843" w:type="dxa"/>
          </w:tcPr>
          <w:p w14:paraId="67FA2CC5"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15.61 ± 0.53</w:t>
            </w:r>
          </w:p>
        </w:tc>
        <w:tc>
          <w:tcPr>
            <w:tcW w:w="1559" w:type="dxa"/>
            <w:noWrap/>
            <w:hideMark/>
          </w:tcPr>
          <w:p w14:paraId="03947E67"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17.32 ± 0.47</w:t>
            </w:r>
          </w:p>
        </w:tc>
      </w:tr>
      <w:tr w:rsidR="000D067E" w:rsidRPr="000D067E" w14:paraId="35F24841" w14:textId="77777777" w:rsidTr="00B11D15">
        <w:trPr>
          <w:trHeight w:val="290"/>
        </w:trPr>
        <w:tc>
          <w:tcPr>
            <w:tcW w:w="2568" w:type="dxa"/>
            <w:noWrap/>
          </w:tcPr>
          <w:p w14:paraId="11D74479" w14:textId="77777777" w:rsidR="00863F61" w:rsidRPr="000D067E" w:rsidRDefault="00863F61" w:rsidP="00863F61">
            <w:pPr>
              <w:rPr>
                <w:rFonts w:eastAsia="Calibri"/>
                <w:color w:val="385623" w:themeColor="accent6" w:themeShade="80"/>
              </w:rPr>
            </w:pPr>
          </w:p>
        </w:tc>
        <w:tc>
          <w:tcPr>
            <w:tcW w:w="651" w:type="dxa"/>
          </w:tcPr>
          <w:p w14:paraId="0A6A9354" w14:textId="77777777" w:rsidR="00863F61" w:rsidRPr="000D067E" w:rsidRDefault="00863F61" w:rsidP="00863F61">
            <w:pPr>
              <w:rPr>
                <w:rFonts w:eastAsia="Calibri"/>
                <w:color w:val="385623" w:themeColor="accent6" w:themeShade="80"/>
              </w:rPr>
            </w:pPr>
          </w:p>
        </w:tc>
        <w:tc>
          <w:tcPr>
            <w:tcW w:w="3018" w:type="dxa"/>
          </w:tcPr>
          <w:p w14:paraId="35A2A7ED" w14:textId="77777777" w:rsidR="00863F61" w:rsidRPr="000D067E" w:rsidRDefault="00863F61" w:rsidP="00863F61">
            <w:pPr>
              <w:rPr>
                <w:rFonts w:eastAsia="Calibri"/>
                <w:color w:val="385623" w:themeColor="accent6" w:themeShade="80"/>
              </w:rPr>
            </w:pPr>
          </w:p>
        </w:tc>
        <w:tc>
          <w:tcPr>
            <w:tcW w:w="426" w:type="dxa"/>
          </w:tcPr>
          <w:p w14:paraId="3C110198" w14:textId="77777777" w:rsidR="00863F61" w:rsidRPr="000D067E" w:rsidRDefault="00863F61" w:rsidP="00863F61">
            <w:pPr>
              <w:rPr>
                <w:rFonts w:eastAsia="Calibri"/>
                <w:color w:val="385623" w:themeColor="accent6" w:themeShade="80"/>
              </w:rPr>
            </w:pPr>
          </w:p>
        </w:tc>
        <w:tc>
          <w:tcPr>
            <w:tcW w:w="1417" w:type="dxa"/>
          </w:tcPr>
          <w:p w14:paraId="7376FD88"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2022</w:t>
            </w:r>
          </w:p>
        </w:tc>
        <w:tc>
          <w:tcPr>
            <w:tcW w:w="1701" w:type="dxa"/>
          </w:tcPr>
          <w:p w14:paraId="36E93807"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15.74 ± 0.15</w:t>
            </w:r>
          </w:p>
        </w:tc>
        <w:tc>
          <w:tcPr>
            <w:tcW w:w="1843" w:type="dxa"/>
          </w:tcPr>
          <w:p w14:paraId="2C17347E"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15.29 ± 0.37</w:t>
            </w:r>
          </w:p>
        </w:tc>
        <w:tc>
          <w:tcPr>
            <w:tcW w:w="1559" w:type="dxa"/>
            <w:noWrap/>
          </w:tcPr>
          <w:p w14:paraId="11459859"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16.46 ± 0.38</w:t>
            </w:r>
          </w:p>
        </w:tc>
      </w:tr>
      <w:tr w:rsidR="000D067E" w:rsidRPr="000D067E" w14:paraId="2E770FA3" w14:textId="77777777" w:rsidTr="00B11D15">
        <w:trPr>
          <w:trHeight w:val="290"/>
        </w:trPr>
        <w:tc>
          <w:tcPr>
            <w:tcW w:w="2568" w:type="dxa"/>
            <w:noWrap/>
          </w:tcPr>
          <w:p w14:paraId="2ACAA8C0" w14:textId="77777777" w:rsidR="00863F61" w:rsidRPr="000D067E" w:rsidRDefault="00863F61" w:rsidP="00863F61">
            <w:pPr>
              <w:rPr>
                <w:rFonts w:eastAsia="Calibri"/>
                <w:color w:val="385623" w:themeColor="accent6" w:themeShade="80"/>
              </w:rPr>
            </w:pPr>
          </w:p>
        </w:tc>
        <w:tc>
          <w:tcPr>
            <w:tcW w:w="651" w:type="dxa"/>
          </w:tcPr>
          <w:p w14:paraId="3BB89E00" w14:textId="77777777" w:rsidR="00863F61" w:rsidRPr="000D067E" w:rsidRDefault="00863F61" w:rsidP="00863F61">
            <w:pPr>
              <w:rPr>
                <w:rFonts w:eastAsia="Calibri"/>
                <w:color w:val="385623" w:themeColor="accent6" w:themeShade="80"/>
              </w:rPr>
            </w:pPr>
          </w:p>
        </w:tc>
        <w:tc>
          <w:tcPr>
            <w:tcW w:w="3018" w:type="dxa"/>
          </w:tcPr>
          <w:p w14:paraId="34922E15" w14:textId="77777777" w:rsidR="00863F61" w:rsidRPr="000D067E" w:rsidRDefault="00863F61" w:rsidP="00863F61">
            <w:pPr>
              <w:rPr>
                <w:rFonts w:eastAsia="Calibri"/>
                <w:color w:val="385623" w:themeColor="accent6" w:themeShade="80"/>
              </w:rPr>
            </w:pPr>
          </w:p>
        </w:tc>
        <w:tc>
          <w:tcPr>
            <w:tcW w:w="426" w:type="dxa"/>
          </w:tcPr>
          <w:p w14:paraId="66FEAB6D" w14:textId="77777777" w:rsidR="00863F61" w:rsidRPr="000D067E" w:rsidRDefault="00863F61" w:rsidP="00863F61">
            <w:pPr>
              <w:rPr>
                <w:rFonts w:eastAsia="Calibri"/>
                <w:color w:val="385623" w:themeColor="accent6" w:themeShade="80"/>
              </w:rPr>
            </w:pPr>
          </w:p>
        </w:tc>
        <w:tc>
          <w:tcPr>
            <w:tcW w:w="1417" w:type="dxa"/>
          </w:tcPr>
          <w:p w14:paraId="53035F98" w14:textId="77777777" w:rsidR="00863F61" w:rsidRPr="000D067E" w:rsidRDefault="00863F61" w:rsidP="00863F61">
            <w:pPr>
              <w:rPr>
                <w:rFonts w:eastAsia="Calibri"/>
                <w:color w:val="385623" w:themeColor="accent6" w:themeShade="80"/>
              </w:rPr>
            </w:pPr>
          </w:p>
        </w:tc>
        <w:tc>
          <w:tcPr>
            <w:tcW w:w="1701" w:type="dxa"/>
          </w:tcPr>
          <w:p w14:paraId="437732BE" w14:textId="77777777" w:rsidR="00863F61" w:rsidRPr="000D067E" w:rsidRDefault="00863F61" w:rsidP="00863F61">
            <w:pPr>
              <w:rPr>
                <w:rFonts w:eastAsia="Calibri"/>
                <w:color w:val="385623" w:themeColor="accent6" w:themeShade="80"/>
              </w:rPr>
            </w:pPr>
          </w:p>
        </w:tc>
        <w:tc>
          <w:tcPr>
            <w:tcW w:w="1843" w:type="dxa"/>
          </w:tcPr>
          <w:p w14:paraId="4EE28BC6" w14:textId="77777777" w:rsidR="00863F61" w:rsidRPr="000D067E" w:rsidRDefault="00863F61" w:rsidP="00863F61">
            <w:pPr>
              <w:rPr>
                <w:rFonts w:eastAsia="Calibri"/>
                <w:color w:val="385623" w:themeColor="accent6" w:themeShade="80"/>
              </w:rPr>
            </w:pPr>
          </w:p>
        </w:tc>
        <w:tc>
          <w:tcPr>
            <w:tcW w:w="1559" w:type="dxa"/>
            <w:noWrap/>
          </w:tcPr>
          <w:p w14:paraId="64190238" w14:textId="77777777" w:rsidR="00863F61" w:rsidRPr="000D067E" w:rsidRDefault="00863F61" w:rsidP="00863F61">
            <w:pPr>
              <w:rPr>
                <w:rFonts w:eastAsia="Calibri"/>
                <w:color w:val="385623" w:themeColor="accent6" w:themeShade="80"/>
              </w:rPr>
            </w:pPr>
          </w:p>
        </w:tc>
      </w:tr>
      <w:tr w:rsidR="000D067E" w:rsidRPr="000D067E" w14:paraId="1D936C6E" w14:textId="77777777" w:rsidTr="00B11D15">
        <w:trPr>
          <w:trHeight w:val="290"/>
        </w:trPr>
        <w:tc>
          <w:tcPr>
            <w:tcW w:w="2568" w:type="dxa"/>
            <w:noWrap/>
            <w:hideMark/>
          </w:tcPr>
          <w:p w14:paraId="289FAC45" w14:textId="6C007106" w:rsidR="00863F61" w:rsidRPr="000D067E" w:rsidRDefault="00863F61" w:rsidP="00863F61">
            <w:pPr>
              <w:rPr>
                <w:rFonts w:eastAsia="Calibri"/>
                <w:color w:val="385623" w:themeColor="accent6" w:themeShade="80"/>
              </w:rPr>
            </w:pPr>
            <w:r w:rsidRPr="000D067E">
              <w:rPr>
                <w:rFonts w:eastAsia="Calibri"/>
                <w:color w:val="385623" w:themeColor="accent6" w:themeShade="80"/>
              </w:rPr>
              <w:t>CWM</w:t>
            </w:r>
          </w:p>
        </w:tc>
        <w:tc>
          <w:tcPr>
            <w:tcW w:w="651" w:type="dxa"/>
          </w:tcPr>
          <w:p w14:paraId="10A0948F" w14:textId="77777777" w:rsidR="00863F61" w:rsidRPr="000D067E" w:rsidRDefault="00863F61" w:rsidP="00863F61">
            <w:pPr>
              <w:rPr>
                <w:rFonts w:eastAsia="Calibri"/>
                <w:color w:val="385623" w:themeColor="accent6" w:themeShade="80"/>
              </w:rPr>
            </w:pPr>
          </w:p>
        </w:tc>
        <w:tc>
          <w:tcPr>
            <w:tcW w:w="3018" w:type="dxa"/>
          </w:tcPr>
          <w:p w14:paraId="7B6FDBFB"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Fraction of body length</w:t>
            </w:r>
          </w:p>
        </w:tc>
        <w:tc>
          <w:tcPr>
            <w:tcW w:w="426" w:type="dxa"/>
          </w:tcPr>
          <w:p w14:paraId="0D572891" w14:textId="77777777" w:rsidR="00863F61" w:rsidRPr="000D067E" w:rsidRDefault="00863F61" w:rsidP="00863F61">
            <w:pPr>
              <w:rPr>
                <w:rFonts w:eastAsia="Calibri"/>
                <w:color w:val="385623" w:themeColor="accent6" w:themeShade="80"/>
              </w:rPr>
            </w:pPr>
          </w:p>
        </w:tc>
        <w:tc>
          <w:tcPr>
            <w:tcW w:w="1417" w:type="dxa"/>
          </w:tcPr>
          <w:p w14:paraId="63BC0A3B"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2015</w:t>
            </w:r>
          </w:p>
        </w:tc>
        <w:tc>
          <w:tcPr>
            <w:tcW w:w="1701" w:type="dxa"/>
          </w:tcPr>
          <w:p w14:paraId="3FE1652E"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0.444 ± 0.013</w:t>
            </w:r>
          </w:p>
        </w:tc>
        <w:tc>
          <w:tcPr>
            <w:tcW w:w="1843" w:type="dxa"/>
          </w:tcPr>
          <w:p w14:paraId="44F37731"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0.458 ± 0.011</w:t>
            </w:r>
          </w:p>
        </w:tc>
        <w:tc>
          <w:tcPr>
            <w:tcW w:w="1559" w:type="dxa"/>
            <w:noWrap/>
            <w:hideMark/>
          </w:tcPr>
          <w:p w14:paraId="4B3078B4"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0.453 ± 0.007</w:t>
            </w:r>
          </w:p>
        </w:tc>
      </w:tr>
      <w:tr w:rsidR="000D067E" w:rsidRPr="000D067E" w14:paraId="15EB5776" w14:textId="77777777" w:rsidTr="00B11D15">
        <w:trPr>
          <w:trHeight w:val="290"/>
        </w:trPr>
        <w:tc>
          <w:tcPr>
            <w:tcW w:w="2568" w:type="dxa"/>
            <w:noWrap/>
          </w:tcPr>
          <w:p w14:paraId="3BB38609"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antenna length</w:t>
            </w:r>
          </w:p>
        </w:tc>
        <w:tc>
          <w:tcPr>
            <w:tcW w:w="651" w:type="dxa"/>
          </w:tcPr>
          <w:p w14:paraId="7129EB72" w14:textId="77777777" w:rsidR="00863F61" w:rsidRPr="000D067E" w:rsidRDefault="00863F61" w:rsidP="00863F61">
            <w:pPr>
              <w:rPr>
                <w:rFonts w:eastAsia="Calibri"/>
                <w:color w:val="385623" w:themeColor="accent6" w:themeShade="80"/>
              </w:rPr>
            </w:pPr>
          </w:p>
        </w:tc>
        <w:tc>
          <w:tcPr>
            <w:tcW w:w="3018" w:type="dxa"/>
          </w:tcPr>
          <w:p w14:paraId="703A6EFE" w14:textId="77777777" w:rsidR="00863F61" w:rsidRPr="000D067E" w:rsidRDefault="00863F61" w:rsidP="00863F61">
            <w:pPr>
              <w:rPr>
                <w:rFonts w:eastAsia="Calibri"/>
                <w:color w:val="385623" w:themeColor="accent6" w:themeShade="80"/>
              </w:rPr>
            </w:pPr>
          </w:p>
        </w:tc>
        <w:tc>
          <w:tcPr>
            <w:tcW w:w="426" w:type="dxa"/>
          </w:tcPr>
          <w:p w14:paraId="0CC10CC6" w14:textId="77777777" w:rsidR="00863F61" w:rsidRPr="000D067E" w:rsidRDefault="00863F61" w:rsidP="00863F61">
            <w:pPr>
              <w:rPr>
                <w:rFonts w:eastAsia="Calibri"/>
                <w:color w:val="385623" w:themeColor="accent6" w:themeShade="80"/>
              </w:rPr>
            </w:pPr>
          </w:p>
        </w:tc>
        <w:tc>
          <w:tcPr>
            <w:tcW w:w="1417" w:type="dxa"/>
          </w:tcPr>
          <w:p w14:paraId="6513BD34"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2022</w:t>
            </w:r>
          </w:p>
        </w:tc>
        <w:tc>
          <w:tcPr>
            <w:tcW w:w="1701" w:type="dxa"/>
          </w:tcPr>
          <w:p w14:paraId="414E5359"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0.446 ± 0.006</w:t>
            </w:r>
          </w:p>
        </w:tc>
        <w:tc>
          <w:tcPr>
            <w:tcW w:w="1843" w:type="dxa"/>
          </w:tcPr>
          <w:p w14:paraId="74E066E7"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0.423 ± 0.005</w:t>
            </w:r>
          </w:p>
        </w:tc>
        <w:tc>
          <w:tcPr>
            <w:tcW w:w="1559" w:type="dxa"/>
            <w:noWrap/>
          </w:tcPr>
          <w:p w14:paraId="5FD8A97F"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0.445 ± 0.008</w:t>
            </w:r>
          </w:p>
        </w:tc>
      </w:tr>
      <w:tr w:rsidR="000D067E" w:rsidRPr="000D067E" w14:paraId="1C642206" w14:textId="77777777" w:rsidTr="00B11D15">
        <w:trPr>
          <w:trHeight w:val="290"/>
        </w:trPr>
        <w:tc>
          <w:tcPr>
            <w:tcW w:w="2568" w:type="dxa"/>
            <w:noWrap/>
          </w:tcPr>
          <w:p w14:paraId="00871A0B" w14:textId="77777777" w:rsidR="00863F61" w:rsidRPr="000D067E" w:rsidRDefault="00863F61" w:rsidP="00863F61">
            <w:pPr>
              <w:rPr>
                <w:rFonts w:eastAsia="Calibri"/>
                <w:color w:val="385623" w:themeColor="accent6" w:themeShade="80"/>
              </w:rPr>
            </w:pPr>
          </w:p>
        </w:tc>
        <w:tc>
          <w:tcPr>
            <w:tcW w:w="651" w:type="dxa"/>
          </w:tcPr>
          <w:p w14:paraId="59FED91C" w14:textId="77777777" w:rsidR="00863F61" w:rsidRPr="000D067E" w:rsidRDefault="00863F61" w:rsidP="00863F61">
            <w:pPr>
              <w:rPr>
                <w:rFonts w:eastAsia="Calibri"/>
                <w:color w:val="385623" w:themeColor="accent6" w:themeShade="80"/>
              </w:rPr>
            </w:pPr>
          </w:p>
        </w:tc>
        <w:tc>
          <w:tcPr>
            <w:tcW w:w="3018" w:type="dxa"/>
          </w:tcPr>
          <w:p w14:paraId="20DBDB18" w14:textId="77777777" w:rsidR="00863F61" w:rsidRPr="000D067E" w:rsidRDefault="00863F61" w:rsidP="00863F61">
            <w:pPr>
              <w:rPr>
                <w:rFonts w:eastAsia="Calibri"/>
                <w:color w:val="385623" w:themeColor="accent6" w:themeShade="80"/>
              </w:rPr>
            </w:pPr>
          </w:p>
        </w:tc>
        <w:tc>
          <w:tcPr>
            <w:tcW w:w="426" w:type="dxa"/>
          </w:tcPr>
          <w:p w14:paraId="2D70F772" w14:textId="77777777" w:rsidR="00863F61" w:rsidRPr="000D067E" w:rsidRDefault="00863F61" w:rsidP="00863F61">
            <w:pPr>
              <w:rPr>
                <w:rFonts w:eastAsia="Calibri"/>
                <w:color w:val="385623" w:themeColor="accent6" w:themeShade="80"/>
              </w:rPr>
            </w:pPr>
          </w:p>
        </w:tc>
        <w:tc>
          <w:tcPr>
            <w:tcW w:w="1417" w:type="dxa"/>
          </w:tcPr>
          <w:p w14:paraId="61D18E14" w14:textId="77777777" w:rsidR="00863F61" w:rsidRPr="000D067E" w:rsidRDefault="00863F61" w:rsidP="00863F61">
            <w:pPr>
              <w:rPr>
                <w:rFonts w:eastAsia="Calibri"/>
                <w:color w:val="385623" w:themeColor="accent6" w:themeShade="80"/>
              </w:rPr>
            </w:pPr>
          </w:p>
        </w:tc>
        <w:tc>
          <w:tcPr>
            <w:tcW w:w="1701" w:type="dxa"/>
          </w:tcPr>
          <w:p w14:paraId="3F4481E9" w14:textId="77777777" w:rsidR="00863F61" w:rsidRPr="000D067E" w:rsidRDefault="00863F61" w:rsidP="00863F61">
            <w:pPr>
              <w:rPr>
                <w:rFonts w:eastAsia="Calibri"/>
                <w:color w:val="385623" w:themeColor="accent6" w:themeShade="80"/>
              </w:rPr>
            </w:pPr>
          </w:p>
        </w:tc>
        <w:tc>
          <w:tcPr>
            <w:tcW w:w="1843" w:type="dxa"/>
          </w:tcPr>
          <w:p w14:paraId="4238B005" w14:textId="77777777" w:rsidR="00863F61" w:rsidRPr="000D067E" w:rsidRDefault="00863F61" w:rsidP="00863F61">
            <w:pPr>
              <w:rPr>
                <w:rFonts w:eastAsia="Calibri"/>
                <w:color w:val="385623" w:themeColor="accent6" w:themeShade="80"/>
              </w:rPr>
            </w:pPr>
          </w:p>
        </w:tc>
        <w:tc>
          <w:tcPr>
            <w:tcW w:w="1559" w:type="dxa"/>
            <w:noWrap/>
          </w:tcPr>
          <w:p w14:paraId="13C58AA2" w14:textId="77777777" w:rsidR="00863F61" w:rsidRPr="000D067E" w:rsidRDefault="00863F61" w:rsidP="00863F61">
            <w:pPr>
              <w:rPr>
                <w:rFonts w:eastAsia="Calibri"/>
                <w:color w:val="385623" w:themeColor="accent6" w:themeShade="80"/>
              </w:rPr>
            </w:pPr>
          </w:p>
        </w:tc>
      </w:tr>
      <w:tr w:rsidR="000D067E" w:rsidRPr="000D067E" w14:paraId="4BAEBDE6" w14:textId="77777777" w:rsidTr="00B11D15">
        <w:trPr>
          <w:trHeight w:val="290"/>
        </w:trPr>
        <w:tc>
          <w:tcPr>
            <w:tcW w:w="2568" w:type="dxa"/>
            <w:noWrap/>
            <w:hideMark/>
          </w:tcPr>
          <w:p w14:paraId="487A0A5C" w14:textId="67FCDB07" w:rsidR="00863F61" w:rsidRPr="000D067E" w:rsidRDefault="00863F61" w:rsidP="00863F61">
            <w:pPr>
              <w:rPr>
                <w:rFonts w:eastAsia="Calibri"/>
                <w:color w:val="385623" w:themeColor="accent6" w:themeShade="80"/>
              </w:rPr>
            </w:pPr>
            <w:r w:rsidRPr="000D067E">
              <w:rPr>
                <w:rFonts w:eastAsia="Calibri"/>
                <w:color w:val="385623" w:themeColor="accent6" w:themeShade="80"/>
              </w:rPr>
              <w:t xml:space="preserve">CWM </w:t>
            </w:r>
          </w:p>
        </w:tc>
        <w:tc>
          <w:tcPr>
            <w:tcW w:w="651" w:type="dxa"/>
          </w:tcPr>
          <w:p w14:paraId="0CEC3E85" w14:textId="77777777" w:rsidR="00863F61" w:rsidRPr="000D067E" w:rsidRDefault="00863F61" w:rsidP="00863F61">
            <w:pPr>
              <w:rPr>
                <w:rFonts w:eastAsia="Calibri"/>
                <w:color w:val="385623" w:themeColor="accent6" w:themeShade="80"/>
              </w:rPr>
            </w:pPr>
          </w:p>
        </w:tc>
        <w:tc>
          <w:tcPr>
            <w:tcW w:w="3018" w:type="dxa"/>
          </w:tcPr>
          <w:p w14:paraId="5E2738A6"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Fraction of body length</w:t>
            </w:r>
          </w:p>
        </w:tc>
        <w:tc>
          <w:tcPr>
            <w:tcW w:w="426" w:type="dxa"/>
          </w:tcPr>
          <w:p w14:paraId="21B52B52" w14:textId="77777777" w:rsidR="00863F61" w:rsidRPr="000D067E" w:rsidRDefault="00863F61" w:rsidP="00863F61">
            <w:pPr>
              <w:rPr>
                <w:rFonts w:eastAsia="Calibri"/>
                <w:color w:val="385623" w:themeColor="accent6" w:themeShade="80"/>
              </w:rPr>
            </w:pPr>
          </w:p>
        </w:tc>
        <w:tc>
          <w:tcPr>
            <w:tcW w:w="1417" w:type="dxa"/>
          </w:tcPr>
          <w:p w14:paraId="3E4BBBA9"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2015</w:t>
            </w:r>
          </w:p>
        </w:tc>
        <w:tc>
          <w:tcPr>
            <w:tcW w:w="1701" w:type="dxa"/>
          </w:tcPr>
          <w:p w14:paraId="7A6B182F"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0.731 ± 0.014</w:t>
            </w:r>
          </w:p>
        </w:tc>
        <w:tc>
          <w:tcPr>
            <w:tcW w:w="1843" w:type="dxa"/>
          </w:tcPr>
          <w:p w14:paraId="798BC273"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0.752 ± 0.013</w:t>
            </w:r>
          </w:p>
        </w:tc>
        <w:tc>
          <w:tcPr>
            <w:tcW w:w="1559" w:type="dxa"/>
            <w:noWrap/>
            <w:hideMark/>
          </w:tcPr>
          <w:p w14:paraId="01AFADE4"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0.744 ± 0.013</w:t>
            </w:r>
          </w:p>
        </w:tc>
      </w:tr>
      <w:tr w:rsidR="000D067E" w:rsidRPr="000D067E" w14:paraId="26257BCA" w14:textId="77777777" w:rsidTr="00B11D15">
        <w:trPr>
          <w:trHeight w:val="290"/>
        </w:trPr>
        <w:tc>
          <w:tcPr>
            <w:tcW w:w="2568" w:type="dxa"/>
            <w:noWrap/>
          </w:tcPr>
          <w:p w14:paraId="09B7F1A2"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rear leg length</w:t>
            </w:r>
          </w:p>
        </w:tc>
        <w:tc>
          <w:tcPr>
            <w:tcW w:w="651" w:type="dxa"/>
          </w:tcPr>
          <w:p w14:paraId="70BD8C7F" w14:textId="77777777" w:rsidR="00863F61" w:rsidRPr="000D067E" w:rsidRDefault="00863F61" w:rsidP="00863F61">
            <w:pPr>
              <w:rPr>
                <w:rFonts w:eastAsia="Calibri"/>
                <w:color w:val="385623" w:themeColor="accent6" w:themeShade="80"/>
              </w:rPr>
            </w:pPr>
          </w:p>
        </w:tc>
        <w:tc>
          <w:tcPr>
            <w:tcW w:w="3018" w:type="dxa"/>
          </w:tcPr>
          <w:p w14:paraId="32C3CA44" w14:textId="77777777" w:rsidR="00863F61" w:rsidRPr="000D067E" w:rsidRDefault="00863F61" w:rsidP="00863F61">
            <w:pPr>
              <w:rPr>
                <w:rFonts w:eastAsia="Calibri"/>
                <w:color w:val="385623" w:themeColor="accent6" w:themeShade="80"/>
              </w:rPr>
            </w:pPr>
          </w:p>
        </w:tc>
        <w:tc>
          <w:tcPr>
            <w:tcW w:w="426" w:type="dxa"/>
          </w:tcPr>
          <w:p w14:paraId="1C335C5C" w14:textId="77777777" w:rsidR="00863F61" w:rsidRPr="000D067E" w:rsidRDefault="00863F61" w:rsidP="00863F61">
            <w:pPr>
              <w:rPr>
                <w:rFonts w:eastAsia="Calibri"/>
                <w:color w:val="385623" w:themeColor="accent6" w:themeShade="80"/>
              </w:rPr>
            </w:pPr>
          </w:p>
        </w:tc>
        <w:tc>
          <w:tcPr>
            <w:tcW w:w="1417" w:type="dxa"/>
          </w:tcPr>
          <w:p w14:paraId="796AFE19"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2022</w:t>
            </w:r>
          </w:p>
        </w:tc>
        <w:tc>
          <w:tcPr>
            <w:tcW w:w="1701" w:type="dxa"/>
          </w:tcPr>
          <w:p w14:paraId="18A30CA1"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0.740 ± 0.006</w:t>
            </w:r>
          </w:p>
        </w:tc>
        <w:tc>
          <w:tcPr>
            <w:tcW w:w="1843" w:type="dxa"/>
          </w:tcPr>
          <w:p w14:paraId="42284698"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0.712 ± 0.008</w:t>
            </w:r>
          </w:p>
        </w:tc>
        <w:tc>
          <w:tcPr>
            <w:tcW w:w="1559" w:type="dxa"/>
            <w:noWrap/>
          </w:tcPr>
          <w:p w14:paraId="1E290159"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0.739 ± 0.009</w:t>
            </w:r>
          </w:p>
        </w:tc>
      </w:tr>
      <w:tr w:rsidR="000D067E" w:rsidRPr="000D067E" w14:paraId="58F914DD" w14:textId="77777777" w:rsidTr="00B11D15">
        <w:trPr>
          <w:trHeight w:val="290"/>
        </w:trPr>
        <w:tc>
          <w:tcPr>
            <w:tcW w:w="2568" w:type="dxa"/>
            <w:noWrap/>
          </w:tcPr>
          <w:p w14:paraId="070AC0AA" w14:textId="77777777" w:rsidR="00863F61" w:rsidRPr="000D067E" w:rsidRDefault="00863F61" w:rsidP="00863F61">
            <w:pPr>
              <w:rPr>
                <w:rFonts w:eastAsia="Calibri"/>
                <w:color w:val="385623" w:themeColor="accent6" w:themeShade="80"/>
              </w:rPr>
            </w:pPr>
          </w:p>
        </w:tc>
        <w:tc>
          <w:tcPr>
            <w:tcW w:w="651" w:type="dxa"/>
          </w:tcPr>
          <w:p w14:paraId="428DE9C9" w14:textId="77777777" w:rsidR="00863F61" w:rsidRPr="000D067E" w:rsidRDefault="00863F61" w:rsidP="00863F61">
            <w:pPr>
              <w:rPr>
                <w:rFonts w:eastAsia="Calibri"/>
                <w:color w:val="385623" w:themeColor="accent6" w:themeShade="80"/>
              </w:rPr>
            </w:pPr>
          </w:p>
        </w:tc>
        <w:tc>
          <w:tcPr>
            <w:tcW w:w="3018" w:type="dxa"/>
          </w:tcPr>
          <w:p w14:paraId="594EAE6B" w14:textId="77777777" w:rsidR="00863F61" w:rsidRPr="000D067E" w:rsidRDefault="00863F61" w:rsidP="00863F61">
            <w:pPr>
              <w:rPr>
                <w:rFonts w:eastAsia="Calibri"/>
                <w:color w:val="385623" w:themeColor="accent6" w:themeShade="80"/>
              </w:rPr>
            </w:pPr>
          </w:p>
        </w:tc>
        <w:tc>
          <w:tcPr>
            <w:tcW w:w="426" w:type="dxa"/>
          </w:tcPr>
          <w:p w14:paraId="3A861603" w14:textId="77777777" w:rsidR="00863F61" w:rsidRPr="000D067E" w:rsidRDefault="00863F61" w:rsidP="00863F61">
            <w:pPr>
              <w:rPr>
                <w:rFonts w:eastAsia="Calibri"/>
                <w:color w:val="385623" w:themeColor="accent6" w:themeShade="80"/>
              </w:rPr>
            </w:pPr>
          </w:p>
        </w:tc>
        <w:tc>
          <w:tcPr>
            <w:tcW w:w="1417" w:type="dxa"/>
          </w:tcPr>
          <w:p w14:paraId="45075472" w14:textId="77777777" w:rsidR="00863F61" w:rsidRPr="000D067E" w:rsidRDefault="00863F61" w:rsidP="00863F61">
            <w:pPr>
              <w:rPr>
                <w:rFonts w:eastAsia="Calibri"/>
                <w:color w:val="385623" w:themeColor="accent6" w:themeShade="80"/>
              </w:rPr>
            </w:pPr>
          </w:p>
        </w:tc>
        <w:tc>
          <w:tcPr>
            <w:tcW w:w="1701" w:type="dxa"/>
          </w:tcPr>
          <w:p w14:paraId="453F6DB5" w14:textId="77777777" w:rsidR="00863F61" w:rsidRPr="000D067E" w:rsidRDefault="00863F61" w:rsidP="00863F61">
            <w:pPr>
              <w:rPr>
                <w:rFonts w:eastAsia="Calibri"/>
                <w:color w:val="385623" w:themeColor="accent6" w:themeShade="80"/>
              </w:rPr>
            </w:pPr>
          </w:p>
        </w:tc>
        <w:tc>
          <w:tcPr>
            <w:tcW w:w="1843" w:type="dxa"/>
          </w:tcPr>
          <w:p w14:paraId="2D609FDB" w14:textId="77777777" w:rsidR="00863F61" w:rsidRPr="000D067E" w:rsidRDefault="00863F61" w:rsidP="00863F61">
            <w:pPr>
              <w:rPr>
                <w:rFonts w:eastAsia="Calibri"/>
                <w:color w:val="385623" w:themeColor="accent6" w:themeShade="80"/>
              </w:rPr>
            </w:pPr>
          </w:p>
        </w:tc>
        <w:tc>
          <w:tcPr>
            <w:tcW w:w="1559" w:type="dxa"/>
            <w:noWrap/>
          </w:tcPr>
          <w:p w14:paraId="6EE16BFF" w14:textId="77777777" w:rsidR="00863F61" w:rsidRPr="000D067E" w:rsidRDefault="00863F61" w:rsidP="00863F61">
            <w:pPr>
              <w:rPr>
                <w:rFonts w:eastAsia="Calibri"/>
                <w:color w:val="385623" w:themeColor="accent6" w:themeShade="80"/>
              </w:rPr>
            </w:pPr>
          </w:p>
        </w:tc>
      </w:tr>
      <w:tr w:rsidR="000D067E" w:rsidRPr="000D067E" w14:paraId="545CE471" w14:textId="77777777" w:rsidTr="00B11D15">
        <w:trPr>
          <w:trHeight w:val="290"/>
        </w:trPr>
        <w:tc>
          <w:tcPr>
            <w:tcW w:w="2568" w:type="dxa"/>
            <w:noWrap/>
            <w:hideMark/>
          </w:tcPr>
          <w:p w14:paraId="66A24C9B"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 xml:space="preserve">CWM eye </w:t>
            </w:r>
          </w:p>
        </w:tc>
        <w:tc>
          <w:tcPr>
            <w:tcW w:w="651" w:type="dxa"/>
          </w:tcPr>
          <w:p w14:paraId="7B61CCD8" w14:textId="77777777" w:rsidR="00863F61" w:rsidRPr="000D067E" w:rsidRDefault="00863F61" w:rsidP="00863F61">
            <w:pPr>
              <w:rPr>
                <w:rFonts w:eastAsia="Calibri"/>
                <w:color w:val="385623" w:themeColor="accent6" w:themeShade="80"/>
              </w:rPr>
            </w:pPr>
          </w:p>
        </w:tc>
        <w:tc>
          <w:tcPr>
            <w:tcW w:w="3018" w:type="dxa"/>
          </w:tcPr>
          <w:p w14:paraId="71FC61F1"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Fraction of body length</w:t>
            </w:r>
          </w:p>
        </w:tc>
        <w:tc>
          <w:tcPr>
            <w:tcW w:w="426" w:type="dxa"/>
          </w:tcPr>
          <w:p w14:paraId="7A4654E8" w14:textId="77777777" w:rsidR="00863F61" w:rsidRPr="000D067E" w:rsidRDefault="00863F61" w:rsidP="00863F61">
            <w:pPr>
              <w:rPr>
                <w:rFonts w:eastAsia="Calibri"/>
                <w:color w:val="385623" w:themeColor="accent6" w:themeShade="80"/>
              </w:rPr>
            </w:pPr>
          </w:p>
        </w:tc>
        <w:tc>
          <w:tcPr>
            <w:tcW w:w="1417" w:type="dxa"/>
          </w:tcPr>
          <w:p w14:paraId="773439F2"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2015</w:t>
            </w:r>
          </w:p>
        </w:tc>
        <w:tc>
          <w:tcPr>
            <w:tcW w:w="1701" w:type="dxa"/>
          </w:tcPr>
          <w:p w14:paraId="299FE7E2"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0.046 ± 0.001</w:t>
            </w:r>
          </w:p>
        </w:tc>
        <w:tc>
          <w:tcPr>
            <w:tcW w:w="1843" w:type="dxa"/>
          </w:tcPr>
          <w:p w14:paraId="768FA363"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0.05 ± 0.001</w:t>
            </w:r>
          </w:p>
        </w:tc>
        <w:tc>
          <w:tcPr>
            <w:tcW w:w="1559" w:type="dxa"/>
            <w:noWrap/>
            <w:hideMark/>
          </w:tcPr>
          <w:p w14:paraId="7F7C0871"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0.045 ± 0.001</w:t>
            </w:r>
          </w:p>
        </w:tc>
      </w:tr>
      <w:tr w:rsidR="000D067E" w:rsidRPr="000D067E" w14:paraId="684680E2" w14:textId="77777777" w:rsidTr="00B11D15">
        <w:trPr>
          <w:trHeight w:val="290"/>
        </w:trPr>
        <w:tc>
          <w:tcPr>
            <w:tcW w:w="2568" w:type="dxa"/>
            <w:noWrap/>
          </w:tcPr>
          <w:p w14:paraId="0AB4939A"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length</w:t>
            </w:r>
          </w:p>
        </w:tc>
        <w:tc>
          <w:tcPr>
            <w:tcW w:w="651" w:type="dxa"/>
          </w:tcPr>
          <w:p w14:paraId="4C8F3889" w14:textId="77777777" w:rsidR="00863F61" w:rsidRPr="000D067E" w:rsidRDefault="00863F61" w:rsidP="00863F61">
            <w:pPr>
              <w:rPr>
                <w:rFonts w:eastAsia="Calibri"/>
                <w:color w:val="385623" w:themeColor="accent6" w:themeShade="80"/>
              </w:rPr>
            </w:pPr>
          </w:p>
        </w:tc>
        <w:tc>
          <w:tcPr>
            <w:tcW w:w="3018" w:type="dxa"/>
          </w:tcPr>
          <w:p w14:paraId="2D78C573" w14:textId="77777777" w:rsidR="00863F61" w:rsidRPr="000D067E" w:rsidRDefault="00863F61" w:rsidP="00863F61">
            <w:pPr>
              <w:rPr>
                <w:rFonts w:eastAsia="Calibri"/>
                <w:color w:val="385623" w:themeColor="accent6" w:themeShade="80"/>
              </w:rPr>
            </w:pPr>
          </w:p>
        </w:tc>
        <w:tc>
          <w:tcPr>
            <w:tcW w:w="426" w:type="dxa"/>
          </w:tcPr>
          <w:p w14:paraId="0D3B92EA" w14:textId="77777777" w:rsidR="00863F61" w:rsidRPr="000D067E" w:rsidRDefault="00863F61" w:rsidP="00863F61">
            <w:pPr>
              <w:rPr>
                <w:rFonts w:eastAsia="Calibri"/>
                <w:color w:val="385623" w:themeColor="accent6" w:themeShade="80"/>
              </w:rPr>
            </w:pPr>
          </w:p>
        </w:tc>
        <w:tc>
          <w:tcPr>
            <w:tcW w:w="1417" w:type="dxa"/>
          </w:tcPr>
          <w:p w14:paraId="417FCF15"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2022</w:t>
            </w:r>
          </w:p>
        </w:tc>
        <w:tc>
          <w:tcPr>
            <w:tcW w:w="1701" w:type="dxa"/>
          </w:tcPr>
          <w:p w14:paraId="5F383BAF"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0.047 ± 0.001</w:t>
            </w:r>
          </w:p>
        </w:tc>
        <w:tc>
          <w:tcPr>
            <w:tcW w:w="1843" w:type="dxa"/>
          </w:tcPr>
          <w:p w14:paraId="0B56875D"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0.049 ± 0.001</w:t>
            </w:r>
          </w:p>
        </w:tc>
        <w:tc>
          <w:tcPr>
            <w:tcW w:w="1559" w:type="dxa"/>
            <w:noWrap/>
          </w:tcPr>
          <w:p w14:paraId="1193A5A6"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0.046 ± 0.001</w:t>
            </w:r>
          </w:p>
        </w:tc>
      </w:tr>
      <w:tr w:rsidR="000D067E" w:rsidRPr="000D067E" w14:paraId="58F7F58C" w14:textId="77777777" w:rsidTr="00B11D15">
        <w:trPr>
          <w:trHeight w:val="290"/>
        </w:trPr>
        <w:tc>
          <w:tcPr>
            <w:tcW w:w="2568" w:type="dxa"/>
            <w:noWrap/>
          </w:tcPr>
          <w:p w14:paraId="73CB450D" w14:textId="77777777" w:rsidR="00863F61" w:rsidRPr="000D067E" w:rsidRDefault="00863F61" w:rsidP="00863F61">
            <w:pPr>
              <w:rPr>
                <w:rFonts w:eastAsia="Calibri"/>
                <w:color w:val="385623" w:themeColor="accent6" w:themeShade="80"/>
              </w:rPr>
            </w:pPr>
          </w:p>
        </w:tc>
        <w:tc>
          <w:tcPr>
            <w:tcW w:w="651" w:type="dxa"/>
          </w:tcPr>
          <w:p w14:paraId="5824F397" w14:textId="77777777" w:rsidR="00863F61" w:rsidRPr="000D067E" w:rsidRDefault="00863F61" w:rsidP="00863F61">
            <w:pPr>
              <w:rPr>
                <w:rFonts w:eastAsia="Calibri"/>
                <w:color w:val="385623" w:themeColor="accent6" w:themeShade="80"/>
              </w:rPr>
            </w:pPr>
          </w:p>
        </w:tc>
        <w:tc>
          <w:tcPr>
            <w:tcW w:w="3018" w:type="dxa"/>
          </w:tcPr>
          <w:p w14:paraId="1CA1C90A" w14:textId="77777777" w:rsidR="00863F61" w:rsidRPr="000D067E" w:rsidRDefault="00863F61" w:rsidP="00863F61">
            <w:pPr>
              <w:rPr>
                <w:rFonts w:eastAsia="Calibri"/>
                <w:color w:val="385623" w:themeColor="accent6" w:themeShade="80"/>
              </w:rPr>
            </w:pPr>
          </w:p>
        </w:tc>
        <w:tc>
          <w:tcPr>
            <w:tcW w:w="426" w:type="dxa"/>
          </w:tcPr>
          <w:p w14:paraId="05AA4EAA" w14:textId="77777777" w:rsidR="00863F61" w:rsidRPr="000D067E" w:rsidRDefault="00863F61" w:rsidP="00863F61">
            <w:pPr>
              <w:rPr>
                <w:rFonts w:eastAsia="Calibri"/>
                <w:color w:val="385623" w:themeColor="accent6" w:themeShade="80"/>
              </w:rPr>
            </w:pPr>
          </w:p>
        </w:tc>
        <w:tc>
          <w:tcPr>
            <w:tcW w:w="1417" w:type="dxa"/>
          </w:tcPr>
          <w:p w14:paraId="719894EA" w14:textId="77777777" w:rsidR="00863F61" w:rsidRPr="000D067E" w:rsidRDefault="00863F61" w:rsidP="00863F61">
            <w:pPr>
              <w:rPr>
                <w:rFonts w:eastAsia="Calibri"/>
                <w:color w:val="385623" w:themeColor="accent6" w:themeShade="80"/>
              </w:rPr>
            </w:pPr>
          </w:p>
        </w:tc>
        <w:tc>
          <w:tcPr>
            <w:tcW w:w="1701" w:type="dxa"/>
          </w:tcPr>
          <w:p w14:paraId="0595C7F4" w14:textId="77777777" w:rsidR="00863F61" w:rsidRPr="000D067E" w:rsidRDefault="00863F61" w:rsidP="00863F61">
            <w:pPr>
              <w:rPr>
                <w:rFonts w:eastAsia="Calibri"/>
                <w:color w:val="385623" w:themeColor="accent6" w:themeShade="80"/>
              </w:rPr>
            </w:pPr>
          </w:p>
        </w:tc>
        <w:tc>
          <w:tcPr>
            <w:tcW w:w="1843" w:type="dxa"/>
          </w:tcPr>
          <w:p w14:paraId="5E248154" w14:textId="77777777" w:rsidR="00863F61" w:rsidRPr="000D067E" w:rsidRDefault="00863F61" w:rsidP="00863F61">
            <w:pPr>
              <w:rPr>
                <w:rFonts w:eastAsia="Calibri"/>
                <w:color w:val="385623" w:themeColor="accent6" w:themeShade="80"/>
              </w:rPr>
            </w:pPr>
          </w:p>
        </w:tc>
        <w:tc>
          <w:tcPr>
            <w:tcW w:w="1559" w:type="dxa"/>
            <w:noWrap/>
          </w:tcPr>
          <w:p w14:paraId="39825B5E" w14:textId="77777777" w:rsidR="00863F61" w:rsidRPr="000D067E" w:rsidRDefault="00863F61" w:rsidP="00863F61">
            <w:pPr>
              <w:rPr>
                <w:rFonts w:eastAsia="Calibri"/>
                <w:color w:val="385623" w:themeColor="accent6" w:themeShade="80"/>
              </w:rPr>
            </w:pPr>
          </w:p>
        </w:tc>
      </w:tr>
      <w:tr w:rsidR="000D067E" w:rsidRPr="000D067E" w14:paraId="400C6A4F" w14:textId="77777777" w:rsidTr="00B11D15">
        <w:trPr>
          <w:trHeight w:val="290"/>
        </w:trPr>
        <w:tc>
          <w:tcPr>
            <w:tcW w:w="2568" w:type="dxa"/>
            <w:noWrap/>
            <w:hideMark/>
          </w:tcPr>
          <w:p w14:paraId="3B93D1E1"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 xml:space="preserve">CWM eye </w:t>
            </w:r>
          </w:p>
        </w:tc>
        <w:tc>
          <w:tcPr>
            <w:tcW w:w="651" w:type="dxa"/>
          </w:tcPr>
          <w:p w14:paraId="30E76C4C" w14:textId="77777777" w:rsidR="00863F61" w:rsidRPr="000D067E" w:rsidRDefault="00863F61" w:rsidP="00863F61">
            <w:pPr>
              <w:rPr>
                <w:rFonts w:eastAsia="Calibri"/>
                <w:color w:val="385623" w:themeColor="accent6" w:themeShade="80"/>
              </w:rPr>
            </w:pPr>
          </w:p>
        </w:tc>
        <w:tc>
          <w:tcPr>
            <w:tcW w:w="3018" w:type="dxa"/>
          </w:tcPr>
          <w:p w14:paraId="393264FE"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Fraction of body length</w:t>
            </w:r>
          </w:p>
        </w:tc>
        <w:tc>
          <w:tcPr>
            <w:tcW w:w="426" w:type="dxa"/>
          </w:tcPr>
          <w:p w14:paraId="5D5945C1" w14:textId="77777777" w:rsidR="00863F61" w:rsidRPr="000D067E" w:rsidRDefault="00863F61" w:rsidP="00863F61">
            <w:pPr>
              <w:rPr>
                <w:rFonts w:eastAsia="Calibri"/>
                <w:color w:val="385623" w:themeColor="accent6" w:themeShade="80"/>
              </w:rPr>
            </w:pPr>
          </w:p>
        </w:tc>
        <w:tc>
          <w:tcPr>
            <w:tcW w:w="1417" w:type="dxa"/>
          </w:tcPr>
          <w:p w14:paraId="44D5E304"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2015</w:t>
            </w:r>
          </w:p>
        </w:tc>
        <w:tc>
          <w:tcPr>
            <w:tcW w:w="1701" w:type="dxa"/>
          </w:tcPr>
          <w:p w14:paraId="5C72EB7D"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0.052 ± 0.001</w:t>
            </w:r>
          </w:p>
        </w:tc>
        <w:tc>
          <w:tcPr>
            <w:tcW w:w="1843" w:type="dxa"/>
          </w:tcPr>
          <w:p w14:paraId="3FC10ED9"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0.054 ± 0.001</w:t>
            </w:r>
          </w:p>
        </w:tc>
        <w:tc>
          <w:tcPr>
            <w:tcW w:w="1559" w:type="dxa"/>
            <w:noWrap/>
            <w:hideMark/>
          </w:tcPr>
          <w:p w14:paraId="6C637F02"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0.051 ± 0.001</w:t>
            </w:r>
          </w:p>
        </w:tc>
      </w:tr>
      <w:tr w:rsidR="000D067E" w:rsidRPr="000D067E" w14:paraId="14FB643C" w14:textId="77777777" w:rsidTr="00B11D15">
        <w:trPr>
          <w:trHeight w:val="290"/>
        </w:trPr>
        <w:tc>
          <w:tcPr>
            <w:tcW w:w="2568" w:type="dxa"/>
            <w:noWrap/>
          </w:tcPr>
          <w:p w14:paraId="375738D5"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protrusion</w:t>
            </w:r>
          </w:p>
        </w:tc>
        <w:tc>
          <w:tcPr>
            <w:tcW w:w="651" w:type="dxa"/>
          </w:tcPr>
          <w:p w14:paraId="282C1EF1" w14:textId="77777777" w:rsidR="00863F61" w:rsidRPr="000D067E" w:rsidRDefault="00863F61" w:rsidP="00863F61">
            <w:pPr>
              <w:rPr>
                <w:rFonts w:eastAsia="Calibri"/>
                <w:color w:val="385623" w:themeColor="accent6" w:themeShade="80"/>
              </w:rPr>
            </w:pPr>
          </w:p>
        </w:tc>
        <w:tc>
          <w:tcPr>
            <w:tcW w:w="3018" w:type="dxa"/>
          </w:tcPr>
          <w:p w14:paraId="3FABDC0B" w14:textId="77777777" w:rsidR="00863F61" w:rsidRPr="000D067E" w:rsidRDefault="00863F61" w:rsidP="00863F61">
            <w:pPr>
              <w:rPr>
                <w:rFonts w:eastAsia="Calibri"/>
                <w:color w:val="385623" w:themeColor="accent6" w:themeShade="80"/>
              </w:rPr>
            </w:pPr>
          </w:p>
        </w:tc>
        <w:tc>
          <w:tcPr>
            <w:tcW w:w="426" w:type="dxa"/>
          </w:tcPr>
          <w:p w14:paraId="3F255954" w14:textId="77777777" w:rsidR="00863F61" w:rsidRPr="000D067E" w:rsidRDefault="00863F61" w:rsidP="00863F61">
            <w:pPr>
              <w:rPr>
                <w:rFonts w:eastAsia="Calibri"/>
                <w:color w:val="385623" w:themeColor="accent6" w:themeShade="80"/>
              </w:rPr>
            </w:pPr>
          </w:p>
        </w:tc>
        <w:tc>
          <w:tcPr>
            <w:tcW w:w="1417" w:type="dxa"/>
          </w:tcPr>
          <w:p w14:paraId="16E0C25C"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2022</w:t>
            </w:r>
          </w:p>
        </w:tc>
        <w:tc>
          <w:tcPr>
            <w:tcW w:w="1701" w:type="dxa"/>
          </w:tcPr>
          <w:p w14:paraId="478D0AE7"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0.052 ± 0.000</w:t>
            </w:r>
          </w:p>
        </w:tc>
        <w:tc>
          <w:tcPr>
            <w:tcW w:w="1843" w:type="dxa"/>
          </w:tcPr>
          <w:p w14:paraId="08E824B3"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0.053 ± 0.001</w:t>
            </w:r>
          </w:p>
        </w:tc>
        <w:tc>
          <w:tcPr>
            <w:tcW w:w="1559" w:type="dxa"/>
            <w:noWrap/>
          </w:tcPr>
          <w:p w14:paraId="4CD4A644"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0.052 ± 0.001</w:t>
            </w:r>
          </w:p>
        </w:tc>
      </w:tr>
      <w:tr w:rsidR="000D067E" w:rsidRPr="000D067E" w14:paraId="1ADB1C9B" w14:textId="77777777" w:rsidTr="00B11D15">
        <w:trPr>
          <w:trHeight w:val="290"/>
        </w:trPr>
        <w:tc>
          <w:tcPr>
            <w:tcW w:w="2568" w:type="dxa"/>
            <w:noWrap/>
          </w:tcPr>
          <w:p w14:paraId="0B4109FF" w14:textId="77777777" w:rsidR="00863F61" w:rsidRPr="000D067E" w:rsidRDefault="00863F61" w:rsidP="00863F61">
            <w:pPr>
              <w:rPr>
                <w:rFonts w:eastAsia="Calibri"/>
                <w:color w:val="385623" w:themeColor="accent6" w:themeShade="80"/>
              </w:rPr>
            </w:pPr>
          </w:p>
        </w:tc>
        <w:tc>
          <w:tcPr>
            <w:tcW w:w="651" w:type="dxa"/>
          </w:tcPr>
          <w:p w14:paraId="592937F4" w14:textId="77777777" w:rsidR="00863F61" w:rsidRPr="000D067E" w:rsidRDefault="00863F61" w:rsidP="00863F61">
            <w:pPr>
              <w:rPr>
                <w:rFonts w:eastAsia="Calibri"/>
                <w:color w:val="385623" w:themeColor="accent6" w:themeShade="80"/>
              </w:rPr>
            </w:pPr>
          </w:p>
        </w:tc>
        <w:tc>
          <w:tcPr>
            <w:tcW w:w="3018" w:type="dxa"/>
          </w:tcPr>
          <w:p w14:paraId="1D546DF3" w14:textId="77777777" w:rsidR="00863F61" w:rsidRPr="000D067E" w:rsidRDefault="00863F61" w:rsidP="00863F61">
            <w:pPr>
              <w:rPr>
                <w:rFonts w:eastAsia="Calibri"/>
                <w:color w:val="385623" w:themeColor="accent6" w:themeShade="80"/>
              </w:rPr>
            </w:pPr>
          </w:p>
        </w:tc>
        <w:tc>
          <w:tcPr>
            <w:tcW w:w="426" w:type="dxa"/>
          </w:tcPr>
          <w:p w14:paraId="4B0AC2BE" w14:textId="77777777" w:rsidR="00863F61" w:rsidRPr="000D067E" w:rsidRDefault="00863F61" w:rsidP="00863F61">
            <w:pPr>
              <w:rPr>
                <w:rFonts w:eastAsia="Calibri"/>
                <w:color w:val="385623" w:themeColor="accent6" w:themeShade="80"/>
              </w:rPr>
            </w:pPr>
          </w:p>
        </w:tc>
        <w:tc>
          <w:tcPr>
            <w:tcW w:w="1417" w:type="dxa"/>
          </w:tcPr>
          <w:p w14:paraId="76DDC717" w14:textId="77777777" w:rsidR="00863F61" w:rsidRPr="000D067E" w:rsidRDefault="00863F61" w:rsidP="00863F61">
            <w:pPr>
              <w:rPr>
                <w:rFonts w:eastAsia="Calibri"/>
                <w:color w:val="385623" w:themeColor="accent6" w:themeShade="80"/>
              </w:rPr>
            </w:pPr>
          </w:p>
        </w:tc>
        <w:tc>
          <w:tcPr>
            <w:tcW w:w="1701" w:type="dxa"/>
          </w:tcPr>
          <w:p w14:paraId="352BB5EB" w14:textId="77777777" w:rsidR="00863F61" w:rsidRPr="000D067E" w:rsidRDefault="00863F61" w:rsidP="00863F61">
            <w:pPr>
              <w:rPr>
                <w:rFonts w:eastAsia="Calibri"/>
                <w:color w:val="385623" w:themeColor="accent6" w:themeShade="80"/>
              </w:rPr>
            </w:pPr>
          </w:p>
        </w:tc>
        <w:tc>
          <w:tcPr>
            <w:tcW w:w="1843" w:type="dxa"/>
          </w:tcPr>
          <w:p w14:paraId="68EEB5E3" w14:textId="77777777" w:rsidR="00863F61" w:rsidRPr="000D067E" w:rsidRDefault="00863F61" w:rsidP="00863F61">
            <w:pPr>
              <w:rPr>
                <w:rFonts w:eastAsia="Calibri"/>
                <w:color w:val="385623" w:themeColor="accent6" w:themeShade="80"/>
              </w:rPr>
            </w:pPr>
          </w:p>
        </w:tc>
        <w:tc>
          <w:tcPr>
            <w:tcW w:w="1559" w:type="dxa"/>
            <w:noWrap/>
          </w:tcPr>
          <w:p w14:paraId="28C4A42D" w14:textId="77777777" w:rsidR="00863F61" w:rsidRPr="000D067E" w:rsidRDefault="00863F61" w:rsidP="00863F61">
            <w:pPr>
              <w:rPr>
                <w:rFonts w:eastAsia="Calibri"/>
                <w:color w:val="385623" w:themeColor="accent6" w:themeShade="80"/>
              </w:rPr>
            </w:pPr>
          </w:p>
        </w:tc>
      </w:tr>
      <w:tr w:rsidR="000D067E" w:rsidRPr="000D067E" w14:paraId="0B71E5B6" w14:textId="77777777" w:rsidTr="00B11D15">
        <w:trPr>
          <w:trHeight w:val="290"/>
        </w:trPr>
        <w:tc>
          <w:tcPr>
            <w:tcW w:w="2568" w:type="dxa"/>
            <w:noWrap/>
            <w:hideMark/>
          </w:tcPr>
          <w:p w14:paraId="62E51A02"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 xml:space="preserve">CWM </w:t>
            </w:r>
          </w:p>
        </w:tc>
        <w:tc>
          <w:tcPr>
            <w:tcW w:w="651" w:type="dxa"/>
          </w:tcPr>
          <w:p w14:paraId="0A23A54F" w14:textId="77777777" w:rsidR="00863F61" w:rsidRPr="000D067E" w:rsidRDefault="00863F61" w:rsidP="00863F61">
            <w:pPr>
              <w:rPr>
                <w:rFonts w:eastAsia="Calibri"/>
                <w:color w:val="385623" w:themeColor="accent6" w:themeShade="80"/>
              </w:rPr>
            </w:pPr>
          </w:p>
        </w:tc>
        <w:tc>
          <w:tcPr>
            <w:tcW w:w="3018" w:type="dxa"/>
          </w:tcPr>
          <w:p w14:paraId="14896E5D"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Fraction of body length</w:t>
            </w:r>
          </w:p>
        </w:tc>
        <w:tc>
          <w:tcPr>
            <w:tcW w:w="426" w:type="dxa"/>
          </w:tcPr>
          <w:p w14:paraId="775BB522" w14:textId="77777777" w:rsidR="00863F61" w:rsidRPr="000D067E" w:rsidRDefault="00863F61" w:rsidP="00863F61">
            <w:pPr>
              <w:rPr>
                <w:rFonts w:eastAsia="Calibri"/>
                <w:color w:val="385623" w:themeColor="accent6" w:themeShade="80"/>
              </w:rPr>
            </w:pPr>
          </w:p>
        </w:tc>
        <w:tc>
          <w:tcPr>
            <w:tcW w:w="1417" w:type="dxa"/>
          </w:tcPr>
          <w:p w14:paraId="1440C0E8"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2015</w:t>
            </w:r>
          </w:p>
        </w:tc>
        <w:tc>
          <w:tcPr>
            <w:tcW w:w="1701" w:type="dxa"/>
          </w:tcPr>
          <w:p w14:paraId="133538F5"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0.263 ± 0.002</w:t>
            </w:r>
          </w:p>
        </w:tc>
        <w:tc>
          <w:tcPr>
            <w:tcW w:w="1843" w:type="dxa"/>
          </w:tcPr>
          <w:p w14:paraId="7BD6DD13"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0.265 ± 0.002</w:t>
            </w:r>
          </w:p>
        </w:tc>
        <w:tc>
          <w:tcPr>
            <w:tcW w:w="1559" w:type="dxa"/>
            <w:noWrap/>
            <w:hideMark/>
          </w:tcPr>
          <w:p w14:paraId="7CEC2C71"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0.262 ± 0.003</w:t>
            </w:r>
          </w:p>
        </w:tc>
      </w:tr>
      <w:tr w:rsidR="00863F61" w:rsidRPr="000D067E" w14:paraId="360D44C5" w14:textId="77777777" w:rsidTr="00B11D15">
        <w:trPr>
          <w:trHeight w:val="290"/>
        </w:trPr>
        <w:tc>
          <w:tcPr>
            <w:tcW w:w="2568" w:type="dxa"/>
            <w:tcBorders>
              <w:bottom w:val="single" w:sz="4" w:space="0" w:color="auto"/>
            </w:tcBorders>
            <w:noWrap/>
          </w:tcPr>
          <w:p w14:paraId="2B8637EF"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pronotum width</w:t>
            </w:r>
          </w:p>
        </w:tc>
        <w:tc>
          <w:tcPr>
            <w:tcW w:w="651" w:type="dxa"/>
            <w:tcBorders>
              <w:bottom w:val="single" w:sz="4" w:space="0" w:color="auto"/>
            </w:tcBorders>
          </w:tcPr>
          <w:p w14:paraId="571C83DF" w14:textId="77777777" w:rsidR="00863F61" w:rsidRPr="000D067E" w:rsidRDefault="00863F61" w:rsidP="00863F61">
            <w:pPr>
              <w:rPr>
                <w:rFonts w:eastAsia="Calibri"/>
                <w:color w:val="385623" w:themeColor="accent6" w:themeShade="80"/>
              </w:rPr>
            </w:pPr>
          </w:p>
        </w:tc>
        <w:tc>
          <w:tcPr>
            <w:tcW w:w="3018" w:type="dxa"/>
            <w:tcBorders>
              <w:bottom w:val="single" w:sz="4" w:space="0" w:color="auto"/>
            </w:tcBorders>
          </w:tcPr>
          <w:p w14:paraId="7BFBD6C1" w14:textId="77777777" w:rsidR="00863F61" w:rsidRPr="000D067E" w:rsidRDefault="00863F61" w:rsidP="00863F61">
            <w:pPr>
              <w:rPr>
                <w:rFonts w:eastAsia="Calibri"/>
                <w:color w:val="385623" w:themeColor="accent6" w:themeShade="80"/>
              </w:rPr>
            </w:pPr>
          </w:p>
        </w:tc>
        <w:tc>
          <w:tcPr>
            <w:tcW w:w="426" w:type="dxa"/>
            <w:tcBorders>
              <w:bottom w:val="single" w:sz="4" w:space="0" w:color="auto"/>
            </w:tcBorders>
          </w:tcPr>
          <w:p w14:paraId="076A94AA" w14:textId="77777777" w:rsidR="00863F61" w:rsidRPr="000D067E" w:rsidRDefault="00863F61" w:rsidP="00863F61">
            <w:pPr>
              <w:rPr>
                <w:rFonts w:eastAsia="Calibri"/>
                <w:color w:val="385623" w:themeColor="accent6" w:themeShade="80"/>
              </w:rPr>
            </w:pPr>
          </w:p>
        </w:tc>
        <w:tc>
          <w:tcPr>
            <w:tcW w:w="1417" w:type="dxa"/>
            <w:tcBorders>
              <w:bottom w:val="single" w:sz="4" w:space="0" w:color="auto"/>
            </w:tcBorders>
          </w:tcPr>
          <w:p w14:paraId="1ED5FCA0"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2022</w:t>
            </w:r>
          </w:p>
        </w:tc>
        <w:tc>
          <w:tcPr>
            <w:tcW w:w="1701" w:type="dxa"/>
            <w:tcBorders>
              <w:bottom w:val="single" w:sz="4" w:space="0" w:color="auto"/>
            </w:tcBorders>
          </w:tcPr>
          <w:p w14:paraId="124948D0"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0.265 ± 0.001</w:t>
            </w:r>
          </w:p>
        </w:tc>
        <w:tc>
          <w:tcPr>
            <w:tcW w:w="1843" w:type="dxa"/>
            <w:tcBorders>
              <w:bottom w:val="single" w:sz="4" w:space="0" w:color="auto"/>
            </w:tcBorders>
          </w:tcPr>
          <w:p w14:paraId="207B205E"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0.268 ± 0.002</w:t>
            </w:r>
          </w:p>
        </w:tc>
        <w:tc>
          <w:tcPr>
            <w:tcW w:w="1559" w:type="dxa"/>
            <w:tcBorders>
              <w:bottom w:val="single" w:sz="4" w:space="0" w:color="auto"/>
            </w:tcBorders>
            <w:noWrap/>
          </w:tcPr>
          <w:p w14:paraId="2E957098"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0.264 ± 0.001</w:t>
            </w:r>
          </w:p>
        </w:tc>
      </w:tr>
    </w:tbl>
    <w:p w14:paraId="36141355" w14:textId="77777777" w:rsidR="00863F61" w:rsidRPr="000D067E" w:rsidRDefault="00863F61" w:rsidP="00863F61">
      <w:pPr>
        <w:ind w:left="10080" w:firstLine="720"/>
        <w:rPr>
          <w:rFonts w:eastAsia="Calibri" w:cs="Times New Roman"/>
          <w:color w:val="385623" w:themeColor="accent6" w:themeShade="80"/>
        </w:rPr>
      </w:pPr>
    </w:p>
    <w:p w14:paraId="3B366E95" w14:textId="77777777" w:rsidR="00863F61" w:rsidRPr="000D067E" w:rsidRDefault="00863F61" w:rsidP="00863F61">
      <w:pPr>
        <w:ind w:left="10800" w:firstLine="720"/>
        <w:rPr>
          <w:rFonts w:eastAsia="Calibri" w:cs="Times New Roman"/>
          <w:color w:val="385623" w:themeColor="accent6" w:themeShade="80"/>
        </w:rPr>
      </w:pPr>
      <w:r w:rsidRPr="000D067E">
        <w:rPr>
          <w:rFonts w:eastAsia="Calibri" w:cs="Times New Roman"/>
          <w:color w:val="385623" w:themeColor="accent6" w:themeShade="80"/>
        </w:rPr>
        <w:t>Continued</w:t>
      </w:r>
    </w:p>
    <w:p w14:paraId="323D27A4" w14:textId="77777777" w:rsidR="00863F61" w:rsidRPr="000D067E" w:rsidRDefault="00863F61" w:rsidP="00863F61">
      <w:pPr>
        <w:rPr>
          <w:rFonts w:eastAsia="Calibri" w:cs="Times New Roman"/>
          <w:color w:val="385623" w:themeColor="accent6" w:themeShade="80"/>
        </w:rPr>
      </w:pPr>
    </w:p>
    <w:p w14:paraId="6F268C6D" w14:textId="77777777" w:rsidR="00863F61" w:rsidRPr="000D067E" w:rsidRDefault="00863F61" w:rsidP="00863F61">
      <w:pPr>
        <w:rPr>
          <w:rFonts w:eastAsia="Calibri" w:cs="Times New Roman"/>
          <w:color w:val="385623" w:themeColor="accent6" w:themeShade="80"/>
        </w:rPr>
      </w:pPr>
    </w:p>
    <w:p w14:paraId="34E6273C" w14:textId="77777777" w:rsidR="00863F61" w:rsidRPr="000D067E" w:rsidRDefault="00863F61" w:rsidP="00863F61">
      <w:pPr>
        <w:rPr>
          <w:rFonts w:eastAsia="Calibri" w:cs="Times New Roman"/>
          <w:color w:val="385623" w:themeColor="accent6" w:themeShade="80"/>
        </w:rPr>
      </w:pPr>
    </w:p>
    <w:p w14:paraId="7C7C0987" w14:textId="77777777" w:rsidR="00863F61" w:rsidRPr="000D067E" w:rsidRDefault="00863F61" w:rsidP="00863F61">
      <w:pPr>
        <w:rPr>
          <w:rFonts w:eastAsia="Calibri" w:cs="Times New Roman"/>
          <w:color w:val="385623" w:themeColor="accent6" w:themeShade="80"/>
        </w:rPr>
      </w:pPr>
      <w:r w:rsidRPr="000D067E">
        <w:rPr>
          <w:rFonts w:eastAsia="Calibri" w:cs="Times New Roman"/>
          <w:color w:val="385623" w:themeColor="accent6" w:themeShade="80"/>
        </w:rPr>
        <w:t xml:space="preserve">Table 2.4 Continued </w:t>
      </w:r>
    </w:p>
    <w:p w14:paraId="3D866CFD" w14:textId="77777777" w:rsidR="00863F61" w:rsidRPr="000D067E" w:rsidRDefault="00863F61" w:rsidP="00863F61">
      <w:pPr>
        <w:rPr>
          <w:rFonts w:eastAsia="Calibri" w:cs="Times New Roman"/>
          <w:color w:val="385623" w:themeColor="accent6" w:themeShade="80"/>
        </w:rPr>
      </w:pPr>
    </w:p>
    <w:tbl>
      <w:tblPr>
        <w:tblStyle w:val="Aaronsinsectlabels12"/>
        <w:tblW w:w="1318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68"/>
        <w:gridCol w:w="651"/>
        <w:gridCol w:w="3018"/>
        <w:gridCol w:w="426"/>
        <w:gridCol w:w="1417"/>
        <w:gridCol w:w="1701"/>
        <w:gridCol w:w="1843"/>
        <w:gridCol w:w="1559"/>
      </w:tblGrid>
      <w:tr w:rsidR="000D067E" w:rsidRPr="000D067E" w14:paraId="7EF6E0D9" w14:textId="77777777" w:rsidTr="00B11D15">
        <w:trPr>
          <w:trHeight w:val="290"/>
        </w:trPr>
        <w:tc>
          <w:tcPr>
            <w:tcW w:w="2568" w:type="dxa"/>
            <w:tcBorders>
              <w:top w:val="single" w:sz="4" w:space="0" w:color="auto"/>
              <w:bottom w:val="single" w:sz="4" w:space="0" w:color="auto"/>
            </w:tcBorders>
            <w:noWrap/>
          </w:tcPr>
          <w:p w14:paraId="691003F1" w14:textId="77777777" w:rsidR="00863F61" w:rsidRPr="000D067E" w:rsidRDefault="00863F61" w:rsidP="00863F61">
            <w:pPr>
              <w:rPr>
                <w:rFonts w:eastAsia="Calibri"/>
                <w:color w:val="385623" w:themeColor="accent6" w:themeShade="80"/>
              </w:rPr>
            </w:pPr>
          </w:p>
        </w:tc>
        <w:tc>
          <w:tcPr>
            <w:tcW w:w="651" w:type="dxa"/>
            <w:tcBorders>
              <w:top w:val="single" w:sz="4" w:space="0" w:color="auto"/>
              <w:bottom w:val="single" w:sz="4" w:space="0" w:color="auto"/>
            </w:tcBorders>
          </w:tcPr>
          <w:p w14:paraId="2674332E" w14:textId="77777777" w:rsidR="00863F61" w:rsidRPr="000D067E" w:rsidRDefault="00863F61" w:rsidP="00863F61">
            <w:pPr>
              <w:rPr>
                <w:rFonts w:eastAsia="Calibri"/>
                <w:color w:val="385623" w:themeColor="accent6" w:themeShade="80"/>
              </w:rPr>
            </w:pPr>
          </w:p>
        </w:tc>
        <w:tc>
          <w:tcPr>
            <w:tcW w:w="3018" w:type="dxa"/>
            <w:tcBorders>
              <w:top w:val="single" w:sz="4" w:space="0" w:color="auto"/>
              <w:bottom w:val="single" w:sz="4" w:space="0" w:color="auto"/>
            </w:tcBorders>
          </w:tcPr>
          <w:p w14:paraId="52DC4480"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Unit</w:t>
            </w:r>
          </w:p>
        </w:tc>
        <w:tc>
          <w:tcPr>
            <w:tcW w:w="426" w:type="dxa"/>
            <w:tcBorders>
              <w:top w:val="single" w:sz="4" w:space="0" w:color="auto"/>
              <w:bottom w:val="single" w:sz="4" w:space="0" w:color="auto"/>
            </w:tcBorders>
          </w:tcPr>
          <w:p w14:paraId="673CC5B4" w14:textId="77777777" w:rsidR="00863F61" w:rsidRPr="000D067E" w:rsidRDefault="00863F61" w:rsidP="00863F61">
            <w:pPr>
              <w:rPr>
                <w:rFonts w:eastAsia="Calibri"/>
                <w:color w:val="385623" w:themeColor="accent6" w:themeShade="80"/>
              </w:rPr>
            </w:pPr>
          </w:p>
        </w:tc>
        <w:tc>
          <w:tcPr>
            <w:tcW w:w="1417" w:type="dxa"/>
            <w:tcBorders>
              <w:top w:val="single" w:sz="4" w:space="0" w:color="auto"/>
              <w:bottom w:val="single" w:sz="4" w:space="0" w:color="auto"/>
            </w:tcBorders>
          </w:tcPr>
          <w:p w14:paraId="2179771D"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Year</w:t>
            </w:r>
          </w:p>
        </w:tc>
        <w:tc>
          <w:tcPr>
            <w:tcW w:w="1701" w:type="dxa"/>
            <w:tcBorders>
              <w:top w:val="single" w:sz="4" w:space="0" w:color="auto"/>
              <w:bottom w:val="single" w:sz="4" w:space="0" w:color="auto"/>
            </w:tcBorders>
          </w:tcPr>
          <w:p w14:paraId="4BDB5C84"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Windthrow</w:t>
            </w:r>
          </w:p>
        </w:tc>
        <w:tc>
          <w:tcPr>
            <w:tcW w:w="1843" w:type="dxa"/>
            <w:tcBorders>
              <w:top w:val="single" w:sz="4" w:space="0" w:color="auto"/>
              <w:bottom w:val="single" w:sz="4" w:space="0" w:color="auto"/>
            </w:tcBorders>
          </w:tcPr>
          <w:p w14:paraId="39790AA5"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Salvaged</w:t>
            </w:r>
          </w:p>
        </w:tc>
        <w:tc>
          <w:tcPr>
            <w:tcW w:w="1559" w:type="dxa"/>
            <w:tcBorders>
              <w:top w:val="single" w:sz="4" w:space="0" w:color="auto"/>
              <w:bottom w:val="single" w:sz="4" w:space="0" w:color="auto"/>
            </w:tcBorders>
            <w:noWrap/>
          </w:tcPr>
          <w:p w14:paraId="739A3BD9"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Forest</w:t>
            </w:r>
          </w:p>
        </w:tc>
      </w:tr>
      <w:tr w:rsidR="000D067E" w:rsidRPr="000D067E" w14:paraId="5FFCC574" w14:textId="77777777" w:rsidTr="00B11D15">
        <w:trPr>
          <w:trHeight w:val="290"/>
        </w:trPr>
        <w:tc>
          <w:tcPr>
            <w:tcW w:w="2568" w:type="dxa"/>
            <w:tcBorders>
              <w:top w:val="single" w:sz="4" w:space="0" w:color="auto"/>
            </w:tcBorders>
            <w:noWrap/>
          </w:tcPr>
          <w:p w14:paraId="601CF01F"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 xml:space="preserve">CWM  </w:t>
            </w:r>
          </w:p>
        </w:tc>
        <w:tc>
          <w:tcPr>
            <w:tcW w:w="651" w:type="dxa"/>
            <w:tcBorders>
              <w:top w:val="single" w:sz="4" w:space="0" w:color="auto"/>
            </w:tcBorders>
          </w:tcPr>
          <w:p w14:paraId="5134C8E0" w14:textId="77777777" w:rsidR="00863F61" w:rsidRPr="000D067E" w:rsidRDefault="00863F61" w:rsidP="00863F61">
            <w:pPr>
              <w:rPr>
                <w:rFonts w:eastAsia="Calibri"/>
                <w:color w:val="385623" w:themeColor="accent6" w:themeShade="80"/>
              </w:rPr>
            </w:pPr>
          </w:p>
        </w:tc>
        <w:tc>
          <w:tcPr>
            <w:tcW w:w="3018" w:type="dxa"/>
            <w:tcBorders>
              <w:top w:val="single" w:sz="4" w:space="0" w:color="auto"/>
            </w:tcBorders>
          </w:tcPr>
          <w:p w14:paraId="710B1DA0"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Fraction of body length</w:t>
            </w:r>
          </w:p>
        </w:tc>
        <w:tc>
          <w:tcPr>
            <w:tcW w:w="426" w:type="dxa"/>
            <w:tcBorders>
              <w:top w:val="single" w:sz="4" w:space="0" w:color="auto"/>
            </w:tcBorders>
          </w:tcPr>
          <w:p w14:paraId="527C84AD" w14:textId="77777777" w:rsidR="00863F61" w:rsidRPr="000D067E" w:rsidRDefault="00863F61" w:rsidP="00863F61">
            <w:pPr>
              <w:rPr>
                <w:rFonts w:eastAsia="Calibri"/>
                <w:color w:val="385623" w:themeColor="accent6" w:themeShade="80"/>
              </w:rPr>
            </w:pPr>
          </w:p>
        </w:tc>
        <w:tc>
          <w:tcPr>
            <w:tcW w:w="1417" w:type="dxa"/>
            <w:tcBorders>
              <w:top w:val="single" w:sz="4" w:space="0" w:color="auto"/>
            </w:tcBorders>
          </w:tcPr>
          <w:p w14:paraId="0DFABCF0"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2015</w:t>
            </w:r>
          </w:p>
        </w:tc>
        <w:tc>
          <w:tcPr>
            <w:tcW w:w="1701" w:type="dxa"/>
            <w:tcBorders>
              <w:top w:val="single" w:sz="4" w:space="0" w:color="auto"/>
            </w:tcBorders>
          </w:tcPr>
          <w:p w14:paraId="672EFFBA"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0.349 ± 0.006</w:t>
            </w:r>
          </w:p>
        </w:tc>
        <w:tc>
          <w:tcPr>
            <w:tcW w:w="1843" w:type="dxa"/>
            <w:tcBorders>
              <w:top w:val="single" w:sz="4" w:space="0" w:color="auto"/>
            </w:tcBorders>
          </w:tcPr>
          <w:p w14:paraId="111579C9"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0.351 ± 0.005</w:t>
            </w:r>
          </w:p>
        </w:tc>
        <w:tc>
          <w:tcPr>
            <w:tcW w:w="1559" w:type="dxa"/>
            <w:tcBorders>
              <w:top w:val="single" w:sz="4" w:space="0" w:color="auto"/>
            </w:tcBorders>
            <w:noWrap/>
          </w:tcPr>
          <w:p w14:paraId="7FEDC71E"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0.353 ± 0.004</w:t>
            </w:r>
          </w:p>
        </w:tc>
      </w:tr>
      <w:tr w:rsidR="000D067E" w:rsidRPr="000D067E" w14:paraId="62B21699" w14:textId="77777777" w:rsidTr="00B11D15">
        <w:trPr>
          <w:trHeight w:val="290"/>
        </w:trPr>
        <w:tc>
          <w:tcPr>
            <w:tcW w:w="2568" w:type="dxa"/>
            <w:noWrap/>
          </w:tcPr>
          <w:p w14:paraId="7F2FE135"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abdomen width</w:t>
            </w:r>
          </w:p>
        </w:tc>
        <w:tc>
          <w:tcPr>
            <w:tcW w:w="651" w:type="dxa"/>
          </w:tcPr>
          <w:p w14:paraId="6ADFA7EF" w14:textId="77777777" w:rsidR="00863F61" w:rsidRPr="000D067E" w:rsidRDefault="00863F61" w:rsidP="00863F61">
            <w:pPr>
              <w:rPr>
                <w:rFonts w:eastAsia="Calibri"/>
                <w:color w:val="385623" w:themeColor="accent6" w:themeShade="80"/>
              </w:rPr>
            </w:pPr>
          </w:p>
        </w:tc>
        <w:tc>
          <w:tcPr>
            <w:tcW w:w="3018" w:type="dxa"/>
          </w:tcPr>
          <w:p w14:paraId="213A7B6E" w14:textId="77777777" w:rsidR="00863F61" w:rsidRPr="000D067E" w:rsidRDefault="00863F61" w:rsidP="00863F61">
            <w:pPr>
              <w:rPr>
                <w:rFonts w:eastAsia="Calibri"/>
                <w:color w:val="385623" w:themeColor="accent6" w:themeShade="80"/>
              </w:rPr>
            </w:pPr>
          </w:p>
        </w:tc>
        <w:tc>
          <w:tcPr>
            <w:tcW w:w="426" w:type="dxa"/>
          </w:tcPr>
          <w:p w14:paraId="5B9DEB53" w14:textId="77777777" w:rsidR="00863F61" w:rsidRPr="000D067E" w:rsidRDefault="00863F61" w:rsidP="00863F61">
            <w:pPr>
              <w:rPr>
                <w:rFonts w:eastAsia="Calibri"/>
                <w:color w:val="385623" w:themeColor="accent6" w:themeShade="80"/>
              </w:rPr>
            </w:pPr>
          </w:p>
        </w:tc>
        <w:tc>
          <w:tcPr>
            <w:tcW w:w="1417" w:type="dxa"/>
          </w:tcPr>
          <w:p w14:paraId="5459AA1D"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2022</w:t>
            </w:r>
          </w:p>
        </w:tc>
        <w:tc>
          <w:tcPr>
            <w:tcW w:w="1701" w:type="dxa"/>
          </w:tcPr>
          <w:p w14:paraId="0EE00802"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0.357 ± 0.003</w:t>
            </w:r>
          </w:p>
        </w:tc>
        <w:tc>
          <w:tcPr>
            <w:tcW w:w="1843" w:type="dxa"/>
          </w:tcPr>
          <w:p w14:paraId="439FF6AA"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0.349 ± 0.003</w:t>
            </w:r>
          </w:p>
        </w:tc>
        <w:tc>
          <w:tcPr>
            <w:tcW w:w="1559" w:type="dxa"/>
            <w:noWrap/>
          </w:tcPr>
          <w:p w14:paraId="6AC6AB9A"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0.354 ± 0.003</w:t>
            </w:r>
          </w:p>
        </w:tc>
      </w:tr>
      <w:tr w:rsidR="000D067E" w:rsidRPr="000D067E" w14:paraId="053C58B3" w14:textId="77777777" w:rsidTr="00B11D15">
        <w:trPr>
          <w:trHeight w:val="290"/>
        </w:trPr>
        <w:tc>
          <w:tcPr>
            <w:tcW w:w="2568" w:type="dxa"/>
            <w:noWrap/>
          </w:tcPr>
          <w:p w14:paraId="6519DBE6" w14:textId="77777777" w:rsidR="00863F61" w:rsidRPr="000D067E" w:rsidRDefault="00863F61" w:rsidP="00863F61">
            <w:pPr>
              <w:rPr>
                <w:rFonts w:eastAsia="Calibri"/>
                <w:color w:val="385623" w:themeColor="accent6" w:themeShade="80"/>
              </w:rPr>
            </w:pPr>
          </w:p>
        </w:tc>
        <w:tc>
          <w:tcPr>
            <w:tcW w:w="651" w:type="dxa"/>
          </w:tcPr>
          <w:p w14:paraId="2C15EB1C" w14:textId="77777777" w:rsidR="00863F61" w:rsidRPr="000D067E" w:rsidRDefault="00863F61" w:rsidP="00863F61">
            <w:pPr>
              <w:rPr>
                <w:rFonts w:eastAsia="Calibri"/>
                <w:color w:val="385623" w:themeColor="accent6" w:themeShade="80"/>
              </w:rPr>
            </w:pPr>
          </w:p>
        </w:tc>
        <w:tc>
          <w:tcPr>
            <w:tcW w:w="3018" w:type="dxa"/>
          </w:tcPr>
          <w:p w14:paraId="5FE961DE" w14:textId="77777777" w:rsidR="00863F61" w:rsidRPr="000D067E" w:rsidRDefault="00863F61" w:rsidP="00863F61">
            <w:pPr>
              <w:rPr>
                <w:rFonts w:eastAsia="Calibri"/>
                <w:color w:val="385623" w:themeColor="accent6" w:themeShade="80"/>
              </w:rPr>
            </w:pPr>
          </w:p>
        </w:tc>
        <w:tc>
          <w:tcPr>
            <w:tcW w:w="426" w:type="dxa"/>
          </w:tcPr>
          <w:p w14:paraId="175C738B" w14:textId="77777777" w:rsidR="00863F61" w:rsidRPr="000D067E" w:rsidRDefault="00863F61" w:rsidP="00863F61">
            <w:pPr>
              <w:rPr>
                <w:rFonts w:eastAsia="Calibri"/>
                <w:color w:val="385623" w:themeColor="accent6" w:themeShade="80"/>
              </w:rPr>
            </w:pPr>
          </w:p>
        </w:tc>
        <w:tc>
          <w:tcPr>
            <w:tcW w:w="1417" w:type="dxa"/>
          </w:tcPr>
          <w:p w14:paraId="50C95291" w14:textId="77777777" w:rsidR="00863F61" w:rsidRPr="000D067E" w:rsidRDefault="00863F61" w:rsidP="00863F61">
            <w:pPr>
              <w:rPr>
                <w:rFonts w:eastAsia="Calibri"/>
                <w:color w:val="385623" w:themeColor="accent6" w:themeShade="80"/>
              </w:rPr>
            </w:pPr>
          </w:p>
        </w:tc>
        <w:tc>
          <w:tcPr>
            <w:tcW w:w="1701" w:type="dxa"/>
          </w:tcPr>
          <w:p w14:paraId="567171EC" w14:textId="77777777" w:rsidR="00863F61" w:rsidRPr="000D067E" w:rsidRDefault="00863F61" w:rsidP="00863F61">
            <w:pPr>
              <w:rPr>
                <w:rFonts w:eastAsia="Calibri"/>
                <w:color w:val="385623" w:themeColor="accent6" w:themeShade="80"/>
              </w:rPr>
            </w:pPr>
          </w:p>
        </w:tc>
        <w:tc>
          <w:tcPr>
            <w:tcW w:w="1843" w:type="dxa"/>
          </w:tcPr>
          <w:p w14:paraId="592C3E21" w14:textId="77777777" w:rsidR="00863F61" w:rsidRPr="000D067E" w:rsidRDefault="00863F61" w:rsidP="00863F61">
            <w:pPr>
              <w:rPr>
                <w:rFonts w:eastAsia="Calibri"/>
                <w:color w:val="385623" w:themeColor="accent6" w:themeShade="80"/>
              </w:rPr>
            </w:pPr>
          </w:p>
        </w:tc>
        <w:tc>
          <w:tcPr>
            <w:tcW w:w="1559" w:type="dxa"/>
            <w:noWrap/>
          </w:tcPr>
          <w:p w14:paraId="11585833" w14:textId="77777777" w:rsidR="00863F61" w:rsidRPr="000D067E" w:rsidRDefault="00863F61" w:rsidP="00863F61">
            <w:pPr>
              <w:rPr>
                <w:rFonts w:eastAsia="Calibri"/>
                <w:color w:val="385623" w:themeColor="accent6" w:themeShade="80"/>
              </w:rPr>
            </w:pPr>
          </w:p>
        </w:tc>
      </w:tr>
      <w:tr w:rsidR="000D067E" w:rsidRPr="000D067E" w14:paraId="708A6477" w14:textId="77777777" w:rsidTr="00B11D15">
        <w:trPr>
          <w:trHeight w:val="290"/>
        </w:trPr>
        <w:tc>
          <w:tcPr>
            <w:tcW w:w="2568" w:type="dxa"/>
            <w:noWrap/>
            <w:hideMark/>
          </w:tcPr>
          <w:p w14:paraId="77237908"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 xml:space="preserve">CWM rear </w:t>
            </w:r>
          </w:p>
        </w:tc>
        <w:tc>
          <w:tcPr>
            <w:tcW w:w="651" w:type="dxa"/>
          </w:tcPr>
          <w:p w14:paraId="26E715FA" w14:textId="77777777" w:rsidR="00863F61" w:rsidRPr="000D067E" w:rsidRDefault="00863F61" w:rsidP="00863F61">
            <w:pPr>
              <w:rPr>
                <w:rFonts w:eastAsia="Calibri"/>
                <w:color w:val="385623" w:themeColor="accent6" w:themeShade="80"/>
              </w:rPr>
            </w:pPr>
          </w:p>
        </w:tc>
        <w:tc>
          <w:tcPr>
            <w:tcW w:w="3018" w:type="dxa"/>
          </w:tcPr>
          <w:p w14:paraId="0A42EB38"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Fraction of body length</w:t>
            </w:r>
          </w:p>
        </w:tc>
        <w:tc>
          <w:tcPr>
            <w:tcW w:w="426" w:type="dxa"/>
          </w:tcPr>
          <w:p w14:paraId="44467D30" w14:textId="77777777" w:rsidR="00863F61" w:rsidRPr="000D067E" w:rsidRDefault="00863F61" w:rsidP="00863F61">
            <w:pPr>
              <w:rPr>
                <w:rFonts w:eastAsia="Calibri"/>
                <w:color w:val="385623" w:themeColor="accent6" w:themeShade="80"/>
              </w:rPr>
            </w:pPr>
          </w:p>
        </w:tc>
        <w:tc>
          <w:tcPr>
            <w:tcW w:w="1417" w:type="dxa"/>
          </w:tcPr>
          <w:p w14:paraId="5F3D7CF7"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2015</w:t>
            </w:r>
          </w:p>
        </w:tc>
        <w:tc>
          <w:tcPr>
            <w:tcW w:w="1701" w:type="dxa"/>
          </w:tcPr>
          <w:p w14:paraId="54F00A76"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0.103 ± 0.003</w:t>
            </w:r>
          </w:p>
        </w:tc>
        <w:tc>
          <w:tcPr>
            <w:tcW w:w="1843" w:type="dxa"/>
          </w:tcPr>
          <w:p w14:paraId="17CE3EF1"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0.113 ± 0.003</w:t>
            </w:r>
          </w:p>
        </w:tc>
        <w:tc>
          <w:tcPr>
            <w:tcW w:w="1559" w:type="dxa"/>
            <w:noWrap/>
            <w:hideMark/>
          </w:tcPr>
          <w:p w14:paraId="5E515082"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0.098 ± 0.002</w:t>
            </w:r>
          </w:p>
        </w:tc>
      </w:tr>
      <w:tr w:rsidR="000D067E" w:rsidRPr="000D067E" w14:paraId="20B625EA" w14:textId="77777777" w:rsidTr="00B11D15">
        <w:trPr>
          <w:trHeight w:val="290"/>
        </w:trPr>
        <w:tc>
          <w:tcPr>
            <w:tcW w:w="2568" w:type="dxa"/>
            <w:noWrap/>
          </w:tcPr>
          <w:p w14:paraId="083D0FE3"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trochanter length</w:t>
            </w:r>
          </w:p>
        </w:tc>
        <w:tc>
          <w:tcPr>
            <w:tcW w:w="651" w:type="dxa"/>
          </w:tcPr>
          <w:p w14:paraId="2997253F" w14:textId="77777777" w:rsidR="00863F61" w:rsidRPr="000D067E" w:rsidRDefault="00863F61" w:rsidP="00863F61">
            <w:pPr>
              <w:rPr>
                <w:rFonts w:eastAsia="Calibri"/>
                <w:color w:val="385623" w:themeColor="accent6" w:themeShade="80"/>
              </w:rPr>
            </w:pPr>
          </w:p>
        </w:tc>
        <w:tc>
          <w:tcPr>
            <w:tcW w:w="3018" w:type="dxa"/>
          </w:tcPr>
          <w:p w14:paraId="267CBB0E" w14:textId="77777777" w:rsidR="00863F61" w:rsidRPr="000D067E" w:rsidRDefault="00863F61" w:rsidP="00863F61">
            <w:pPr>
              <w:rPr>
                <w:rFonts w:eastAsia="Calibri"/>
                <w:color w:val="385623" w:themeColor="accent6" w:themeShade="80"/>
              </w:rPr>
            </w:pPr>
          </w:p>
        </w:tc>
        <w:tc>
          <w:tcPr>
            <w:tcW w:w="426" w:type="dxa"/>
          </w:tcPr>
          <w:p w14:paraId="1A20C169" w14:textId="77777777" w:rsidR="00863F61" w:rsidRPr="000D067E" w:rsidRDefault="00863F61" w:rsidP="00863F61">
            <w:pPr>
              <w:rPr>
                <w:rFonts w:eastAsia="Calibri"/>
                <w:color w:val="385623" w:themeColor="accent6" w:themeShade="80"/>
              </w:rPr>
            </w:pPr>
          </w:p>
        </w:tc>
        <w:tc>
          <w:tcPr>
            <w:tcW w:w="1417" w:type="dxa"/>
          </w:tcPr>
          <w:p w14:paraId="75A88AE5"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2022</w:t>
            </w:r>
          </w:p>
        </w:tc>
        <w:tc>
          <w:tcPr>
            <w:tcW w:w="1701" w:type="dxa"/>
          </w:tcPr>
          <w:p w14:paraId="5DE56468"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0.103 ± 0.002</w:t>
            </w:r>
          </w:p>
        </w:tc>
        <w:tc>
          <w:tcPr>
            <w:tcW w:w="1843" w:type="dxa"/>
          </w:tcPr>
          <w:p w14:paraId="4449D54E"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0.109 ± 0.003</w:t>
            </w:r>
          </w:p>
        </w:tc>
        <w:tc>
          <w:tcPr>
            <w:tcW w:w="1559" w:type="dxa"/>
            <w:noWrap/>
          </w:tcPr>
          <w:p w14:paraId="5F88DDE9"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0.102 ± 0.002</w:t>
            </w:r>
          </w:p>
        </w:tc>
      </w:tr>
      <w:tr w:rsidR="000D067E" w:rsidRPr="000D067E" w14:paraId="363EED35" w14:textId="77777777" w:rsidTr="00B11D15">
        <w:trPr>
          <w:trHeight w:val="290"/>
        </w:trPr>
        <w:tc>
          <w:tcPr>
            <w:tcW w:w="2568" w:type="dxa"/>
            <w:noWrap/>
          </w:tcPr>
          <w:p w14:paraId="06D93590" w14:textId="77777777" w:rsidR="00863F61" w:rsidRPr="000D067E" w:rsidRDefault="00863F61" w:rsidP="00863F61">
            <w:pPr>
              <w:rPr>
                <w:rFonts w:eastAsia="Calibri"/>
                <w:color w:val="385623" w:themeColor="accent6" w:themeShade="80"/>
              </w:rPr>
            </w:pPr>
          </w:p>
        </w:tc>
        <w:tc>
          <w:tcPr>
            <w:tcW w:w="651" w:type="dxa"/>
          </w:tcPr>
          <w:p w14:paraId="55E88797" w14:textId="77777777" w:rsidR="00863F61" w:rsidRPr="000D067E" w:rsidRDefault="00863F61" w:rsidP="00863F61">
            <w:pPr>
              <w:rPr>
                <w:rFonts w:eastAsia="Calibri"/>
                <w:color w:val="385623" w:themeColor="accent6" w:themeShade="80"/>
              </w:rPr>
            </w:pPr>
          </w:p>
        </w:tc>
        <w:tc>
          <w:tcPr>
            <w:tcW w:w="3018" w:type="dxa"/>
          </w:tcPr>
          <w:p w14:paraId="54A6811F" w14:textId="77777777" w:rsidR="00863F61" w:rsidRPr="000D067E" w:rsidRDefault="00863F61" w:rsidP="00863F61">
            <w:pPr>
              <w:rPr>
                <w:rFonts w:eastAsia="Calibri"/>
                <w:color w:val="385623" w:themeColor="accent6" w:themeShade="80"/>
              </w:rPr>
            </w:pPr>
          </w:p>
        </w:tc>
        <w:tc>
          <w:tcPr>
            <w:tcW w:w="426" w:type="dxa"/>
          </w:tcPr>
          <w:p w14:paraId="12B4773A" w14:textId="77777777" w:rsidR="00863F61" w:rsidRPr="000D067E" w:rsidRDefault="00863F61" w:rsidP="00863F61">
            <w:pPr>
              <w:rPr>
                <w:rFonts w:eastAsia="Calibri"/>
                <w:color w:val="385623" w:themeColor="accent6" w:themeShade="80"/>
              </w:rPr>
            </w:pPr>
          </w:p>
        </w:tc>
        <w:tc>
          <w:tcPr>
            <w:tcW w:w="1417" w:type="dxa"/>
          </w:tcPr>
          <w:p w14:paraId="304EB44D" w14:textId="77777777" w:rsidR="00863F61" w:rsidRPr="000D067E" w:rsidRDefault="00863F61" w:rsidP="00863F61">
            <w:pPr>
              <w:rPr>
                <w:rFonts w:eastAsia="Calibri"/>
                <w:color w:val="385623" w:themeColor="accent6" w:themeShade="80"/>
              </w:rPr>
            </w:pPr>
          </w:p>
        </w:tc>
        <w:tc>
          <w:tcPr>
            <w:tcW w:w="1701" w:type="dxa"/>
          </w:tcPr>
          <w:p w14:paraId="5667CBB5" w14:textId="77777777" w:rsidR="00863F61" w:rsidRPr="000D067E" w:rsidRDefault="00863F61" w:rsidP="00863F61">
            <w:pPr>
              <w:rPr>
                <w:rFonts w:eastAsia="Calibri"/>
                <w:color w:val="385623" w:themeColor="accent6" w:themeShade="80"/>
              </w:rPr>
            </w:pPr>
          </w:p>
        </w:tc>
        <w:tc>
          <w:tcPr>
            <w:tcW w:w="1843" w:type="dxa"/>
          </w:tcPr>
          <w:p w14:paraId="66FEC182" w14:textId="77777777" w:rsidR="00863F61" w:rsidRPr="000D067E" w:rsidRDefault="00863F61" w:rsidP="00863F61">
            <w:pPr>
              <w:rPr>
                <w:rFonts w:eastAsia="Calibri"/>
                <w:color w:val="385623" w:themeColor="accent6" w:themeShade="80"/>
              </w:rPr>
            </w:pPr>
          </w:p>
        </w:tc>
        <w:tc>
          <w:tcPr>
            <w:tcW w:w="1559" w:type="dxa"/>
            <w:noWrap/>
          </w:tcPr>
          <w:p w14:paraId="56528180" w14:textId="77777777" w:rsidR="00863F61" w:rsidRPr="000D067E" w:rsidRDefault="00863F61" w:rsidP="00863F61">
            <w:pPr>
              <w:rPr>
                <w:rFonts w:eastAsia="Calibri"/>
                <w:color w:val="385623" w:themeColor="accent6" w:themeShade="80"/>
              </w:rPr>
            </w:pPr>
          </w:p>
        </w:tc>
      </w:tr>
      <w:tr w:rsidR="000D067E" w:rsidRPr="000D067E" w14:paraId="4AC599BD" w14:textId="77777777" w:rsidTr="00B11D15">
        <w:trPr>
          <w:trHeight w:val="290"/>
        </w:trPr>
        <w:tc>
          <w:tcPr>
            <w:tcW w:w="2568" w:type="dxa"/>
            <w:noWrap/>
            <w:hideMark/>
          </w:tcPr>
          <w:p w14:paraId="271EDEB3"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CWM Water affinity</w:t>
            </w:r>
          </w:p>
          <w:p w14:paraId="665247B3" w14:textId="77777777" w:rsidR="00863F61" w:rsidRPr="000D067E" w:rsidRDefault="00863F61" w:rsidP="00863F61">
            <w:pPr>
              <w:rPr>
                <w:rFonts w:eastAsia="Calibri"/>
                <w:color w:val="385623" w:themeColor="accent6" w:themeShade="80"/>
              </w:rPr>
            </w:pPr>
          </w:p>
        </w:tc>
        <w:tc>
          <w:tcPr>
            <w:tcW w:w="651" w:type="dxa"/>
          </w:tcPr>
          <w:p w14:paraId="7D959396" w14:textId="77777777" w:rsidR="00863F61" w:rsidRPr="000D067E" w:rsidRDefault="00863F61" w:rsidP="00863F61">
            <w:pPr>
              <w:rPr>
                <w:rFonts w:eastAsia="Calibri"/>
                <w:color w:val="385623" w:themeColor="accent6" w:themeShade="80"/>
              </w:rPr>
            </w:pPr>
          </w:p>
        </w:tc>
        <w:tc>
          <w:tcPr>
            <w:tcW w:w="3018" w:type="dxa"/>
          </w:tcPr>
          <w:p w14:paraId="6E4BE178"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0, 0.5, or 1</w:t>
            </w:r>
          </w:p>
        </w:tc>
        <w:tc>
          <w:tcPr>
            <w:tcW w:w="426" w:type="dxa"/>
          </w:tcPr>
          <w:p w14:paraId="70159BB9" w14:textId="77777777" w:rsidR="00863F61" w:rsidRPr="000D067E" w:rsidRDefault="00863F61" w:rsidP="00863F61">
            <w:pPr>
              <w:rPr>
                <w:rFonts w:eastAsia="Calibri"/>
                <w:color w:val="385623" w:themeColor="accent6" w:themeShade="80"/>
              </w:rPr>
            </w:pPr>
          </w:p>
        </w:tc>
        <w:tc>
          <w:tcPr>
            <w:tcW w:w="1417" w:type="dxa"/>
          </w:tcPr>
          <w:p w14:paraId="0803EE0A"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2015</w:t>
            </w:r>
          </w:p>
        </w:tc>
        <w:tc>
          <w:tcPr>
            <w:tcW w:w="1701" w:type="dxa"/>
          </w:tcPr>
          <w:p w14:paraId="19CFA36B"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0.71 ± 0.03</w:t>
            </w:r>
          </w:p>
        </w:tc>
        <w:tc>
          <w:tcPr>
            <w:tcW w:w="1843" w:type="dxa"/>
          </w:tcPr>
          <w:p w14:paraId="4DBCF2AC"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0.80 ± 0.05</w:t>
            </w:r>
          </w:p>
        </w:tc>
        <w:tc>
          <w:tcPr>
            <w:tcW w:w="1559" w:type="dxa"/>
            <w:noWrap/>
            <w:hideMark/>
          </w:tcPr>
          <w:p w14:paraId="64B6902A"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0.79 ± 0.03</w:t>
            </w:r>
          </w:p>
        </w:tc>
      </w:tr>
      <w:tr w:rsidR="000D067E" w:rsidRPr="000D067E" w14:paraId="58BBEE5B" w14:textId="77777777" w:rsidTr="00B11D15">
        <w:trPr>
          <w:trHeight w:val="290"/>
        </w:trPr>
        <w:tc>
          <w:tcPr>
            <w:tcW w:w="2568" w:type="dxa"/>
            <w:noWrap/>
          </w:tcPr>
          <w:p w14:paraId="19A7B284" w14:textId="77777777" w:rsidR="00863F61" w:rsidRPr="000D067E" w:rsidRDefault="00863F61" w:rsidP="00863F61">
            <w:pPr>
              <w:rPr>
                <w:rFonts w:eastAsia="Calibri"/>
                <w:color w:val="385623" w:themeColor="accent6" w:themeShade="80"/>
              </w:rPr>
            </w:pPr>
          </w:p>
        </w:tc>
        <w:tc>
          <w:tcPr>
            <w:tcW w:w="651" w:type="dxa"/>
          </w:tcPr>
          <w:p w14:paraId="51783709" w14:textId="77777777" w:rsidR="00863F61" w:rsidRPr="000D067E" w:rsidRDefault="00863F61" w:rsidP="00863F61">
            <w:pPr>
              <w:rPr>
                <w:rFonts w:eastAsia="Calibri"/>
                <w:color w:val="385623" w:themeColor="accent6" w:themeShade="80"/>
              </w:rPr>
            </w:pPr>
          </w:p>
        </w:tc>
        <w:tc>
          <w:tcPr>
            <w:tcW w:w="3018" w:type="dxa"/>
          </w:tcPr>
          <w:p w14:paraId="0BE4403F" w14:textId="77777777" w:rsidR="00863F61" w:rsidRPr="000D067E" w:rsidRDefault="00863F61" w:rsidP="00863F61">
            <w:pPr>
              <w:rPr>
                <w:rFonts w:eastAsia="Calibri"/>
                <w:color w:val="385623" w:themeColor="accent6" w:themeShade="80"/>
              </w:rPr>
            </w:pPr>
          </w:p>
        </w:tc>
        <w:tc>
          <w:tcPr>
            <w:tcW w:w="426" w:type="dxa"/>
          </w:tcPr>
          <w:p w14:paraId="4E815A8C" w14:textId="77777777" w:rsidR="00863F61" w:rsidRPr="000D067E" w:rsidRDefault="00863F61" w:rsidP="00863F61">
            <w:pPr>
              <w:rPr>
                <w:rFonts w:eastAsia="Calibri"/>
                <w:color w:val="385623" w:themeColor="accent6" w:themeShade="80"/>
              </w:rPr>
            </w:pPr>
          </w:p>
        </w:tc>
        <w:tc>
          <w:tcPr>
            <w:tcW w:w="1417" w:type="dxa"/>
          </w:tcPr>
          <w:p w14:paraId="537B8666"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2022</w:t>
            </w:r>
          </w:p>
        </w:tc>
        <w:tc>
          <w:tcPr>
            <w:tcW w:w="1701" w:type="dxa"/>
          </w:tcPr>
          <w:p w14:paraId="44DFD337"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0.81 ± 0.03</w:t>
            </w:r>
          </w:p>
        </w:tc>
        <w:tc>
          <w:tcPr>
            <w:tcW w:w="1843" w:type="dxa"/>
          </w:tcPr>
          <w:p w14:paraId="59B6CEDA"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0.76 ± 0.03</w:t>
            </w:r>
          </w:p>
        </w:tc>
        <w:tc>
          <w:tcPr>
            <w:tcW w:w="1559" w:type="dxa"/>
            <w:noWrap/>
          </w:tcPr>
          <w:p w14:paraId="552A7449"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0.74 ± 0.03</w:t>
            </w:r>
          </w:p>
        </w:tc>
      </w:tr>
      <w:tr w:rsidR="000D067E" w:rsidRPr="000D067E" w14:paraId="165C579A" w14:textId="77777777" w:rsidTr="00B11D15">
        <w:trPr>
          <w:trHeight w:val="290"/>
        </w:trPr>
        <w:tc>
          <w:tcPr>
            <w:tcW w:w="2568" w:type="dxa"/>
            <w:noWrap/>
          </w:tcPr>
          <w:p w14:paraId="3CB41118" w14:textId="77777777" w:rsidR="00863F61" w:rsidRPr="000D067E" w:rsidRDefault="00863F61" w:rsidP="00863F61">
            <w:pPr>
              <w:rPr>
                <w:rFonts w:eastAsia="Calibri"/>
                <w:color w:val="385623" w:themeColor="accent6" w:themeShade="80"/>
              </w:rPr>
            </w:pPr>
          </w:p>
        </w:tc>
        <w:tc>
          <w:tcPr>
            <w:tcW w:w="651" w:type="dxa"/>
          </w:tcPr>
          <w:p w14:paraId="63009F1B" w14:textId="77777777" w:rsidR="00863F61" w:rsidRPr="000D067E" w:rsidRDefault="00863F61" w:rsidP="00863F61">
            <w:pPr>
              <w:rPr>
                <w:rFonts w:eastAsia="Calibri"/>
                <w:color w:val="385623" w:themeColor="accent6" w:themeShade="80"/>
              </w:rPr>
            </w:pPr>
          </w:p>
        </w:tc>
        <w:tc>
          <w:tcPr>
            <w:tcW w:w="3018" w:type="dxa"/>
          </w:tcPr>
          <w:p w14:paraId="29E4C366" w14:textId="77777777" w:rsidR="00863F61" w:rsidRPr="000D067E" w:rsidRDefault="00863F61" w:rsidP="00863F61">
            <w:pPr>
              <w:rPr>
                <w:rFonts w:eastAsia="Calibri"/>
                <w:color w:val="385623" w:themeColor="accent6" w:themeShade="80"/>
              </w:rPr>
            </w:pPr>
          </w:p>
        </w:tc>
        <w:tc>
          <w:tcPr>
            <w:tcW w:w="426" w:type="dxa"/>
          </w:tcPr>
          <w:p w14:paraId="4828EBCF" w14:textId="77777777" w:rsidR="00863F61" w:rsidRPr="000D067E" w:rsidRDefault="00863F61" w:rsidP="00863F61">
            <w:pPr>
              <w:rPr>
                <w:rFonts w:eastAsia="Calibri"/>
                <w:color w:val="385623" w:themeColor="accent6" w:themeShade="80"/>
              </w:rPr>
            </w:pPr>
          </w:p>
        </w:tc>
        <w:tc>
          <w:tcPr>
            <w:tcW w:w="1417" w:type="dxa"/>
          </w:tcPr>
          <w:p w14:paraId="64EB302D" w14:textId="77777777" w:rsidR="00863F61" w:rsidRPr="000D067E" w:rsidRDefault="00863F61" w:rsidP="00863F61">
            <w:pPr>
              <w:rPr>
                <w:rFonts w:eastAsia="Calibri"/>
                <w:color w:val="385623" w:themeColor="accent6" w:themeShade="80"/>
              </w:rPr>
            </w:pPr>
          </w:p>
        </w:tc>
        <w:tc>
          <w:tcPr>
            <w:tcW w:w="1701" w:type="dxa"/>
          </w:tcPr>
          <w:p w14:paraId="2DA40F3B" w14:textId="77777777" w:rsidR="00863F61" w:rsidRPr="000D067E" w:rsidRDefault="00863F61" w:rsidP="00863F61">
            <w:pPr>
              <w:rPr>
                <w:rFonts w:eastAsia="Calibri"/>
                <w:color w:val="385623" w:themeColor="accent6" w:themeShade="80"/>
              </w:rPr>
            </w:pPr>
          </w:p>
        </w:tc>
        <w:tc>
          <w:tcPr>
            <w:tcW w:w="1843" w:type="dxa"/>
          </w:tcPr>
          <w:p w14:paraId="09E91EF5" w14:textId="77777777" w:rsidR="00863F61" w:rsidRPr="000D067E" w:rsidRDefault="00863F61" w:rsidP="00863F61">
            <w:pPr>
              <w:rPr>
                <w:rFonts w:eastAsia="Calibri"/>
                <w:color w:val="385623" w:themeColor="accent6" w:themeShade="80"/>
              </w:rPr>
            </w:pPr>
          </w:p>
        </w:tc>
        <w:tc>
          <w:tcPr>
            <w:tcW w:w="1559" w:type="dxa"/>
            <w:noWrap/>
          </w:tcPr>
          <w:p w14:paraId="4F554C48" w14:textId="77777777" w:rsidR="00863F61" w:rsidRPr="000D067E" w:rsidRDefault="00863F61" w:rsidP="00863F61">
            <w:pPr>
              <w:rPr>
                <w:rFonts w:eastAsia="Calibri"/>
                <w:color w:val="385623" w:themeColor="accent6" w:themeShade="80"/>
              </w:rPr>
            </w:pPr>
          </w:p>
        </w:tc>
      </w:tr>
      <w:tr w:rsidR="000D067E" w:rsidRPr="000D067E" w14:paraId="1DCF1C70" w14:textId="77777777" w:rsidTr="00B11D15">
        <w:trPr>
          <w:trHeight w:val="290"/>
        </w:trPr>
        <w:tc>
          <w:tcPr>
            <w:tcW w:w="2568" w:type="dxa"/>
            <w:noWrap/>
            <w:hideMark/>
          </w:tcPr>
          <w:p w14:paraId="6F996291"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CWM Flight capability</w:t>
            </w:r>
          </w:p>
          <w:p w14:paraId="6A675AA5" w14:textId="77777777" w:rsidR="00863F61" w:rsidRPr="000D067E" w:rsidRDefault="00863F61" w:rsidP="00863F61">
            <w:pPr>
              <w:rPr>
                <w:rFonts w:eastAsia="Calibri"/>
                <w:color w:val="385623" w:themeColor="accent6" w:themeShade="80"/>
              </w:rPr>
            </w:pPr>
          </w:p>
        </w:tc>
        <w:tc>
          <w:tcPr>
            <w:tcW w:w="651" w:type="dxa"/>
          </w:tcPr>
          <w:p w14:paraId="1A0D6374" w14:textId="77777777" w:rsidR="00863F61" w:rsidRPr="000D067E" w:rsidRDefault="00863F61" w:rsidP="00863F61">
            <w:pPr>
              <w:rPr>
                <w:rFonts w:eastAsia="Calibri"/>
                <w:color w:val="385623" w:themeColor="accent6" w:themeShade="80"/>
              </w:rPr>
            </w:pPr>
          </w:p>
        </w:tc>
        <w:tc>
          <w:tcPr>
            <w:tcW w:w="3018" w:type="dxa"/>
          </w:tcPr>
          <w:p w14:paraId="0EAD281E"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0, 0.5, or 1</w:t>
            </w:r>
          </w:p>
        </w:tc>
        <w:tc>
          <w:tcPr>
            <w:tcW w:w="426" w:type="dxa"/>
          </w:tcPr>
          <w:p w14:paraId="23E8CB9C" w14:textId="77777777" w:rsidR="00863F61" w:rsidRPr="000D067E" w:rsidRDefault="00863F61" w:rsidP="00863F61">
            <w:pPr>
              <w:rPr>
                <w:rFonts w:eastAsia="Calibri"/>
                <w:color w:val="385623" w:themeColor="accent6" w:themeShade="80"/>
              </w:rPr>
            </w:pPr>
          </w:p>
        </w:tc>
        <w:tc>
          <w:tcPr>
            <w:tcW w:w="1417" w:type="dxa"/>
          </w:tcPr>
          <w:p w14:paraId="34D7E8CE"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2015</w:t>
            </w:r>
          </w:p>
        </w:tc>
        <w:tc>
          <w:tcPr>
            <w:tcW w:w="1701" w:type="dxa"/>
          </w:tcPr>
          <w:p w14:paraId="5A0AE51A"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0.08 ± 0.04</w:t>
            </w:r>
          </w:p>
        </w:tc>
        <w:tc>
          <w:tcPr>
            <w:tcW w:w="1843" w:type="dxa"/>
          </w:tcPr>
          <w:p w14:paraId="6F03EE1C"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0.30 ± 0.07</w:t>
            </w:r>
          </w:p>
        </w:tc>
        <w:tc>
          <w:tcPr>
            <w:tcW w:w="1559" w:type="dxa"/>
            <w:noWrap/>
            <w:hideMark/>
          </w:tcPr>
          <w:p w14:paraId="04D295F2"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0.08 ± 0.04</w:t>
            </w:r>
          </w:p>
        </w:tc>
      </w:tr>
      <w:tr w:rsidR="00863F61" w:rsidRPr="000D067E" w14:paraId="5E61BF2D" w14:textId="77777777" w:rsidTr="00B11D15">
        <w:trPr>
          <w:trHeight w:val="290"/>
        </w:trPr>
        <w:tc>
          <w:tcPr>
            <w:tcW w:w="2568" w:type="dxa"/>
            <w:tcBorders>
              <w:bottom w:val="single" w:sz="4" w:space="0" w:color="auto"/>
            </w:tcBorders>
            <w:noWrap/>
          </w:tcPr>
          <w:p w14:paraId="2D82BF05" w14:textId="77777777" w:rsidR="00863F61" w:rsidRPr="000D067E" w:rsidRDefault="00863F61" w:rsidP="00863F61">
            <w:pPr>
              <w:rPr>
                <w:rFonts w:eastAsia="Calibri"/>
                <w:color w:val="385623" w:themeColor="accent6" w:themeShade="80"/>
              </w:rPr>
            </w:pPr>
          </w:p>
        </w:tc>
        <w:tc>
          <w:tcPr>
            <w:tcW w:w="651" w:type="dxa"/>
            <w:tcBorders>
              <w:bottom w:val="single" w:sz="4" w:space="0" w:color="auto"/>
            </w:tcBorders>
          </w:tcPr>
          <w:p w14:paraId="0BE6DD7D" w14:textId="77777777" w:rsidR="00863F61" w:rsidRPr="000D067E" w:rsidRDefault="00863F61" w:rsidP="00863F61">
            <w:pPr>
              <w:rPr>
                <w:rFonts w:eastAsia="Calibri"/>
                <w:color w:val="385623" w:themeColor="accent6" w:themeShade="80"/>
              </w:rPr>
            </w:pPr>
          </w:p>
        </w:tc>
        <w:tc>
          <w:tcPr>
            <w:tcW w:w="3018" w:type="dxa"/>
            <w:tcBorders>
              <w:bottom w:val="single" w:sz="4" w:space="0" w:color="auto"/>
            </w:tcBorders>
          </w:tcPr>
          <w:p w14:paraId="32CBC081" w14:textId="77777777" w:rsidR="00863F61" w:rsidRPr="000D067E" w:rsidRDefault="00863F61" w:rsidP="00863F61">
            <w:pPr>
              <w:rPr>
                <w:rFonts w:eastAsia="Calibri"/>
                <w:color w:val="385623" w:themeColor="accent6" w:themeShade="80"/>
              </w:rPr>
            </w:pPr>
          </w:p>
        </w:tc>
        <w:tc>
          <w:tcPr>
            <w:tcW w:w="426" w:type="dxa"/>
            <w:tcBorders>
              <w:bottom w:val="single" w:sz="4" w:space="0" w:color="auto"/>
            </w:tcBorders>
          </w:tcPr>
          <w:p w14:paraId="4DA4E244" w14:textId="77777777" w:rsidR="00863F61" w:rsidRPr="000D067E" w:rsidRDefault="00863F61" w:rsidP="00863F61">
            <w:pPr>
              <w:rPr>
                <w:rFonts w:eastAsia="Calibri"/>
                <w:color w:val="385623" w:themeColor="accent6" w:themeShade="80"/>
              </w:rPr>
            </w:pPr>
          </w:p>
        </w:tc>
        <w:tc>
          <w:tcPr>
            <w:tcW w:w="1417" w:type="dxa"/>
            <w:tcBorders>
              <w:bottom w:val="single" w:sz="4" w:space="0" w:color="auto"/>
            </w:tcBorders>
          </w:tcPr>
          <w:p w14:paraId="49891688"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2022</w:t>
            </w:r>
          </w:p>
        </w:tc>
        <w:tc>
          <w:tcPr>
            <w:tcW w:w="1701" w:type="dxa"/>
            <w:tcBorders>
              <w:bottom w:val="single" w:sz="4" w:space="0" w:color="auto"/>
            </w:tcBorders>
          </w:tcPr>
          <w:p w14:paraId="2B32325A"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0.09 ± 0.03</w:t>
            </w:r>
          </w:p>
        </w:tc>
        <w:tc>
          <w:tcPr>
            <w:tcW w:w="1843" w:type="dxa"/>
            <w:tcBorders>
              <w:bottom w:val="single" w:sz="4" w:space="0" w:color="auto"/>
            </w:tcBorders>
          </w:tcPr>
          <w:p w14:paraId="3FC28375"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0.08 ± 0.04</w:t>
            </w:r>
          </w:p>
        </w:tc>
        <w:tc>
          <w:tcPr>
            <w:tcW w:w="1559" w:type="dxa"/>
            <w:tcBorders>
              <w:bottom w:val="single" w:sz="4" w:space="0" w:color="auto"/>
            </w:tcBorders>
            <w:noWrap/>
          </w:tcPr>
          <w:p w14:paraId="2439F466"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0.05 ± 0.01</w:t>
            </w:r>
          </w:p>
        </w:tc>
      </w:tr>
    </w:tbl>
    <w:p w14:paraId="66EFFE2F" w14:textId="77777777" w:rsidR="00863F61" w:rsidRPr="000D067E" w:rsidRDefault="00863F61" w:rsidP="00863F61">
      <w:pPr>
        <w:rPr>
          <w:rFonts w:eastAsia="Calibri" w:cs="Times New Roman"/>
          <w:color w:val="385623" w:themeColor="accent6" w:themeShade="80"/>
        </w:rPr>
      </w:pPr>
    </w:p>
    <w:p w14:paraId="1FF72CF0" w14:textId="77777777" w:rsidR="00863F61" w:rsidRPr="000D067E" w:rsidRDefault="00863F61" w:rsidP="00863F61">
      <w:pPr>
        <w:rPr>
          <w:rFonts w:eastAsia="Calibri" w:cs="Times New Roman"/>
          <w:color w:val="385623" w:themeColor="accent6" w:themeShade="80"/>
        </w:rPr>
      </w:pPr>
    </w:p>
    <w:p w14:paraId="6883C130" w14:textId="77777777" w:rsidR="00863F61" w:rsidRPr="000D067E" w:rsidRDefault="00863F61" w:rsidP="00863F61">
      <w:pPr>
        <w:rPr>
          <w:rFonts w:eastAsia="Calibri" w:cs="Times New Roman"/>
          <w:color w:val="385623" w:themeColor="accent6" w:themeShade="80"/>
        </w:rPr>
      </w:pPr>
    </w:p>
    <w:p w14:paraId="21972BA7" w14:textId="77777777" w:rsidR="00863F61" w:rsidRPr="000D067E" w:rsidRDefault="00863F61" w:rsidP="00863F61">
      <w:pPr>
        <w:rPr>
          <w:rFonts w:eastAsia="Calibri" w:cs="Times New Roman"/>
          <w:color w:val="385623" w:themeColor="accent6" w:themeShade="80"/>
        </w:rPr>
        <w:sectPr w:rsidR="00863F61" w:rsidRPr="000D067E" w:rsidSect="00863F61">
          <w:pgSz w:w="15840" w:h="12240" w:orient="landscape"/>
          <w:pgMar w:top="2160" w:right="1440" w:bottom="1440" w:left="1440" w:header="720" w:footer="1584" w:gutter="0"/>
          <w:cols w:space="720"/>
          <w:docGrid w:linePitch="360"/>
        </w:sectPr>
      </w:pPr>
    </w:p>
    <w:p w14:paraId="3F7257A5" w14:textId="77777777" w:rsidR="00863F61" w:rsidRPr="000D067E" w:rsidRDefault="00863F61" w:rsidP="00863F61">
      <w:pPr>
        <w:rPr>
          <w:rFonts w:eastAsia="Calibri" w:cs="Times New Roman"/>
          <w:color w:val="385623" w:themeColor="accent6" w:themeShade="80"/>
        </w:rPr>
      </w:pPr>
    </w:p>
    <w:p w14:paraId="209934B4" w14:textId="77777777" w:rsidR="00863F61" w:rsidRPr="000D067E" w:rsidRDefault="00863F61" w:rsidP="00863F61">
      <w:pPr>
        <w:spacing w:line="480" w:lineRule="auto"/>
        <w:rPr>
          <w:rFonts w:eastAsia="Calibri" w:cs="Times New Roman"/>
          <w:color w:val="385623" w:themeColor="accent6" w:themeShade="80"/>
        </w:rPr>
      </w:pPr>
      <w:r w:rsidRPr="000D067E">
        <w:rPr>
          <w:rFonts w:eastAsia="Calibri" w:cs="Times New Roman"/>
          <w:color w:val="385623" w:themeColor="accent6" w:themeShade="80"/>
        </w:rPr>
        <w:tab/>
        <w:t>The taxonomic and functional composition of ground beetle communities differed among forest management treatments (Table 2.5). Ground beetle communities in salvaged plots were taxonomically distinct from undisturbed forest, and taxonomic composition changed over time from 2015 to 2022 (Fig. 2.5A). Functional composition showed an interaction between treatment and year, whereby salvaged plots differed from windthrow and undisturbed forest in 2015, but these differences were not detected in 2022 (Fig. 2.5B). Neither treatment groups nor years differed significantly in dispersion from their spatial medians.</w:t>
      </w:r>
    </w:p>
    <w:p w14:paraId="3087961D" w14:textId="77777777" w:rsidR="00863F61" w:rsidRPr="000D067E" w:rsidRDefault="00863F61" w:rsidP="00863F61">
      <w:pPr>
        <w:spacing w:line="480" w:lineRule="auto"/>
        <w:rPr>
          <w:rFonts w:eastAsia="Calibri" w:cs="Times New Roman"/>
          <w:color w:val="385623" w:themeColor="accent6" w:themeShade="80"/>
        </w:rPr>
      </w:pPr>
    </w:p>
    <w:p w14:paraId="5C969D44" w14:textId="77777777" w:rsidR="00863F61" w:rsidRPr="000D067E" w:rsidRDefault="00863F61" w:rsidP="00863F61">
      <w:pPr>
        <w:spacing w:line="480" w:lineRule="auto"/>
        <w:rPr>
          <w:rFonts w:eastAsia="Calibri" w:cs="Times New Roman"/>
          <w:color w:val="385623" w:themeColor="accent6" w:themeShade="80"/>
        </w:rPr>
      </w:pPr>
      <w:r w:rsidRPr="000D067E">
        <w:rPr>
          <w:rFonts w:eastAsia="Calibri" w:cs="Times New Roman"/>
          <w:noProof/>
          <w:color w:val="385623" w:themeColor="accent6" w:themeShade="80"/>
        </w:rPr>
        <w:lastRenderedPageBreak/>
        <w:drawing>
          <wp:inline distT="0" distB="0" distL="0" distR="0" wp14:anchorId="58134CA9" wp14:editId="7770C329">
            <wp:extent cx="4540415" cy="6305384"/>
            <wp:effectExtent l="0" t="0" r="0" b="635"/>
            <wp:docPr id="312089629"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089629" name=""/>
                    <pic:cNvPicPr/>
                  </pic:nvPicPr>
                  <pic:blipFill>
                    <a:blip r:embed="rId29">
                      <a:extLst>
                        <a:ext uri="{96DAC541-7B7A-43D3-8B79-37D633B846F1}">
                          <asvg:svgBlip xmlns:asvg="http://schemas.microsoft.com/office/drawing/2016/SVG/main" r:embed="rId30"/>
                        </a:ext>
                      </a:extLst>
                    </a:blip>
                    <a:stretch>
                      <a:fillRect/>
                    </a:stretch>
                  </pic:blipFill>
                  <pic:spPr>
                    <a:xfrm>
                      <a:off x="0" y="0"/>
                      <a:ext cx="4569397" cy="6345632"/>
                    </a:xfrm>
                    <a:prstGeom prst="rect">
                      <a:avLst/>
                    </a:prstGeom>
                  </pic:spPr>
                </pic:pic>
              </a:graphicData>
            </a:graphic>
          </wp:inline>
        </w:drawing>
      </w:r>
    </w:p>
    <w:p w14:paraId="191C2587" w14:textId="77777777" w:rsidR="00863F61" w:rsidRPr="000D067E" w:rsidRDefault="00863F61" w:rsidP="00863F61">
      <w:pPr>
        <w:spacing w:after="200"/>
        <w:rPr>
          <w:rFonts w:eastAsia="Calibri" w:cs="Times New Roman"/>
          <w:iCs/>
          <w:color w:val="385623" w:themeColor="accent6" w:themeShade="80"/>
          <w:szCs w:val="18"/>
        </w:rPr>
      </w:pPr>
      <w:bookmarkStart w:id="63" w:name="_Toc213798453"/>
      <w:r w:rsidRPr="000D067E">
        <w:rPr>
          <w:rFonts w:eastAsia="Calibri" w:cs="Times New Roman"/>
          <w:b/>
          <w:bCs/>
          <w:iCs/>
          <w:color w:val="385623" w:themeColor="accent6" w:themeShade="80"/>
          <w:szCs w:val="18"/>
        </w:rPr>
        <w:t xml:space="preserve">Figure </w:t>
      </w:r>
      <w:r w:rsidRPr="000D067E">
        <w:rPr>
          <w:rFonts w:eastAsia="Calibri" w:cs="Times New Roman"/>
          <w:b/>
          <w:bCs/>
          <w:iCs/>
          <w:color w:val="385623" w:themeColor="accent6" w:themeShade="80"/>
          <w:szCs w:val="18"/>
        </w:rPr>
        <w:fldChar w:fldCharType="begin"/>
      </w:r>
      <w:r w:rsidRPr="000D067E">
        <w:rPr>
          <w:rFonts w:eastAsia="Calibri" w:cs="Times New Roman"/>
          <w:b/>
          <w:bCs/>
          <w:iCs/>
          <w:color w:val="385623" w:themeColor="accent6" w:themeShade="80"/>
          <w:szCs w:val="18"/>
        </w:rPr>
        <w:instrText xml:space="preserve"> STYLEREF 1 \s </w:instrText>
      </w:r>
      <w:r w:rsidRPr="000D067E">
        <w:rPr>
          <w:rFonts w:eastAsia="Calibri" w:cs="Times New Roman"/>
          <w:b/>
          <w:bCs/>
          <w:iCs/>
          <w:color w:val="385623" w:themeColor="accent6" w:themeShade="80"/>
          <w:szCs w:val="18"/>
        </w:rPr>
        <w:fldChar w:fldCharType="separate"/>
      </w:r>
      <w:r w:rsidRPr="000D067E">
        <w:rPr>
          <w:rFonts w:eastAsia="Calibri" w:cs="Times New Roman"/>
          <w:b/>
          <w:bCs/>
          <w:iCs/>
          <w:noProof/>
          <w:color w:val="385623" w:themeColor="accent6" w:themeShade="80"/>
          <w:szCs w:val="18"/>
        </w:rPr>
        <w:t>2</w:t>
      </w:r>
      <w:r w:rsidRPr="000D067E">
        <w:rPr>
          <w:rFonts w:eastAsia="Calibri" w:cs="Times New Roman"/>
          <w:b/>
          <w:bCs/>
          <w:iCs/>
          <w:color w:val="385623" w:themeColor="accent6" w:themeShade="80"/>
          <w:szCs w:val="18"/>
        </w:rPr>
        <w:fldChar w:fldCharType="end"/>
      </w:r>
      <w:r w:rsidRPr="000D067E">
        <w:rPr>
          <w:rFonts w:eastAsia="Calibri" w:cs="Times New Roman"/>
          <w:b/>
          <w:bCs/>
          <w:iCs/>
          <w:color w:val="385623" w:themeColor="accent6" w:themeShade="80"/>
          <w:szCs w:val="18"/>
        </w:rPr>
        <w:t>.</w:t>
      </w:r>
      <w:r w:rsidRPr="000D067E">
        <w:rPr>
          <w:rFonts w:eastAsia="Calibri" w:cs="Times New Roman"/>
          <w:b/>
          <w:bCs/>
          <w:iCs/>
          <w:color w:val="385623" w:themeColor="accent6" w:themeShade="80"/>
          <w:szCs w:val="18"/>
        </w:rPr>
        <w:fldChar w:fldCharType="begin"/>
      </w:r>
      <w:r w:rsidRPr="000D067E">
        <w:rPr>
          <w:rFonts w:eastAsia="Calibri" w:cs="Times New Roman"/>
          <w:b/>
          <w:bCs/>
          <w:iCs/>
          <w:color w:val="385623" w:themeColor="accent6" w:themeShade="80"/>
          <w:szCs w:val="18"/>
        </w:rPr>
        <w:instrText xml:space="preserve"> SEQ Figure \* ARABIC \s 1 </w:instrText>
      </w:r>
      <w:r w:rsidRPr="000D067E">
        <w:rPr>
          <w:rFonts w:eastAsia="Calibri" w:cs="Times New Roman"/>
          <w:b/>
          <w:bCs/>
          <w:iCs/>
          <w:color w:val="385623" w:themeColor="accent6" w:themeShade="80"/>
          <w:szCs w:val="18"/>
        </w:rPr>
        <w:fldChar w:fldCharType="separate"/>
      </w:r>
      <w:r w:rsidRPr="000D067E">
        <w:rPr>
          <w:rFonts w:eastAsia="Calibri" w:cs="Times New Roman"/>
          <w:b/>
          <w:bCs/>
          <w:iCs/>
          <w:noProof/>
          <w:color w:val="385623" w:themeColor="accent6" w:themeShade="80"/>
          <w:szCs w:val="18"/>
        </w:rPr>
        <w:t>5</w:t>
      </w:r>
      <w:r w:rsidRPr="000D067E">
        <w:rPr>
          <w:rFonts w:eastAsia="Calibri" w:cs="Times New Roman"/>
          <w:b/>
          <w:bCs/>
          <w:iCs/>
          <w:color w:val="385623" w:themeColor="accent6" w:themeShade="80"/>
          <w:szCs w:val="18"/>
        </w:rPr>
        <w:fldChar w:fldCharType="end"/>
      </w:r>
      <w:r w:rsidRPr="000D067E">
        <w:rPr>
          <w:rFonts w:eastAsia="Calibri" w:cs="Times New Roman"/>
          <w:b/>
          <w:bCs/>
          <w:iCs/>
          <w:color w:val="385623" w:themeColor="accent6" w:themeShade="80"/>
          <w:szCs w:val="18"/>
        </w:rPr>
        <w:t>.</w:t>
      </w:r>
      <w:r w:rsidRPr="000D067E">
        <w:rPr>
          <w:rFonts w:eastAsia="Calibri" w:cs="Times New Roman"/>
          <w:iCs/>
          <w:color w:val="385623" w:themeColor="accent6" w:themeShade="80"/>
          <w:szCs w:val="18"/>
        </w:rPr>
        <w:t xml:space="preserve"> Nonmetric multidimensional scaling (NMDS) ordinations of ground beetle communities in taxonomic space (A) and functional trait space (B). Each point is a plot in a given year; shape of the point indicates the year the community was sampled, while color indicates the forest management treatment. The NMDS ordinations resulted in stress values of 0.224 for taxonomic beta-diversity and 0.181 for functional beta-diversity.</w:t>
      </w:r>
      <w:bookmarkEnd w:id="63"/>
    </w:p>
    <w:p w14:paraId="67D86E21" w14:textId="77777777" w:rsidR="00863F61" w:rsidRPr="000D067E" w:rsidRDefault="00863F61" w:rsidP="00863F61">
      <w:pPr>
        <w:rPr>
          <w:rFonts w:eastAsia="Calibri" w:cs="Times New Roman"/>
          <w:b/>
          <w:bCs/>
          <w:color w:val="385623" w:themeColor="accent6" w:themeShade="80"/>
        </w:rPr>
        <w:sectPr w:rsidR="00863F61" w:rsidRPr="000D067E" w:rsidSect="00863F61">
          <w:pgSz w:w="12240" w:h="15840"/>
          <w:pgMar w:top="1440" w:right="1440" w:bottom="1440" w:left="2160" w:header="720" w:footer="1584" w:gutter="0"/>
          <w:cols w:space="720"/>
          <w:docGrid w:linePitch="360"/>
        </w:sectPr>
      </w:pPr>
    </w:p>
    <w:p w14:paraId="7505C9C4" w14:textId="77777777" w:rsidR="00863F61" w:rsidRPr="000D067E" w:rsidRDefault="00863F61" w:rsidP="00863F61">
      <w:pPr>
        <w:spacing w:after="200"/>
        <w:rPr>
          <w:rFonts w:eastAsia="Calibri" w:cs="Times New Roman"/>
          <w:iCs/>
          <w:color w:val="385623" w:themeColor="accent6" w:themeShade="80"/>
          <w:szCs w:val="18"/>
        </w:rPr>
      </w:pPr>
      <w:bookmarkStart w:id="64" w:name="_Toc213798417"/>
      <w:r w:rsidRPr="000D067E">
        <w:rPr>
          <w:rFonts w:eastAsia="Calibri" w:cs="Times New Roman"/>
          <w:b/>
          <w:bCs/>
          <w:iCs/>
          <w:color w:val="385623" w:themeColor="accent6" w:themeShade="80"/>
          <w:szCs w:val="18"/>
        </w:rPr>
        <w:lastRenderedPageBreak/>
        <w:t xml:space="preserve">Table </w:t>
      </w:r>
      <w:r w:rsidRPr="000D067E">
        <w:rPr>
          <w:rFonts w:eastAsia="Calibri" w:cs="Times New Roman"/>
          <w:b/>
          <w:bCs/>
          <w:iCs/>
          <w:color w:val="385623" w:themeColor="accent6" w:themeShade="80"/>
          <w:szCs w:val="18"/>
        </w:rPr>
        <w:fldChar w:fldCharType="begin"/>
      </w:r>
      <w:r w:rsidRPr="000D067E">
        <w:rPr>
          <w:rFonts w:eastAsia="Calibri" w:cs="Times New Roman"/>
          <w:b/>
          <w:bCs/>
          <w:iCs/>
          <w:color w:val="385623" w:themeColor="accent6" w:themeShade="80"/>
          <w:szCs w:val="18"/>
        </w:rPr>
        <w:instrText xml:space="preserve"> STYLEREF 1 \s </w:instrText>
      </w:r>
      <w:r w:rsidRPr="000D067E">
        <w:rPr>
          <w:rFonts w:eastAsia="Calibri" w:cs="Times New Roman"/>
          <w:b/>
          <w:bCs/>
          <w:iCs/>
          <w:color w:val="385623" w:themeColor="accent6" w:themeShade="80"/>
          <w:szCs w:val="18"/>
        </w:rPr>
        <w:fldChar w:fldCharType="separate"/>
      </w:r>
      <w:r w:rsidRPr="000D067E">
        <w:rPr>
          <w:rFonts w:eastAsia="Calibri" w:cs="Times New Roman"/>
          <w:b/>
          <w:bCs/>
          <w:iCs/>
          <w:noProof/>
          <w:color w:val="385623" w:themeColor="accent6" w:themeShade="80"/>
          <w:szCs w:val="18"/>
        </w:rPr>
        <w:t>2</w:t>
      </w:r>
      <w:r w:rsidRPr="000D067E">
        <w:rPr>
          <w:rFonts w:eastAsia="Calibri" w:cs="Times New Roman"/>
          <w:b/>
          <w:bCs/>
          <w:iCs/>
          <w:color w:val="385623" w:themeColor="accent6" w:themeShade="80"/>
          <w:szCs w:val="18"/>
        </w:rPr>
        <w:fldChar w:fldCharType="end"/>
      </w:r>
      <w:r w:rsidRPr="000D067E">
        <w:rPr>
          <w:rFonts w:eastAsia="Calibri" w:cs="Times New Roman"/>
          <w:b/>
          <w:bCs/>
          <w:iCs/>
          <w:color w:val="385623" w:themeColor="accent6" w:themeShade="80"/>
          <w:szCs w:val="18"/>
        </w:rPr>
        <w:t>.</w:t>
      </w:r>
      <w:r w:rsidRPr="000D067E">
        <w:rPr>
          <w:rFonts w:eastAsia="Calibri" w:cs="Times New Roman"/>
          <w:b/>
          <w:bCs/>
          <w:iCs/>
          <w:color w:val="385623" w:themeColor="accent6" w:themeShade="80"/>
          <w:szCs w:val="18"/>
        </w:rPr>
        <w:fldChar w:fldCharType="begin"/>
      </w:r>
      <w:r w:rsidRPr="000D067E">
        <w:rPr>
          <w:rFonts w:eastAsia="Calibri" w:cs="Times New Roman"/>
          <w:b/>
          <w:bCs/>
          <w:iCs/>
          <w:color w:val="385623" w:themeColor="accent6" w:themeShade="80"/>
          <w:szCs w:val="18"/>
        </w:rPr>
        <w:instrText xml:space="preserve"> SEQ Table \* ARABIC \s 1 </w:instrText>
      </w:r>
      <w:r w:rsidRPr="000D067E">
        <w:rPr>
          <w:rFonts w:eastAsia="Calibri" w:cs="Times New Roman"/>
          <w:b/>
          <w:bCs/>
          <w:iCs/>
          <w:color w:val="385623" w:themeColor="accent6" w:themeShade="80"/>
          <w:szCs w:val="18"/>
        </w:rPr>
        <w:fldChar w:fldCharType="separate"/>
      </w:r>
      <w:r w:rsidRPr="000D067E">
        <w:rPr>
          <w:rFonts w:eastAsia="Calibri" w:cs="Times New Roman"/>
          <w:b/>
          <w:bCs/>
          <w:iCs/>
          <w:noProof/>
          <w:color w:val="385623" w:themeColor="accent6" w:themeShade="80"/>
          <w:szCs w:val="18"/>
        </w:rPr>
        <w:t>5</w:t>
      </w:r>
      <w:r w:rsidRPr="000D067E">
        <w:rPr>
          <w:rFonts w:eastAsia="Calibri" w:cs="Times New Roman"/>
          <w:b/>
          <w:bCs/>
          <w:iCs/>
          <w:color w:val="385623" w:themeColor="accent6" w:themeShade="80"/>
          <w:szCs w:val="18"/>
        </w:rPr>
        <w:fldChar w:fldCharType="end"/>
      </w:r>
      <w:r w:rsidRPr="000D067E">
        <w:rPr>
          <w:rFonts w:eastAsia="Calibri" w:cs="Times New Roman"/>
          <w:b/>
          <w:bCs/>
          <w:iCs/>
          <w:color w:val="385623" w:themeColor="accent6" w:themeShade="80"/>
          <w:szCs w:val="18"/>
        </w:rPr>
        <w:t>.</w:t>
      </w:r>
      <w:r w:rsidRPr="000D067E">
        <w:rPr>
          <w:rFonts w:eastAsia="Calibri" w:cs="Times New Roman"/>
          <w:iCs/>
          <w:color w:val="385623" w:themeColor="accent6" w:themeShade="80"/>
          <w:szCs w:val="18"/>
        </w:rPr>
        <w:t xml:space="preserve"> Main effects of forest management treatments (windthrow, salvaged, undisturbed forest) and year (2015, 2022) on community composition of ground beetles collected at Powdermill Nature Reserve, Rector, Westmoreland County, Pennsylvania, USA. The models use the dissimilarities between plots (Bray-Curtis for taxonomic beta-diversity and inter-community mean pairwise distance in trait space for functional beta-diversity). The PERMANOVA uses the matrix of dissimilarities to partitions how much variation can be explained by treatment, year, and their interaction. The BETADISPER tests whether there are differences between groups in dispersion from the group spatial median. Dashes indicate that the p-value is above 0.10. Patterns with a p-value below 0.05 are bolded</w:t>
      </w:r>
      <w:bookmarkEnd w:id="64"/>
    </w:p>
    <w:p w14:paraId="7A1A65FA" w14:textId="77777777" w:rsidR="00863F61" w:rsidRPr="000D067E" w:rsidRDefault="00863F61" w:rsidP="00863F61">
      <w:pPr>
        <w:rPr>
          <w:rFonts w:eastAsia="Calibri" w:cs="Times New Roman"/>
          <w:color w:val="385623" w:themeColor="accent6" w:themeShade="80"/>
        </w:rPr>
      </w:pPr>
    </w:p>
    <w:tbl>
      <w:tblPr>
        <w:tblStyle w:val="Aaronsinsectlabels12"/>
        <w:tblW w:w="12900" w:type="dxa"/>
        <w:tblBorders>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127"/>
        <w:gridCol w:w="283"/>
        <w:gridCol w:w="2410"/>
        <w:gridCol w:w="1417"/>
        <w:gridCol w:w="1134"/>
        <w:gridCol w:w="1418"/>
        <w:gridCol w:w="1276"/>
        <w:gridCol w:w="1417"/>
        <w:gridCol w:w="1418"/>
      </w:tblGrid>
      <w:tr w:rsidR="000D067E" w:rsidRPr="000D067E" w14:paraId="783743BC" w14:textId="77777777" w:rsidTr="00B11D15">
        <w:trPr>
          <w:trHeight w:val="333"/>
        </w:trPr>
        <w:tc>
          <w:tcPr>
            <w:tcW w:w="2127" w:type="dxa"/>
            <w:tcBorders>
              <w:top w:val="single" w:sz="4" w:space="0" w:color="auto"/>
              <w:bottom w:val="nil"/>
            </w:tcBorders>
          </w:tcPr>
          <w:p w14:paraId="61C718BC"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Beta-diversity type</w:t>
            </w:r>
          </w:p>
        </w:tc>
        <w:tc>
          <w:tcPr>
            <w:tcW w:w="283" w:type="dxa"/>
            <w:tcBorders>
              <w:top w:val="single" w:sz="4" w:space="0" w:color="auto"/>
              <w:bottom w:val="nil"/>
            </w:tcBorders>
          </w:tcPr>
          <w:p w14:paraId="2E0CDA4F" w14:textId="77777777" w:rsidR="00863F61" w:rsidRPr="000D067E" w:rsidRDefault="00863F61" w:rsidP="00863F61">
            <w:pPr>
              <w:rPr>
                <w:rFonts w:eastAsia="Calibri"/>
                <w:color w:val="385623" w:themeColor="accent6" w:themeShade="80"/>
              </w:rPr>
            </w:pPr>
          </w:p>
        </w:tc>
        <w:tc>
          <w:tcPr>
            <w:tcW w:w="2410" w:type="dxa"/>
            <w:tcBorders>
              <w:top w:val="single" w:sz="4" w:space="0" w:color="auto"/>
              <w:bottom w:val="nil"/>
            </w:tcBorders>
          </w:tcPr>
          <w:p w14:paraId="3E1FE5C3"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Dissimilarity metric</w:t>
            </w:r>
          </w:p>
        </w:tc>
        <w:tc>
          <w:tcPr>
            <w:tcW w:w="2551" w:type="dxa"/>
            <w:gridSpan w:val="2"/>
            <w:tcBorders>
              <w:top w:val="single" w:sz="4" w:space="0" w:color="auto"/>
              <w:bottom w:val="nil"/>
            </w:tcBorders>
          </w:tcPr>
          <w:p w14:paraId="68BE343E"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 xml:space="preserve">Treatment </w:t>
            </w:r>
          </w:p>
          <w:p w14:paraId="63E71686"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(Windthrow, Salvaged, Forest)</w:t>
            </w:r>
          </w:p>
        </w:tc>
        <w:tc>
          <w:tcPr>
            <w:tcW w:w="2694" w:type="dxa"/>
            <w:gridSpan w:val="2"/>
            <w:tcBorders>
              <w:top w:val="single" w:sz="4" w:space="0" w:color="auto"/>
              <w:bottom w:val="nil"/>
            </w:tcBorders>
          </w:tcPr>
          <w:p w14:paraId="3357F104"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Year (2015, 2022)</w:t>
            </w:r>
          </w:p>
        </w:tc>
        <w:tc>
          <w:tcPr>
            <w:tcW w:w="2835" w:type="dxa"/>
            <w:gridSpan w:val="2"/>
            <w:tcBorders>
              <w:top w:val="single" w:sz="4" w:space="0" w:color="auto"/>
              <w:bottom w:val="nil"/>
            </w:tcBorders>
          </w:tcPr>
          <w:p w14:paraId="4FC5F43A"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Treatment*Year interaction</w:t>
            </w:r>
          </w:p>
        </w:tc>
      </w:tr>
      <w:tr w:rsidR="000D067E" w:rsidRPr="000D067E" w14:paraId="62354C24" w14:textId="77777777" w:rsidTr="00B11D15">
        <w:trPr>
          <w:trHeight w:val="333"/>
        </w:trPr>
        <w:tc>
          <w:tcPr>
            <w:tcW w:w="2127" w:type="dxa"/>
            <w:tcBorders>
              <w:top w:val="nil"/>
              <w:bottom w:val="nil"/>
            </w:tcBorders>
          </w:tcPr>
          <w:p w14:paraId="7B2E8E5C" w14:textId="77777777" w:rsidR="00863F61" w:rsidRPr="000D067E" w:rsidRDefault="00863F61" w:rsidP="00863F61">
            <w:pPr>
              <w:rPr>
                <w:rFonts w:eastAsia="Calibri"/>
                <w:color w:val="385623" w:themeColor="accent6" w:themeShade="80"/>
              </w:rPr>
            </w:pPr>
          </w:p>
        </w:tc>
        <w:tc>
          <w:tcPr>
            <w:tcW w:w="283" w:type="dxa"/>
            <w:tcBorders>
              <w:top w:val="nil"/>
              <w:bottom w:val="nil"/>
            </w:tcBorders>
          </w:tcPr>
          <w:p w14:paraId="4418646B" w14:textId="77777777" w:rsidR="00863F61" w:rsidRPr="000D067E" w:rsidRDefault="00863F61" w:rsidP="00863F61">
            <w:pPr>
              <w:rPr>
                <w:rFonts w:eastAsia="Calibri"/>
                <w:color w:val="385623" w:themeColor="accent6" w:themeShade="80"/>
              </w:rPr>
            </w:pPr>
          </w:p>
        </w:tc>
        <w:tc>
          <w:tcPr>
            <w:tcW w:w="2410" w:type="dxa"/>
            <w:tcBorders>
              <w:top w:val="nil"/>
              <w:bottom w:val="nil"/>
            </w:tcBorders>
          </w:tcPr>
          <w:p w14:paraId="76D14698" w14:textId="77777777" w:rsidR="00863F61" w:rsidRPr="000D067E" w:rsidRDefault="00863F61" w:rsidP="00863F61">
            <w:pPr>
              <w:rPr>
                <w:rFonts w:eastAsia="Calibri"/>
                <w:color w:val="385623" w:themeColor="accent6" w:themeShade="80"/>
              </w:rPr>
            </w:pPr>
          </w:p>
        </w:tc>
        <w:tc>
          <w:tcPr>
            <w:tcW w:w="2551" w:type="dxa"/>
            <w:gridSpan w:val="2"/>
            <w:tcBorders>
              <w:top w:val="nil"/>
              <w:bottom w:val="nil"/>
            </w:tcBorders>
          </w:tcPr>
          <w:p w14:paraId="558E1A5F" w14:textId="77777777" w:rsidR="00863F61" w:rsidRPr="000D067E" w:rsidRDefault="00863F61" w:rsidP="00863F61">
            <w:pPr>
              <w:rPr>
                <w:rFonts w:eastAsia="Calibri"/>
                <w:color w:val="385623" w:themeColor="accent6" w:themeShade="80"/>
              </w:rPr>
            </w:pPr>
          </w:p>
        </w:tc>
        <w:tc>
          <w:tcPr>
            <w:tcW w:w="2694" w:type="dxa"/>
            <w:gridSpan w:val="2"/>
            <w:tcBorders>
              <w:top w:val="nil"/>
              <w:bottom w:val="nil"/>
            </w:tcBorders>
          </w:tcPr>
          <w:p w14:paraId="479690BE" w14:textId="77777777" w:rsidR="00863F61" w:rsidRPr="000D067E" w:rsidRDefault="00863F61" w:rsidP="00863F61">
            <w:pPr>
              <w:rPr>
                <w:rFonts w:eastAsia="Calibri"/>
                <w:color w:val="385623" w:themeColor="accent6" w:themeShade="80"/>
              </w:rPr>
            </w:pPr>
          </w:p>
        </w:tc>
        <w:tc>
          <w:tcPr>
            <w:tcW w:w="1417" w:type="dxa"/>
            <w:tcBorders>
              <w:top w:val="nil"/>
              <w:bottom w:val="nil"/>
            </w:tcBorders>
          </w:tcPr>
          <w:p w14:paraId="763BA7E1" w14:textId="77777777" w:rsidR="00863F61" w:rsidRPr="000D067E" w:rsidRDefault="00863F61" w:rsidP="00863F61">
            <w:pPr>
              <w:rPr>
                <w:rFonts w:eastAsia="Calibri"/>
                <w:color w:val="385623" w:themeColor="accent6" w:themeShade="80"/>
              </w:rPr>
            </w:pPr>
          </w:p>
        </w:tc>
        <w:tc>
          <w:tcPr>
            <w:tcW w:w="1418" w:type="dxa"/>
            <w:tcBorders>
              <w:top w:val="nil"/>
              <w:bottom w:val="nil"/>
            </w:tcBorders>
          </w:tcPr>
          <w:p w14:paraId="69A4614A" w14:textId="77777777" w:rsidR="00863F61" w:rsidRPr="000D067E" w:rsidRDefault="00863F61" w:rsidP="00863F61">
            <w:pPr>
              <w:rPr>
                <w:rFonts w:eastAsia="Calibri"/>
                <w:color w:val="385623" w:themeColor="accent6" w:themeShade="80"/>
              </w:rPr>
            </w:pPr>
          </w:p>
        </w:tc>
      </w:tr>
      <w:tr w:rsidR="000D067E" w:rsidRPr="000D067E" w14:paraId="2F20CF36" w14:textId="77777777" w:rsidTr="00B11D15">
        <w:trPr>
          <w:trHeight w:val="333"/>
        </w:trPr>
        <w:tc>
          <w:tcPr>
            <w:tcW w:w="2127" w:type="dxa"/>
            <w:tcBorders>
              <w:top w:val="nil"/>
              <w:bottom w:val="single" w:sz="4" w:space="0" w:color="auto"/>
            </w:tcBorders>
          </w:tcPr>
          <w:p w14:paraId="31B6EF60" w14:textId="77777777" w:rsidR="00863F61" w:rsidRPr="000D067E" w:rsidRDefault="00863F61" w:rsidP="00863F61">
            <w:pPr>
              <w:rPr>
                <w:rFonts w:eastAsia="Calibri"/>
                <w:color w:val="385623" w:themeColor="accent6" w:themeShade="80"/>
              </w:rPr>
            </w:pPr>
          </w:p>
        </w:tc>
        <w:tc>
          <w:tcPr>
            <w:tcW w:w="283" w:type="dxa"/>
            <w:tcBorders>
              <w:top w:val="nil"/>
              <w:bottom w:val="single" w:sz="4" w:space="0" w:color="auto"/>
            </w:tcBorders>
          </w:tcPr>
          <w:p w14:paraId="5209F7BC" w14:textId="77777777" w:rsidR="00863F61" w:rsidRPr="000D067E" w:rsidRDefault="00863F61" w:rsidP="00863F61">
            <w:pPr>
              <w:rPr>
                <w:rFonts w:eastAsia="Calibri"/>
                <w:color w:val="385623" w:themeColor="accent6" w:themeShade="80"/>
              </w:rPr>
            </w:pPr>
          </w:p>
        </w:tc>
        <w:tc>
          <w:tcPr>
            <w:tcW w:w="2410" w:type="dxa"/>
            <w:tcBorders>
              <w:top w:val="nil"/>
              <w:bottom w:val="single" w:sz="4" w:space="0" w:color="auto"/>
            </w:tcBorders>
          </w:tcPr>
          <w:p w14:paraId="6371DA89" w14:textId="77777777" w:rsidR="00863F61" w:rsidRPr="000D067E" w:rsidRDefault="00863F61" w:rsidP="00863F61">
            <w:pPr>
              <w:rPr>
                <w:rFonts w:eastAsia="Calibri"/>
                <w:color w:val="385623" w:themeColor="accent6" w:themeShade="80"/>
              </w:rPr>
            </w:pPr>
          </w:p>
        </w:tc>
        <w:tc>
          <w:tcPr>
            <w:tcW w:w="1417" w:type="dxa"/>
            <w:tcBorders>
              <w:top w:val="nil"/>
              <w:bottom w:val="single" w:sz="4" w:space="0" w:color="auto"/>
            </w:tcBorders>
          </w:tcPr>
          <w:p w14:paraId="21D9A18C"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Statistic</w:t>
            </w:r>
          </w:p>
        </w:tc>
        <w:tc>
          <w:tcPr>
            <w:tcW w:w="1134" w:type="dxa"/>
            <w:tcBorders>
              <w:top w:val="nil"/>
              <w:bottom w:val="single" w:sz="4" w:space="0" w:color="auto"/>
            </w:tcBorders>
          </w:tcPr>
          <w:p w14:paraId="3517414A"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p</w:t>
            </w:r>
          </w:p>
        </w:tc>
        <w:tc>
          <w:tcPr>
            <w:tcW w:w="1418" w:type="dxa"/>
            <w:tcBorders>
              <w:top w:val="nil"/>
              <w:bottom w:val="single" w:sz="4" w:space="0" w:color="auto"/>
            </w:tcBorders>
          </w:tcPr>
          <w:p w14:paraId="58308E05"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Statistic</w:t>
            </w:r>
          </w:p>
        </w:tc>
        <w:tc>
          <w:tcPr>
            <w:tcW w:w="1276" w:type="dxa"/>
            <w:tcBorders>
              <w:top w:val="nil"/>
              <w:bottom w:val="single" w:sz="4" w:space="0" w:color="auto"/>
            </w:tcBorders>
          </w:tcPr>
          <w:p w14:paraId="59C5435C"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p</w:t>
            </w:r>
          </w:p>
        </w:tc>
        <w:tc>
          <w:tcPr>
            <w:tcW w:w="1417" w:type="dxa"/>
            <w:tcBorders>
              <w:top w:val="nil"/>
              <w:bottom w:val="single" w:sz="4" w:space="0" w:color="auto"/>
            </w:tcBorders>
          </w:tcPr>
          <w:p w14:paraId="7FB60FB0"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Statistic</w:t>
            </w:r>
          </w:p>
        </w:tc>
        <w:tc>
          <w:tcPr>
            <w:tcW w:w="1418" w:type="dxa"/>
            <w:tcBorders>
              <w:top w:val="nil"/>
              <w:bottom w:val="single" w:sz="4" w:space="0" w:color="auto"/>
            </w:tcBorders>
          </w:tcPr>
          <w:p w14:paraId="0684C907"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p</w:t>
            </w:r>
          </w:p>
        </w:tc>
      </w:tr>
      <w:tr w:rsidR="000D067E" w:rsidRPr="000D067E" w14:paraId="02B58F3A" w14:textId="77777777" w:rsidTr="00B11D15">
        <w:tc>
          <w:tcPr>
            <w:tcW w:w="2127" w:type="dxa"/>
          </w:tcPr>
          <w:p w14:paraId="18BA10E7"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Taxonomic</w:t>
            </w:r>
          </w:p>
          <w:p w14:paraId="35272FEE"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PERMANOVA</w:t>
            </w:r>
          </w:p>
        </w:tc>
        <w:tc>
          <w:tcPr>
            <w:tcW w:w="283" w:type="dxa"/>
          </w:tcPr>
          <w:p w14:paraId="3B669846" w14:textId="77777777" w:rsidR="00863F61" w:rsidRPr="000D067E" w:rsidRDefault="00863F61" w:rsidP="00863F61">
            <w:pPr>
              <w:rPr>
                <w:rFonts w:eastAsia="Calibri"/>
                <w:color w:val="385623" w:themeColor="accent6" w:themeShade="80"/>
              </w:rPr>
            </w:pPr>
          </w:p>
        </w:tc>
        <w:tc>
          <w:tcPr>
            <w:tcW w:w="2410" w:type="dxa"/>
          </w:tcPr>
          <w:p w14:paraId="69EC94F6"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Bray-Curtis</w:t>
            </w:r>
          </w:p>
        </w:tc>
        <w:tc>
          <w:tcPr>
            <w:tcW w:w="1417" w:type="dxa"/>
          </w:tcPr>
          <w:p w14:paraId="341B91E9" w14:textId="77777777" w:rsidR="00863F61" w:rsidRPr="000D067E" w:rsidRDefault="00863F61" w:rsidP="00863F61">
            <w:pPr>
              <w:rPr>
                <w:rFonts w:eastAsia="Calibri"/>
                <w:b/>
                <w:bCs/>
                <w:color w:val="385623" w:themeColor="accent6" w:themeShade="80"/>
              </w:rPr>
            </w:pPr>
            <w:r w:rsidRPr="000D067E">
              <w:rPr>
                <w:rFonts w:eastAsia="Calibri"/>
                <w:b/>
                <w:bCs/>
                <w:color w:val="385623" w:themeColor="accent6" w:themeShade="80"/>
              </w:rPr>
              <w:t>F=1.7</w:t>
            </w:r>
          </w:p>
        </w:tc>
        <w:tc>
          <w:tcPr>
            <w:tcW w:w="1134" w:type="dxa"/>
          </w:tcPr>
          <w:p w14:paraId="20B96ABE" w14:textId="77777777" w:rsidR="00863F61" w:rsidRPr="000D067E" w:rsidRDefault="00863F61" w:rsidP="00863F61">
            <w:pPr>
              <w:rPr>
                <w:rFonts w:eastAsia="Calibri"/>
                <w:b/>
                <w:bCs/>
                <w:color w:val="385623" w:themeColor="accent6" w:themeShade="80"/>
              </w:rPr>
            </w:pPr>
            <w:r w:rsidRPr="000D067E">
              <w:rPr>
                <w:rFonts w:eastAsia="Calibri"/>
                <w:b/>
                <w:bCs/>
                <w:color w:val="385623" w:themeColor="accent6" w:themeShade="80"/>
              </w:rPr>
              <w:t>0.019</w:t>
            </w:r>
          </w:p>
        </w:tc>
        <w:tc>
          <w:tcPr>
            <w:tcW w:w="1418" w:type="dxa"/>
          </w:tcPr>
          <w:p w14:paraId="0440BF5D" w14:textId="77777777" w:rsidR="00863F61" w:rsidRPr="000D067E" w:rsidRDefault="00863F61" w:rsidP="00863F61">
            <w:pPr>
              <w:rPr>
                <w:rFonts w:eastAsia="Calibri"/>
                <w:b/>
                <w:bCs/>
                <w:color w:val="385623" w:themeColor="accent6" w:themeShade="80"/>
              </w:rPr>
            </w:pPr>
            <w:r w:rsidRPr="000D067E">
              <w:rPr>
                <w:rFonts w:eastAsia="Calibri"/>
                <w:b/>
                <w:bCs/>
                <w:color w:val="385623" w:themeColor="accent6" w:themeShade="80"/>
              </w:rPr>
              <w:t>F=3.8</w:t>
            </w:r>
          </w:p>
        </w:tc>
        <w:tc>
          <w:tcPr>
            <w:tcW w:w="1276" w:type="dxa"/>
          </w:tcPr>
          <w:p w14:paraId="42F9F913" w14:textId="77777777" w:rsidR="00863F61" w:rsidRPr="000D067E" w:rsidRDefault="00863F61" w:rsidP="00863F61">
            <w:pPr>
              <w:rPr>
                <w:rFonts w:eastAsia="Calibri"/>
                <w:b/>
                <w:bCs/>
                <w:color w:val="385623" w:themeColor="accent6" w:themeShade="80"/>
              </w:rPr>
            </w:pPr>
            <w:r w:rsidRPr="000D067E">
              <w:rPr>
                <w:rFonts w:eastAsia="Calibri"/>
                <w:b/>
                <w:bCs/>
                <w:color w:val="385623" w:themeColor="accent6" w:themeShade="80"/>
              </w:rPr>
              <w:t>&lt;0.001</w:t>
            </w:r>
          </w:p>
        </w:tc>
        <w:tc>
          <w:tcPr>
            <w:tcW w:w="1417" w:type="dxa"/>
          </w:tcPr>
          <w:p w14:paraId="0AD520C7"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F=1.0</w:t>
            </w:r>
          </w:p>
        </w:tc>
        <w:tc>
          <w:tcPr>
            <w:tcW w:w="1418" w:type="dxa"/>
          </w:tcPr>
          <w:p w14:paraId="2D5721B9"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w:t>
            </w:r>
          </w:p>
        </w:tc>
      </w:tr>
      <w:tr w:rsidR="000D067E" w:rsidRPr="000D067E" w14:paraId="4F30F297" w14:textId="77777777" w:rsidTr="00B11D15">
        <w:tc>
          <w:tcPr>
            <w:tcW w:w="2127" w:type="dxa"/>
          </w:tcPr>
          <w:p w14:paraId="0A444F75" w14:textId="77777777" w:rsidR="00863F61" w:rsidRPr="000D067E" w:rsidRDefault="00863F61" w:rsidP="00863F61">
            <w:pPr>
              <w:rPr>
                <w:rFonts w:eastAsia="Calibri"/>
                <w:color w:val="385623" w:themeColor="accent6" w:themeShade="80"/>
              </w:rPr>
            </w:pPr>
          </w:p>
        </w:tc>
        <w:tc>
          <w:tcPr>
            <w:tcW w:w="283" w:type="dxa"/>
          </w:tcPr>
          <w:p w14:paraId="79A8F57F" w14:textId="77777777" w:rsidR="00863F61" w:rsidRPr="000D067E" w:rsidRDefault="00863F61" w:rsidP="00863F61">
            <w:pPr>
              <w:rPr>
                <w:rFonts w:eastAsia="Calibri"/>
                <w:color w:val="385623" w:themeColor="accent6" w:themeShade="80"/>
              </w:rPr>
            </w:pPr>
          </w:p>
        </w:tc>
        <w:tc>
          <w:tcPr>
            <w:tcW w:w="2410" w:type="dxa"/>
          </w:tcPr>
          <w:p w14:paraId="61DF1099" w14:textId="77777777" w:rsidR="00863F61" w:rsidRPr="000D067E" w:rsidRDefault="00863F61" w:rsidP="00863F61">
            <w:pPr>
              <w:rPr>
                <w:rFonts w:eastAsia="Calibri"/>
                <w:color w:val="385623" w:themeColor="accent6" w:themeShade="80"/>
              </w:rPr>
            </w:pPr>
          </w:p>
        </w:tc>
        <w:tc>
          <w:tcPr>
            <w:tcW w:w="1417" w:type="dxa"/>
          </w:tcPr>
          <w:p w14:paraId="458C97DF" w14:textId="77777777" w:rsidR="00863F61" w:rsidRPr="000D067E" w:rsidRDefault="00863F61" w:rsidP="00863F61">
            <w:pPr>
              <w:rPr>
                <w:rFonts w:eastAsia="Calibri"/>
                <w:b/>
                <w:bCs/>
                <w:color w:val="385623" w:themeColor="accent6" w:themeShade="80"/>
              </w:rPr>
            </w:pPr>
          </w:p>
        </w:tc>
        <w:tc>
          <w:tcPr>
            <w:tcW w:w="1134" w:type="dxa"/>
          </w:tcPr>
          <w:p w14:paraId="3DAB1B21" w14:textId="77777777" w:rsidR="00863F61" w:rsidRPr="000D067E" w:rsidRDefault="00863F61" w:rsidP="00863F61">
            <w:pPr>
              <w:rPr>
                <w:rFonts w:eastAsia="Calibri"/>
                <w:b/>
                <w:bCs/>
                <w:color w:val="385623" w:themeColor="accent6" w:themeShade="80"/>
              </w:rPr>
            </w:pPr>
          </w:p>
        </w:tc>
        <w:tc>
          <w:tcPr>
            <w:tcW w:w="1418" w:type="dxa"/>
          </w:tcPr>
          <w:p w14:paraId="683CA803" w14:textId="77777777" w:rsidR="00863F61" w:rsidRPr="000D067E" w:rsidRDefault="00863F61" w:rsidP="00863F61">
            <w:pPr>
              <w:rPr>
                <w:rFonts w:eastAsia="Calibri"/>
                <w:color w:val="385623" w:themeColor="accent6" w:themeShade="80"/>
              </w:rPr>
            </w:pPr>
          </w:p>
        </w:tc>
        <w:tc>
          <w:tcPr>
            <w:tcW w:w="1276" w:type="dxa"/>
          </w:tcPr>
          <w:p w14:paraId="7A0671EC" w14:textId="77777777" w:rsidR="00863F61" w:rsidRPr="000D067E" w:rsidRDefault="00863F61" w:rsidP="00863F61">
            <w:pPr>
              <w:rPr>
                <w:rFonts w:eastAsia="Calibri"/>
                <w:color w:val="385623" w:themeColor="accent6" w:themeShade="80"/>
              </w:rPr>
            </w:pPr>
          </w:p>
        </w:tc>
        <w:tc>
          <w:tcPr>
            <w:tcW w:w="1417" w:type="dxa"/>
          </w:tcPr>
          <w:p w14:paraId="644D6E15" w14:textId="77777777" w:rsidR="00863F61" w:rsidRPr="000D067E" w:rsidRDefault="00863F61" w:rsidP="00863F61">
            <w:pPr>
              <w:rPr>
                <w:rFonts w:eastAsia="Calibri"/>
                <w:b/>
                <w:bCs/>
                <w:color w:val="385623" w:themeColor="accent6" w:themeShade="80"/>
              </w:rPr>
            </w:pPr>
          </w:p>
        </w:tc>
        <w:tc>
          <w:tcPr>
            <w:tcW w:w="1418" w:type="dxa"/>
          </w:tcPr>
          <w:p w14:paraId="09850582" w14:textId="77777777" w:rsidR="00863F61" w:rsidRPr="000D067E" w:rsidRDefault="00863F61" w:rsidP="00863F61">
            <w:pPr>
              <w:rPr>
                <w:rFonts w:eastAsia="Calibri"/>
                <w:b/>
                <w:bCs/>
                <w:color w:val="385623" w:themeColor="accent6" w:themeShade="80"/>
              </w:rPr>
            </w:pPr>
          </w:p>
        </w:tc>
      </w:tr>
      <w:tr w:rsidR="000D067E" w:rsidRPr="000D067E" w14:paraId="0C408DD9" w14:textId="77777777" w:rsidTr="00B11D15">
        <w:tc>
          <w:tcPr>
            <w:tcW w:w="2127" w:type="dxa"/>
          </w:tcPr>
          <w:p w14:paraId="23D764B2"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Taxonomic</w:t>
            </w:r>
          </w:p>
          <w:p w14:paraId="193ED257"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BETADISPER</w:t>
            </w:r>
          </w:p>
        </w:tc>
        <w:tc>
          <w:tcPr>
            <w:tcW w:w="283" w:type="dxa"/>
          </w:tcPr>
          <w:p w14:paraId="1A1806A2" w14:textId="77777777" w:rsidR="00863F61" w:rsidRPr="000D067E" w:rsidRDefault="00863F61" w:rsidP="00863F61">
            <w:pPr>
              <w:rPr>
                <w:rFonts w:eastAsia="Calibri"/>
                <w:color w:val="385623" w:themeColor="accent6" w:themeShade="80"/>
              </w:rPr>
            </w:pPr>
          </w:p>
        </w:tc>
        <w:tc>
          <w:tcPr>
            <w:tcW w:w="2410" w:type="dxa"/>
          </w:tcPr>
          <w:p w14:paraId="26C34314"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Bray-Curtis</w:t>
            </w:r>
          </w:p>
        </w:tc>
        <w:tc>
          <w:tcPr>
            <w:tcW w:w="1417" w:type="dxa"/>
          </w:tcPr>
          <w:p w14:paraId="2BF12205"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F=0.6</w:t>
            </w:r>
          </w:p>
        </w:tc>
        <w:tc>
          <w:tcPr>
            <w:tcW w:w="1134" w:type="dxa"/>
          </w:tcPr>
          <w:p w14:paraId="5CB2E5CB"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w:t>
            </w:r>
          </w:p>
        </w:tc>
        <w:tc>
          <w:tcPr>
            <w:tcW w:w="1418" w:type="dxa"/>
          </w:tcPr>
          <w:p w14:paraId="56267DA1"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F=0.3</w:t>
            </w:r>
          </w:p>
        </w:tc>
        <w:tc>
          <w:tcPr>
            <w:tcW w:w="1276" w:type="dxa"/>
          </w:tcPr>
          <w:p w14:paraId="1DAE5E03"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w:t>
            </w:r>
          </w:p>
        </w:tc>
        <w:tc>
          <w:tcPr>
            <w:tcW w:w="1417" w:type="dxa"/>
          </w:tcPr>
          <w:p w14:paraId="4559485F"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Not tested</w:t>
            </w:r>
          </w:p>
        </w:tc>
        <w:tc>
          <w:tcPr>
            <w:tcW w:w="1418" w:type="dxa"/>
          </w:tcPr>
          <w:p w14:paraId="0D3A2F98"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Not tested</w:t>
            </w:r>
          </w:p>
        </w:tc>
      </w:tr>
      <w:tr w:rsidR="000D067E" w:rsidRPr="000D067E" w14:paraId="57B410DB" w14:textId="77777777" w:rsidTr="00B11D15">
        <w:tc>
          <w:tcPr>
            <w:tcW w:w="2127" w:type="dxa"/>
          </w:tcPr>
          <w:p w14:paraId="238E7714" w14:textId="77777777" w:rsidR="00863F61" w:rsidRPr="000D067E" w:rsidRDefault="00863F61" w:rsidP="00863F61">
            <w:pPr>
              <w:rPr>
                <w:rFonts w:eastAsia="Calibri"/>
                <w:color w:val="385623" w:themeColor="accent6" w:themeShade="80"/>
              </w:rPr>
            </w:pPr>
          </w:p>
        </w:tc>
        <w:tc>
          <w:tcPr>
            <w:tcW w:w="283" w:type="dxa"/>
          </w:tcPr>
          <w:p w14:paraId="2B7B0B6A" w14:textId="77777777" w:rsidR="00863F61" w:rsidRPr="000D067E" w:rsidRDefault="00863F61" w:rsidP="00863F61">
            <w:pPr>
              <w:rPr>
                <w:rFonts w:eastAsia="Calibri"/>
                <w:color w:val="385623" w:themeColor="accent6" w:themeShade="80"/>
              </w:rPr>
            </w:pPr>
          </w:p>
        </w:tc>
        <w:tc>
          <w:tcPr>
            <w:tcW w:w="2410" w:type="dxa"/>
          </w:tcPr>
          <w:p w14:paraId="2A71B07C" w14:textId="77777777" w:rsidR="00863F61" w:rsidRPr="000D067E" w:rsidRDefault="00863F61" w:rsidP="00863F61">
            <w:pPr>
              <w:rPr>
                <w:rFonts w:eastAsia="Calibri"/>
                <w:color w:val="385623" w:themeColor="accent6" w:themeShade="80"/>
              </w:rPr>
            </w:pPr>
          </w:p>
        </w:tc>
        <w:tc>
          <w:tcPr>
            <w:tcW w:w="1417" w:type="dxa"/>
          </w:tcPr>
          <w:p w14:paraId="668C49C1" w14:textId="77777777" w:rsidR="00863F61" w:rsidRPr="000D067E" w:rsidRDefault="00863F61" w:rsidP="00863F61">
            <w:pPr>
              <w:rPr>
                <w:rFonts w:eastAsia="Calibri"/>
                <w:b/>
                <w:bCs/>
                <w:color w:val="385623" w:themeColor="accent6" w:themeShade="80"/>
              </w:rPr>
            </w:pPr>
          </w:p>
        </w:tc>
        <w:tc>
          <w:tcPr>
            <w:tcW w:w="1134" w:type="dxa"/>
          </w:tcPr>
          <w:p w14:paraId="2EF6609C" w14:textId="77777777" w:rsidR="00863F61" w:rsidRPr="000D067E" w:rsidRDefault="00863F61" w:rsidP="00863F61">
            <w:pPr>
              <w:rPr>
                <w:rFonts w:eastAsia="Calibri"/>
                <w:b/>
                <w:bCs/>
                <w:color w:val="385623" w:themeColor="accent6" w:themeShade="80"/>
              </w:rPr>
            </w:pPr>
          </w:p>
        </w:tc>
        <w:tc>
          <w:tcPr>
            <w:tcW w:w="1418" w:type="dxa"/>
          </w:tcPr>
          <w:p w14:paraId="3CE4FEF0" w14:textId="77777777" w:rsidR="00863F61" w:rsidRPr="000D067E" w:rsidRDefault="00863F61" w:rsidP="00863F61">
            <w:pPr>
              <w:rPr>
                <w:rFonts w:eastAsia="Calibri"/>
                <w:color w:val="385623" w:themeColor="accent6" w:themeShade="80"/>
              </w:rPr>
            </w:pPr>
          </w:p>
        </w:tc>
        <w:tc>
          <w:tcPr>
            <w:tcW w:w="1276" w:type="dxa"/>
          </w:tcPr>
          <w:p w14:paraId="381514DB" w14:textId="77777777" w:rsidR="00863F61" w:rsidRPr="000D067E" w:rsidRDefault="00863F61" w:rsidP="00863F61">
            <w:pPr>
              <w:rPr>
                <w:rFonts w:eastAsia="Calibri"/>
                <w:color w:val="385623" w:themeColor="accent6" w:themeShade="80"/>
              </w:rPr>
            </w:pPr>
          </w:p>
        </w:tc>
        <w:tc>
          <w:tcPr>
            <w:tcW w:w="1417" w:type="dxa"/>
          </w:tcPr>
          <w:p w14:paraId="1BCDDCF8" w14:textId="77777777" w:rsidR="00863F61" w:rsidRPr="000D067E" w:rsidRDefault="00863F61" w:rsidP="00863F61">
            <w:pPr>
              <w:rPr>
                <w:rFonts w:eastAsia="Calibri"/>
                <w:b/>
                <w:bCs/>
                <w:color w:val="385623" w:themeColor="accent6" w:themeShade="80"/>
              </w:rPr>
            </w:pPr>
          </w:p>
        </w:tc>
        <w:tc>
          <w:tcPr>
            <w:tcW w:w="1418" w:type="dxa"/>
          </w:tcPr>
          <w:p w14:paraId="43A2CD8A" w14:textId="77777777" w:rsidR="00863F61" w:rsidRPr="000D067E" w:rsidRDefault="00863F61" w:rsidP="00863F61">
            <w:pPr>
              <w:rPr>
                <w:rFonts w:eastAsia="Calibri"/>
                <w:b/>
                <w:bCs/>
                <w:color w:val="385623" w:themeColor="accent6" w:themeShade="80"/>
              </w:rPr>
            </w:pPr>
          </w:p>
        </w:tc>
      </w:tr>
      <w:tr w:rsidR="000D067E" w:rsidRPr="000D067E" w14:paraId="1320399A" w14:textId="77777777" w:rsidTr="00B11D15">
        <w:tc>
          <w:tcPr>
            <w:tcW w:w="2127" w:type="dxa"/>
          </w:tcPr>
          <w:p w14:paraId="31F786B7"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Functional</w:t>
            </w:r>
          </w:p>
          <w:p w14:paraId="7FF7D632"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PERMANOVA</w:t>
            </w:r>
          </w:p>
        </w:tc>
        <w:tc>
          <w:tcPr>
            <w:tcW w:w="283" w:type="dxa"/>
          </w:tcPr>
          <w:p w14:paraId="61E13373" w14:textId="77777777" w:rsidR="00863F61" w:rsidRPr="000D067E" w:rsidRDefault="00863F61" w:rsidP="00863F61">
            <w:pPr>
              <w:rPr>
                <w:rFonts w:eastAsia="Calibri"/>
                <w:color w:val="385623" w:themeColor="accent6" w:themeShade="80"/>
              </w:rPr>
            </w:pPr>
          </w:p>
        </w:tc>
        <w:tc>
          <w:tcPr>
            <w:tcW w:w="2410" w:type="dxa"/>
          </w:tcPr>
          <w:p w14:paraId="177FA336"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comdist*</w:t>
            </w:r>
          </w:p>
        </w:tc>
        <w:tc>
          <w:tcPr>
            <w:tcW w:w="1417" w:type="dxa"/>
          </w:tcPr>
          <w:p w14:paraId="16A51FB1" w14:textId="77777777" w:rsidR="00863F61" w:rsidRPr="000D067E" w:rsidRDefault="00863F61" w:rsidP="00863F61">
            <w:pPr>
              <w:rPr>
                <w:rFonts w:eastAsia="Calibri"/>
                <w:b/>
                <w:bCs/>
                <w:color w:val="385623" w:themeColor="accent6" w:themeShade="80"/>
              </w:rPr>
            </w:pPr>
            <w:r w:rsidRPr="000D067E">
              <w:rPr>
                <w:rFonts w:eastAsia="Calibri"/>
                <w:b/>
                <w:bCs/>
                <w:color w:val="385623" w:themeColor="accent6" w:themeShade="80"/>
              </w:rPr>
              <w:t>F=1.6</w:t>
            </w:r>
          </w:p>
        </w:tc>
        <w:tc>
          <w:tcPr>
            <w:tcW w:w="1134" w:type="dxa"/>
          </w:tcPr>
          <w:p w14:paraId="57BD914E" w14:textId="77777777" w:rsidR="00863F61" w:rsidRPr="000D067E" w:rsidRDefault="00863F61" w:rsidP="00863F61">
            <w:pPr>
              <w:rPr>
                <w:rFonts w:eastAsia="Calibri"/>
                <w:b/>
                <w:bCs/>
                <w:color w:val="385623" w:themeColor="accent6" w:themeShade="80"/>
              </w:rPr>
            </w:pPr>
            <w:r w:rsidRPr="000D067E">
              <w:rPr>
                <w:rFonts w:eastAsia="Calibri"/>
                <w:b/>
                <w:bCs/>
                <w:color w:val="385623" w:themeColor="accent6" w:themeShade="80"/>
              </w:rPr>
              <w:t>0.001</w:t>
            </w:r>
          </w:p>
        </w:tc>
        <w:tc>
          <w:tcPr>
            <w:tcW w:w="1418" w:type="dxa"/>
          </w:tcPr>
          <w:p w14:paraId="1E7C4C88"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F=1.3</w:t>
            </w:r>
          </w:p>
        </w:tc>
        <w:tc>
          <w:tcPr>
            <w:tcW w:w="1276" w:type="dxa"/>
          </w:tcPr>
          <w:p w14:paraId="2190C62A"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0.078</w:t>
            </w:r>
          </w:p>
        </w:tc>
        <w:tc>
          <w:tcPr>
            <w:tcW w:w="1417" w:type="dxa"/>
          </w:tcPr>
          <w:p w14:paraId="4A0EFB0B" w14:textId="77777777" w:rsidR="00863F61" w:rsidRPr="000D067E" w:rsidRDefault="00863F61" w:rsidP="00863F61">
            <w:pPr>
              <w:rPr>
                <w:rFonts w:eastAsia="Calibri"/>
                <w:b/>
                <w:bCs/>
                <w:color w:val="385623" w:themeColor="accent6" w:themeShade="80"/>
              </w:rPr>
            </w:pPr>
            <w:r w:rsidRPr="000D067E">
              <w:rPr>
                <w:rFonts w:eastAsia="Calibri"/>
                <w:b/>
                <w:bCs/>
                <w:color w:val="385623" w:themeColor="accent6" w:themeShade="80"/>
              </w:rPr>
              <w:t>F=1.3</w:t>
            </w:r>
          </w:p>
        </w:tc>
        <w:tc>
          <w:tcPr>
            <w:tcW w:w="1418" w:type="dxa"/>
          </w:tcPr>
          <w:p w14:paraId="3BC1C145" w14:textId="77777777" w:rsidR="00863F61" w:rsidRPr="000D067E" w:rsidRDefault="00863F61" w:rsidP="00863F61">
            <w:pPr>
              <w:rPr>
                <w:rFonts w:eastAsia="Calibri"/>
                <w:b/>
                <w:bCs/>
                <w:color w:val="385623" w:themeColor="accent6" w:themeShade="80"/>
              </w:rPr>
            </w:pPr>
            <w:r w:rsidRPr="000D067E">
              <w:rPr>
                <w:rFonts w:eastAsia="Calibri"/>
                <w:b/>
                <w:bCs/>
                <w:color w:val="385623" w:themeColor="accent6" w:themeShade="80"/>
              </w:rPr>
              <w:t>0.046</w:t>
            </w:r>
          </w:p>
        </w:tc>
      </w:tr>
      <w:tr w:rsidR="000D067E" w:rsidRPr="000D067E" w14:paraId="37AC3AC3" w14:textId="77777777" w:rsidTr="00B11D15">
        <w:tc>
          <w:tcPr>
            <w:tcW w:w="2127" w:type="dxa"/>
          </w:tcPr>
          <w:p w14:paraId="564E9200" w14:textId="77777777" w:rsidR="00863F61" w:rsidRPr="000D067E" w:rsidRDefault="00863F61" w:rsidP="00863F61">
            <w:pPr>
              <w:rPr>
                <w:rFonts w:eastAsia="Calibri"/>
                <w:color w:val="385623" w:themeColor="accent6" w:themeShade="80"/>
              </w:rPr>
            </w:pPr>
          </w:p>
        </w:tc>
        <w:tc>
          <w:tcPr>
            <w:tcW w:w="283" w:type="dxa"/>
          </w:tcPr>
          <w:p w14:paraId="1F43E7AA" w14:textId="77777777" w:rsidR="00863F61" w:rsidRPr="000D067E" w:rsidRDefault="00863F61" w:rsidP="00863F61">
            <w:pPr>
              <w:rPr>
                <w:rFonts w:eastAsia="Calibri"/>
                <w:color w:val="385623" w:themeColor="accent6" w:themeShade="80"/>
              </w:rPr>
            </w:pPr>
          </w:p>
        </w:tc>
        <w:tc>
          <w:tcPr>
            <w:tcW w:w="2410" w:type="dxa"/>
          </w:tcPr>
          <w:p w14:paraId="0B1B1A2F" w14:textId="77777777" w:rsidR="00863F61" w:rsidRPr="000D067E" w:rsidRDefault="00863F61" w:rsidP="00863F61">
            <w:pPr>
              <w:rPr>
                <w:rFonts w:eastAsia="Calibri"/>
                <w:color w:val="385623" w:themeColor="accent6" w:themeShade="80"/>
              </w:rPr>
            </w:pPr>
          </w:p>
        </w:tc>
        <w:tc>
          <w:tcPr>
            <w:tcW w:w="1417" w:type="dxa"/>
          </w:tcPr>
          <w:p w14:paraId="29C8441C" w14:textId="77777777" w:rsidR="00863F61" w:rsidRPr="000D067E" w:rsidRDefault="00863F61" w:rsidP="00863F61">
            <w:pPr>
              <w:rPr>
                <w:rFonts w:eastAsia="Calibri"/>
                <w:b/>
                <w:bCs/>
                <w:color w:val="385623" w:themeColor="accent6" w:themeShade="80"/>
              </w:rPr>
            </w:pPr>
          </w:p>
        </w:tc>
        <w:tc>
          <w:tcPr>
            <w:tcW w:w="1134" w:type="dxa"/>
          </w:tcPr>
          <w:p w14:paraId="02E9A125" w14:textId="77777777" w:rsidR="00863F61" w:rsidRPr="000D067E" w:rsidRDefault="00863F61" w:rsidP="00863F61">
            <w:pPr>
              <w:rPr>
                <w:rFonts w:eastAsia="Calibri"/>
                <w:b/>
                <w:bCs/>
                <w:color w:val="385623" w:themeColor="accent6" w:themeShade="80"/>
              </w:rPr>
            </w:pPr>
          </w:p>
        </w:tc>
        <w:tc>
          <w:tcPr>
            <w:tcW w:w="1418" w:type="dxa"/>
          </w:tcPr>
          <w:p w14:paraId="57D7BA0B" w14:textId="77777777" w:rsidR="00863F61" w:rsidRPr="000D067E" w:rsidRDefault="00863F61" w:rsidP="00863F61">
            <w:pPr>
              <w:rPr>
                <w:rFonts w:eastAsia="Calibri"/>
                <w:color w:val="385623" w:themeColor="accent6" w:themeShade="80"/>
              </w:rPr>
            </w:pPr>
          </w:p>
        </w:tc>
        <w:tc>
          <w:tcPr>
            <w:tcW w:w="1276" w:type="dxa"/>
          </w:tcPr>
          <w:p w14:paraId="0A091B48" w14:textId="77777777" w:rsidR="00863F61" w:rsidRPr="000D067E" w:rsidRDefault="00863F61" w:rsidP="00863F61">
            <w:pPr>
              <w:rPr>
                <w:rFonts w:eastAsia="Calibri"/>
                <w:color w:val="385623" w:themeColor="accent6" w:themeShade="80"/>
              </w:rPr>
            </w:pPr>
          </w:p>
        </w:tc>
        <w:tc>
          <w:tcPr>
            <w:tcW w:w="1417" w:type="dxa"/>
          </w:tcPr>
          <w:p w14:paraId="1A685720" w14:textId="77777777" w:rsidR="00863F61" w:rsidRPr="000D067E" w:rsidRDefault="00863F61" w:rsidP="00863F61">
            <w:pPr>
              <w:rPr>
                <w:rFonts w:eastAsia="Calibri"/>
                <w:b/>
                <w:bCs/>
                <w:color w:val="385623" w:themeColor="accent6" w:themeShade="80"/>
              </w:rPr>
            </w:pPr>
          </w:p>
        </w:tc>
        <w:tc>
          <w:tcPr>
            <w:tcW w:w="1418" w:type="dxa"/>
          </w:tcPr>
          <w:p w14:paraId="2FE3226B" w14:textId="77777777" w:rsidR="00863F61" w:rsidRPr="000D067E" w:rsidRDefault="00863F61" w:rsidP="00863F61">
            <w:pPr>
              <w:rPr>
                <w:rFonts w:eastAsia="Calibri"/>
                <w:b/>
                <w:bCs/>
                <w:color w:val="385623" w:themeColor="accent6" w:themeShade="80"/>
              </w:rPr>
            </w:pPr>
          </w:p>
        </w:tc>
      </w:tr>
      <w:tr w:rsidR="000D067E" w:rsidRPr="000D067E" w14:paraId="5AC4C945" w14:textId="77777777" w:rsidTr="00B11D15">
        <w:tc>
          <w:tcPr>
            <w:tcW w:w="2127" w:type="dxa"/>
          </w:tcPr>
          <w:p w14:paraId="65572726"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Functional BETADISPER</w:t>
            </w:r>
          </w:p>
        </w:tc>
        <w:tc>
          <w:tcPr>
            <w:tcW w:w="283" w:type="dxa"/>
          </w:tcPr>
          <w:p w14:paraId="5B85D49D" w14:textId="77777777" w:rsidR="00863F61" w:rsidRPr="000D067E" w:rsidRDefault="00863F61" w:rsidP="00863F61">
            <w:pPr>
              <w:rPr>
                <w:rFonts w:eastAsia="Calibri"/>
                <w:color w:val="385623" w:themeColor="accent6" w:themeShade="80"/>
              </w:rPr>
            </w:pPr>
          </w:p>
        </w:tc>
        <w:tc>
          <w:tcPr>
            <w:tcW w:w="2410" w:type="dxa"/>
          </w:tcPr>
          <w:p w14:paraId="383A75E2"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comdist*</w:t>
            </w:r>
          </w:p>
        </w:tc>
        <w:tc>
          <w:tcPr>
            <w:tcW w:w="1417" w:type="dxa"/>
          </w:tcPr>
          <w:p w14:paraId="35C939B1"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F=0.7</w:t>
            </w:r>
          </w:p>
        </w:tc>
        <w:tc>
          <w:tcPr>
            <w:tcW w:w="1134" w:type="dxa"/>
          </w:tcPr>
          <w:p w14:paraId="03B705EF"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w:t>
            </w:r>
          </w:p>
        </w:tc>
        <w:tc>
          <w:tcPr>
            <w:tcW w:w="1418" w:type="dxa"/>
          </w:tcPr>
          <w:p w14:paraId="1F6B5201"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F=2.8</w:t>
            </w:r>
          </w:p>
        </w:tc>
        <w:tc>
          <w:tcPr>
            <w:tcW w:w="1276" w:type="dxa"/>
          </w:tcPr>
          <w:p w14:paraId="7335C255"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w:t>
            </w:r>
          </w:p>
        </w:tc>
        <w:tc>
          <w:tcPr>
            <w:tcW w:w="1417" w:type="dxa"/>
          </w:tcPr>
          <w:p w14:paraId="706D2C24"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Not tested</w:t>
            </w:r>
          </w:p>
        </w:tc>
        <w:tc>
          <w:tcPr>
            <w:tcW w:w="1418" w:type="dxa"/>
          </w:tcPr>
          <w:p w14:paraId="27434542"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Not tested</w:t>
            </w:r>
          </w:p>
        </w:tc>
      </w:tr>
    </w:tbl>
    <w:p w14:paraId="4A6A432B" w14:textId="77777777" w:rsidR="00863F61" w:rsidRPr="000D067E" w:rsidRDefault="00863F61" w:rsidP="00863F61">
      <w:pPr>
        <w:rPr>
          <w:rFonts w:eastAsia="Calibri" w:cs="Times New Roman"/>
          <w:color w:val="385623" w:themeColor="accent6" w:themeShade="80"/>
        </w:rPr>
      </w:pPr>
      <w:r w:rsidRPr="000D067E">
        <w:rPr>
          <w:rFonts w:eastAsia="Calibri" w:cs="Times New Roman"/>
          <w:color w:val="385623" w:themeColor="accent6" w:themeShade="80"/>
        </w:rPr>
        <w:t>* : inter-community mean pairwise distance in trait space</w:t>
      </w:r>
    </w:p>
    <w:p w14:paraId="699FA00F" w14:textId="77777777" w:rsidR="00863F61" w:rsidRPr="000D067E" w:rsidRDefault="00863F61" w:rsidP="00863F61">
      <w:pPr>
        <w:spacing w:line="480" w:lineRule="auto"/>
        <w:rPr>
          <w:rFonts w:eastAsia="Calibri" w:cs="Times New Roman"/>
          <w:color w:val="385623" w:themeColor="accent6" w:themeShade="80"/>
        </w:rPr>
        <w:sectPr w:rsidR="00863F61" w:rsidRPr="000D067E" w:rsidSect="00863F61">
          <w:pgSz w:w="15840" w:h="12240" w:orient="landscape"/>
          <w:pgMar w:top="2160" w:right="1440" w:bottom="1440" w:left="1440" w:header="720" w:footer="1584" w:gutter="0"/>
          <w:cols w:space="720"/>
          <w:docGrid w:linePitch="360"/>
        </w:sectPr>
      </w:pPr>
    </w:p>
    <w:p w14:paraId="2BCC5EAE" w14:textId="77777777" w:rsidR="00863F61" w:rsidRPr="000D067E" w:rsidRDefault="00863F61" w:rsidP="00863F61">
      <w:pPr>
        <w:spacing w:line="480" w:lineRule="auto"/>
        <w:rPr>
          <w:rFonts w:eastAsia="Calibri" w:cs="Times New Roman"/>
          <w:color w:val="385623" w:themeColor="accent6" w:themeShade="80"/>
        </w:rPr>
      </w:pPr>
    </w:p>
    <w:p w14:paraId="5A58FD05" w14:textId="6A6B9274" w:rsidR="00863F61" w:rsidRPr="000D067E" w:rsidRDefault="00863F61" w:rsidP="00863F61">
      <w:pPr>
        <w:spacing w:line="480" w:lineRule="auto"/>
        <w:rPr>
          <w:rFonts w:eastAsia="Calibri" w:cs="Times New Roman"/>
          <w:color w:val="385623" w:themeColor="accent6" w:themeShade="80"/>
        </w:rPr>
      </w:pPr>
      <w:r w:rsidRPr="000D067E">
        <w:rPr>
          <w:rFonts w:eastAsia="Calibri" w:cs="Times New Roman"/>
          <w:color w:val="385623" w:themeColor="accent6" w:themeShade="80"/>
        </w:rPr>
        <w:tab/>
        <w:t>The forest floor environment changed among the forest management treatments over time (Tables 2.6-2.7). In 2015, canopy openness was higher in salvaged plots than windthrow or undisturbed forest. By 2022, canopy openness in salvaged plots had decreased, but remained higher, on average, than in forest plots. In 2015, percentage cover of understory vegetation was higher in salvaged plots than windthrow, and windthrow had higher vegetation cover than forest, but these differences became less pronounced by 2022. Meanwhile, percentage cover of leaf litter showed the opposite pattern. In 2015, salvaged plots had the lowest leaf litter cover, followed by windthrow plots and then forest with the highest leaf litter cover. By 2022, these differences had largely disappeared. Soil moisture was similar among forest management treatments, both in 2015 and in 2022.</w:t>
      </w:r>
    </w:p>
    <w:p w14:paraId="22EF916B" w14:textId="77777777" w:rsidR="00863F61" w:rsidRPr="000D067E" w:rsidRDefault="00863F61" w:rsidP="00863F61">
      <w:pPr>
        <w:spacing w:line="480" w:lineRule="auto"/>
        <w:rPr>
          <w:rFonts w:eastAsia="Calibri" w:cs="Times New Roman"/>
          <w:color w:val="385623" w:themeColor="accent6" w:themeShade="80"/>
        </w:rPr>
      </w:pPr>
    </w:p>
    <w:p w14:paraId="5BAA7F39" w14:textId="77777777" w:rsidR="00863F61" w:rsidRPr="000D067E" w:rsidRDefault="00863F61" w:rsidP="00863F61">
      <w:pPr>
        <w:rPr>
          <w:rFonts w:eastAsia="Calibri" w:cs="Times New Roman"/>
          <w:b/>
          <w:bCs/>
          <w:color w:val="385623" w:themeColor="accent6" w:themeShade="80"/>
        </w:rPr>
        <w:sectPr w:rsidR="00863F61" w:rsidRPr="000D067E" w:rsidSect="00863F61">
          <w:pgSz w:w="12240" w:h="15840"/>
          <w:pgMar w:top="1440" w:right="1440" w:bottom="1440" w:left="2160" w:header="720" w:footer="1584" w:gutter="0"/>
          <w:cols w:space="720"/>
          <w:docGrid w:linePitch="360"/>
        </w:sectPr>
      </w:pPr>
    </w:p>
    <w:p w14:paraId="36DFA73E" w14:textId="77777777" w:rsidR="00863F61" w:rsidRPr="000D067E" w:rsidRDefault="00863F61" w:rsidP="00863F61">
      <w:pPr>
        <w:spacing w:after="200"/>
        <w:rPr>
          <w:rFonts w:eastAsia="Calibri" w:cs="Times New Roman"/>
          <w:iCs/>
          <w:color w:val="385623" w:themeColor="accent6" w:themeShade="80"/>
          <w:szCs w:val="18"/>
        </w:rPr>
      </w:pPr>
      <w:bookmarkStart w:id="65" w:name="_Toc213798418"/>
      <w:r w:rsidRPr="000D067E">
        <w:rPr>
          <w:rFonts w:eastAsia="Calibri" w:cs="Times New Roman"/>
          <w:b/>
          <w:bCs/>
          <w:iCs/>
          <w:color w:val="385623" w:themeColor="accent6" w:themeShade="80"/>
          <w:szCs w:val="18"/>
        </w:rPr>
        <w:lastRenderedPageBreak/>
        <w:t xml:space="preserve">Table </w:t>
      </w:r>
      <w:r w:rsidRPr="000D067E">
        <w:rPr>
          <w:rFonts w:eastAsia="Calibri" w:cs="Times New Roman"/>
          <w:b/>
          <w:bCs/>
          <w:iCs/>
          <w:color w:val="385623" w:themeColor="accent6" w:themeShade="80"/>
          <w:szCs w:val="18"/>
        </w:rPr>
        <w:fldChar w:fldCharType="begin"/>
      </w:r>
      <w:r w:rsidRPr="000D067E">
        <w:rPr>
          <w:rFonts w:eastAsia="Calibri" w:cs="Times New Roman"/>
          <w:b/>
          <w:bCs/>
          <w:iCs/>
          <w:color w:val="385623" w:themeColor="accent6" w:themeShade="80"/>
          <w:szCs w:val="18"/>
        </w:rPr>
        <w:instrText xml:space="preserve"> STYLEREF 1 \s </w:instrText>
      </w:r>
      <w:r w:rsidRPr="000D067E">
        <w:rPr>
          <w:rFonts w:eastAsia="Calibri" w:cs="Times New Roman"/>
          <w:b/>
          <w:bCs/>
          <w:iCs/>
          <w:color w:val="385623" w:themeColor="accent6" w:themeShade="80"/>
          <w:szCs w:val="18"/>
        </w:rPr>
        <w:fldChar w:fldCharType="separate"/>
      </w:r>
      <w:r w:rsidRPr="000D067E">
        <w:rPr>
          <w:rFonts w:eastAsia="Calibri" w:cs="Times New Roman"/>
          <w:b/>
          <w:bCs/>
          <w:iCs/>
          <w:noProof/>
          <w:color w:val="385623" w:themeColor="accent6" w:themeShade="80"/>
          <w:szCs w:val="18"/>
        </w:rPr>
        <w:t>2</w:t>
      </w:r>
      <w:r w:rsidRPr="000D067E">
        <w:rPr>
          <w:rFonts w:eastAsia="Calibri" w:cs="Times New Roman"/>
          <w:b/>
          <w:bCs/>
          <w:iCs/>
          <w:color w:val="385623" w:themeColor="accent6" w:themeShade="80"/>
          <w:szCs w:val="18"/>
        </w:rPr>
        <w:fldChar w:fldCharType="end"/>
      </w:r>
      <w:r w:rsidRPr="000D067E">
        <w:rPr>
          <w:rFonts w:eastAsia="Calibri" w:cs="Times New Roman"/>
          <w:b/>
          <w:bCs/>
          <w:iCs/>
          <w:color w:val="385623" w:themeColor="accent6" w:themeShade="80"/>
          <w:szCs w:val="18"/>
        </w:rPr>
        <w:t>.</w:t>
      </w:r>
      <w:r w:rsidRPr="000D067E">
        <w:rPr>
          <w:rFonts w:eastAsia="Calibri" w:cs="Times New Roman"/>
          <w:b/>
          <w:bCs/>
          <w:iCs/>
          <w:color w:val="385623" w:themeColor="accent6" w:themeShade="80"/>
          <w:szCs w:val="18"/>
        </w:rPr>
        <w:fldChar w:fldCharType="begin"/>
      </w:r>
      <w:r w:rsidRPr="000D067E">
        <w:rPr>
          <w:rFonts w:eastAsia="Calibri" w:cs="Times New Roman"/>
          <w:b/>
          <w:bCs/>
          <w:iCs/>
          <w:color w:val="385623" w:themeColor="accent6" w:themeShade="80"/>
          <w:szCs w:val="18"/>
        </w:rPr>
        <w:instrText xml:space="preserve"> SEQ Table \* ARABIC \s 1 </w:instrText>
      </w:r>
      <w:r w:rsidRPr="000D067E">
        <w:rPr>
          <w:rFonts w:eastAsia="Calibri" w:cs="Times New Roman"/>
          <w:b/>
          <w:bCs/>
          <w:iCs/>
          <w:color w:val="385623" w:themeColor="accent6" w:themeShade="80"/>
          <w:szCs w:val="18"/>
        </w:rPr>
        <w:fldChar w:fldCharType="separate"/>
      </w:r>
      <w:r w:rsidRPr="000D067E">
        <w:rPr>
          <w:rFonts w:eastAsia="Calibri" w:cs="Times New Roman"/>
          <w:b/>
          <w:bCs/>
          <w:iCs/>
          <w:noProof/>
          <w:color w:val="385623" w:themeColor="accent6" w:themeShade="80"/>
          <w:szCs w:val="18"/>
        </w:rPr>
        <w:t>6</w:t>
      </w:r>
      <w:r w:rsidRPr="000D067E">
        <w:rPr>
          <w:rFonts w:eastAsia="Calibri" w:cs="Times New Roman"/>
          <w:b/>
          <w:bCs/>
          <w:iCs/>
          <w:color w:val="385623" w:themeColor="accent6" w:themeShade="80"/>
          <w:szCs w:val="18"/>
        </w:rPr>
        <w:fldChar w:fldCharType="end"/>
      </w:r>
      <w:r w:rsidRPr="000D067E">
        <w:rPr>
          <w:rFonts w:eastAsia="Calibri" w:cs="Times New Roman"/>
          <w:b/>
          <w:bCs/>
          <w:iCs/>
          <w:color w:val="385623" w:themeColor="accent6" w:themeShade="80"/>
          <w:szCs w:val="18"/>
        </w:rPr>
        <w:t>.</w:t>
      </w:r>
      <w:r w:rsidRPr="000D067E">
        <w:rPr>
          <w:rFonts w:eastAsia="Calibri" w:cs="Times New Roman"/>
          <w:iCs/>
          <w:color w:val="385623" w:themeColor="accent6" w:themeShade="80"/>
          <w:szCs w:val="18"/>
        </w:rPr>
        <w:t xml:space="preserve"> Main effects of forest management treatments (windthrow, salvaged, undisturbed forest) and year (2015, 2022) on environmental variables in the understory at Powdermill Nature Reserve, Rector, Westmoreland County, Pennsylvania, USA. All models were linear mixed-effects models with transect included as a random effect (LMM). Dashes indicate that the p-value is above 0.10. Patterns with a p-value below 0.05 are bolded.</w:t>
      </w:r>
      <w:bookmarkEnd w:id="65"/>
    </w:p>
    <w:p w14:paraId="3D1FC0D4" w14:textId="77777777" w:rsidR="00863F61" w:rsidRPr="000D067E" w:rsidRDefault="00863F61" w:rsidP="00863F61">
      <w:pPr>
        <w:rPr>
          <w:rFonts w:eastAsia="Calibri" w:cs="Times New Roman"/>
          <w:color w:val="385623" w:themeColor="accent6" w:themeShade="80"/>
        </w:rPr>
      </w:pPr>
    </w:p>
    <w:tbl>
      <w:tblPr>
        <w:tblStyle w:val="Aaronsinsectlabels12"/>
        <w:tblW w:w="12854" w:type="dxa"/>
        <w:tblBorders>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268"/>
        <w:gridCol w:w="284"/>
        <w:gridCol w:w="992"/>
        <w:gridCol w:w="1134"/>
        <w:gridCol w:w="1843"/>
        <w:gridCol w:w="1559"/>
        <w:gridCol w:w="1701"/>
        <w:gridCol w:w="1559"/>
        <w:gridCol w:w="1514"/>
      </w:tblGrid>
      <w:tr w:rsidR="000D067E" w:rsidRPr="000D067E" w14:paraId="62AD150A" w14:textId="77777777" w:rsidTr="00B11D15">
        <w:trPr>
          <w:trHeight w:val="333"/>
        </w:trPr>
        <w:tc>
          <w:tcPr>
            <w:tcW w:w="2268" w:type="dxa"/>
            <w:tcBorders>
              <w:top w:val="single" w:sz="4" w:space="0" w:color="auto"/>
              <w:bottom w:val="nil"/>
            </w:tcBorders>
          </w:tcPr>
          <w:p w14:paraId="06354D8D"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Response variable</w:t>
            </w:r>
          </w:p>
        </w:tc>
        <w:tc>
          <w:tcPr>
            <w:tcW w:w="284" w:type="dxa"/>
            <w:tcBorders>
              <w:top w:val="single" w:sz="4" w:space="0" w:color="auto"/>
              <w:bottom w:val="nil"/>
            </w:tcBorders>
          </w:tcPr>
          <w:p w14:paraId="45ECC71B" w14:textId="77777777" w:rsidR="00863F61" w:rsidRPr="000D067E" w:rsidRDefault="00863F61" w:rsidP="00863F61">
            <w:pPr>
              <w:rPr>
                <w:rFonts w:eastAsia="Calibri"/>
                <w:color w:val="385623" w:themeColor="accent6" w:themeShade="80"/>
              </w:rPr>
            </w:pPr>
          </w:p>
        </w:tc>
        <w:tc>
          <w:tcPr>
            <w:tcW w:w="992" w:type="dxa"/>
            <w:tcBorders>
              <w:top w:val="single" w:sz="4" w:space="0" w:color="auto"/>
              <w:bottom w:val="nil"/>
            </w:tcBorders>
          </w:tcPr>
          <w:p w14:paraId="279F2915"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 xml:space="preserve">Model </w:t>
            </w:r>
          </w:p>
          <w:p w14:paraId="1FF7CF0A"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type</w:t>
            </w:r>
          </w:p>
        </w:tc>
        <w:tc>
          <w:tcPr>
            <w:tcW w:w="2977" w:type="dxa"/>
            <w:gridSpan w:val="2"/>
            <w:tcBorders>
              <w:top w:val="single" w:sz="4" w:space="0" w:color="auto"/>
              <w:bottom w:val="nil"/>
            </w:tcBorders>
          </w:tcPr>
          <w:p w14:paraId="00CE8642"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 xml:space="preserve">Treatment </w:t>
            </w:r>
          </w:p>
          <w:p w14:paraId="0E013A5E"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(Windthrow, Salvaged, Forest)</w:t>
            </w:r>
          </w:p>
        </w:tc>
        <w:tc>
          <w:tcPr>
            <w:tcW w:w="3260" w:type="dxa"/>
            <w:gridSpan w:val="2"/>
            <w:tcBorders>
              <w:top w:val="single" w:sz="4" w:space="0" w:color="auto"/>
              <w:bottom w:val="nil"/>
            </w:tcBorders>
          </w:tcPr>
          <w:p w14:paraId="6028D7F4"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Year (2015, 2022)</w:t>
            </w:r>
          </w:p>
        </w:tc>
        <w:tc>
          <w:tcPr>
            <w:tcW w:w="3073" w:type="dxa"/>
            <w:gridSpan w:val="2"/>
            <w:tcBorders>
              <w:top w:val="single" w:sz="4" w:space="0" w:color="auto"/>
              <w:bottom w:val="nil"/>
            </w:tcBorders>
          </w:tcPr>
          <w:p w14:paraId="19F18CA3"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Treatment*Year interaction</w:t>
            </w:r>
          </w:p>
        </w:tc>
      </w:tr>
      <w:tr w:rsidR="000D067E" w:rsidRPr="000D067E" w14:paraId="1D07F249" w14:textId="77777777" w:rsidTr="00B11D15">
        <w:trPr>
          <w:trHeight w:val="333"/>
        </w:trPr>
        <w:tc>
          <w:tcPr>
            <w:tcW w:w="2268" w:type="dxa"/>
            <w:tcBorders>
              <w:top w:val="nil"/>
              <w:bottom w:val="nil"/>
            </w:tcBorders>
          </w:tcPr>
          <w:p w14:paraId="250D19F2" w14:textId="77777777" w:rsidR="00863F61" w:rsidRPr="000D067E" w:rsidRDefault="00863F61" w:rsidP="00863F61">
            <w:pPr>
              <w:rPr>
                <w:rFonts w:eastAsia="Calibri"/>
                <w:color w:val="385623" w:themeColor="accent6" w:themeShade="80"/>
              </w:rPr>
            </w:pPr>
          </w:p>
        </w:tc>
        <w:tc>
          <w:tcPr>
            <w:tcW w:w="284" w:type="dxa"/>
            <w:tcBorders>
              <w:top w:val="nil"/>
              <w:bottom w:val="nil"/>
            </w:tcBorders>
          </w:tcPr>
          <w:p w14:paraId="02A90F51" w14:textId="77777777" w:rsidR="00863F61" w:rsidRPr="000D067E" w:rsidRDefault="00863F61" w:rsidP="00863F61">
            <w:pPr>
              <w:rPr>
                <w:rFonts w:eastAsia="Calibri"/>
                <w:color w:val="385623" w:themeColor="accent6" w:themeShade="80"/>
              </w:rPr>
            </w:pPr>
          </w:p>
        </w:tc>
        <w:tc>
          <w:tcPr>
            <w:tcW w:w="992" w:type="dxa"/>
            <w:tcBorders>
              <w:top w:val="nil"/>
              <w:bottom w:val="nil"/>
            </w:tcBorders>
          </w:tcPr>
          <w:p w14:paraId="2ABD44F5" w14:textId="77777777" w:rsidR="00863F61" w:rsidRPr="000D067E" w:rsidRDefault="00863F61" w:rsidP="00863F61">
            <w:pPr>
              <w:rPr>
                <w:rFonts w:eastAsia="Calibri"/>
                <w:color w:val="385623" w:themeColor="accent6" w:themeShade="80"/>
              </w:rPr>
            </w:pPr>
          </w:p>
        </w:tc>
        <w:tc>
          <w:tcPr>
            <w:tcW w:w="2977" w:type="dxa"/>
            <w:gridSpan w:val="2"/>
            <w:tcBorders>
              <w:top w:val="nil"/>
              <w:bottom w:val="nil"/>
            </w:tcBorders>
          </w:tcPr>
          <w:p w14:paraId="3A0B3D21" w14:textId="77777777" w:rsidR="00863F61" w:rsidRPr="000D067E" w:rsidRDefault="00863F61" w:rsidP="00863F61">
            <w:pPr>
              <w:rPr>
                <w:rFonts w:eastAsia="Calibri"/>
                <w:color w:val="385623" w:themeColor="accent6" w:themeShade="80"/>
              </w:rPr>
            </w:pPr>
          </w:p>
        </w:tc>
        <w:tc>
          <w:tcPr>
            <w:tcW w:w="3260" w:type="dxa"/>
            <w:gridSpan w:val="2"/>
            <w:tcBorders>
              <w:top w:val="nil"/>
              <w:bottom w:val="nil"/>
            </w:tcBorders>
          </w:tcPr>
          <w:p w14:paraId="5C34E876" w14:textId="77777777" w:rsidR="00863F61" w:rsidRPr="000D067E" w:rsidRDefault="00863F61" w:rsidP="00863F61">
            <w:pPr>
              <w:rPr>
                <w:rFonts w:eastAsia="Calibri"/>
                <w:color w:val="385623" w:themeColor="accent6" w:themeShade="80"/>
              </w:rPr>
            </w:pPr>
          </w:p>
        </w:tc>
        <w:tc>
          <w:tcPr>
            <w:tcW w:w="1559" w:type="dxa"/>
            <w:tcBorders>
              <w:top w:val="nil"/>
              <w:bottom w:val="nil"/>
            </w:tcBorders>
          </w:tcPr>
          <w:p w14:paraId="74C6F006" w14:textId="77777777" w:rsidR="00863F61" w:rsidRPr="000D067E" w:rsidRDefault="00863F61" w:rsidP="00863F61">
            <w:pPr>
              <w:rPr>
                <w:rFonts w:eastAsia="Calibri"/>
                <w:color w:val="385623" w:themeColor="accent6" w:themeShade="80"/>
              </w:rPr>
            </w:pPr>
          </w:p>
        </w:tc>
        <w:tc>
          <w:tcPr>
            <w:tcW w:w="1514" w:type="dxa"/>
            <w:tcBorders>
              <w:top w:val="nil"/>
              <w:bottom w:val="nil"/>
            </w:tcBorders>
          </w:tcPr>
          <w:p w14:paraId="0EF30B5F" w14:textId="77777777" w:rsidR="00863F61" w:rsidRPr="000D067E" w:rsidRDefault="00863F61" w:rsidP="00863F61">
            <w:pPr>
              <w:rPr>
                <w:rFonts w:eastAsia="Calibri"/>
                <w:color w:val="385623" w:themeColor="accent6" w:themeShade="80"/>
              </w:rPr>
            </w:pPr>
          </w:p>
        </w:tc>
      </w:tr>
      <w:tr w:rsidR="000D067E" w:rsidRPr="000D067E" w14:paraId="3DAC0A29" w14:textId="77777777" w:rsidTr="00B11D15">
        <w:trPr>
          <w:trHeight w:val="333"/>
        </w:trPr>
        <w:tc>
          <w:tcPr>
            <w:tcW w:w="2268" w:type="dxa"/>
            <w:tcBorders>
              <w:top w:val="nil"/>
              <w:bottom w:val="single" w:sz="4" w:space="0" w:color="auto"/>
            </w:tcBorders>
          </w:tcPr>
          <w:p w14:paraId="54E6ABE4" w14:textId="77777777" w:rsidR="00863F61" w:rsidRPr="000D067E" w:rsidRDefault="00863F61" w:rsidP="00863F61">
            <w:pPr>
              <w:rPr>
                <w:rFonts w:eastAsia="Calibri"/>
                <w:color w:val="385623" w:themeColor="accent6" w:themeShade="80"/>
              </w:rPr>
            </w:pPr>
          </w:p>
        </w:tc>
        <w:tc>
          <w:tcPr>
            <w:tcW w:w="284" w:type="dxa"/>
            <w:tcBorders>
              <w:top w:val="nil"/>
              <w:bottom w:val="single" w:sz="4" w:space="0" w:color="auto"/>
            </w:tcBorders>
          </w:tcPr>
          <w:p w14:paraId="305D2DB5" w14:textId="77777777" w:rsidR="00863F61" w:rsidRPr="000D067E" w:rsidRDefault="00863F61" w:rsidP="00863F61">
            <w:pPr>
              <w:rPr>
                <w:rFonts w:eastAsia="Calibri"/>
                <w:color w:val="385623" w:themeColor="accent6" w:themeShade="80"/>
              </w:rPr>
            </w:pPr>
          </w:p>
        </w:tc>
        <w:tc>
          <w:tcPr>
            <w:tcW w:w="992" w:type="dxa"/>
            <w:tcBorders>
              <w:top w:val="nil"/>
              <w:bottom w:val="single" w:sz="4" w:space="0" w:color="auto"/>
            </w:tcBorders>
          </w:tcPr>
          <w:p w14:paraId="01AF5778" w14:textId="77777777" w:rsidR="00863F61" w:rsidRPr="000D067E" w:rsidRDefault="00863F61" w:rsidP="00863F61">
            <w:pPr>
              <w:rPr>
                <w:rFonts w:eastAsia="Calibri"/>
                <w:color w:val="385623" w:themeColor="accent6" w:themeShade="80"/>
              </w:rPr>
            </w:pPr>
          </w:p>
        </w:tc>
        <w:tc>
          <w:tcPr>
            <w:tcW w:w="1134" w:type="dxa"/>
            <w:tcBorders>
              <w:top w:val="nil"/>
              <w:bottom w:val="single" w:sz="4" w:space="0" w:color="auto"/>
            </w:tcBorders>
          </w:tcPr>
          <w:p w14:paraId="3EBB3A7C"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Statistic</w:t>
            </w:r>
          </w:p>
        </w:tc>
        <w:tc>
          <w:tcPr>
            <w:tcW w:w="1843" w:type="dxa"/>
            <w:tcBorders>
              <w:top w:val="nil"/>
              <w:bottom w:val="single" w:sz="4" w:space="0" w:color="auto"/>
            </w:tcBorders>
          </w:tcPr>
          <w:p w14:paraId="2FBF811D"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p</w:t>
            </w:r>
          </w:p>
        </w:tc>
        <w:tc>
          <w:tcPr>
            <w:tcW w:w="1559" w:type="dxa"/>
            <w:tcBorders>
              <w:top w:val="nil"/>
              <w:bottom w:val="single" w:sz="4" w:space="0" w:color="auto"/>
            </w:tcBorders>
          </w:tcPr>
          <w:p w14:paraId="60C90CC0"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Statistic</w:t>
            </w:r>
          </w:p>
        </w:tc>
        <w:tc>
          <w:tcPr>
            <w:tcW w:w="1701" w:type="dxa"/>
            <w:tcBorders>
              <w:top w:val="nil"/>
              <w:bottom w:val="single" w:sz="4" w:space="0" w:color="auto"/>
            </w:tcBorders>
          </w:tcPr>
          <w:p w14:paraId="1BFB0C13"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p</w:t>
            </w:r>
          </w:p>
        </w:tc>
        <w:tc>
          <w:tcPr>
            <w:tcW w:w="1559" w:type="dxa"/>
            <w:tcBorders>
              <w:top w:val="nil"/>
              <w:bottom w:val="single" w:sz="4" w:space="0" w:color="auto"/>
            </w:tcBorders>
          </w:tcPr>
          <w:p w14:paraId="090B0514"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Statistic</w:t>
            </w:r>
          </w:p>
        </w:tc>
        <w:tc>
          <w:tcPr>
            <w:tcW w:w="1514" w:type="dxa"/>
            <w:tcBorders>
              <w:top w:val="nil"/>
              <w:bottom w:val="single" w:sz="4" w:space="0" w:color="auto"/>
            </w:tcBorders>
          </w:tcPr>
          <w:p w14:paraId="06CE9162"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p</w:t>
            </w:r>
          </w:p>
        </w:tc>
      </w:tr>
      <w:tr w:rsidR="000D067E" w:rsidRPr="000D067E" w14:paraId="411907F6" w14:textId="77777777" w:rsidTr="00B11D15">
        <w:trPr>
          <w:trHeight w:val="275"/>
        </w:trPr>
        <w:tc>
          <w:tcPr>
            <w:tcW w:w="2268" w:type="dxa"/>
            <w:tcBorders>
              <w:top w:val="single" w:sz="4" w:space="0" w:color="auto"/>
              <w:bottom w:val="nil"/>
            </w:tcBorders>
          </w:tcPr>
          <w:p w14:paraId="0C0E8B28"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Canopy openness</w:t>
            </w:r>
          </w:p>
        </w:tc>
        <w:tc>
          <w:tcPr>
            <w:tcW w:w="284" w:type="dxa"/>
            <w:tcBorders>
              <w:top w:val="single" w:sz="4" w:space="0" w:color="auto"/>
              <w:bottom w:val="nil"/>
            </w:tcBorders>
          </w:tcPr>
          <w:p w14:paraId="24FD4337" w14:textId="77777777" w:rsidR="00863F61" w:rsidRPr="000D067E" w:rsidRDefault="00863F61" w:rsidP="00863F61">
            <w:pPr>
              <w:rPr>
                <w:rFonts w:eastAsia="Calibri"/>
                <w:color w:val="385623" w:themeColor="accent6" w:themeShade="80"/>
              </w:rPr>
            </w:pPr>
          </w:p>
        </w:tc>
        <w:tc>
          <w:tcPr>
            <w:tcW w:w="992" w:type="dxa"/>
            <w:tcBorders>
              <w:top w:val="single" w:sz="4" w:space="0" w:color="auto"/>
              <w:bottom w:val="nil"/>
            </w:tcBorders>
          </w:tcPr>
          <w:p w14:paraId="23086BF9"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LMM*</w:t>
            </w:r>
          </w:p>
        </w:tc>
        <w:tc>
          <w:tcPr>
            <w:tcW w:w="1134" w:type="dxa"/>
            <w:tcBorders>
              <w:top w:val="single" w:sz="4" w:space="0" w:color="auto"/>
              <w:bottom w:val="nil"/>
            </w:tcBorders>
          </w:tcPr>
          <w:p w14:paraId="152304E1" w14:textId="77777777" w:rsidR="00863F61" w:rsidRPr="000D067E" w:rsidRDefault="00863F61" w:rsidP="00863F61">
            <w:pPr>
              <w:rPr>
                <w:rFonts w:eastAsia="Calibri"/>
                <w:b/>
                <w:bCs/>
                <w:color w:val="385623" w:themeColor="accent6" w:themeShade="80"/>
              </w:rPr>
            </w:pPr>
            <w:r w:rsidRPr="000D067E">
              <w:rPr>
                <w:rFonts w:eastAsia="Calibri"/>
                <w:b/>
                <w:bCs/>
                <w:color w:val="385623" w:themeColor="accent6" w:themeShade="80"/>
              </w:rPr>
              <w:t>F=47.2</w:t>
            </w:r>
          </w:p>
        </w:tc>
        <w:tc>
          <w:tcPr>
            <w:tcW w:w="1843" w:type="dxa"/>
            <w:tcBorders>
              <w:top w:val="single" w:sz="4" w:space="0" w:color="auto"/>
              <w:bottom w:val="nil"/>
            </w:tcBorders>
          </w:tcPr>
          <w:p w14:paraId="7B7EE1E8" w14:textId="77777777" w:rsidR="00863F61" w:rsidRPr="000D067E" w:rsidRDefault="00863F61" w:rsidP="00863F61">
            <w:pPr>
              <w:rPr>
                <w:rFonts w:eastAsia="Calibri"/>
                <w:b/>
                <w:bCs/>
                <w:color w:val="385623" w:themeColor="accent6" w:themeShade="80"/>
              </w:rPr>
            </w:pPr>
            <w:r w:rsidRPr="000D067E">
              <w:rPr>
                <w:rFonts w:eastAsia="Calibri"/>
                <w:b/>
                <w:bCs/>
                <w:color w:val="385623" w:themeColor="accent6" w:themeShade="80"/>
              </w:rPr>
              <w:t>&lt;0.001</w:t>
            </w:r>
          </w:p>
        </w:tc>
        <w:tc>
          <w:tcPr>
            <w:tcW w:w="1559" w:type="dxa"/>
            <w:tcBorders>
              <w:top w:val="single" w:sz="4" w:space="0" w:color="auto"/>
              <w:bottom w:val="nil"/>
            </w:tcBorders>
          </w:tcPr>
          <w:p w14:paraId="4DAD8DFF" w14:textId="77777777" w:rsidR="00863F61" w:rsidRPr="000D067E" w:rsidRDefault="00863F61" w:rsidP="00863F61">
            <w:pPr>
              <w:rPr>
                <w:rFonts w:eastAsia="Calibri"/>
                <w:color w:val="385623" w:themeColor="accent6" w:themeShade="80"/>
              </w:rPr>
            </w:pPr>
            <w:r w:rsidRPr="000D067E">
              <w:rPr>
                <w:rFonts w:eastAsia="Calibri"/>
                <w:b/>
                <w:bCs/>
                <w:color w:val="385623" w:themeColor="accent6" w:themeShade="80"/>
              </w:rPr>
              <w:t>F=45.9</w:t>
            </w:r>
          </w:p>
        </w:tc>
        <w:tc>
          <w:tcPr>
            <w:tcW w:w="1701" w:type="dxa"/>
            <w:tcBorders>
              <w:top w:val="single" w:sz="4" w:space="0" w:color="auto"/>
              <w:bottom w:val="nil"/>
            </w:tcBorders>
          </w:tcPr>
          <w:p w14:paraId="162D4E46" w14:textId="77777777" w:rsidR="00863F61" w:rsidRPr="000D067E" w:rsidRDefault="00863F61" w:rsidP="00863F61">
            <w:pPr>
              <w:rPr>
                <w:rFonts w:eastAsia="Calibri"/>
                <w:color w:val="385623" w:themeColor="accent6" w:themeShade="80"/>
              </w:rPr>
            </w:pPr>
            <w:r w:rsidRPr="000D067E">
              <w:rPr>
                <w:rFonts w:eastAsia="Calibri"/>
                <w:b/>
                <w:bCs/>
                <w:color w:val="385623" w:themeColor="accent6" w:themeShade="80"/>
              </w:rPr>
              <w:t>&lt;0.001</w:t>
            </w:r>
          </w:p>
        </w:tc>
        <w:tc>
          <w:tcPr>
            <w:tcW w:w="1559" w:type="dxa"/>
            <w:tcBorders>
              <w:top w:val="single" w:sz="4" w:space="0" w:color="auto"/>
              <w:bottom w:val="nil"/>
            </w:tcBorders>
          </w:tcPr>
          <w:p w14:paraId="632096B7" w14:textId="77777777" w:rsidR="00863F61" w:rsidRPr="000D067E" w:rsidRDefault="00863F61" w:rsidP="00863F61">
            <w:pPr>
              <w:rPr>
                <w:rFonts w:eastAsia="Calibri"/>
                <w:b/>
                <w:bCs/>
                <w:color w:val="385623" w:themeColor="accent6" w:themeShade="80"/>
              </w:rPr>
            </w:pPr>
            <w:r w:rsidRPr="000D067E">
              <w:rPr>
                <w:rFonts w:eastAsia="Calibri"/>
                <w:b/>
                <w:bCs/>
                <w:color w:val="385623" w:themeColor="accent6" w:themeShade="80"/>
              </w:rPr>
              <w:t>F=19.9</w:t>
            </w:r>
          </w:p>
        </w:tc>
        <w:tc>
          <w:tcPr>
            <w:tcW w:w="1514" w:type="dxa"/>
            <w:tcBorders>
              <w:top w:val="single" w:sz="4" w:space="0" w:color="auto"/>
              <w:bottom w:val="nil"/>
            </w:tcBorders>
          </w:tcPr>
          <w:p w14:paraId="7442C8AA" w14:textId="77777777" w:rsidR="00863F61" w:rsidRPr="000D067E" w:rsidRDefault="00863F61" w:rsidP="00863F61">
            <w:pPr>
              <w:rPr>
                <w:rFonts w:eastAsia="Calibri"/>
                <w:b/>
                <w:bCs/>
                <w:color w:val="385623" w:themeColor="accent6" w:themeShade="80"/>
              </w:rPr>
            </w:pPr>
            <w:r w:rsidRPr="000D067E">
              <w:rPr>
                <w:rFonts w:eastAsia="Calibri"/>
                <w:b/>
                <w:bCs/>
                <w:color w:val="385623" w:themeColor="accent6" w:themeShade="80"/>
              </w:rPr>
              <w:t>&lt;0.001</w:t>
            </w:r>
          </w:p>
        </w:tc>
      </w:tr>
      <w:tr w:rsidR="000D067E" w:rsidRPr="000D067E" w14:paraId="62C46F73" w14:textId="77777777" w:rsidTr="00B11D15">
        <w:trPr>
          <w:trHeight w:val="275"/>
        </w:trPr>
        <w:tc>
          <w:tcPr>
            <w:tcW w:w="2268" w:type="dxa"/>
            <w:tcBorders>
              <w:top w:val="nil"/>
              <w:bottom w:val="nil"/>
            </w:tcBorders>
          </w:tcPr>
          <w:p w14:paraId="785338E9" w14:textId="77777777" w:rsidR="00863F61" w:rsidRPr="000D067E" w:rsidRDefault="00863F61" w:rsidP="00863F61">
            <w:pPr>
              <w:rPr>
                <w:rFonts w:eastAsia="Calibri"/>
                <w:color w:val="385623" w:themeColor="accent6" w:themeShade="80"/>
              </w:rPr>
            </w:pPr>
          </w:p>
        </w:tc>
        <w:tc>
          <w:tcPr>
            <w:tcW w:w="284" w:type="dxa"/>
            <w:tcBorders>
              <w:top w:val="nil"/>
              <w:bottom w:val="nil"/>
            </w:tcBorders>
          </w:tcPr>
          <w:p w14:paraId="2BBB4CF7" w14:textId="77777777" w:rsidR="00863F61" w:rsidRPr="000D067E" w:rsidRDefault="00863F61" w:rsidP="00863F61">
            <w:pPr>
              <w:rPr>
                <w:rFonts w:eastAsia="Calibri"/>
                <w:color w:val="385623" w:themeColor="accent6" w:themeShade="80"/>
              </w:rPr>
            </w:pPr>
          </w:p>
        </w:tc>
        <w:tc>
          <w:tcPr>
            <w:tcW w:w="992" w:type="dxa"/>
            <w:tcBorders>
              <w:top w:val="nil"/>
              <w:bottom w:val="nil"/>
            </w:tcBorders>
          </w:tcPr>
          <w:p w14:paraId="4B845F32" w14:textId="77777777" w:rsidR="00863F61" w:rsidRPr="000D067E" w:rsidRDefault="00863F61" w:rsidP="00863F61">
            <w:pPr>
              <w:rPr>
                <w:rFonts w:eastAsia="Calibri"/>
                <w:color w:val="385623" w:themeColor="accent6" w:themeShade="80"/>
              </w:rPr>
            </w:pPr>
          </w:p>
        </w:tc>
        <w:tc>
          <w:tcPr>
            <w:tcW w:w="1134" w:type="dxa"/>
            <w:tcBorders>
              <w:top w:val="nil"/>
              <w:bottom w:val="nil"/>
            </w:tcBorders>
          </w:tcPr>
          <w:p w14:paraId="3044D53C" w14:textId="77777777" w:rsidR="00863F61" w:rsidRPr="000D067E" w:rsidRDefault="00863F61" w:rsidP="00863F61">
            <w:pPr>
              <w:rPr>
                <w:rFonts w:eastAsia="Calibri"/>
                <w:b/>
                <w:bCs/>
                <w:color w:val="385623" w:themeColor="accent6" w:themeShade="80"/>
              </w:rPr>
            </w:pPr>
          </w:p>
        </w:tc>
        <w:tc>
          <w:tcPr>
            <w:tcW w:w="1843" w:type="dxa"/>
            <w:tcBorders>
              <w:top w:val="nil"/>
              <w:bottom w:val="nil"/>
            </w:tcBorders>
          </w:tcPr>
          <w:p w14:paraId="5BB530FE" w14:textId="77777777" w:rsidR="00863F61" w:rsidRPr="000D067E" w:rsidRDefault="00863F61" w:rsidP="00863F61">
            <w:pPr>
              <w:rPr>
                <w:rFonts w:eastAsia="Calibri"/>
                <w:b/>
                <w:bCs/>
                <w:color w:val="385623" w:themeColor="accent6" w:themeShade="80"/>
              </w:rPr>
            </w:pPr>
          </w:p>
        </w:tc>
        <w:tc>
          <w:tcPr>
            <w:tcW w:w="1559" w:type="dxa"/>
            <w:tcBorders>
              <w:top w:val="nil"/>
              <w:bottom w:val="nil"/>
            </w:tcBorders>
          </w:tcPr>
          <w:p w14:paraId="51256414" w14:textId="77777777" w:rsidR="00863F61" w:rsidRPr="000D067E" w:rsidRDefault="00863F61" w:rsidP="00863F61">
            <w:pPr>
              <w:rPr>
                <w:rFonts w:eastAsia="Calibri"/>
                <w:b/>
                <w:bCs/>
                <w:color w:val="385623" w:themeColor="accent6" w:themeShade="80"/>
              </w:rPr>
            </w:pPr>
          </w:p>
        </w:tc>
        <w:tc>
          <w:tcPr>
            <w:tcW w:w="1701" w:type="dxa"/>
            <w:tcBorders>
              <w:top w:val="nil"/>
              <w:bottom w:val="nil"/>
            </w:tcBorders>
          </w:tcPr>
          <w:p w14:paraId="227D2B02" w14:textId="77777777" w:rsidR="00863F61" w:rsidRPr="000D067E" w:rsidRDefault="00863F61" w:rsidP="00863F61">
            <w:pPr>
              <w:rPr>
                <w:rFonts w:eastAsia="Calibri"/>
                <w:b/>
                <w:bCs/>
                <w:color w:val="385623" w:themeColor="accent6" w:themeShade="80"/>
              </w:rPr>
            </w:pPr>
          </w:p>
        </w:tc>
        <w:tc>
          <w:tcPr>
            <w:tcW w:w="1559" w:type="dxa"/>
            <w:tcBorders>
              <w:top w:val="nil"/>
              <w:bottom w:val="nil"/>
            </w:tcBorders>
          </w:tcPr>
          <w:p w14:paraId="36E7BA1A" w14:textId="77777777" w:rsidR="00863F61" w:rsidRPr="000D067E" w:rsidRDefault="00863F61" w:rsidP="00863F61">
            <w:pPr>
              <w:rPr>
                <w:rFonts w:eastAsia="Calibri"/>
                <w:b/>
                <w:bCs/>
                <w:color w:val="385623" w:themeColor="accent6" w:themeShade="80"/>
              </w:rPr>
            </w:pPr>
          </w:p>
        </w:tc>
        <w:tc>
          <w:tcPr>
            <w:tcW w:w="1514" w:type="dxa"/>
            <w:tcBorders>
              <w:top w:val="nil"/>
              <w:bottom w:val="nil"/>
            </w:tcBorders>
          </w:tcPr>
          <w:p w14:paraId="72DB5122" w14:textId="77777777" w:rsidR="00863F61" w:rsidRPr="000D067E" w:rsidRDefault="00863F61" w:rsidP="00863F61">
            <w:pPr>
              <w:rPr>
                <w:rFonts w:eastAsia="Calibri"/>
                <w:b/>
                <w:bCs/>
                <w:color w:val="385623" w:themeColor="accent6" w:themeShade="80"/>
              </w:rPr>
            </w:pPr>
          </w:p>
        </w:tc>
      </w:tr>
      <w:tr w:rsidR="000D067E" w:rsidRPr="000D067E" w14:paraId="49429930" w14:textId="77777777" w:rsidTr="00B11D15">
        <w:trPr>
          <w:trHeight w:val="828"/>
        </w:trPr>
        <w:tc>
          <w:tcPr>
            <w:tcW w:w="2268" w:type="dxa"/>
            <w:tcBorders>
              <w:top w:val="nil"/>
              <w:bottom w:val="nil"/>
            </w:tcBorders>
          </w:tcPr>
          <w:p w14:paraId="24F47069"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Vegetation percentage cover</w:t>
            </w:r>
          </w:p>
          <w:p w14:paraId="5089399F" w14:textId="77777777" w:rsidR="00863F61" w:rsidRPr="000D067E" w:rsidRDefault="00863F61" w:rsidP="00863F61">
            <w:pPr>
              <w:rPr>
                <w:rFonts w:eastAsia="Calibri"/>
                <w:color w:val="385623" w:themeColor="accent6" w:themeShade="80"/>
              </w:rPr>
            </w:pPr>
          </w:p>
        </w:tc>
        <w:tc>
          <w:tcPr>
            <w:tcW w:w="284" w:type="dxa"/>
            <w:tcBorders>
              <w:top w:val="nil"/>
              <w:bottom w:val="nil"/>
            </w:tcBorders>
          </w:tcPr>
          <w:p w14:paraId="3B745B8F" w14:textId="77777777" w:rsidR="00863F61" w:rsidRPr="000D067E" w:rsidRDefault="00863F61" w:rsidP="00863F61">
            <w:pPr>
              <w:rPr>
                <w:rFonts w:eastAsia="Calibri"/>
                <w:color w:val="385623" w:themeColor="accent6" w:themeShade="80"/>
              </w:rPr>
            </w:pPr>
          </w:p>
        </w:tc>
        <w:tc>
          <w:tcPr>
            <w:tcW w:w="992" w:type="dxa"/>
            <w:tcBorders>
              <w:top w:val="nil"/>
              <w:bottom w:val="nil"/>
            </w:tcBorders>
          </w:tcPr>
          <w:p w14:paraId="79E94BC5"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LMM</w:t>
            </w:r>
          </w:p>
        </w:tc>
        <w:tc>
          <w:tcPr>
            <w:tcW w:w="1134" w:type="dxa"/>
            <w:tcBorders>
              <w:top w:val="nil"/>
              <w:bottom w:val="nil"/>
            </w:tcBorders>
          </w:tcPr>
          <w:p w14:paraId="060CC812" w14:textId="77777777" w:rsidR="00863F61" w:rsidRPr="000D067E" w:rsidRDefault="00863F61" w:rsidP="00863F61">
            <w:pPr>
              <w:rPr>
                <w:rFonts w:eastAsia="Calibri"/>
                <w:b/>
                <w:bCs/>
                <w:color w:val="385623" w:themeColor="accent6" w:themeShade="80"/>
              </w:rPr>
            </w:pPr>
            <w:r w:rsidRPr="000D067E">
              <w:rPr>
                <w:rFonts w:eastAsia="Calibri"/>
                <w:b/>
                <w:bCs/>
                <w:color w:val="385623" w:themeColor="accent6" w:themeShade="80"/>
              </w:rPr>
              <w:t>F=15.6</w:t>
            </w:r>
          </w:p>
        </w:tc>
        <w:tc>
          <w:tcPr>
            <w:tcW w:w="1843" w:type="dxa"/>
            <w:tcBorders>
              <w:top w:val="nil"/>
              <w:bottom w:val="nil"/>
            </w:tcBorders>
          </w:tcPr>
          <w:p w14:paraId="336405A0" w14:textId="77777777" w:rsidR="00863F61" w:rsidRPr="000D067E" w:rsidRDefault="00863F61" w:rsidP="00863F61">
            <w:pPr>
              <w:rPr>
                <w:rFonts w:eastAsia="Calibri"/>
                <w:b/>
                <w:bCs/>
                <w:color w:val="385623" w:themeColor="accent6" w:themeShade="80"/>
              </w:rPr>
            </w:pPr>
            <w:r w:rsidRPr="000D067E">
              <w:rPr>
                <w:rFonts w:eastAsia="Calibri"/>
                <w:b/>
                <w:bCs/>
                <w:color w:val="385623" w:themeColor="accent6" w:themeShade="80"/>
              </w:rPr>
              <w:t>&lt;0.001</w:t>
            </w:r>
          </w:p>
        </w:tc>
        <w:tc>
          <w:tcPr>
            <w:tcW w:w="1559" w:type="dxa"/>
            <w:tcBorders>
              <w:top w:val="nil"/>
              <w:bottom w:val="nil"/>
            </w:tcBorders>
          </w:tcPr>
          <w:p w14:paraId="1F388F9D"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F=0.7</w:t>
            </w:r>
          </w:p>
        </w:tc>
        <w:tc>
          <w:tcPr>
            <w:tcW w:w="1701" w:type="dxa"/>
            <w:tcBorders>
              <w:top w:val="nil"/>
              <w:bottom w:val="nil"/>
            </w:tcBorders>
          </w:tcPr>
          <w:p w14:paraId="57EA2E42"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w:t>
            </w:r>
          </w:p>
        </w:tc>
        <w:tc>
          <w:tcPr>
            <w:tcW w:w="1559" w:type="dxa"/>
            <w:tcBorders>
              <w:top w:val="nil"/>
              <w:bottom w:val="nil"/>
            </w:tcBorders>
          </w:tcPr>
          <w:p w14:paraId="4DFD8AF8" w14:textId="77777777" w:rsidR="00863F61" w:rsidRPr="000D067E" w:rsidRDefault="00863F61" w:rsidP="00863F61">
            <w:pPr>
              <w:rPr>
                <w:rFonts w:eastAsia="Calibri"/>
                <w:b/>
                <w:bCs/>
                <w:color w:val="385623" w:themeColor="accent6" w:themeShade="80"/>
              </w:rPr>
            </w:pPr>
            <w:r w:rsidRPr="000D067E">
              <w:rPr>
                <w:rFonts w:eastAsia="Calibri"/>
                <w:b/>
                <w:bCs/>
                <w:color w:val="385623" w:themeColor="accent6" w:themeShade="80"/>
              </w:rPr>
              <w:t>F=5.7</w:t>
            </w:r>
          </w:p>
        </w:tc>
        <w:tc>
          <w:tcPr>
            <w:tcW w:w="1514" w:type="dxa"/>
            <w:tcBorders>
              <w:top w:val="nil"/>
              <w:bottom w:val="nil"/>
            </w:tcBorders>
          </w:tcPr>
          <w:p w14:paraId="12C922A4" w14:textId="77777777" w:rsidR="00863F61" w:rsidRPr="000D067E" w:rsidRDefault="00863F61" w:rsidP="00863F61">
            <w:pPr>
              <w:rPr>
                <w:rFonts w:eastAsia="Calibri"/>
                <w:b/>
                <w:bCs/>
                <w:color w:val="385623" w:themeColor="accent6" w:themeShade="80"/>
              </w:rPr>
            </w:pPr>
            <w:r w:rsidRPr="000D067E">
              <w:rPr>
                <w:rFonts w:eastAsia="Calibri"/>
                <w:b/>
                <w:bCs/>
                <w:color w:val="385623" w:themeColor="accent6" w:themeShade="80"/>
              </w:rPr>
              <w:t>0.007</w:t>
            </w:r>
          </w:p>
        </w:tc>
      </w:tr>
      <w:tr w:rsidR="000D067E" w:rsidRPr="000D067E" w14:paraId="40054982" w14:textId="77777777" w:rsidTr="00B11D15">
        <w:trPr>
          <w:trHeight w:val="552"/>
        </w:trPr>
        <w:tc>
          <w:tcPr>
            <w:tcW w:w="2268" w:type="dxa"/>
            <w:tcBorders>
              <w:top w:val="nil"/>
              <w:bottom w:val="nil"/>
            </w:tcBorders>
          </w:tcPr>
          <w:p w14:paraId="1AFB9557"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Leaf litter percentage cover</w:t>
            </w:r>
          </w:p>
        </w:tc>
        <w:tc>
          <w:tcPr>
            <w:tcW w:w="284" w:type="dxa"/>
            <w:tcBorders>
              <w:top w:val="nil"/>
              <w:bottom w:val="nil"/>
            </w:tcBorders>
          </w:tcPr>
          <w:p w14:paraId="409CE859" w14:textId="77777777" w:rsidR="00863F61" w:rsidRPr="000D067E" w:rsidRDefault="00863F61" w:rsidP="00863F61">
            <w:pPr>
              <w:rPr>
                <w:rFonts w:eastAsia="Calibri"/>
                <w:color w:val="385623" w:themeColor="accent6" w:themeShade="80"/>
              </w:rPr>
            </w:pPr>
          </w:p>
        </w:tc>
        <w:tc>
          <w:tcPr>
            <w:tcW w:w="992" w:type="dxa"/>
            <w:tcBorders>
              <w:top w:val="nil"/>
              <w:bottom w:val="nil"/>
            </w:tcBorders>
          </w:tcPr>
          <w:p w14:paraId="5E8A6B95"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LMM</w:t>
            </w:r>
          </w:p>
        </w:tc>
        <w:tc>
          <w:tcPr>
            <w:tcW w:w="1134" w:type="dxa"/>
            <w:tcBorders>
              <w:top w:val="nil"/>
              <w:bottom w:val="nil"/>
            </w:tcBorders>
          </w:tcPr>
          <w:p w14:paraId="7F4E1761" w14:textId="77777777" w:rsidR="00863F61" w:rsidRPr="000D067E" w:rsidRDefault="00863F61" w:rsidP="00863F61">
            <w:pPr>
              <w:rPr>
                <w:rFonts w:eastAsia="Calibri"/>
                <w:b/>
                <w:bCs/>
                <w:color w:val="385623" w:themeColor="accent6" w:themeShade="80"/>
              </w:rPr>
            </w:pPr>
            <w:r w:rsidRPr="000D067E">
              <w:rPr>
                <w:rFonts w:eastAsia="Calibri"/>
                <w:b/>
                <w:bCs/>
                <w:color w:val="385623" w:themeColor="accent6" w:themeShade="80"/>
              </w:rPr>
              <w:t xml:space="preserve">F=20.0 </w:t>
            </w:r>
          </w:p>
        </w:tc>
        <w:tc>
          <w:tcPr>
            <w:tcW w:w="1843" w:type="dxa"/>
            <w:tcBorders>
              <w:top w:val="nil"/>
              <w:bottom w:val="nil"/>
            </w:tcBorders>
          </w:tcPr>
          <w:p w14:paraId="71E3E5C9" w14:textId="77777777" w:rsidR="00863F61" w:rsidRPr="000D067E" w:rsidRDefault="00863F61" w:rsidP="00863F61">
            <w:pPr>
              <w:rPr>
                <w:rFonts w:eastAsia="Calibri"/>
                <w:b/>
                <w:bCs/>
                <w:color w:val="385623" w:themeColor="accent6" w:themeShade="80"/>
              </w:rPr>
            </w:pPr>
            <w:r w:rsidRPr="000D067E">
              <w:rPr>
                <w:rFonts w:eastAsia="Calibri"/>
                <w:b/>
                <w:bCs/>
                <w:color w:val="385623" w:themeColor="accent6" w:themeShade="80"/>
              </w:rPr>
              <w:t>&lt;0.001</w:t>
            </w:r>
          </w:p>
        </w:tc>
        <w:tc>
          <w:tcPr>
            <w:tcW w:w="1559" w:type="dxa"/>
            <w:tcBorders>
              <w:top w:val="nil"/>
              <w:bottom w:val="nil"/>
            </w:tcBorders>
          </w:tcPr>
          <w:p w14:paraId="4EF35278"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 xml:space="preserve">F= 0.8 </w:t>
            </w:r>
          </w:p>
        </w:tc>
        <w:tc>
          <w:tcPr>
            <w:tcW w:w="1701" w:type="dxa"/>
            <w:tcBorders>
              <w:top w:val="nil"/>
              <w:bottom w:val="nil"/>
            </w:tcBorders>
          </w:tcPr>
          <w:p w14:paraId="67AFA892"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w:t>
            </w:r>
          </w:p>
        </w:tc>
        <w:tc>
          <w:tcPr>
            <w:tcW w:w="1559" w:type="dxa"/>
            <w:tcBorders>
              <w:top w:val="nil"/>
              <w:bottom w:val="nil"/>
            </w:tcBorders>
          </w:tcPr>
          <w:p w14:paraId="58E2E738" w14:textId="77777777" w:rsidR="00863F61" w:rsidRPr="000D067E" w:rsidRDefault="00863F61" w:rsidP="00863F61">
            <w:pPr>
              <w:rPr>
                <w:rFonts w:eastAsia="Calibri"/>
                <w:b/>
                <w:bCs/>
                <w:color w:val="385623" w:themeColor="accent6" w:themeShade="80"/>
              </w:rPr>
            </w:pPr>
            <w:r w:rsidRPr="000D067E">
              <w:rPr>
                <w:rFonts w:eastAsia="Calibri"/>
                <w:b/>
                <w:bCs/>
                <w:color w:val="385623" w:themeColor="accent6" w:themeShade="80"/>
              </w:rPr>
              <w:t>F=8.8</w:t>
            </w:r>
          </w:p>
        </w:tc>
        <w:tc>
          <w:tcPr>
            <w:tcW w:w="1514" w:type="dxa"/>
            <w:tcBorders>
              <w:top w:val="nil"/>
              <w:bottom w:val="nil"/>
            </w:tcBorders>
          </w:tcPr>
          <w:p w14:paraId="13CD24B1" w14:textId="77777777" w:rsidR="00863F61" w:rsidRPr="000D067E" w:rsidRDefault="00863F61" w:rsidP="00863F61">
            <w:pPr>
              <w:rPr>
                <w:rFonts w:eastAsia="Calibri"/>
                <w:b/>
                <w:bCs/>
                <w:color w:val="385623" w:themeColor="accent6" w:themeShade="80"/>
              </w:rPr>
            </w:pPr>
            <w:r w:rsidRPr="000D067E">
              <w:rPr>
                <w:rFonts w:eastAsia="Calibri"/>
                <w:b/>
                <w:bCs/>
                <w:color w:val="385623" w:themeColor="accent6" w:themeShade="80"/>
              </w:rPr>
              <w:t>0.001</w:t>
            </w:r>
          </w:p>
        </w:tc>
      </w:tr>
      <w:tr w:rsidR="000D067E" w:rsidRPr="000D067E" w14:paraId="6D29CAEB" w14:textId="77777777" w:rsidTr="00B11D15">
        <w:trPr>
          <w:trHeight w:val="275"/>
        </w:trPr>
        <w:tc>
          <w:tcPr>
            <w:tcW w:w="2268" w:type="dxa"/>
            <w:tcBorders>
              <w:top w:val="nil"/>
              <w:bottom w:val="nil"/>
            </w:tcBorders>
          </w:tcPr>
          <w:p w14:paraId="25E1C457" w14:textId="77777777" w:rsidR="00863F61" w:rsidRPr="000D067E" w:rsidRDefault="00863F61" w:rsidP="00863F61">
            <w:pPr>
              <w:rPr>
                <w:rFonts w:eastAsia="Calibri"/>
                <w:color w:val="385623" w:themeColor="accent6" w:themeShade="80"/>
              </w:rPr>
            </w:pPr>
          </w:p>
        </w:tc>
        <w:tc>
          <w:tcPr>
            <w:tcW w:w="284" w:type="dxa"/>
            <w:tcBorders>
              <w:top w:val="nil"/>
              <w:bottom w:val="nil"/>
            </w:tcBorders>
          </w:tcPr>
          <w:p w14:paraId="6135F55A" w14:textId="77777777" w:rsidR="00863F61" w:rsidRPr="000D067E" w:rsidRDefault="00863F61" w:rsidP="00863F61">
            <w:pPr>
              <w:rPr>
                <w:rFonts w:eastAsia="Calibri"/>
                <w:color w:val="385623" w:themeColor="accent6" w:themeShade="80"/>
              </w:rPr>
            </w:pPr>
          </w:p>
        </w:tc>
        <w:tc>
          <w:tcPr>
            <w:tcW w:w="992" w:type="dxa"/>
            <w:tcBorders>
              <w:top w:val="nil"/>
              <w:bottom w:val="nil"/>
            </w:tcBorders>
          </w:tcPr>
          <w:p w14:paraId="6E125CED" w14:textId="77777777" w:rsidR="00863F61" w:rsidRPr="000D067E" w:rsidRDefault="00863F61" w:rsidP="00863F61">
            <w:pPr>
              <w:rPr>
                <w:rFonts w:eastAsia="Calibri"/>
                <w:color w:val="385623" w:themeColor="accent6" w:themeShade="80"/>
              </w:rPr>
            </w:pPr>
          </w:p>
        </w:tc>
        <w:tc>
          <w:tcPr>
            <w:tcW w:w="1134" w:type="dxa"/>
            <w:tcBorders>
              <w:top w:val="nil"/>
              <w:bottom w:val="nil"/>
            </w:tcBorders>
          </w:tcPr>
          <w:p w14:paraId="5183EB21" w14:textId="77777777" w:rsidR="00863F61" w:rsidRPr="000D067E" w:rsidRDefault="00863F61" w:rsidP="00863F61">
            <w:pPr>
              <w:rPr>
                <w:rFonts w:eastAsia="Calibri"/>
                <w:b/>
                <w:bCs/>
                <w:color w:val="385623" w:themeColor="accent6" w:themeShade="80"/>
              </w:rPr>
            </w:pPr>
          </w:p>
        </w:tc>
        <w:tc>
          <w:tcPr>
            <w:tcW w:w="1843" w:type="dxa"/>
            <w:tcBorders>
              <w:top w:val="nil"/>
              <w:bottom w:val="nil"/>
            </w:tcBorders>
          </w:tcPr>
          <w:p w14:paraId="4CE034B8" w14:textId="77777777" w:rsidR="00863F61" w:rsidRPr="000D067E" w:rsidRDefault="00863F61" w:rsidP="00863F61">
            <w:pPr>
              <w:rPr>
                <w:rFonts w:eastAsia="Calibri"/>
                <w:b/>
                <w:bCs/>
                <w:color w:val="385623" w:themeColor="accent6" w:themeShade="80"/>
              </w:rPr>
            </w:pPr>
          </w:p>
        </w:tc>
        <w:tc>
          <w:tcPr>
            <w:tcW w:w="1559" w:type="dxa"/>
            <w:tcBorders>
              <w:top w:val="nil"/>
              <w:bottom w:val="nil"/>
            </w:tcBorders>
          </w:tcPr>
          <w:p w14:paraId="5053479E" w14:textId="77777777" w:rsidR="00863F61" w:rsidRPr="000D067E" w:rsidRDefault="00863F61" w:rsidP="00863F61">
            <w:pPr>
              <w:rPr>
                <w:rFonts w:eastAsia="Calibri"/>
                <w:b/>
                <w:bCs/>
                <w:color w:val="385623" w:themeColor="accent6" w:themeShade="80"/>
              </w:rPr>
            </w:pPr>
          </w:p>
        </w:tc>
        <w:tc>
          <w:tcPr>
            <w:tcW w:w="1701" w:type="dxa"/>
            <w:tcBorders>
              <w:top w:val="nil"/>
              <w:bottom w:val="nil"/>
            </w:tcBorders>
          </w:tcPr>
          <w:p w14:paraId="25EF4AE5" w14:textId="77777777" w:rsidR="00863F61" w:rsidRPr="000D067E" w:rsidRDefault="00863F61" w:rsidP="00863F61">
            <w:pPr>
              <w:rPr>
                <w:rFonts w:eastAsia="Calibri"/>
                <w:b/>
                <w:bCs/>
                <w:color w:val="385623" w:themeColor="accent6" w:themeShade="80"/>
              </w:rPr>
            </w:pPr>
          </w:p>
        </w:tc>
        <w:tc>
          <w:tcPr>
            <w:tcW w:w="1559" w:type="dxa"/>
            <w:tcBorders>
              <w:top w:val="nil"/>
              <w:bottom w:val="nil"/>
            </w:tcBorders>
          </w:tcPr>
          <w:p w14:paraId="68190C81" w14:textId="77777777" w:rsidR="00863F61" w:rsidRPr="000D067E" w:rsidRDefault="00863F61" w:rsidP="00863F61">
            <w:pPr>
              <w:rPr>
                <w:rFonts w:eastAsia="Calibri"/>
                <w:b/>
                <w:bCs/>
                <w:color w:val="385623" w:themeColor="accent6" w:themeShade="80"/>
              </w:rPr>
            </w:pPr>
          </w:p>
        </w:tc>
        <w:tc>
          <w:tcPr>
            <w:tcW w:w="1514" w:type="dxa"/>
            <w:tcBorders>
              <w:top w:val="nil"/>
              <w:bottom w:val="nil"/>
            </w:tcBorders>
          </w:tcPr>
          <w:p w14:paraId="24019E7C" w14:textId="77777777" w:rsidR="00863F61" w:rsidRPr="000D067E" w:rsidRDefault="00863F61" w:rsidP="00863F61">
            <w:pPr>
              <w:rPr>
                <w:rFonts w:eastAsia="Calibri"/>
                <w:b/>
                <w:bCs/>
                <w:color w:val="385623" w:themeColor="accent6" w:themeShade="80"/>
              </w:rPr>
            </w:pPr>
          </w:p>
        </w:tc>
      </w:tr>
      <w:tr w:rsidR="000D067E" w:rsidRPr="000D067E" w14:paraId="096669ED" w14:textId="77777777" w:rsidTr="00B11D15">
        <w:trPr>
          <w:trHeight w:val="275"/>
        </w:trPr>
        <w:tc>
          <w:tcPr>
            <w:tcW w:w="2268" w:type="dxa"/>
            <w:tcBorders>
              <w:top w:val="nil"/>
              <w:bottom w:val="nil"/>
            </w:tcBorders>
          </w:tcPr>
          <w:p w14:paraId="775A8B55"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Soil moisture (2015)</w:t>
            </w:r>
          </w:p>
        </w:tc>
        <w:tc>
          <w:tcPr>
            <w:tcW w:w="284" w:type="dxa"/>
            <w:tcBorders>
              <w:top w:val="nil"/>
              <w:bottom w:val="nil"/>
            </w:tcBorders>
          </w:tcPr>
          <w:p w14:paraId="67A046B8" w14:textId="77777777" w:rsidR="00863F61" w:rsidRPr="000D067E" w:rsidRDefault="00863F61" w:rsidP="00863F61">
            <w:pPr>
              <w:rPr>
                <w:rFonts w:eastAsia="Calibri"/>
                <w:color w:val="385623" w:themeColor="accent6" w:themeShade="80"/>
              </w:rPr>
            </w:pPr>
          </w:p>
        </w:tc>
        <w:tc>
          <w:tcPr>
            <w:tcW w:w="992" w:type="dxa"/>
            <w:tcBorders>
              <w:top w:val="nil"/>
              <w:bottom w:val="nil"/>
            </w:tcBorders>
          </w:tcPr>
          <w:p w14:paraId="0AC5F104"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LMM</w:t>
            </w:r>
          </w:p>
        </w:tc>
        <w:tc>
          <w:tcPr>
            <w:tcW w:w="1134" w:type="dxa"/>
            <w:tcBorders>
              <w:top w:val="nil"/>
              <w:bottom w:val="nil"/>
            </w:tcBorders>
          </w:tcPr>
          <w:p w14:paraId="66BBD6B4"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 xml:space="preserve">F=0.08 </w:t>
            </w:r>
          </w:p>
        </w:tc>
        <w:tc>
          <w:tcPr>
            <w:tcW w:w="1843" w:type="dxa"/>
            <w:tcBorders>
              <w:top w:val="nil"/>
              <w:bottom w:val="nil"/>
            </w:tcBorders>
          </w:tcPr>
          <w:p w14:paraId="4F28B6B1"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w:t>
            </w:r>
          </w:p>
        </w:tc>
        <w:tc>
          <w:tcPr>
            <w:tcW w:w="1559" w:type="dxa"/>
            <w:tcBorders>
              <w:top w:val="nil"/>
              <w:bottom w:val="nil"/>
            </w:tcBorders>
          </w:tcPr>
          <w:p w14:paraId="67F59571"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Not tested</w:t>
            </w:r>
          </w:p>
        </w:tc>
        <w:tc>
          <w:tcPr>
            <w:tcW w:w="1701" w:type="dxa"/>
            <w:tcBorders>
              <w:top w:val="nil"/>
              <w:bottom w:val="nil"/>
            </w:tcBorders>
          </w:tcPr>
          <w:p w14:paraId="5372F487"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Not tested</w:t>
            </w:r>
          </w:p>
        </w:tc>
        <w:tc>
          <w:tcPr>
            <w:tcW w:w="1559" w:type="dxa"/>
            <w:tcBorders>
              <w:top w:val="nil"/>
              <w:bottom w:val="nil"/>
            </w:tcBorders>
          </w:tcPr>
          <w:p w14:paraId="7C1BCF22"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Not tested</w:t>
            </w:r>
          </w:p>
        </w:tc>
        <w:tc>
          <w:tcPr>
            <w:tcW w:w="1514" w:type="dxa"/>
            <w:tcBorders>
              <w:top w:val="nil"/>
              <w:bottom w:val="nil"/>
            </w:tcBorders>
          </w:tcPr>
          <w:p w14:paraId="51E6415D"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Not tested</w:t>
            </w:r>
          </w:p>
        </w:tc>
      </w:tr>
      <w:tr w:rsidR="000D067E" w:rsidRPr="000D067E" w14:paraId="76E08EE1" w14:textId="77777777" w:rsidTr="00B11D15">
        <w:trPr>
          <w:trHeight w:val="275"/>
        </w:trPr>
        <w:tc>
          <w:tcPr>
            <w:tcW w:w="2268" w:type="dxa"/>
            <w:tcBorders>
              <w:top w:val="nil"/>
              <w:bottom w:val="single" w:sz="4" w:space="0" w:color="auto"/>
            </w:tcBorders>
          </w:tcPr>
          <w:p w14:paraId="38FA541B"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Soil moisture (2022)</w:t>
            </w:r>
          </w:p>
        </w:tc>
        <w:tc>
          <w:tcPr>
            <w:tcW w:w="284" w:type="dxa"/>
            <w:tcBorders>
              <w:top w:val="nil"/>
              <w:bottom w:val="single" w:sz="4" w:space="0" w:color="auto"/>
            </w:tcBorders>
          </w:tcPr>
          <w:p w14:paraId="767973AF" w14:textId="77777777" w:rsidR="00863F61" w:rsidRPr="000D067E" w:rsidRDefault="00863F61" w:rsidP="00863F61">
            <w:pPr>
              <w:rPr>
                <w:rFonts w:eastAsia="Calibri"/>
                <w:color w:val="385623" w:themeColor="accent6" w:themeShade="80"/>
              </w:rPr>
            </w:pPr>
          </w:p>
        </w:tc>
        <w:tc>
          <w:tcPr>
            <w:tcW w:w="992" w:type="dxa"/>
            <w:tcBorders>
              <w:top w:val="nil"/>
              <w:bottom w:val="single" w:sz="4" w:space="0" w:color="auto"/>
            </w:tcBorders>
          </w:tcPr>
          <w:p w14:paraId="2C5805A6"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LMM</w:t>
            </w:r>
          </w:p>
        </w:tc>
        <w:tc>
          <w:tcPr>
            <w:tcW w:w="1134" w:type="dxa"/>
            <w:tcBorders>
              <w:top w:val="nil"/>
              <w:bottom w:val="single" w:sz="4" w:space="0" w:color="auto"/>
            </w:tcBorders>
          </w:tcPr>
          <w:p w14:paraId="47DD7B8F"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 xml:space="preserve">F=0.2 </w:t>
            </w:r>
          </w:p>
        </w:tc>
        <w:tc>
          <w:tcPr>
            <w:tcW w:w="1843" w:type="dxa"/>
            <w:tcBorders>
              <w:top w:val="nil"/>
              <w:bottom w:val="single" w:sz="4" w:space="0" w:color="auto"/>
            </w:tcBorders>
          </w:tcPr>
          <w:p w14:paraId="16D9F704"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w:t>
            </w:r>
          </w:p>
        </w:tc>
        <w:tc>
          <w:tcPr>
            <w:tcW w:w="1559" w:type="dxa"/>
            <w:tcBorders>
              <w:top w:val="nil"/>
              <w:bottom w:val="single" w:sz="4" w:space="0" w:color="auto"/>
            </w:tcBorders>
          </w:tcPr>
          <w:p w14:paraId="42E614AB"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Not tested</w:t>
            </w:r>
          </w:p>
        </w:tc>
        <w:tc>
          <w:tcPr>
            <w:tcW w:w="1701" w:type="dxa"/>
            <w:tcBorders>
              <w:top w:val="nil"/>
              <w:bottom w:val="single" w:sz="4" w:space="0" w:color="auto"/>
            </w:tcBorders>
          </w:tcPr>
          <w:p w14:paraId="0FB3B127"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Not tested</w:t>
            </w:r>
          </w:p>
        </w:tc>
        <w:tc>
          <w:tcPr>
            <w:tcW w:w="1559" w:type="dxa"/>
            <w:tcBorders>
              <w:top w:val="nil"/>
              <w:bottom w:val="single" w:sz="4" w:space="0" w:color="auto"/>
            </w:tcBorders>
          </w:tcPr>
          <w:p w14:paraId="7B9FCE27"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Not tested</w:t>
            </w:r>
          </w:p>
        </w:tc>
        <w:tc>
          <w:tcPr>
            <w:tcW w:w="1514" w:type="dxa"/>
            <w:tcBorders>
              <w:top w:val="nil"/>
              <w:bottom w:val="single" w:sz="4" w:space="0" w:color="auto"/>
            </w:tcBorders>
          </w:tcPr>
          <w:p w14:paraId="3CB495B8"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Not tested</w:t>
            </w:r>
          </w:p>
        </w:tc>
      </w:tr>
    </w:tbl>
    <w:p w14:paraId="1FD6422E" w14:textId="77777777" w:rsidR="00863F61" w:rsidRPr="000D067E" w:rsidRDefault="00863F61" w:rsidP="00863F61">
      <w:pPr>
        <w:rPr>
          <w:rFonts w:eastAsia="Calibri" w:cs="Times New Roman"/>
          <w:color w:val="385623" w:themeColor="accent6" w:themeShade="80"/>
        </w:rPr>
      </w:pPr>
      <w:r w:rsidRPr="000D067E">
        <w:rPr>
          <w:rFonts w:eastAsia="Calibri" w:cs="Times New Roman"/>
          <w:color w:val="385623" w:themeColor="accent6" w:themeShade="80"/>
        </w:rPr>
        <w:t>*: a log transformation was done on the response variable to improve the model’s satisfaction of assumptions</w:t>
      </w:r>
    </w:p>
    <w:p w14:paraId="79B59CAC" w14:textId="77777777" w:rsidR="00863F61" w:rsidRPr="000D067E" w:rsidRDefault="00863F61" w:rsidP="00863F61">
      <w:pPr>
        <w:rPr>
          <w:rFonts w:eastAsia="Calibri" w:cs="Times New Roman"/>
          <w:color w:val="385623" w:themeColor="accent6" w:themeShade="80"/>
        </w:rPr>
      </w:pPr>
    </w:p>
    <w:p w14:paraId="47487B01" w14:textId="77777777" w:rsidR="00863F61" w:rsidRPr="000D067E" w:rsidRDefault="00863F61" w:rsidP="00863F61">
      <w:pPr>
        <w:rPr>
          <w:rFonts w:eastAsia="Calibri" w:cs="Times New Roman"/>
          <w:color w:val="385623" w:themeColor="accent6" w:themeShade="80"/>
        </w:rPr>
      </w:pPr>
    </w:p>
    <w:p w14:paraId="42A3AD67" w14:textId="77777777" w:rsidR="00863F61" w:rsidRPr="000D067E" w:rsidRDefault="00863F61" w:rsidP="00863F61">
      <w:pPr>
        <w:rPr>
          <w:rFonts w:eastAsia="Calibri" w:cs="Times New Roman"/>
          <w:color w:val="385623" w:themeColor="accent6" w:themeShade="80"/>
        </w:rPr>
      </w:pPr>
    </w:p>
    <w:p w14:paraId="1C4032AB" w14:textId="77777777" w:rsidR="00863F61" w:rsidRPr="000D067E" w:rsidRDefault="00863F61" w:rsidP="00863F61">
      <w:pPr>
        <w:rPr>
          <w:rFonts w:eastAsia="Calibri" w:cs="Times New Roman"/>
          <w:color w:val="385623" w:themeColor="accent6" w:themeShade="80"/>
        </w:rPr>
      </w:pPr>
    </w:p>
    <w:p w14:paraId="65E49353" w14:textId="77777777" w:rsidR="00863F61" w:rsidRPr="000D067E" w:rsidRDefault="00863F61" w:rsidP="00863F61">
      <w:pPr>
        <w:rPr>
          <w:rFonts w:eastAsia="Calibri" w:cs="Times New Roman"/>
          <w:color w:val="385623" w:themeColor="accent6" w:themeShade="80"/>
        </w:rPr>
      </w:pPr>
    </w:p>
    <w:p w14:paraId="0CF4C2C1" w14:textId="77777777" w:rsidR="00863F61" w:rsidRPr="000D067E" w:rsidRDefault="00863F61" w:rsidP="00863F61">
      <w:pPr>
        <w:rPr>
          <w:rFonts w:eastAsia="Calibri" w:cs="Times New Roman"/>
          <w:color w:val="385623" w:themeColor="accent6" w:themeShade="80"/>
        </w:rPr>
      </w:pPr>
    </w:p>
    <w:p w14:paraId="24E0134C" w14:textId="77777777" w:rsidR="00863F61" w:rsidRPr="000D067E" w:rsidRDefault="00863F61" w:rsidP="00863F61">
      <w:pPr>
        <w:rPr>
          <w:rFonts w:eastAsia="Calibri" w:cs="Times New Roman"/>
          <w:color w:val="385623" w:themeColor="accent6" w:themeShade="80"/>
        </w:rPr>
      </w:pPr>
    </w:p>
    <w:p w14:paraId="43511264" w14:textId="77777777" w:rsidR="00863F61" w:rsidRPr="000D067E" w:rsidRDefault="00863F61" w:rsidP="00863F61">
      <w:pPr>
        <w:rPr>
          <w:rFonts w:eastAsia="Calibri" w:cs="Times New Roman"/>
          <w:color w:val="385623" w:themeColor="accent6" w:themeShade="80"/>
        </w:rPr>
      </w:pPr>
    </w:p>
    <w:p w14:paraId="183B609F" w14:textId="77777777" w:rsidR="00863F61" w:rsidRPr="000D067E" w:rsidRDefault="00863F61" w:rsidP="00863F61">
      <w:pPr>
        <w:rPr>
          <w:rFonts w:eastAsia="Calibri" w:cs="Times New Roman"/>
          <w:color w:val="385623" w:themeColor="accent6" w:themeShade="80"/>
        </w:rPr>
      </w:pPr>
    </w:p>
    <w:p w14:paraId="38F66285" w14:textId="77777777" w:rsidR="00863F61" w:rsidRPr="000D067E" w:rsidRDefault="00863F61" w:rsidP="00863F61">
      <w:pPr>
        <w:spacing w:after="200"/>
        <w:rPr>
          <w:rFonts w:eastAsia="Calibri" w:cs="Times New Roman"/>
          <w:iCs/>
          <w:color w:val="385623" w:themeColor="accent6" w:themeShade="80"/>
          <w:szCs w:val="18"/>
        </w:rPr>
      </w:pPr>
      <w:bookmarkStart w:id="66" w:name="_Toc213798419"/>
      <w:r w:rsidRPr="000D067E">
        <w:rPr>
          <w:rFonts w:eastAsia="Calibri" w:cs="Times New Roman"/>
          <w:b/>
          <w:bCs/>
          <w:iCs/>
          <w:color w:val="385623" w:themeColor="accent6" w:themeShade="80"/>
          <w:szCs w:val="18"/>
        </w:rPr>
        <w:t xml:space="preserve">Table </w:t>
      </w:r>
      <w:r w:rsidRPr="000D067E">
        <w:rPr>
          <w:rFonts w:eastAsia="Calibri" w:cs="Times New Roman"/>
          <w:b/>
          <w:bCs/>
          <w:iCs/>
          <w:color w:val="385623" w:themeColor="accent6" w:themeShade="80"/>
          <w:szCs w:val="18"/>
        </w:rPr>
        <w:fldChar w:fldCharType="begin"/>
      </w:r>
      <w:r w:rsidRPr="000D067E">
        <w:rPr>
          <w:rFonts w:eastAsia="Calibri" w:cs="Times New Roman"/>
          <w:b/>
          <w:bCs/>
          <w:iCs/>
          <w:color w:val="385623" w:themeColor="accent6" w:themeShade="80"/>
          <w:szCs w:val="18"/>
        </w:rPr>
        <w:instrText xml:space="preserve"> STYLEREF 1 \s </w:instrText>
      </w:r>
      <w:r w:rsidRPr="000D067E">
        <w:rPr>
          <w:rFonts w:eastAsia="Calibri" w:cs="Times New Roman"/>
          <w:b/>
          <w:bCs/>
          <w:iCs/>
          <w:color w:val="385623" w:themeColor="accent6" w:themeShade="80"/>
          <w:szCs w:val="18"/>
        </w:rPr>
        <w:fldChar w:fldCharType="separate"/>
      </w:r>
      <w:r w:rsidRPr="000D067E">
        <w:rPr>
          <w:rFonts w:eastAsia="Calibri" w:cs="Times New Roman"/>
          <w:b/>
          <w:bCs/>
          <w:iCs/>
          <w:noProof/>
          <w:color w:val="385623" w:themeColor="accent6" w:themeShade="80"/>
          <w:szCs w:val="18"/>
        </w:rPr>
        <w:t>2</w:t>
      </w:r>
      <w:r w:rsidRPr="000D067E">
        <w:rPr>
          <w:rFonts w:eastAsia="Calibri" w:cs="Times New Roman"/>
          <w:b/>
          <w:bCs/>
          <w:iCs/>
          <w:color w:val="385623" w:themeColor="accent6" w:themeShade="80"/>
          <w:szCs w:val="18"/>
        </w:rPr>
        <w:fldChar w:fldCharType="end"/>
      </w:r>
      <w:r w:rsidRPr="000D067E">
        <w:rPr>
          <w:rFonts w:eastAsia="Calibri" w:cs="Times New Roman"/>
          <w:b/>
          <w:bCs/>
          <w:iCs/>
          <w:color w:val="385623" w:themeColor="accent6" w:themeShade="80"/>
          <w:szCs w:val="18"/>
        </w:rPr>
        <w:t>.</w:t>
      </w:r>
      <w:r w:rsidRPr="000D067E">
        <w:rPr>
          <w:rFonts w:eastAsia="Calibri" w:cs="Times New Roman"/>
          <w:b/>
          <w:bCs/>
          <w:iCs/>
          <w:color w:val="385623" w:themeColor="accent6" w:themeShade="80"/>
          <w:szCs w:val="18"/>
        </w:rPr>
        <w:fldChar w:fldCharType="begin"/>
      </w:r>
      <w:r w:rsidRPr="000D067E">
        <w:rPr>
          <w:rFonts w:eastAsia="Calibri" w:cs="Times New Roman"/>
          <w:b/>
          <w:bCs/>
          <w:iCs/>
          <w:color w:val="385623" w:themeColor="accent6" w:themeShade="80"/>
          <w:szCs w:val="18"/>
        </w:rPr>
        <w:instrText xml:space="preserve"> SEQ Table \* ARABIC \s 1 </w:instrText>
      </w:r>
      <w:r w:rsidRPr="000D067E">
        <w:rPr>
          <w:rFonts w:eastAsia="Calibri" w:cs="Times New Roman"/>
          <w:b/>
          <w:bCs/>
          <w:iCs/>
          <w:color w:val="385623" w:themeColor="accent6" w:themeShade="80"/>
          <w:szCs w:val="18"/>
        </w:rPr>
        <w:fldChar w:fldCharType="separate"/>
      </w:r>
      <w:r w:rsidRPr="000D067E">
        <w:rPr>
          <w:rFonts w:eastAsia="Calibri" w:cs="Times New Roman"/>
          <w:b/>
          <w:bCs/>
          <w:iCs/>
          <w:noProof/>
          <w:color w:val="385623" w:themeColor="accent6" w:themeShade="80"/>
          <w:szCs w:val="18"/>
        </w:rPr>
        <w:t>7</w:t>
      </w:r>
      <w:r w:rsidRPr="000D067E">
        <w:rPr>
          <w:rFonts w:eastAsia="Calibri" w:cs="Times New Roman"/>
          <w:b/>
          <w:bCs/>
          <w:iCs/>
          <w:color w:val="385623" w:themeColor="accent6" w:themeShade="80"/>
          <w:szCs w:val="18"/>
        </w:rPr>
        <w:fldChar w:fldCharType="end"/>
      </w:r>
      <w:r w:rsidRPr="000D067E">
        <w:rPr>
          <w:rFonts w:eastAsia="Calibri" w:cs="Times New Roman"/>
          <w:b/>
          <w:bCs/>
          <w:iCs/>
          <w:color w:val="385623" w:themeColor="accent6" w:themeShade="80"/>
          <w:szCs w:val="18"/>
        </w:rPr>
        <w:t>.</w:t>
      </w:r>
      <w:r w:rsidRPr="000D067E">
        <w:rPr>
          <w:rFonts w:eastAsia="Calibri" w:cs="Times New Roman"/>
          <w:iCs/>
          <w:color w:val="385623" w:themeColor="accent6" w:themeShade="80"/>
          <w:szCs w:val="18"/>
        </w:rPr>
        <w:t xml:space="preserve"> Means (± standard errors) of the environmental variables in the understory.</w:t>
      </w:r>
      <w:bookmarkEnd w:id="66"/>
    </w:p>
    <w:p w14:paraId="5F2E48FA" w14:textId="77777777" w:rsidR="00863F61" w:rsidRPr="000D067E" w:rsidRDefault="00863F61" w:rsidP="00863F61">
      <w:pPr>
        <w:rPr>
          <w:rFonts w:eastAsia="Calibri" w:cs="Times New Roman"/>
          <w:color w:val="385623" w:themeColor="accent6" w:themeShade="80"/>
        </w:rPr>
      </w:pPr>
    </w:p>
    <w:tbl>
      <w:tblPr>
        <w:tblStyle w:val="Aaronsinsectlabels12"/>
        <w:tblW w:w="129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096"/>
        <w:gridCol w:w="1157"/>
        <w:gridCol w:w="1612"/>
        <w:gridCol w:w="528"/>
        <w:gridCol w:w="1276"/>
        <w:gridCol w:w="1843"/>
        <w:gridCol w:w="1701"/>
        <w:gridCol w:w="1701"/>
      </w:tblGrid>
      <w:tr w:rsidR="000D067E" w:rsidRPr="000D067E" w14:paraId="5F47A28B" w14:textId="77777777" w:rsidTr="00B11D15">
        <w:trPr>
          <w:trHeight w:val="290"/>
        </w:trPr>
        <w:tc>
          <w:tcPr>
            <w:tcW w:w="3096" w:type="dxa"/>
            <w:tcBorders>
              <w:top w:val="single" w:sz="4" w:space="0" w:color="auto"/>
            </w:tcBorders>
            <w:noWrap/>
          </w:tcPr>
          <w:p w14:paraId="0DB295A9" w14:textId="77777777" w:rsidR="00863F61" w:rsidRPr="000D067E" w:rsidRDefault="00863F61" w:rsidP="00863F61">
            <w:pPr>
              <w:rPr>
                <w:rFonts w:eastAsia="Calibri"/>
                <w:color w:val="385623" w:themeColor="accent6" w:themeShade="80"/>
              </w:rPr>
            </w:pPr>
          </w:p>
        </w:tc>
        <w:tc>
          <w:tcPr>
            <w:tcW w:w="1157" w:type="dxa"/>
            <w:tcBorders>
              <w:top w:val="single" w:sz="4" w:space="0" w:color="auto"/>
            </w:tcBorders>
          </w:tcPr>
          <w:p w14:paraId="17242B05" w14:textId="77777777" w:rsidR="00863F61" w:rsidRPr="000D067E" w:rsidRDefault="00863F61" w:rsidP="00863F61">
            <w:pPr>
              <w:rPr>
                <w:rFonts w:eastAsia="Calibri"/>
                <w:color w:val="385623" w:themeColor="accent6" w:themeShade="80"/>
              </w:rPr>
            </w:pPr>
          </w:p>
        </w:tc>
        <w:tc>
          <w:tcPr>
            <w:tcW w:w="1612" w:type="dxa"/>
            <w:tcBorders>
              <w:top w:val="single" w:sz="4" w:space="0" w:color="auto"/>
            </w:tcBorders>
          </w:tcPr>
          <w:p w14:paraId="61932240"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Unit</w:t>
            </w:r>
          </w:p>
        </w:tc>
        <w:tc>
          <w:tcPr>
            <w:tcW w:w="528" w:type="dxa"/>
            <w:tcBorders>
              <w:top w:val="single" w:sz="4" w:space="0" w:color="auto"/>
            </w:tcBorders>
          </w:tcPr>
          <w:p w14:paraId="6495DD5F" w14:textId="77777777" w:rsidR="00863F61" w:rsidRPr="000D067E" w:rsidRDefault="00863F61" w:rsidP="00863F61">
            <w:pPr>
              <w:rPr>
                <w:rFonts w:eastAsia="Calibri"/>
                <w:color w:val="385623" w:themeColor="accent6" w:themeShade="80"/>
              </w:rPr>
            </w:pPr>
          </w:p>
        </w:tc>
        <w:tc>
          <w:tcPr>
            <w:tcW w:w="1276" w:type="dxa"/>
            <w:tcBorders>
              <w:top w:val="single" w:sz="4" w:space="0" w:color="auto"/>
              <w:left w:val="nil"/>
              <w:bottom w:val="nil"/>
              <w:right w:val="nil"/>
            </w:tcBorders>
          </w:tcPr>
          <w:p w14:paraId="645A6378"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Year</w:t>
            </w:r>
          </w:p>
        </w:tc>
        <w:tc>
          <w:tcPr>
            <w:tcW w:w="1843" w:type="dxa"/>
            <w:tcBorders>
              <w:top w:val="single" w:sz="4" w:space="0" w:color="auto"/>
              <w:left w:val="nil"/>
              <w:bottom w:val="nil"/>
              <w:right w:val="nil"/>
            </w:tcBorders>
            <w:noWrap/>
          </w:tcPr>
          <w:p w14:paraId="7AA6EA40"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Forest</w:t>
            </w:r>
          </w:p>
        </w:tc>
        <w:tc>
          <w:tcPr>
            <w:tcW w:w="1701" w:type="dxa"/>
            <w:tcBorders>
              <w:top w:val="single" w:sz="4" w:space="0" w:color="auto"/>
              <w:left w:val="nil"/>
              <w:bottom w:val="nil"/>
              <w:right w:val="nil"/>
            </w:tcBorders>
            <w:noWrap/>
          </w:tcPr>
          <w:p w14:paraId="70759C86"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Salvaged</w:t>
            </w:r>
          </w:p>
        </w:tc>
        <w:tc>
          <w:tcPr>
            <w:tcW w:w="1701" w:type="dxa"/>
            <w:tcBorders>
              <w:top w:val="single" w:sz="4" w:space="0" w:color="auto"/>
              <w:left w:val="nil"/>
              <w:bottom w:val="nil"/>
              <w:right w:val="nil"/>
            </w:tcBorders>
            <w:noWrap/>
          </w:tcPr>
          <w:p w14:paraId="6B02A382"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Windthrow</w:t>
            </w:r>
          </w:p>
        </w:tc>
      </w:tr>
      <w:tr w:rsidR="000D067E" w:rsidRPr="000D067E" w14:paraId="2960E16E" w14:textId="77777777" w:rsidTr="00B11D15">
        <w:trPr>
          <w:trHeight w:val="290"/>
        </w:trPr>
        <w:tc>
          <w:tcPr>
            <w:tcW w:w="3096" w:type="dxa"/>
            <w:tcBorders>
              <w:top w:val="single" w:sz="4" w:space="0" w:color="auto"/>
            </w:tcBorders>
            <w:noWrap/>
          </w:tcPr>
          <w:p w14:paraId="5A339320"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Canopy openness</w:t>
            </w:r>
          </w:p>
        </w:tc>
        <w:tc>
          <w:tcPr>
            <w:tcW w:w="1157" w:type="dxa"/>
            <w:tcBorders>
              <w:top w:val="single" w:sz="4" w:space="0" w:color="auto"/>
            </w:tcBorders>
          </w:tcPr>
          <w:p w14:paraId="07A00A4B" w14:textId="77777777" w:rsidR="00863F61" w:rsidRPr="000D067E" w:rsidRDefault="00863F61" w:rsidP="00863F61">
            <w:pPr>
              <w:rPr>
                <w:rFonts w:eastAsia="Calibri"/>
                <w:color w:val="385623" w:themeColor="accent6" w:themeShade="80"/>
              </w:rPr>
            </w:pPr>
          </w:p>
        </w:tc>
        <w:tc>
          <w:tcPr>
            <w:tcW w:w="1612" w:type="dxa"/>
            <w:tcBorders>
              <w:top w:val="single" w:sz="4" w:space="0" w:color="auto"/>
            </w:tcBorders>
          </w:tcPr>
          <w:p w14:paraId="21B7A6A8"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0-100%</w:t>
            </w:r>
          </w:p>
        </w:tc>
        <w:tc>
          <w:tcPr>
            <w:tcW w:w="528" w:type="dxa"/>
            <w:tcBorders>
              <w:top w:val="single" w:sz="4" w:space="0" w:color="auto"/>
            </w:tcBorders>
          </w:tcPr>
          <w:p w14:paraId="1D81327B" w14:textId="77777777" w:rsidR="00863F61" w:rsidRPr="000D067E" w:rsidRDefault="00863F61" w:rsidP="00863F61">
            <w:pPr>
              <w:rPr>
                <w:rFonts w:eastAsia="Calibri"/>
                <w:color w:val="385623" w:themeColor="accent6" w:themeShade="80"/>
              </w:rPr>
            </w:pPr>
          </w:p>
        </w:tc>
        <w:tc>
          <w:tcPr>
            <w:tcW w:w="1276" w:type="dxa"/>
            <w:tcBorders>
              <w:top w:val="single" w:sz="4" w:space="0" w:color="auto"/>
              <w:left w:val="nil"/>
              <w:bottom w:val="nil"/>
              <w:right w:val="nil"/>
            </w:tcBorders>
          </w:tcPr>
          <w:p w14:paraId="007A5C0C"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2015</w:t>
            </w:r>
          </w:p>
        </w:tc>
        <w:tc>
          <w:tcPr>
            <w:tcW w:w="1843" w:type="dxa"/>
            <w:tcBorders>
              <w:top w:val="single" w:sz="4" w:space="0" w:color="auto"/>
              <w:left w:val="nil"/>
              <w:bottom w:val="nil"/>
              <w:right w:val="nil"/>
            </w:tcBorders>
            <w:noWrap/>
          </w:tcPr>
          <w:p w14:paraId="7129F726"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9.1 ± 0.4</w:t>
            </w:r>
          </w:p>
        </w:tc>
        <w:tc>
          <w:tcPr>
            <w:tcW w:w="1701" w:type="dxa"/>
            <w:tcBorders>
              <w:top w:val="single" w:sz="4" w:space="0" w:color="auto"/>
              <w:left w:val="nil"/>
              <w:bottom w:val="nil"/>
              <w:right w:val="nil"/>
            </w:tcBorders>
            <w:noWrap/>
          </w:tcPr>
          <w:p w14:paraId="71FB4EE2"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82.3 ± 3.4</w:t>
            </w:r>
          </w:p>
        </w:tc>
        <w:tc>
          <w:tcPr>
            <w:tcW w:w="1701" w:type="dxa"/>
            <w:tcBorders>
              <w:top w:val="single" w:sz="4" w:space="0" w:color="auto"/>
              <w:left w:val="nil"/>
              <w:bottom w:val="nil"/>
              <w:right w:val="nil"/>
            </w:tcBorders>
            <w:noWrap/>
          </w:tcPr>
          <w:p w14:paraId="510E3700"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13.7 ± 2.5</w:t>
            </w:r>
          </w:p>
        </w:tc>
      </w:tr>
      <w:tr w:rsidR="000D067E" w:rsidRPr="000D067E" w14:paraId="1521F0E6" w14:textId="77777777" w:rsidTr="00B11D15">
        <w:trPr>
          <w:trHeight w:val="290"/>
        </w:trPr>
        <w:tc>
          <w:tcPr>
            <w:tcW w:w="3096" w:type="dxa"/>
            <w:noWrap/>
          </w:tcPr>
          <w:p w14:paraId="04B4F80E" w14:textId="77777777" w:rsidR="00863F61" w:rsidRPr="000D067E" w:rsidRDefault="00863F61" w:rsidP="00863F61">
            <w:pPr>
              <w:rPr>
                <w:rFonts w:eastAsia="Calibri"/>
                <w:color w:val="385623" w:themeColor="accent6" w:themeShade="80"/>
              </w:rPr>
            </w:pPr>
          </w:p>
        </w:tc>
        <w:tc>
          <w:tcPr>
            <w:tcW w:w="1157" w:type="dxa"/>
          </w:tcPr>
          <w:p w14:paraId="2D9CE251" w14:textId="77777777" w:rsidR="00863F61" w:rsidRPr="000D067E" w:rsidRDefault="00863F61" w:rsidP="00863F61">
            <w:pPr>
              <w:rPr>
                <w:rFonts w:eastAsia="Calibri"/>
                <w:color w:val="385623" w:themeColor="accent6" w:themeShade="80"/>
              </w:rPr>
            </w:pPr>
          </w:p>
        </w:tc>
        <w:tc>
          <w:tcPr>
            <w:tcW w:w="1612" w:type="dxa"/>
          </w:tcPr>
          <w:p w14:paraId="76A2FDDC" w14:textId="77777777" w:rsidR="00863F61" w:rsidRPr="000D067E" w:rsidRDefault="00863F61" w:rsidP="00863F61">
            <w:pPr>
              <w:rPr>
                <w:rFonts w:eastAsia="Calibri"/>
                <w:color w:val="385623" w:themeColor="accent6" w:themeShade="80"/>
              </w:rPr>
            </w:pPr>
          </w:p>
        </w:tc>
        <w:tc>
          <w:tcPr>
            <w:tcW w:w="528" w:type="dxa"/>
          </w:tcPr>
          <w:p w14:paraId="65F1E937" w14:textId="77777777" w:rsidR="00863F61" w:rsidRPr="000D067E" w:rsidRDefault="00863F61" w:rsidP="00863F61">
            <w:pPr>
              <w:rPr>
                <w:rFonts w:eastAsia="Calibri"/>
                <w:color w:val="385623" w:themeColor="accent6" w:themeShade="80"/>
              </w:rPr>
            </w:pPr>
          </w:p>
        </w:tc>
        <w:tc>
          <w:tcPr>
            <w:tcW w:w="1276" w:type="dxa"/>
            <w:tcBorders>
              <w:top w:val="nil"/>
              <w:left w:val="nil"/>
              <w:bottom w:val="nil"/>
              <w:right w:val="nil"/>
            </w:tcBorders>
          </w:tcPr>
          <w:p w14:paraId="0C8CCC68"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2022</w:t>
            </w:r>
          </w:p>
        </w:tc>
        <w:tc>
          <w:tcPr>
            <w:tcW w:w="1843" w:type="dxa"/>
            <w:tcBorders>
              <w:top w:val="nil"/>
              <w:left w:val="nil"/>
              <w:bottom w:val="nil"/>
              <w:right w:val="nil"/>
            </w:tcBorders>
            <w:noWrap/>
          </w:tcPr>
          <w:p w14:paraId="108A7B10"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7.7 ± 0.5</w:t>
            </w:r>
          </w:p>
        </w:tc>
        <w:tc>
          <w:tcPr>
            <w:tcW w:w="1701" w:type="dxa"/>
            <w:tcBorders>
              <w:top w:val="nil"/>
              <w:left w:val="nil"/>
              <w:bottom w:val="nil"/>
              <w:right w:val="nil"/>
            </w:tcBorders>
            <w:noWrap/>
          </w:tcPr>
          <w:p w14:paraId="2B9FE104"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19.7 ± 10.8</w:t>
            </w:r>
          </w:p>
        </w:tc>
        <w:tc>
          <w:tcPr>
            <w:tcW w:w="1701" w:type="dxa"/>
            <w:tcBorders>
              <w:top w:val="nil"/>
              <w:left w:val="nil"/>
              <w:bottom w:val="nil"/>
              <w:right w:val="nil"/>
            </w:tcBorders>
            <w:noWrap/>
          </w:tcPr>
          <w:p w14:paraId="2F8825E1"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9.1 ± 1.3</w:t>
            </w:r>
          </w:p>
        </w:tc>
      </w:tr>
      <w:tr w:rsidR="000D067E" w:rsidRPr="000D067E" w14:paraId="16DC010B" w14:textId="77777777" w:rsidTr="00B11D15">
        <w:trPr>
          <w:trHeight w:val="290"/>
        </w:trPr>
        <w:tc>
          <w:tcPr>
            <w:tcW w:w="3096" w:type="dxa"/>
            <w:noWrap/>
          </w:tcPr>
          <w:p w14:paraId="522357F5" w14:textId="77777777" w:rsidR="00863F61" w:rsidRPr="000D067E" w:rsidRDefault="00863F61" w:rsidP="00863F61">
            <w:pPr>
              <w:rPr>
                <w:rFonts w:eastAsia="Calibri"/>
                <w:color w:val="385623" w:themeColor="accent6" w:themeShade="80"/>
              </w:rPr>
            </w:pPr>
          </w:p>
        </w:tc>
        <w:tc>
          <w:tcPr>
            <w:tcW w:w="1157" w:type="dxa"/>
          </w:tcPr>
          <w:p w14:paraId="30F238E2" w14:textId="77777777" w:rsidR="00863F61" w:rsidRPr="000D067E" w:rsidRDefault="00863F61" w:rsidP="00863F61">
            <w:pPr>
              <w:rPr>
                <w:rFonts w:eastAsia="Calibri"/>
                <w:color w:val="385623" w:themeColor="accent6" w:themeShade="80"/>
              </w:rPr>
            </w:pPr>
          </w:p>
        </w:tc>
        <w:tc>
          <w:tcPr>
            <w:tcW w:w="1612" w:type="dxa"/>
          </w:tcPr>
          <w:p w14:paraId="577CF8A3" w14:textId="77777777" w:rsidR="00863F61" w:rsidRPr="000D067E" w:rsidRDefault="00863F61" w:rsidP="00863F61">
            <w:pPr>
              <w:rPr>
                <w:rFonts w:eastAsia="Calibri"/>
                <w:color w:val="385623" w:themeColor="accent6" w:themeShade="80"/>
              </w:rPr>
            </w:pPr>
          </w:p>
        </w:tc>
        <w:tc>
          <w:tcPr>
            <w:tcW w:w="528" w:type="dxa"/>
          </w:tcPr>
          <w:p w14:paraId="705B6A71" w14:textId="77777777" w:rsidR="00863F61" w:rsidRPr="000D067E" w:rsidRDefault="00863F61" w:rsidP="00863F61">
            <w:pPr>
              <w:rPr>
                <w:rFonts w:eastAsia="Calibri"/>
                <w:color w:val="385623" w:themeColor="accent6" w:themeShade="80"/>
              </w:rPr>
            </w:pPr>
          </w:p>
        </w:tc>
        <w:tc>
          <w:tcPr>
            <w:tcW w:w="1276" w:type="dxa"/>
            <w:tcBorders>
              <w:top w:val="nil"/>
              <w:left w:val="nil"/>
              <w:bottom w:val="nil"/>
              <w:right w:val="nil"/>
            </w:tcBorders>
          </w:tcPr>
          <w:p w14:paraId="7E0F5A19" w14:textId="77777777" w:rsidR="00863F61" w:rsidRPr="000D067E" w:rsidRDefault="00863F61" w:rsidP="00863F61">
            <w:pPr>
              <w:rPr>
                <w:rFonts w:eastAsia="Calibri"/>
                <w:color w:val="385623" w:themeColor="accent6" w:themeShade="80"/>
              </w:rPr>
            </w:pPr>
          </w:p>
        </w:tc>
        <w:tc>
          <w:tcPr>
            <w:tcW w:w="1843" w:type="dxa"/>
            <w:tcBorders>
              <w:top w:val="nil"/>
              <w:left w:val="nil"/>
              <w:bottom w:val="nil"/>
              <w:right w:val="nil"/>
            </w:tcBorders>
            <w:noWrap/>
          </w:tcPr>
          <w:p w14:paraId="2E006466" w14:textId="77777777" w:rsidR="00863F61" w:rsidRPr="000D067E" w:rsidRDefault="00863F61" w:rsidP="00863F61">
            <w:pPr>
              <w:rPr>
                <w:rFonts w:eastAsia="Calibri"/>
                <w:color w:val="385623" w:themeColor="accent6" w:themeShade="80"/>
              </w:rPr>
            </w:pPr>
          </w:p>
        </w:tc>
        <w:tc>
          <w:tcPr>
            <w:tcW w:w="1701" w:type="dxa"/>
            <w:tcBorders>
              <w:top w:val="nil"/>
              <w:left w:val="nil"/>
              <w:bottom w:val="nil"/>
              <w:right w:val="nil"/>
            </w:tcBorders>
            <w:noWrap/>
          </w:tcPr>
          <w:p w14:paraId="60186582" w14:textId="77777777" w:rsidR="00863F61" w:rsidRPr="000D067E" w:rsidRDefault="00863F61" w:rsidP="00863F61">
            <w:pPr>
              <w:rPr>
                <w:rFonts w:eastAsia="Calibri"/>
                <w:color w:val="385623" w:themeColor="accent6" w:themeShade="80"/>
              </w:rPr>
            </w:pPr>
          </w:p>
        </w:tc>
        <w:tc>
          <w:tcPr>
            <w:tcW w:w="1701" w:type="dxa"/>
            <w:tcBorders>
              <w:top w:val="nil"/>
              <w:left w:val="nil"/>
              <w:bottom w:val="nil"/>
              <w:right w:val="nil"/>
            </w:tcBorders>
            <w:noWrap/>
          </w:tcPr>
          <w:p w14:paraId="22FB1EDE" w14:textId="77777777" w:rsidR="00863F61" w:rsidRPr="000D067E" w:rsidRDefault="00863F61" w:rsidP="00863F61">
            <w:pPr>
              <w:rPr>
                <w:rFonts w:eastAsia="Calibri"/>
                <w:color w:val="385623" w:themeColor="accent6" w:themeShade="80"/>
              </w:rPr>
            </w:pPr>
          </w:p>
        </w:tc>
      </w:tr>
      <w:tr w:rsidR="000D067E" w:rsidRPr="000D067E" w14:paraId="6CDCBF95" w14:textId="77777777" w:rsidTr="00B11D15">
        <w:trPr>
          <w:trHeight w:val="290"/>
        </w:trPr>
        <w:tc>
          <w:tcPr>
            <w:tcW w:w="3096" w:type="dxa"/>
            <w:noWrap/>
          </w:tcPr>
          <w:p w14:paraId="1120C709"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 xml:space="preserve">Ground-level vegetation </w:t>
            </w:r>
          </w:p>
        </w:tc>
        <w:tc>
          <w:tcPr>
            <w:tcW w:w="1157" w:type="dxa"/>
          </w:tcPr>
          <w:p w14:paraId="3180550D" w14:textId="77777777" w:rsidR="00863F61" w:rsidRPr="000D067E" w:rsidRDefault="00863F61" w:rsidP="00863F61">
            <w:pPr>
              <w:rPr>
                <w:rFonts w:eastAsia="Calibri"/>
                <w:color w:val="385623" w:themeColor="accent6" w:themeShade="80"/>
              </w:rPr>
            </w:pPr>
          </w:p>
        </w:tc>
        <w:tc>
          <w:tcPr>
            <w:tcW w:w="1612" w:type="dxa"/>
          </w:tcPr>
          <w:p w14:paraId="234B90B7"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0-100%</w:t>
            </w:r>
          </w:p>
        </w:tc>
        <w:tc>
          <w:tcPr>
            <w:tcW w:w="528" w:type="dxa"/>
          </w:tcPr>
          <w:p w14:paraId="24FB90C7" w14:textId="77777777" w:rsidR="00863F61" w:rsidRPr="000D067E" w:rsidRDefault="00863F61" w:rsidP="00863F61">
            <w:pPr>
              <w:rPr>
                <w:rFonts w:eastAsia="Calibri"/>
                <w:color w:val="385623" w:themeColor="accent6" w:themeShade="80"/>
              </w:rPr>
            </w:pPr>
          </w:p>
        </w:tc>
        <w:tc>
          <w:tcPr>
            <w:tcW w:w="1276" w:type="dxa"/>
            <w:tcBorders>
              <w:top w:val="nil"/>
              <w:left w:val="nil"/>
              <w:bottom w:val="nil"/>
              <w:right w:val="nil"/>
            </w:tcBorders>
          </w:tcPr>
          <w:p w14:paraId="61EDE307"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2015</w:t>
            </w:r>
          </w:p>
        </w:tc>
        <w:tc>
          <w:tcPr>
            <w:tcW w:w="1843" w:type="dxa"/>
            <w:tcBorders>
              <w:top w:val="nil"/>
              <w:left w:val="nil"/>
              <w:bottom w:val="nil"/>
              <w:right w:val="nil"/>
            </w:tcBorders>
            <w:noWrap/>
          </w:tcPr>
          <w:p w14:paraId="7E2B8158"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21.6 ± 2.8</w:t>
            </w:r>
          </w:p>
        </w:tc>
        <w:tc>
          <w:tcPr>
            <w:tcW w:w="1701" w:type="dxa"/>
            <w:tcBorders>
              <w:top w:val="nil"/>
              <w:left w:val="nil"/>
              <w:bottom w:val="nil"/>
              <w:right w:val="nil"/>
            </w:tcBorders>
            <w:noWrap/>
          </w:tcPr>
          <w:p w14:paraId="660E0C32"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73.0 ± 6.0</w:t>
            </w:r>
          </w:p>
        </w:tc>
        <w:tc>
          <w:tcPr>
            <w:tcW w:w="1701" w:type="dxa"/>
            <w:tcBorders>
              <w:top w:val="nil"/>
              <w:left w:val="nil"/>
              <w:bottom w:val="nil"/>
              <w:right w:val="nil"/>
            </w:tcBorders>
            <w:noWrap/>
          </w:tcPr>
          <w:p w14:paraId="43F6C47D"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42.1 ± 10.4</w:t>
            </w:r>
          </w:p>
        </w:tc>
      </w:tr>
      <w:tr w:rsidR="000D067E" w:rsidRPr="000D067E" w14:paraId="778CFCAC" w14:textId="77777777" w:rsidTr="00B11D15">
        <w:trPr>
          <w:trHeight w:val="290"/>
        </w:trPr>
        <w:tc>
          <w:tcPr>
            <w:tcW w:w="3096" w:type="dxa"/>
            <w:noWrap/>
          </w:tcPr>
          <w:p w14:paraId="6BAE9E9A"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percentage cover</w:t>
            </w:r>
          </w:p>
        </w:tc>
        <w:tc>
          <w:tcPr>
            <w:tcW w:w="1157" w:type="dxa"/>
          </w:tcPr>
          <w:p w14:paraId="2507744E" w14:textId="77777777" w:rsidR="00863F61" w:rsidRPr="000D067E" w:rsidRDefault="00863F61" w:rsidP="00863F61">
            <w:pPr>
              <w:rPr>
                <w:rFonts w:eastAsia="Calibri"/>
                <w:color w:val="385623" w:themeColor="accent6" w:themeShade="80"/>
              </w:rPr>
            </w:pPr>
          </w:p>
        </w:tc>
        <w:tc>
          <w:tcPr>
            <w:tcW w:w="1612" w:type="dxa"/>
          </w:tcPr>
          <w:p w14:paraId="2A059FA4" w14:textId="77777777" w:rsidR="00863F61" w:rsidRPr="000D067E" w:rsidRDefault="00863F61" w:rsidP="00863F61">
            <w:pPr>
              <w:rPr>
                <w:rFonts w:eastAsia="Calibri"/>
                <w:color w:val="385623" w:themeColor="accent6" w:themeShade="80"/>
              </w:rPr>
            </w:pPr>
          </w:p>
        </w:tc>
        <w:tc>
          <w:tcPr>
            <w:tcW w:w="528" w:type="dxa"/>
          </w:tcPr>
          <w:p w14:paraId="34CA1F1C" w14:textId="77777777" w:rsidR="00863F61" w:rsidRPr="000D067E" w:rsidRDefault="00863F61" w:rsidP="00863F61">
            <w:pPr>
              <w:rPr>
                <w:rFonts w:eastAsia="Calibri"/>
                <w:color w:val="385623" w:themeColor="accent6" w:themeShade="80"/>
              </w:rPr>
            </w:pPr>
          </w:p>
        </w:tc>
        <w:tc>
          <w:tcPr>
            <w:tcW w:w="1276" w:type="dxa"/>
            <w:tcBorders>
              <w:top w:val="nil"/>
              <w:left w:val="nil"/>
              <w:bottom w:val="nil"/>
              <w:right w:val="nil"/>
            </w:tcBorders>
          </w:tcPr>
          <w:p w14:paraId="4918486B"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2022</w:t>
            </w:r>
          </w:p>
        </w:tc>
        <w:tc>
          <w:tcPr>
            <w:tcW w:w="1843" w:type="dxa"/>
            <w:tcBorders>
              <w:top w:val="nil"/>
              <w:left w:val="nil"/>
              <w:bottom w:val="nil"/>
              <w:right w:val="nil"/>
            </w:tcBorders>
            <w:noWrap/>
          </w:tcPr>
          <w:p w14:paraId="439F0324"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35.1 ± 4.2</w:t>
            </w:r>
          </w:p>
        </w:tc>
        <w:tc>
          <w:tcPr>
            <w:tcW w:w="1701" w:type="dxa"/>
            <w:tcBorders>
              <w:top w:val="nil"/>
              <w:left w:val="nil"/>
              <w:bottom w:val="nil"/>
              <w:right w:val="nil"/>
            </w:tcBorders>
            <w:noWrap/>
          </w:tcPr>
          <w:p w14:paraId="464866DA"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47.7 ± 11.3</w:t>
            </w:r>
          </w:p>
        </w:tc>
        <w:tc>
          <w:tcPr>
            <w:tcW w:w="1701" w:type="dxa"/>
            <w:tcBorders>
              <w:top w:val="nil"/>
              <w:left w:val="nil"/>
              <w:bottom w:val="nil"/>
              <w:right w:val="nil"/>
            </w:tcBorders>
            <w:noWrap/>
          </w:tcPr>
          <w:p w14:paraId="629E8CD0"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41.9 ± 6.7</w:t>
            </w:r>
          </w:p>
        </w:tc>
      </w:tr>
      <w:tr w:rsidR="000D067E" w:rsidRPr="000D067E" w14:paraId="6D256304" w14:textId="77777777" w:rsidTr="00B11D15">
        <w:trPr>
          <w:trHeight w:val="290"/>
        </w:trPr>
        <w:tc>
          <w:tcPr>
            <w:tcW w:w="3096" w:type="dxa"/>
            <w:noWrap/>
          </w:tcPr>
          <w:p w14:paraId="76C64F03" w14:textId="77777777" w:rsidR="00863F61" w:rsidRPr="000D067E" w:rsidRDefault="00863F61" w:rsidP="00863F61">
            <w:pPr>
              <w:rPr>
                <w:rFonts w:eastAsia="Calibri"/>
                <w:color w:val="385623" w:themeColor="accent6" w:themeShade="80"/>
              </w:rPr>
            </w:pPr>
          </w:p>
        </w:tc>
        <w:tc>
          <w:tcPr>
            <w:tcW w:w="1157" w:type="dxa"/>
          </w:tcPr>
          <w:p w14:paraId="30D22219" w14:textId="77777777" w:rsidR="00863F61" w:rsidRPr="000D067E" w:rsidRDefault="00863F61" w:rsidP="00863F61">
            <w:pPr>
              <w:rPr>
                <w:rFonts w:eastAsia="Calibri"/>
                <w:color w:val="385623" w:themeColor="accent6" w:themeShade="80"/>
              </w:rPr>
            </w:pPr>
          </w:p>
        </w:tc>
        <w:tc>
          <w:tcPr>
            <w:tcW w:w="1612" w:type="dxa"/>
          </w:tcPr>
          <w:p w14:paraId="0872E43D" w14:textId="77777777" w:rsidR="00863F61" w:rsidRPr="000D067E" w:rsidRDefault="00863F61" w:rsidP="00863F61">
            <w:pPr>
              <w:rPr>
                <w:rFonts w:eastAsia="Calibri"/>
                <w:color w:val="385623" w:themeColor="accent6" w:themeShade="80"/>
              </w:rPr>
            </w:pPr>
          </w:p>
        </w:tc>
        <w:tc>
          <w:tcPr>
            <w:tcW w:w="528" w:type="dxa"/>
          </w:tcPr>
          <w:p w14:paraId="3AAAB2C1" w14:textId="77777777" w:rsidR="00863F61" w:rsidRPr="000D067E" w:rsidRDefault="00863F61" w:rsidP="00863F61">
            <w:pPr>
              <w:rPr>
                <w:rFonts w:eastAsia="Calibri"/>
                <w:color w:val="385623" w:themeColor="accent6" w:themeShade="80"/>
              </w:rPr>
            </w:pPr>
          </w:p>
        </w:tc>
        <w:tc>
          <w:tcPr>
            <w:tcW w:w="1276" w:type="dxa"/>
            <w:tcBorders>
              <w:top w:val="nil"/>
              <w:left w:val="nil"/>
              <w:bottom w:val="nil"/>
              <w:right w:val="nil"/>
            </w:tcBorders>
          </w:tcPr>
          <w:p w14:paraId="4198719A" w14:textId="77777777" w:rsidR="00863F61" w:rsidRPr="000D067E" w:rsidRDefault="00863F61" w:rsidP="00863F61">
            <w:pPr>
              <w:rPr>
                <w:rFonts w:eastAsia="Calibri"/>
                <w:color w:val="385623" w:themeColor="accent6" w:themeShade="80"/>
              </w:rPr>
            </w:pPr>
          </w:p>
        </w:tc>
        <w:tc>
          <w:tcPr>
            <w:tcW w:w="1843" w:type="dxa"/>
            <w:tcBorders>
              <w:top w:val="nil"/>
              <w:left w:val="nil"/>
              <w:bottom w:val="nil"/>
              <w:right w:val="nil"/>
            </w:tcBorders>
            <w:noWrap/>
          </w:tcPr>
          <w:p w14:paraId="104AF278" w14:textId="77777777" w:rsidR="00863F61" w:rsidRPr="000D067E" w:rsidRDefault="00863F61" w:rsidP="00863F61">
            <w:pPr>
              <w:rPr>
                <w:rFonts w:eastAsia="Calibri"/>
                <w:color w:val="385623" w:themeColor="accent6" w:themeShade="80"/>
              </w:rPr>
            </w:pPr>
          </w:p>
        </w:tc>
        <w:tc>
          <w:tcPr>
            <w:tcW w:w="1701" w:type="dxa"/>
            <w:tcBorders>
              <w:top w:val="nil"/>
              <w:left w:val="nil"/>
              <w:bottom w:val="nil"/>
              <w:right w:val="nil"/>
            </w:tcBorders>
            <w:noWrap/>
          </w:tcPr>
          <w:p w14:paraId="2644B10C" w14:textId="77777777" w:rsidR="00863F61" w:rsidRPr="000D067E" w:rsidRDefault="00863F61" w:rsidP="00863F61">
            <w:pPr>
              <w:rPr>
                <w:rFonts w:eastAsia="Calibri"/>
                <w:color w:val="385623" w:themeColor="accent6" w:themeShade="80"/>
              </w:rPr>
            </w:pPr>
          </w:p>
        </w:tc>
        <w:tc>
          <w:tcPr>
            <w:tcW w:w="1701" w:type="dxa"/>
            <w:tcBorders>
              <w:top w:val="nil"/>
              <w:left w:val="nil"/>
              <w:bottom w:val="nil"/>
              <w:right w:val="nil"/>
            </w:tcBorders>
            <w:noWrap/>
          </w:tcPr>
          <w:p w14:paraId="3448EFD4" w14:textId="77777777" w:rsidR="00863F61" w:rsidRPr="000D067E" w:rsidRDefault="00863F61" w:rsidP="00863F61">
            <w:pPr>
              <w:rPr>
                <w:rFonts w:eastAsia="Calibri"/>
                <w:color w:val="385623" w:themeColor="accent6" w:themeShade="80"/>
              </w:rPr>
            </w:pPr>
          </w:p>
        </w:tc>
      </w:tr>
      <w:tr w:rsidR="000D067E" w:rsidRPr="000D067E" w14:paraId="04A9CE7B" w14:textId="77777777" w:rsidTr="00B11D15">
        <w:trPr>
          <w:trHeight w:val="290"/>
        </w:trPr>
        <w:tc>
          <w:tcPr>
            <w:tcW w:w="3096" w:type="dxa"/>
            <w:noWrap/>
          </w:tcPr>
          <w:p w14:paraId="4E5489D6"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Leaf litter percentage cover</w:t>
            </w:r>
          </w:p>
        </w:tc>
        <w:tc>
          <w:tcPr>
            <w:tcW w:w="1157" w:type="dxa"/>
          </w:tcPr>
          <w:p w14:paraId="1C38BA79" w14:textId="77777777" w:rsidR="00863F61" w:rsidRPr="000D067E" w:rsidRDefault="00863F61" w:rsidP="00863F61">
            <w:pPr>
              <w:rPr>
                <w:rFonts w:eastAsia="Calibri"/>
                <w:color w:val="385623" w:themeColor="accent6" w:themeShade="80"/>
              </w:rPr>
            </w:pPr>
          </w:p>
        </w:tc>
        <w:tc>
          <w:tcPr>
            <w:tcW w:w="1612" w:type="dxa"/>
          </w:tcPr>
          <w:p w14:paraId="475684BB"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0-100%</w:t>
            </w:r>
          </w:p>
        </w:tc>
        <w:tc>
          <w:tcPr>
            <w:tcW w:w="528" w:type="dxa"/>
          </w:tcPr>
          <w:p w14:paraId="5D2ECC6E" w14:textId="77777777" w:rsidR="00863F61" w:rsidRPr="000D067E" w:rsidRDefault="00863F61" w:rsidP="00863F61">
            <w:pPr>
              <w:rPr>
                <w:rFonts w:eastAsia="Calibri"/>
                <w:color w:val="385623" w:themeColor="accent6" w:themeShade="80"/>
              </w:rPr>
            </w:pPr>
          </w:p>
        </w:tc>
        <w:tc>
          <w:tcPr>
            <w:tcW w:w="1276" w:type="dxa"/>
            <w:tcBorders>
              <w:top w:val="nil"/>
              <w:left w:val="nil"/>
              <w:bottom w:val="nil"/>
              <w:right w:val="nil"/>
            </w:tcBorders>
          </w:tcPr>
          <w:p w14:paraId="67657146"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2015</w:t>
            </w:r>
          </w:p>
        </w:tc>
        <w:tc>
          <w:tcPr>
            <w:tcW w:w="1843" w:type="dxa"/>
            <w:tcBorders>
              <w:top w:val="nil"/>
              <w:left w:val="nil"/>
              <w:bottom w:val="nil"/>
              <w:right w:val="nil"/>
            </w:tcBorders>
            <w:noWrap/>
          </w:tcPr>
          <w:p w14:paraId="39B7780D"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61.2 ± 3.6</w:t>
            </w:r>
          </w:p>
        </w:tc>
        <w:tc>
          <w:tcPr>
            <w:tcW w:w="1701" w:type="dxa"/>
            <w:tcBorders>
              <w:top w:val="nil"/>
              <w:left w:val="nil"/>
              <w:bottom w:val="nil"/>
              <w:right w:val="nil"/>
            </w:tcBorders>
            <w:noWrap/>
          </w:tcPr>
          <w:p w14:paraId="4E855A98"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5.2 ± 3.5</w:t>
            </w:r>
          </w:p>
        </w:tc>
        <w:tc>
          <w:tcPr>
            <w:tcW w:w="1701" w:type="dxa"/>
            <w:tcBorders>
              <w:top w:val="nil"/>
              <w:left w:val="nil"/>
              <w:bottom w:val="nil"/>
              <w:right w:val="nil"/>
            </w:tcBorders>
            <w:noWrap/>
          </w:tcPr>
          <w:p w14:paraId="6CF16B2F"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35.4 ± 7.3</w:t>
            </w:r>
          </w:p>
        </w:tc>
      </w:tr>
      <w:tr w:rsidR="000D067E" w:rsidRPr="000D067E" w14:paraId="3B11A0A8" w14:textId="77777777" w:rsidTr="00B11D15">
        <w:trPr>
          <w:trHeight w:val="290"/>
        </w:trPr>
        <w:tc>
          <w:tcPr>
            <w:tcW w:w="3096" w:type="dxa"/>
            <w:noWrap/>
          </w:tcPr>
          <w:p w14:paraId="01630773" w14:textId="77777777" w:rsidR="00863F61" w:rsidRPr="000D067E" w:rsidRDefault="00863F61" w:rsidP="00863F61">
            <w:pPr>
              <w:rPr>
                <w:rFonts w:eastAsia="Calibri"/>
                <w:color w:val="385623" w:themeColor="accent6" w:themeShade="80"/>
              </w:rPr>
            </w:pPr>
          </w:p>
        </w:tc>
        <w:tc>
          <w:tcPr>
            <w:tcW w:w="1157" w:type="dxa"/>
          </w:tcPr>
          <w:p w14:paraId="4F21742F" w14:textId="77777777" w:rsidR="00863F61" w:rsidRPr="000D067E" w:rsidRDefault="00863F61" w:rsidP="00863F61">
            <w:pPr>
              <w:rPr>
                <w:rFonts w:eastAsia="Calibri"/>
                <w:color w:val="385623" w:themeColor="accent6" w:themeShade="80"/>
              </w:rPr>
            </w:pPr>
          </w:p>
        </w:tc>
        <w:tc>
          <w:tcPr>
            <w:tcW w:w="1612" w:type="dxa"/>
          </w:tcPr>
          <w:p w14:paraId="51730BC3" w14:textId="77777777" w:rsidR="00863F61" w:rsidRPr="000D067E" w:rsidRDefault="00863F61" w:rsidP="00863F61">
            <w:pPr>
              <w:rPr>
                <w:rFonts w:eastAsia="Calibri"/>
                <w:color w:val="385623" w:themeColor="accent6" w:themeShade="80"/>
              </w:rPr>
            </w:pPr>
          </w:p>
        </w:tc>
        <w:tc>
          <w:tcPr>
            <w:tcW w:w="528" w:type="dxa"/>
          </w:tcPr>
          <w:p w14:paraId="4597113B" w14:textId="77777777" w:rsidR="00863F61" w:rsidRPr="000D067E" w:rsidRDefault="00863F61" w:rsidP="00863F61">
            <w:pPr>
              <w:rPr>
                <w:rFonts w:eastAsia="Calibri"/>
                <w:color w:val="385623" w:themeColor="accent6" w:themeShade="80"/>
              </w:rPr>
            </w:pPr>
          </w:p>
        </w:tc>
        <w:tc>
          <w:tcPr>
            <w:tcW w:w="1276" w:type="dxa"/>
            <w:tcBorders>
              <w:top w:val="nil"/>
              <w:left w:val="nil"/>
              <w:bottom w:val="nil"/>
              <w:right w:val="nil"/>
            </w:tcBorders>
          </w:tcPr>
          <w:p w14:paraId="4F7CD2A8"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2022</w:t>
            </w:r>
          </w:p>
        </w:tc>
        <w:tc>
          <w:tcPr>
            <w:tcW w:w="1843" w:type="dxa"/>
            <w:tcBorders>
              <w:top w:val="nil"/>
              <w:left w:val="nil"/>
              <w:bottom w:val="nil"/>
              <w:right w:val="nil"/>
            </w:tcBorders>
            <w:noWrap/>
          </w:tcPr>
          <w:p w14:paraId="02AA6927"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43.1 ± 4.5</w:t>
            </w:r>
          </w:p>
        </w:tc>
        <w:tc>
          <w:tcPr>
            <w:tcW w:w="1701" w:type="dxa"/>
            <w:tcBorders>
              <w:top w:val="nil"/>
              <w:left w:val="nil"/>
              <w:bottom w:val="nil"/>
              <w:right w:val="nil"/>
            </w:tcBorders>
            <w:noWrap/>
          </w:tcPr>
          <w:p w14:paraId="5E90A2C8"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31.5 ± 9.5</w:t>
            </w:r>
          </w:p>
        </w:tc>
        <w:tc>
          <w:tcPr>
            <w:tcW w:w="1701" w:type="dxa"/>
            <w:tcBorders>
              <w:top w:val="nil"/>
              <w:left w:val="nil"/>
              <w:bottom w:val="nil"/>
              <w:right w:val="nil"/>
            </w:tcBorders>
            <w:noWrap/>
          </w:tcPr>
          <w:p w14:paraId="6DC1B38A"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39.6 ± 5.8</w:t>
            </w:r>
          </w:p>
        </w:tc>
      </w:tr>
      <w:tr w:rsidR="000D067E" w:rsidRPr="000D067E" w14:paraId="6A056240" w14:textId="77777777" w:rsidTr="00B11D15">
        <w:trPr>
          <w:trHeight w:val="290"/>
        </w:trPr>
        <w:tc>
          <w:tcPr>
            <w:tcW w:w="3096" w:type="dxa"/>
            <w:noWrap/>
          </w:tcPr>
          <w:p w14:paraId="2E4D19AF" w14:textId="77777777" w:rsidR="00863F61" w:rsidRPr="000D067E" w:rsidRDefault="00863F61" w:rsidP="00863F61">
            <w:pPr>
              <w:rPr>
                <w:rFonts w:eastAsia="Calibri"/>
                <w:color w:val="385623" w:themeColor="accent6" w:themeShade="80"/>
              </w:rPr>
            </w:pPr>
          </w:p>
        </w:tc>
        <w:tc>
          <w:tcPr>
            <w:tcW w:w="1157" w:type="dxa"/>
          </w:tcPr>
          <w:p w14:paraId="5EDF2171" w14:textId="77777777" w:rsidR="00863F61" w:rsidRPr="000D067E" w:rsidRDefault="00863F61" w:rsidP="00863F61">
            <w:pPr>
              <w:rPr>
                <w:rFonts w:eastAsia="Calibri"/>
                <w:color w:val="385623" w:themeColor="accent6" w:themeShade="80"/>
              </w:rPr>
            </w:pPr>
          </w:p>
        </w:tc>
        <w:tc>
          <w:tcPr>
            <w:tcW w:w="1612" w:type="dxa"/>
          </w:tcPr>
          <w:p w14:paraId="3112E835" w14:textId="77777777" w:rsidR="00863F61" w:rsidRPr="000D067E" w:rsidRDefault="00863F61" w:rsidP="00863F61">
            <w:pPr>
              <w:rPr>
                <w:rFonts w:eastAsia="Calibri"/>
                <w:color w:val="385623" w:themeColor="accent6" w:themeShade="80"/>
              </w:rPr>
            </w:pPr>
          </w:p>
        </w:tc>
        <w:tc>
          <w:tcPr>
            <w:tcW w:w="528" w:type="dxa"/>
          </w:tcPr>
          <w:p w14:paraId="3D631245" w14:textId="77777777" w:rsidR="00863F61" w:rsidRPr="000D067E" w:rsidRDefault="00863F61" w:rsidP="00863F61">
            <w:pPr>
              <w:rPr>
                <w:rFonts w:eastAsia="Calibri"/>
                <w:color w:val="385623" w:themeColor="accent6" w:themeShade="80"/>
              </w:rPr>
            </w:pPr>
          </w:p>
        </w:tc>
        <w:tc>
          <w:tcPr>
            <w:tcW w:w="1276" w:type="dxa"/>
            <w:tcBorders>
              <w:left w:val="nil"/>
              <w:right w:val="nil"/>
            </w:tcBorders>
          </w:tcPr>
          <w:p w14:paraId="1CC0B2D1" w14:textId="77777777" w:rsidR="00863F61" w:rsidRPr="000D067E" w:rsidRDefault="00863F61" w:rsidP="00863F61">
            <w:pPr>
              <w:rPr>
                <w:rFonts w:eastAsia="Calibri"/>
                <w:color w:val="385623" w:themeColor="accent6" w:themeShade="80"/>
              </w:rPr>
            </w:pPr>
          </w:p>
        </w:tc>
        <w:tc>
          <w:tcPr>
            <w:tcW w:w="1843" w:type="dxa"/>
            <w:tcBorders>
              <w:left w:val="nil"/>
              <w:right w:val="nil"/>
            </w:tcBorders>
            <w:noWrap/>
          </w:tcPr>
          <w:p w14:paraId="2798B5EC" w14:textId="77777777" w:rsidR="00863F61" w:rsidRPr="000D067E" w:rsidRDefault="00863F61" w:rsidP="00863F61">
            <w:pPr>
              <w:rPr>
                <w:rFonts w:eastAsia="Calibri"/>
                <w:color w:val="385623" w:themeColor="accent6" w:themeShade="80"/>
              </w:rPr>
            </w:pPr>
          </w:p>
        </w:tc>
        <w:tc>
          <w:tcPr>
            <w:tcW w:w="1701" w:type="dxa"/>
            <w:tcBorders>
              <w:left w:val="nil"/>
              <w:right w:val="nil"/>
            </w:tcBorders>
            <w:noWrap/>
          </w:tcPr>
          <w:p w14:paraId="2887E8D7" w14:textId="77777777" w:rsidR="00863F61" w:rsidRPr="000D067E" w:rsidRDefault="00863F61" w:rsidP="00863F61">
            <w:pPr>
              <w:rPr>
                <w:rFonts w:eastAsia="Calibri"/>
                <w:color w:val="385623" w:themeColor="accent6" w:themeShade="80"/>
              </w:rPr>
            </w:pPr>
          </w:p>
        </w:tc>
        <w:tc>
          <w:tcPr>
            <w:tcW w:w="1701" w:type="dxa"/>
            <w:tcBorders>
              <w:left w:val="nil"/>
              <w:right w:val="nil"/>
            </w:tcBorders>
            <w:noWrap/>
          </w:tcPr>
          <w:p w14:paraId="00FC4C3D" w14:textId="77777777" w:rsidR="00863F61" w:rsidRPr="000D067E" w:rsidRDefault="00863F61" w:rsidP="00863F61">
            <w:pPr>
              <w:rPr>
                <w:rFonts w:eastAsia="Calibri"/>
                <w:color w:val="385623" w:themeColor="accent6" w:themeShade="80"/>
              </w:rPr>
            </w:pPr>
          </w:p>
        </w:tc>
      </w:tr>
      <w:tr w:rsidR="000D067E" w:rsidRPr="000D067E" w14:paraId="00081EAB" w14:textId="77777777" w:rsidTr="00B11D15">
        <w:trPr>
          <w:trHeight w:val="290"/>
        </w:trPr>
        <w:tc>
          <w:tcPr>
            <w:tcW w:w="3096" w:type="dxa"/>
            <w:noWrap/>
          </w:tcPr>
          <w:p w14:paraId="6B9723E4"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Soil moisture</w:t>
            </w:r>
            <w:r w:rsidRPr="000D067E">
              <w:rPr>
                <w:rFonts w:eastAsia="Calibri"/>
                <w:color w:val="385623" w:themeColor="accent6" w:themeShade="80"/>
                <w:vertAlign w:val="superscript"/>
              </w:rPr>
              <w:t>$</w:t>
            </w:r>
          </w:p>
        </w:tc>
        <w:tc>
          <w:tcPr>
            <w:tcW w:w="1157" w:type="dxa"/>
          </w:tcPr>
          <w:p w14:paraId="2048C3B0" w14:textId="77777777" w:rsidR="00863F61" w:rsidRPr="000D067E" w:rsidRDefault="00863F61" w:rsidP="00863F61">
            <w:pPr>
              <w:rPr>
                <w:rFonts w:eastAsia="Calibri"/>
                <w:color w:val="385623" w:themeColor="accent6" w:themeShade="80"/>
              </w:rPr>
            </w:pPr>
          </w:p>
        </w:tc>
        <w:tc>
          <w:tcPr>
            <w:tcW w:w="1612" w:type="dxa"/>
          </w:tcPr>
          <w:p w14:paraId="2287F31B"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0-1.129</w:t>
            </w:r>
          </w:p>
        </w:tc>
        <w:tc>
          <w:tcPr>
            <w:tcW w:w="528" w:type="dxa"/>
          </w:tcPr>
          <w:p w14:paraId="5486272D" w14:textId="77777777" w:rsidR="00863F61" w:rsidRPr="000D067E" w:rsidRDefault="00863F61" w:rsidP="00863F61">
            <w:pPr>
              <w:rPr>
                <w:rFonts w:eastAsia="Calibri"/>
                <w:color w:val="385623" w:themeColor="accent6" w:themeShade="80"/>
              </w:rPr>
            </w:pPr>
          </w:p>
        </w:tc>
        <w:tc>
          <w:tcPr>
            <w:tcW w:w="1276" w:type="dxa"/>
            <w:tcBorders>
              <w:left w:val="nil"/>
              <w:right w:val="nil"/>
            </w:tcBorders>
          </w:tcPr>
          <w:p w14:paraId="3999D76B"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2015</w:t>
            </w:r>
          </w:p>
        </w:tc>
        <w:tc>
          <w:tcPr>
            <w:tcW w:w="1843" w:type="dxa"/>
            <w:tcBorders>
              <w:left w:val="nil"/>
              <w:right w:val="nil"/>
            </w:tcBorders>
            <w:noWrap/>
          </w:tcPr>
          <w:p w14:paraId="5DE9F731"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0.59 ± 0.04</w:t>
            </w:r>
          </w:p>
        </w:tc>
        <w:tc>
          <w:tcPr>
            <w:tcW w:w="1701" w:type="dxa"/>
            <w:tcBorders>
              <w:left w:val="nil"/>
              <w:right w:val="nil"/>
            </w:tcBorders>
            <w:noWrap/>
          </w:tcPr>
          <w:p w14:paraId="73BCEC0A"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0.61 ± 0.07</w:t>
            </w:r>
          </w:p>
        </w:tc>
        <w:tc>
          <w:tcPr>
            <w:tcW w:w="1701" w:type="dxa"/>
            <w:tcBorders>
              <w:left w:val="nil"/>
              <w:right w:val="nil"/>
            </w:tcBorders>
            <w:noWrap/>
          </w:tcPr>
          <w:p w14:paraId="31B82249"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0.60 ± 0.04</w:t>
            </w:r>
          </w:p>
        </w:tc>
      </w:tr>
      <w:tr w:rsidR="000D067E" w:rsidRPr="000D067E" w14:paraId="3AC374F3" w14:textId="77777777" w:rsidTr="00B11D15">
        <w:trPr>
          <w:trHeight w:val="290"/>
        </w:trPr>
        <w:tc>
          <w:tcPr>
            <w:tcW w:w="3096" w:type="dxa"/>
            <w:tcBorders>
              <w:bottom w:val="single" w:sz="4" w:space="0" w:color="auto"/>
            </w:tcBorders>
            <w:noWrap/>
          </w:tcPr>
          <w:p w14:paraId="528D38EC" w14:textId="77777777" w:rsidR="00863F61" w:rsidRPr="000D067E" w:rsidRDefault="00863F61" w:rsidP="00863F61">
            <w:pPr>
              <w:rPr>
                <w:rFonts w:eastAsia="Calibri"/>
                <w:color w:val="385623" w:themeColor="accent6" w:themeShade="80"/>
              </w:rPr>
            </w:pPr>
          </w:p>
        </w:tc>
        <w:tc>
          <w:tcPr>
            <w:tcW w:w="1157" w:type="dxa"/>
            <w:tcBorders>
              <w:bottom w:val="single" w:sz="4" w:space="0" w:color="auto"/>
            </w:tcBorders>
          </w:tcPr>
          <w:p w14:paraId="0ECD956C" w14:textId="77777777" w:rsidR="00863F61" w:rsidRPr="000D067E" w:rsidRDefault="00863F61" w:rsidP="00863F61">
            <w:pPr>
              <w:rPr>
                <w:rFonts w:eastAsia="Calibri"/>
                <w:color w:val="385623" w:themeColor="accent6" w:themeShade="80"/>
              </w:rPr>
            </w:pPr>
          </w:p>
        </w:tc>
        <w:tc>
          <w:tcPr>
            <w:tcW w:w="1612" w:type="dxa"/>
            <w:tcBorders>
              <w:bottom w:val="single" w:sz="4" w:space="0" w:color="auto"/>
            </w:tcBorders>
          </w:tcPr>
          <w:p w14:paraId="7FEA0F9F"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0-100%</w:t>
            </w:r>
          </w:p>
        </w:tc>
        <w:tc>
          <w:tcPr>
            <w:tcW w:w="528" w:type="dxa"/>
            <w:tcBorders>
              <w:bottom w:val="single" w:sz="4" w:space="0" w:color="auto"/>
            </w:tcBorders>
          </w:tcPr>
          <w:p w14:paraId="51663A3A" w14:textId="77777777" w:rsidR="00863F61" w:rsidRPr="000D067E" w:rsidRDefault="00863F61" w:rsidP="00863F61">
            <w:pPr>
              <w:rPr>
                <w:rFonts w:eastAsia="Calibri"/>
                <w:color w:val="385623" w:themeColor="accent6" w:themeShade="80"/>
              </w:rPr>
            </w:pPr>
          </w:p>
        </w:tc>
        <w:tc>
          <w:tcPr>
            <w:tcW w:w="1276" w:type="dxa"/>
            <w:tcBorders>
              <w:left w:val="nil"/>
              <w:bottom w:val="single" w:sz="4" w:space="0" w:color="auto"/>
              <w:right w:val="nil"/>
            </w:tcBorders>
          </w:tcPr>
          <w:p w14:paraId="59D49976"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2022</w:t>
            </w:r>
          </w:p>
        </w:tc>
        <w:tc>
          <w:tcPr>
            <w:tcW w:w="1843" w:type="dxa"/>
            <w:tcBorders>
              <w:left w:val="nil"/>
              <w:bottom w:val="single" w:sz="4" w:space="0" w:color="auto"/>
              <w:right w:val="nil"/>
            </w:tcBorders>
            <w:noWrap/>
          </w:tcPr>
          <w:p w14:paraId="4C102E44"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44.8 ± 3.5</w:t>
            </w:r>
          </w:p>
        </w:tc>
        <w:tc>
          <w:tcPr>
            <w:tcW w:w="1701" w:type="dxa"/>
            <w:tcBorders>
              <w:left w:val="nil"/>
              <w:bottom w:val="single" w:sz="4" w:space="0" w:color="auto"/>
              <w:right w:val="nil"/>
            </w:tcBorders>
            <w:noWrap/>
          </w:tcPr>
          <w:p w14:paraId="23CBBDD9"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47.6 ± 2.5</w:t>
            </w:r>
          </w:p>
        </w:tc>
        <w:tc>
          <w:tcPr>
            <w:tcW w:w="1701" w:type="dxa"/>
            <w:tcBorders>
              <w:left w:val="nil"/>
              <w:bottom w:val="single" w:sz="4" w:space="0" w:color="auto"/>
              <w:right w:val="nil"/>
            </w:tcBorders>
            <w:noWrap/>
          </w:tcPr>
          <w:p w14:paraId="5A3EEAD3" w14:textId="77777777" w:rsidR="00863F61" w:rsidRPr="000D067E" w:rsidRDefault="00863F61" w:rsidP="00863F61">
            <w:pPr>
              <w:rPr>
                <w:rFonts w:eastAsia="Calibri"/>
                <w:color w:val="385623" w:themeColor="accent6" w:themeShade="80"/>
              </w:rPr>
            </w:pPr>
            <w:r w:rsidRPr="000D067E">
              <w:rPr>
                <w:rFonts w:eastAsia="Calibri"/>
                <w:color w:val="385623" w:themeColor="accent6" w:themeShade="80"/>
              </w:rPr>
              <w:t>48.7 ± 7.4</w:t>
            </w:r>
          </w:p>
        </w:tc>
      </w:tr>
    </w:tbl>
    <w:p w14:paraId="776A4F03" w14:textId="77777777" w:rsidR="00863F61" w:rsidRPr="000D067E" w:rsidRDefault="00863F61" w:rsidP="00863F61">
      <w:pPr>
        <w:rPr>
          <w:rFonts w:eastAsia="Calibri" w:cs="Times New Roman"/>
          <w:color w:val="385623" w:themeColor="accent6" w:themeShade="80"/>
        </w:rPr>
        <w:sectPr w:rsidR="00863F61" w:rsidRPr="000D067E" w:rsidSect="00863F61">
          <w:pgSz w:w="15840" w:h="12240" w:orient="landscape"/>
          <w:pgMar w:top="2160" w:right="1440" w:bottom="1440" w:left="1440" w:header="720" w:footer="1584" w:gutter="0"/>
          <w:cols w:space="720"/>
          <w:docGrid w:linePitch="360"/>
        </w:sectPr>
      </w:pPr>
      <w:r w:rsidRPr="000D067E">
        <w:rPr>
          <w:rFonts w:eastAsia="Calibri" w:cs="Times New Roman"/>
          <w:color w:val="385623" w:themeColor="accent6" w:themeShade="80"/>
        </w:rPr>
        <w:t>$: A different soil sensor was used in 2022 than was used in 2015, so readings are only comparable between treatments within a year.</w:t>
      </w:r>
    </w:p>
    <w:p w14:paraId="446623E5" w14:textId="77777777" w:rsidR="00863F61" w:rsidRPr="000D067E" w:rsidRDefault="00863F61" w:rsidP="00863F61">
      <w:pPr>
        <w:spacing w:line="480" w:lineRule="auto"/>
        <w:rPr>
          <w:rFonts w:eastAsia="Calibri" w:cs="Times New Roman"/>
          <w:b/>
          <w:bCs/>
          <w:color w:val="385623" w:themeColor="accent6" w:themeShade="80"/>
        </w:rPr>
      </w:pPr>
      <w:r w:rsidRPr="000D067E">
        <w:rPr>
          <w:rFonts w:eastAsia="Calibri" w:cs="Times New Roman"/>
          <w:b/>
          <w:bCs/>
          <w:color w:val="385623" w:themeColor="accent6" w:themeShade="80"/>
        </w:rPr>
        <w:lastRenderedPageBreak/>
        <w:t>Discussion</w:t>
      </w:r>
      <w:bookmarkStart w:id="67" w:name="discussion"/>
      <w:bookmarkEnd w:id="67"/>
    </w:p>
    <w:p w14:paraId="1D7BE122" w14:textId="77777777" w:rsidR="00863F61" w:rsidRPr="000D067E" w:rsidRDefault="00863F61" w:rsidP="00863F61">
      <w:pPr>
        <w:spacing w:line="480" w:lineRule="auto"/>
        <w:ind w:firstLine="720"/>
        <w:rPr>
          <w:rFonts w:eastAsia="Calibri" w:cs="Times New Roman"/>
          <w:color w:val="385623" w:themeColor="accent6" w:themeShade="80"/>
        </w:rPr>
      </w:pPr>
      <w:r w:rsidRPr="000D067E">
        <w:rPr>
          <w:rFonts w:eastAsia="Calibri" w:cs="Times New Roman"/>
          <w:color w:val="385623" w:themeColor="accent6" w:themeShade="80"/>
        </w:rPr>
        <w:t xml:space="preserve">This study investigated the effects of disturbance caused by wind and subsequent salvage logging on ground beetle communities over time. </w:t>
      </w:r>
      <w:del w:id="68" w:author="Klooster, Wendy" w:date="2025-11-19T10:08:00Z" w16du:dateUtc="2025-11-19T15:08:00Z">
        <w:r w:rsidRPr="000D067E" w:rsidDel="004179EC">
          <w:rPr>
            <w:rFonts w:eastAsia="Calibri" w:cs="Times New Roman"/>
            <w:color w:val="385623" w:themeColor="accent6" w:themeShade="80"/>
          </w:rPr>
          <w:delText xml:space="preserve"> </w:delText>
        </w:r>
      </w:del>
      <w:r w:rsidRPr="000D067E">
        <w:rPr>
          <w:rFonts w:eastAsia="Calibri" w:cs="Times New Roman"/>
          <w:color w:val="385623" w:themeColor="accent6" w:themeShade="80"/>
        </w:rPr>
        <w:t xml:space="preserve">We found that ground beetles differed both taxonomically and functionally between windthrow and salvaged forest, consistent with other studies </w:t>
      </w:r>
      <w:r w:rsidRPr="000D067E">
        <w:rPr>
          <w:rFonts w:eastAsia="Calibri" w:cs="Times New Roman"/>
          <w:color w:val="385623" w:themeColor="accent6" w:themeShade="80"/>
        </w:rPr>
        <w:fldChar w:fldCharType="begin"/>
      </w:r>
      <w:r w:rsidRPr="000D067E">
        <w:rPr>
          <w:rFonts w:eastAsia="Calibri" w:cs="Times New Roman"/>
          <w:color w:val="385623" w:themeColor="accent6" w:themeShade="80"/>
        </w:rPr>
        <w:instrText xml:space="preserve"> ADDIN ZOTERO_ITEM CSL_CITATION {"citationID":"xKybh02J","properties":{"formattedCitation":"(Koivula and Spence 2006, Gandhi et al. 2008)","plainCitation":"(Koivula and Spence 2006, Gandhi et al. 2008)","noteIndex":0},"citationItems":[{"id":587,"uris":["http://zotero.org/groups/5154252/items/HVCM5YWU"],"itemData":{"id":587,"type":"article-journal","container-title":"Forest Ecology and Management","DOI":"10.1016/j.foreco.2006.09.004","ISSN":"03781127","issue":"1","journalAbbreviation":"Forest Ecology and Management","language":"en","page":"102-112","source":"DOI.org (Crossref)","title":"Effects of post-fire salvage logging on boreal mixed-wood ground beetle assemblages (Coleoptera, Carabidae)","volume":"236","author":[{"family":"Koivula","given":"Matti"},{"family":"Spence","given":"John R."}],"issued":{"date-parts":[["2006",11]]}}},{"id":327,"uris":["http://zotero.org/groups/5154252/items/WB6PAYPV"],"itemData":{"id":327,"type":"article-journal","abstract":"We studied the short-term effects of a catastrophic windstorm and subsequent salvage-logging and prescribed-burning fuel-reduction treatments on ground beetle (Coleoptera: Carabidae) assemblages in a sub-boreal forest in northeastern Minnesota, USA. During 2000–2003, 29,873 ground beetles represented by 71 species were caught in unbaited and baited pitfall traps in aspen/birch/conifer (ABC) and jack pine (JP) cover types. At the family level, both land-area treatment and cover type had signiﬁcant effects on ground beetle trap catches, but there were no effects of pinenes and ethanol as baits. Six times more beetles were trapped in the burned forests than in the other land-area treatments; more beetles were caught in undisturbed than in wind-disturbed sites, and one-third more beetles were caught in the ABC than in the JP cover type. Thus, the windstorm generally reduced the activity-abundance of the beetles, but prescribedburning increased it. Both salvaged and burned forest plots (especially in the ABC cover type) had the greatest species richness, diversity, and the most unique species assemblages. There was a highly similar ground beetle species composition (nearly 100%) between the ABC and JP burned forests, indicating that burning was a more primary driver of composition than cover type. At the species level, Pterostichus melanarius, an invasive ground beetle from Europe and a cover type generalist, was the most abundant beetle in the study (one-third of the total catch), and was caught in greatest numbers in burned forests. Removal of P. melanarius from the species composition analyses altered similarities among cover types and land-area treatments. Sphaeroderus nitidicollis brevoorti and Myas cyanescens were caught exclusively in the ABC and JP cover type, respectively; two rare pyrophilous species, Sericoda obsoleta and Sericoda quadripunctata, were only caught in burned sites; three forest species, Pterostichus coracinus, P. pensylvanicus, and Sphaeroderus lecontei, were caught more often in undisturbed JP sites; and two frequently trapped, open-habitat species, Agonum cupripenne and Poecilus l. lucublandus, were nearly absent from the undisturbed and wind-disturbed sites, as salvage-logging had a signiﬁcant positive effect on their activity-abundance. Most species of Amara and Harpalus were trapped only in the salvaged or burned sites, indicating invasion of these disturbed sites by open-habitat species. We conclude that both the combined effect of fuel-reduction activities subsequent to the wind event and the numerical response of the invasive P. melanarius to habitat disturbances can alter the short-term succession of ground beetle assemblages in the sub-boreal forest.","container-title":"Forest Ecology and Management","DOI":"10.1016/j.foreco.2008.06.011","ISSN":"03781127","issue":"5","journalAbbreviation":"Forest Ecology and Management","language":"en","page":"1104-1123","source":"DOI.org (Crossref)","title":"Catastrophic windstorm and fuel-reduction treatments alter ground beetle (Coleoptera: Carabidae) assemblages in a North American sub-boreal forest","title-short":"Catastrophic windstorm and fuel-reduction treatments alter ground beetle (Coleoptera","volume":"256","author":[{"family":"Gandhi","given":"Kamal J.K."},{"family":"Gilmore","given":"Daniel W."},{"family":"Katovich","given":"Steven A."},{"family":"Mattson","given":"William J."},{"family":"Zasada","given":"John C."},{"family":"Seybold","given":"Steven J."}],"issued":{"date-parts":[["2008",8]]}}}],"schema":"https://github.com/citation-style-language/schema/raw/master/csl-citation.json"} </w:instrText>
      </w:r>
      <w:r w:rsidRPr="000D067E">
        <w:rPr>
          <w:rFonts w:eastAsia="Calibri" w:cs="Times New Roman"/>
          <w:color w:val="385623" w:themeColor="accent6" w:themeShade="80"/>
        </w:rPr>
        <w:fldChar w:fldCharType="separate"/>
      </w:r>
      <w:r w:rsidRPr="000D067E">
        <w:rPr>
          <w:rFonts w:eastAsia="Calibri" w:cs="Times New Roman"/>
          <w:color w:val="385623" w:themeColor="accent6" w:themeShade="80"/>
        </w:rPr>
        <w:t>(Koivula and Spence 2006, Gandhi et al. 2008)</w:t>
      </w:r>
      <w:r w:rsidRPr="000D067E">
        <w:rPr>
          <w:rFonts w:eastAsia="Calibri" w:cs="Times New Roman"/>
          <w:color w:val="385623" w:themeColor="accent6" w:themeShade="80"/>
        </w:rPr>
        <w:fldChar w:fldCharType="end"/>
      </w:r>
      <w:r w:rsidRPr="000D067E">
        <w:rPr>
          <w:rFonts w:eastAsia="Calibri" w:cs="Times New Roman"/>
          <w:color w:val="385623" w:themeColor="accent6" w:themeShade="80"/>
        </w:rPr>
        <w:t>. Salvage-logging, which removed all standing and downed trees, supported ground beetle communities that were distinct in species and trait composition, compared to windthrow and undisturbed forest which were more similar to one another. Although differences between treatments were largest two years after salvaging in 2015, some differences in species and traits persisted in 2022, nine years after salvaging. These findings suggest that the impacts of salvage logging after a natural disturbance continue to affect forest invertebrates for more than a decade, even as tree regeneration occurs.</w:t>
      </w:r>
    </w:p>
    <w:p w14:paraId="3478A022" w14:textId="77777777" w:rsidR="00863F61" w:rsidRPr="000D067E" w:rsidRDefault="00863F61" w:rsidP="00863F61">
      <w:pPr>
        <w:spacing w:line="480" w:lineRule="auto"/>
        <w:ind w:firstLine="720"/>
        <w:rPr>
          <w:rFonts w:eastAsia="Calibri" w:cs="Times New Roman"/>
          <w:color w:val="385623" w:themeColor="accent6" w:themeShade="80"/>
        </w:rPr>
      </w:pPr>
      <w:r w:rsidRPr="000D067E">
        <w:rPr>
          <w:rFonts w:eastAsia="Calibri" w:cs="Times New Roman"/>
          <w:color w:val="385623" w:themeColor="accent6" w:themeShade="80"/>
        </w:rPr>
        <w:t xml:space="preserve">Ground beetle activity-abundance, species richness, and community composition were similar among windthrow and undisturbed forest in 2015 and 2022. This finding was inconsistent with our hypothesis that ground beetle alpha-diversity would increase in unsalvaged windthrow relative to undisturbed forest. Other studies have found slightly elevated ground beetle alpha-diversity and altered community composition in windthrow relative to reference forest </w:t>
      </w:r>
      <w:r w:rsidRPr="000D067E">
        <w:rPr>
          <w:rFonts w:eastAsia="Calibri" w:cs="Times New Roman"/>
          <w:color w:val="385623" w:themeColor="accent6" w:themeShade="80"/>
        </w:rPr>
        <w:fldChar w:fldCharType="begin"/>
      </w:r>
      <w:r w:rsidRPr="000D067E">
        <w:rPr>
          <w:rFonts w:eastAsia="Calibri" w:cs="Times New Roman"/>
          <w:color w:val="385623" w:themeColor="accent6" w:themeShade="80"/>
        </w:rPr>
        <w:instrText xml:space="preserve"> ADDIN ZOTERO_ITEM CSL_CITATION {"citationID":"O5tXplYH","properties":{"formattedCitation":"(Gandhi et al. 2008, Sklodowski and Garbalinska 2011, Barber and Widick 2017)","plainCitation":"(Gandhi et al. 2008, Sklodowski and Garbalinska 2011, Barber and Widick 2017)","noteIndex":0},"citationItems":[{"id":327,"uris":["http://zotero.org/groups/5154252/items/WB6PAYPV"],"itemData":{"id":327,"type":"article-journal","abstract":"We studied the short-term effects of a catastrophic windstorm and subsequent salvage-logging and prescribed-burning fuel-reduction treatments on ground beetle (Coleoptera: Carabidae) assemblages in a sub-boreal forest in northeastern Minnesota, USA. During 2000–2003, 29,873 ground beetles represented by 71 species were caught in unbaited and baited pitfall traps in aspen/birch/conifer (ABC) and jack pine (JP) cover types. At the family level, both land-area treatment and cover type had signiﬁcant effects on ground beetle trap catches, but there were no effects of pinenes and ethanol as baits. Six times more beetles were trapped in the burned forests than in the other land-area treatments; more beetles were caught in undisturbed than in wind-disturbed sites, and one-third more beetles were caught in the ABC than in the JP cover type. Thus, the windstorm generally reduced the activity-abundance of the beetles, but prescribedburning increased it. Both salvaged and burned forest plots (especially in the ABC cover type) had the greatest species richness, diversity, and the most unique species assemblages. There was a highly similar ground beetle species composition (nearly 100%) between the ABC and JP burned forests, indicating that burning was a more primary driver of composition than cover type. At the species level, Pterostichus melanarius, an invasive ground beetle from Europe and a cover type generalist, was the most abundant beetle in the study (one-third of the total catch), and was caught in greatest numbers in burned forests. Removal of P. melanarius from the species composition analyses altered similarities among cover types and land-area treatments. Sphaeroderus nitidicollis brevoorti and Myas cyanescens were caught exclusively in the ABC and JP cover type, respectively; two rare pyrophilous species, Sericoda obsoleta and Sericoda quadripunctata, were only caught in burned sites; three forest species, Pterostichus coracinus, P. pensylvanicus, and Sphaeroderus lecontei, were caught more often in undisturbed JP sites; and two frequently trapped, open-habitat species, Agonum cupripenne and Poecilus l. lucublandus, were nearly absent from the undisturbed and wind-disturbed sites, as salvage-logging had a signiﬁcant positive effect on their activity-abundance. Most species of Amara and Harpalus were trapped only in the salvaged or burned sites, indicating invasion of these disturbed sites by open-habitat species. We conclude that both the combined effect of fuel-reduction activities subsequent to the wind event and the numerical response of the invasive P. melanarius to habitat disturbances can alter the short-term succession of ground beetle assemblages in the sub-boreal forest.","container-title":"Forest Ecology and Management","DOI":"10.1016/j.foreco.2008.06.011","ISSN":"03781127","issue":"5","journalAbbreviation":"Forest Ecology and Management","language":"en","page":"1104-1123","source":"DOI.org (Crossref)","title":"Catastrophic windstorm and fuel-reduction treatments alter ground beetle (Coleoptera: Carabidae) assemblages in a North American sub-boreal forest","title-short":"Catastrophic windstorm and fuel-reduction treatments alter ground beetle (Coleoptera","volume":"256","author":[{"family":"Gandhi","given":"Kamal J.K."},{"family":"Gilmore","given":"Daniel W."},{"family":"Katovich","given":"Steven A."},{"family":"Mattson","given":"William J."},{"family":"Zasada","given":"John C."},{"family":"Seybold","given":"Steven J."}],"issued":{"date-parts":[["2008",8]]}}},{"id":339,"uris":["http://zotero.org/groups/5154252/items/GXUD6NWL"],"itemData":{"id":339,"type":"article-journal","container-title":"ZooKeys","DOI":"10.3897/zookeys.100.1360","ISSN":"1313-2970, 1313-2989","journalAbbreviation":"ZK","page":"371-392","source":"DOI.org (Crossref)","title":"Ground beetle (Coleoptera, Carabidae) assemblages inhabiting Scots pine stands of Puszcza Piska Forest: six-year responses to a tornado impact","title-short":"Ground beetle (Coleoptera, Carabidae) assemblages inhabiting Scots pine stands of Puszcza Piska Forest","volume":"100","author":[{"family":"Sklodowski","given":"Jaroslaw"},{"family":"Garbalinska","given":"Paulina"}],"issued":{"date-parts":[["2011",5,20]]}}},{"id":1180,"uris":["http://zotero.org/groups/5154252/items/2XEP8UIC"],"itemData":{"id":1180,"type":"article-journal","abstract":"Natural disturbances, such as tornados, can alter local habitat conditions and have the potential to affect animal communities in preserves. When such disturbances occur in natural areas, understanding these effects can help land managers develop responses and restoration actions following a disturbance. The effects of tornado and other strong wind damage on insect communities is poorly known even though insects comprise the majority of macroscopic diversity in terrestrial systems and are important contributors to ecosystem function. We examined ground beetle (Coleoptera: Carabidae) communities in spring, summer, and fall following an EF-4 tornado that struck a forested preserve in Illinois. We compared the communities and vegetation structure in plots that were affected or unaffected by the tornado. Sites within the tornado’s path had reduced canopy cover but increased ground-level vegetation throughout the growing season. Beetle abundance and species richness were unaffected, but Shannon diversity was significantly higher in fall in areas affected by the tornado. Beetle community composition was shifted by tornado effects only in the spring, and tornado-affected areas contained 13 species that were not present in unaffected sites. These sites also contained more seed-eating or omnivorous species and small predators, in contrast to unaffected sites that were dominated by large predatory species. Our results indicate that tornado damage may increase biodiversity in small natural areas by increasing habitat heterogeneity. Land managers may not want to restore tornado-damaged sites to pre-disturbance conditions if maximizing biodiversity is a goal of the preserve.","container-title":"Natural Areas Journal","DOI":"10.3375/043.037.0405","ISSN":"0885-8608, 2162-4399","issue":"4","journalAbbreviation":"Natural Areas Journal","language":"en","license":"http://www.bioone.org/page/resources/researchers/rights_and_permissions","page":"489-496","source":"DOI.org (Crossref)","title":"Localized Effects of Tornado Damage on Ground Beetle Communities and Vegetation in a Forested Preserve","volume":"37","author":[{"family":"Barber","given":"Nicholas A."},{"family":"Widick","given":"William L."}],"issued":{"date-parts":[["2017",10]]}}}],"schema":"https://github.com/citation-style-language/schema/raw/master/csl-citation.json"} </w:instrText>
      </w:r>
      <w:r w:rsidRPr="000D067E">
        <w:rPr>
          <w:rFonts w:eastAsia="Calibri" w:cs="Times New Roman"/>
          <w:color w:val="385623" w:themeColor="accent6" w:themeShade="80"/>
        </w:rPr>
        <w:fldChar w:fldCharType="separate"/>
      </w:r>
      <w:r w:rsidRPr="000D067E">
        <w:rPr>
          <w:rFonts w:eastAsia="Calibri" w:cs="Times New Roman"/>
          <w:color w:val="385623" w:themeColor="accent6" w:themeShade="80"/>
        </w:rPr>
        <w:t>(Gandhi et al. 2008, Sklodowski and Garbalinska 2011, Barber and Widick 2017)</w:t>
      </w:r>
      <w:r w:rsidRPr="000D067E">
        <w:rPr>
          <w:rFonts w:eastAsia="Calibri" w:cs="Times New Roman"/>
          <w:color w:val="385623" w:themeColor="accent6" w:themeShade="80"/>
        </w:rPr>
        <w:fldChar w:fldCharType="end"/>
      </w:r>
      <w:r w:rsidRPr="000D067E">
        <w:rPr>
          <w:rFonts w:eastAsia="Calibri" w:cs="Times New Roman"/>
          <w:color w:val="385623" w:themeColor="accent6" w:themeShade="80"/>
        </w:rPr>
        <w:t xml:space="preserve">. Wind from strong storms increases standing and downed woody debris, changes abiotic conditions on the soil surface, and stimulates the growth of ground-level vegetation, all of which can alter the structure and composition of arthropod communities </w:t>
      </w:r>
      <w:r w:rsidRPr="000D067E">
        <w:rPr>
          <w:rFonts w:eastAsia="Calibri" w:cs="Times New Roman"/>
          <w:color w:val="385623" w:themeColor="accent6" w:themeShade="80"/>
        </w:rPr>
        <w:fldChar w:fldCharType="begin"/>
      </w:r>
      <w:r w:rsidRPr="000D067E">
        <w:rPr>
          <w:rFonts w:eastAsia="Calibri" w:cs="Times New Roman"/>
          <w:color w:val="385623" w:themeColor="accent6" w:themeShade="80"/>
        </w:rPr>
        <w:instrText xml:space="preserve"> ADDIN ZOTERO_ITEM CSL_CITATION {"citationID":"DmsjAbQr","properties":{"formattedCitation":"(Urbanovicova et al. 2014, Wermelinger et al. 2017)","plainCitation":"(Urbanovicova et al. 2014, Wermelinger et al. 2017)","noteIndex":0},"citationItems":[{"id":1204,"uris":["http://zotero.org/groups/5154252/items/A866T7Q9"],"itemData":{"id":1204,"type":"article-journal","abstract":"The response of epigeic arthropod communities to management practices was studied in spruce forest stands of the High Tatra Mts. three years after a windthrow event. Investigations were carried out in four management treatments: (1) an intact reference forest stand – REF, (2) a windthrown stand from which fallen wood had been extracted – EXT, (3) a windthrown stand from which fallen wood had been extracted and which had subsequently been affected by fire – FIR, and (4) a windthrown stand left to natural regeneration – NEX. Epigeic arthropods were collected by pitfall trapping in separate bouts in the summer of 2007 and the winter of 2007-2008. The study revealed significant differences in arthropod activity between windthrown forest stands under different treatment, as well as between summer and winter periods. Windthrown stands had greater activity of arthropod communities than intact forest stands in both periods, with springtails and mites being dominant groups. The highest arthropod activity in the summer period was recorded in the EXT stand, followed by NEX, FIR and REF stands, with a similar trend being observed in the winter period (EXT &gt; FIR &gt; NEX &gt; REF stands). Nonmetric multidimensional scaling evidenced the fact that the extraction of fallen wood had a strong effect on communities of epigeic arthropods with communities in EXT plots, being rather dissimilar to those of other treatments.","container-title":"North-western Journal of Zoology","issue":"2","language":"en","page":"337-345","source":"Zotero","title":"Activity of epigeic arthropods in differently managed windthrown forest stands in the High Tatra Mts.","volume":"10","author":[{"family":"Urbanovicova","given":"Veronika"},{"family":"Miklisová","given":"Dana"},{"family":"Mock","given":"Andrej"}],"issued":{"date-parts":[["2014"]]}}},{"id":572,"uris":["http://zotero.org/groups/5154252/items/48EDZPRL"],"itemData":{"id":572,"type":"article-journal","container-title":"Forest Ecology and Management","DOI":"10.1016/j.foreco.2017.01.033","ISSN":"03781127","journalAbbreviation":"Forest Ecology and Management","language":"en","page":"9-18","source":"DOI.org (Crossref)","title":"Impact of windthrow and salvage-logging on taxonomic and functional diversity of forest arthropods","volume":"391","author":[{"family":"Wermelinger","given":"Beat"},{"family":"Moretti","given":"Marco"},{"family":"Duelli","given":"Peter"},{"family":"Lachat","given":"Thibault"},{"family":"Pezzatti","given":"Gianni Boris"},{"family":"Obrist","given":"Martin K."}],"issued":{"date-parts":[["2017",5]]}}}],"schema":"https://github.com/citation-style-language/schema/raw/master/csl-citation.json"} </w:instrText>
      </w:r>
      <w:r w:rsidRPr="000D067E">
        <w:rPr>
          <w:rFonts w:eastAsia="Calibri" w:cs="Times New Roman"/>
          <w:color w:val="385623" w:themeColor="accent6" w:themeShade="80"/>
        </w:rPr>
        <w:fldChar w:fldCharType="separate"/>
      </w:r>
      <w:r w:rsidRPr="000D067E">
        <w:rPr>
          <w:rFonts w:eastAsia="Calibri" w:cs="Times New Roman"/>
          <w:color w:val="385623" w:themeColor="accent6" w:themeShade="80"/>
        </w:rPr>
        <w:t>(Urbanovicova et al. 2014, Wermelinger et al. 2017)</w:t>
      </w:r>
      <w:r w:rsidRPr="000D067E">
        <w:rPr>
          <w:rFonts w:eastAsia="Calibri" w:cs="Times New Roman"/>
          <w:color w:val="385623" w:themeColor="accent6" w:themeShade="80"/>
        </w:rPr>
        <w:fldChar w:fldCharType="end"/>
      </w:r>
      <w:r w:rsidRPr="000D067E">
        <w:rPr>
          <w:rFonts w:eastAsia="Calibri" w:cs="Times New Roman"/>
          <w:color w:val="385623" w:themeColor="accent6" w:themeShade="80"/>
        </w:rPr>
        <w:t xml:space="preserve">. Some of these </w:t>
      </w:r>
      <w:r w:rsidRPr="000D067E">
        <w:rPr>
          <w:rFonts w:eastAsia="Calibri" w:cs="Times New Roman"/>
          <w:color w:val="385623" w:themeColor="accent6" w:themeShade="80"/>
        </w:rPr>
        <w:lastRenderedPageBreak/>
        <w:t xml:space="preserve">environmental changes were observed in our study, including increased cover of ground level vegetation and decreased cover of leaf litter. However, instead of a complete reorganization of the ground beetle community, windthrows commonly support many of the same species found in undisturbed forest </w:t>
      </w:r>
      <w:r w:rsidRPr="000D067E">
        <w:rPr>
          <w:rFonts w:eastAsia="Calibri" w:cs="Times New Roman"/>
          <w:color w:val="385623" w:themeColor="accent6" w:themeShade="80"/>
        </w:rPr>
        <w:fldChar w:fldCharType="begin"/>
      </w:r>
      <w:r w:rsidRPr="000D067E">
        <w:rPr>
          <w:rFonts w:eastAsia="Calibri" w:cs="Times New Roman"/>
          <w:color w:val="385623" w:themeColor="accent6" w:themeShade="80"/>
        </w:rPr>
        <w:instrText xml:space="preserve"> ADDIN ZOTERO_ITEM CSL_CITATION {"citationID":"vU1pA6XE","properties":{"formattedCitation":"(Lee et al. 2017)","plainCitation":"(Lee et al. 2017)","noteIndex":0},"citationItems":[{"id":1182,"uris":["http://zotero.org/groups/5154252/items/98APL7VW"],"itemData":{"id":1182,"type":"article-journal","container-title":"Journal of Forestry Research","DOI":"10.1007/s11676-016-0291-5","ISSN":"1007-662X, 1993-0607","issue":"1","journalAbbreviation":"J. For. Res.","language":"en","page":"173-181","source":"DOI.org (Crossref)","title":"Response of ground beetles (Coleoptera: Carabidae) to forest gaps formed by a typhoon in a red pine forest at Gwangneung Forest, Republic of Korea","title-short":"Response of ground beetles (Coleoptera","volume":"28","author":[{"family":"Lee","given":"Cheol Min"},{"family":"Kwon","given":"Tae-Sung"},{"family":"Cheon","given":"Kwangil"}],"issued":{"date-parts":[["2017",1]]}}}],"schema":"https://github.com/citation-style-language/schema/raw/master/csl-citation.json"} </w:instrText>
      </w:r>
      <w:r w:rsidRPr="000D067E">
        <w:rPr>
          <w:rFonts w:eastAsia="Calibri" w:cs="Times New Roman"/>
          <w:color w:val="385623" w:themeColor="accent6" w:themeShade="80"/>
        </w:rPr>
        <w:fldChar w:fldCharType="separate"/>
      </w:r>
      <w:r w:rsidRPr="000D067E">
        <w:rPr>
          <w:rFonts w:eastAsia="Calibri" w:cs="Times New Roman"/>
          <w:color w:val="385623" w:themeColor="accent6" w:themeShade="80"/>
        </w:rPr>
        <w:t>(Lee et al. 2017)</w:t>
      </w:r>
      <w:r w:rsidRPr="000D067E">
        <w:rPr>
          <w:rFonts w:eastAsia="Calibri" w:cs="Times New Roman"/>
          <w:color w:val="385623" w:themeColor="accent6" w:themeShade="80"/>
        </w:rPr>
        <w:fldChar w:fldCharType="end"/>
      </w:r>
      <w:r w:rsidRPr="000D067E">
        <w:rPr>
          <w:rFonts w:eastAsia="Calibri" w:cs="Times New Roman"/>
          <w:color w:val="385623" w:themeColor="accent6" w:themeShade="80"/>
        </w:rPr>
        <w:t xml:space="preserve">. Similarly, our study documented the persistence of forest-specialists in unsalvaged windthrows rather than a pronounced influx of generalists or open-habitat species. </w:t>
      </w:r>
    </w:p>
    <w:p w14:paraId="12A3F678" w14:textId="77777777" w:rsidR="00863F61" w:rsidRPr="000D067E" w:rsidRDefault="00863F61" w:rsidP="00863F61">
      <w:pPr>
        <w:spacing w:line="480" w:lineRule="auto"/>
        <w:ind w:firstLine="720"/>
        <w:rPr>
          <w:rFonts w:eastAsia="Calibri" w:cs="Times New Roman"/>
          <w:color w:val="385623" w:themeColor="accent6" w:themeShade="80"/>
        </w:rPr>
      </w:pPr>
      <w:r w:rsidRPr="000D067E">
        <w:rPr>
          <w:rFonts w:eastAsia="Calibri" w:cs="Times New Roman"/>
          <w:color w:val="385623" w:themeColor="accent6" w:themeShade="80"/>
        </w:rPr>
        <w:t xml:space="preserve">Windthrow followed by salvage-logging resulted in distinct ground beetle communities and elevated species richness relative to undisturbed forest. Habitat-generalists increased in abundance two years after salvaging, altering ground beetle community composition, which supports our initial hypothesis. At nine years after salvaging, ground beetle communities remained taxonomically distinct, suggesting that legacies of windthrow were altered by the logging process. Our results align with many studies of salvage-logging and green-logging, where complete canopy removal resulted in an initial influx of flight-capable species </w:t>
      </w:r>
      <w:r w:rsidRPr="000D067E">
        <w:rPr>
          <w:rFonts w:eastAsia="Calibri" w:cs="Times New Roman"/>
          <w:color w:val="385623" w:themeColor="accent6" w:themeShade="80"/>
        </w:rPr>
        <w:fldChar w:fldCharType="begin"/>
      </w:r>
      <w:r w:rsidRPr="000D067E">
        <w:rPr>
          <w:rFonts w:eastAsia="Calibri" w:cs="Times New Roman"/>
          <w:color w:val="385623" w:themeColor="accent6" w:themeShade="80"/>
        </w:rPr>
        <w:instrText xml:space="preserve"> ADDIN ZOTERO_ITEM CSL_CITATION {"citationID":"RPppY1iP","properties":{"formattedCitation":"(Pearce et al. 2003, Niemel\\uc0\\u228{} et al. 2007, Silverman et al. 2008, Gandhi et al. 2008)","plainCitation":"(Pearce et al. 2003, Niemelä et al. 2007, Silverman et al. 2008, Gandhi et al. 2008)","noteIndex":0},"citationItems":[{"id":423,"uris":["http://zotero.org/groups/5154252/items/JTPR3ZZS"],"itemData":{"id":423,"type":"article-journal","abstract":"Abstract\n            Studies based on presence/absence of a species may provide insight into habitat associations, allowing the distribution of species to be predicted across the landscape. Our objective was to characterize the carabid fauna in three mature boreal forest types (conifer, mixedwood, and deciduous) and a disturbed habitat (clearcut) to provide baseline data on the carabid species inhabiting the major forest types of boreal northwestern Ontario. Only spring-active carabids were considered for logistical reasons. We further identified the coarse woody debris structure and microhabitat characteristics within these stand types to try to refine our ability to predict the within-stand occurrence of carabids. We found the carabid composition of deciduous stands (mixedwood and aspen) similar and typical of the carabid fauna found in mixedwood forest in other nearby studies. The important feature of these forest types may be the presence of a deciduous leaf litter layer. In contrast, spruce stands contained fewer species and individuals and a distinct carabid fauna. As predicted, the clearcut habitats were dominated by open habitat species, although the fauna was dissimilar to what was recorded in clearcut habitats in other studies within northwestern Ontario. Coarse woody debris appeared to be an important habitat attribute for several carabid species in clearcut habitats.\n          , \n            Résumé\n            Les études basées sur des données de présence et d'absence peuvent fournir des renseignements sur les associations avec l'habitat, car elles permettent de prédire la répartition des espèces dans l'ensemble du paysage. Nous avons tenté de caractériser la faune des carabes dans trois types de forêt boréale naturelle (forêt de conifères, forêt mixte et forêt décidue) et dans un habitat perturbé (zone de coupe à blanc) en vue d'obtenir des données de base sur les espèces de carabes qui habitent les principaux types de forêt du nord-ouest de l'Ontario. Pour des raisons logistiques, seuls les carabes actifs au printemps ont été pris en compte. Nous avons également déterminé la structure des débris de bois grossiers et les caractéristiques des microhabitats dans chacun des types de forêt pour tenter de raffiner notre capacité de prédire la présence ou l'absence de carabes dans chacun des types de forêt. La composition de la faune des carabes dans les forêts décidues (essences mixtes et trembles) est semblable à celle typique des forêts mixtes du voisinage mentionnées dans d'autres études. La caractéristique importante de ces types de forêt est probablement la présence d'une litière de feuilles décidues. En revanche, les forêts d'épinettes contiennent moins d'espèces et moins d'individus et abritent une faune particulière de carabes. Conformément à nos prédictions, les zones de coupe à blanc sont dominées par des espèces de milieu découvert, bien que cette faune diffère de celle d'autres zones de coupe à blanc décrites ailleurs dans le nord-ouest de l'Ontario. Les débris de bois grossier semblent être un facteur de l'habitat déterminant de la présence de plusieurs espèces de carabes dans les zones de coupe à blanc.\n            [Traduit par la Rédaction]","container-title":"The Canadian Entomologist","DOI":"10.4039/n02-031","ISSN":"0008-347X, 1918-3240","issue":"3","journalAbbreviation":"Can Entomol","language":"en","page":"337-357","source":"DOI.org (Crossref)","title":"Influence of habitat and microhabitat on carabid (Coleoptera: Carabidae) assemblages in four stand types","title-short":"Influence of habitat and microhabitat on carabid (Coleoptera","volume":"135","author":[{"family":"Pearce","given":"J.L."},{"family":"Venier","given":"L.A."},{"family":"McKee","given":"J."},{"family":"Pedlar","given":"J."},{"family":"McKenney","given":"D."}],"issued":{"date-parts":[["2003",6]]}}},{"id":1313,"uris":["http://zotero.org/groups/5154252/items/LDAB6HV9"],"itemData":{"id":1313,"type":"article-journal","container-title":"Journal of Insect Conservation","DOI":"10.1007/s10841-006-9014-0","ISSN":"1366-638X, 1572-9753","issue":"1","journalAbbreviation":"J Insect Conserv","language":"en","license":"http://www.springer.com/tdm","page":"5-18","source":"DOI.org (Crossref)","title":"The effects of forestry on carabid beetles (Coleoptera: Carabidae) in boreal forests","title-short":"The effects of forestry on carabid beetles (Coleoptera","volume":"11","author":[{"family":"Niemelä","given":"Jari"},{"family":"Koivula","given":"Matti"},{"family":"Kotze","given":"D. Johan"}],"issued":{"date-parts":[["2007",2,7]]}}},{"id":320,"uris":["http://zotero.org/groups/5154252/items/2MNXBW9Z"],"itemData":{"id":320,"type":"article-journal","container-title":"Environmental Entomology","DOI":"10.1093/ee/37.3.725","ISSN":"0046-225X, 1938-2936","issue":"3","journalAbbreviation":"Environmental Entomology","language":"en","page":"725-733","source":"DOI.org (Crossref)","title":"Oil Pipeline Corridor Through an Intact Forest Alters Ground Beetle (Coleoptera: Carabidae) Assemblages in Southeastern Ohio","title-short":"Oil Pipeline Corridor Through an Intact Forest Alters Ground Beetle (Coleoptera","volume":"37","author":[{"family":"Silverman","given":"B."},{"family":"Horn","given":"D. J."},{"family":"Purrington","given":"F. F."},{"family":"Gandhi","given":"K. J. K."}],"issued":{"date-parts":[["2008",6,1]]}}},{"id":327,"uris":["http://zotero.org/groups/5154252/items/WB6PAYPV"],"itemData":{"id":327,"type":"article-journal","abstract":"We studied the short-term effects of a catastrophic windstorm and subsequent salvage-logging and prescribed-burning fuel-reduction treatments on ground beetle (Coleoptera: Carabidae) assemblages in a sub-boreal forest in northeastern Minnesota, USA. During 2000–2003, 29,873 ground beetles represented by 71 species were caught in unbaited and baited pitfall traps in aspen/birch/conifer (ABC) and jack pine (JP) cover types. At the family level, both land-area treatment and cover type had signiﬁcant effects on ground beetle trap catches, but there were no effects of pinenes and ethanol as baits. Six times more beetles were trapped in the burned forests than in the other land-area treatments; more beetles were caught in undisturbed than in wind-disturbed sites, and one-third more beetles were caught in the ABC than in the JP cover type. Thus, the windstorm generally reduced the activity-abundance of the beetles, but prescribedburning increased it. Both salvaged and burned forest plots (especially in the ABC cover type) had the greatest species richness, diversity, and the most unique species assemblages. There was a highly similar ground beetle species composition (nearly 100%) between the ABC and JP burned forests, indicating that burning was a more primary driver of composition than cover type. At the species level, Pterostichus melanarius, an invasive ground beetle from Europe and a cover type generalist, was the most abundant beetle in the study (one-third of the total catch), and was caught in greatest numbers in burned forests. Removal of P. melanarius from the species composition analyses altered similarities among cover types and land-area treatments. Sphaeroderus nitidicollis brevoorti and Myas cyanescens were caught exclusively in the ABC and JP cover type, respectively; two rare pyrophilous species, Sericoda obsoleta and Sericoda quadripunctata, were only caught in burned sites; three forest species, Pterostichus coracinus, P. pensylvanicus, and Sphaeroderus lecontei, were caught more often in undisturbed JP sites; and two frequently trapped, open-habitat species, Agonum cupripenne and Poecilus l. lucublandus, were nearly absent from the undisturbed and wind-disturbed sites, as salvage-logging had a signiﬁcant positive effect on their activity-abundance. Most species of Amara and Harpalus were trapped only in the salvaged or burned sites, indicating invasion of these disturbed sites by open-habitat species. We conclude that both the combined effect of fuel-reduction activities subsequent to the wind event and the numerical response of the invasive P. melanarius to habitat disturbances can alter the short-term succession of ground beetle assemblages in the sub-boreal forest.","container-title":"Forest Ecology and Management","DOI":"10.1016/j.foreco.2008.06.011","ISSN":"03781127","issue":"5","journalAbbreviation":"Forest Ecology and Management","language":"en","page":"1104-1123","source":"DOI.org (Crossref)","title":"Catastrophic windstorm and fuel-reduction treatments alter ground beetle (Coleoptera: Carabidae) assemblages in a North American sub-boreal forest","title-short":"Catastrophic windstorm and fuel-reduction treatments alter ground beetle (Coleoptera","volume":"256","author":[{"family":"Gandhi","given":"Kamal J.K."},{"family":"Gilmore","given":"Daniel W."},{"family":"Katovich","given":"Steven A."},{"family":"Mattson","given":"William J."},{"family":"Zasada","given":"John C."},{"family":"Seybold","given":"Steven J."}],"issued":{"date-parts":[["2008",8]]}}}],"schema":"https://github.com/citation-style-language/schema/raw/master/csl-citation.json"} </w:instrText>
      </w:r>
      <w:r w:rsidRPr="000D067E">
        <w:rPr>
          <w:rFonts w:eastAsia="Calibri" w:cs="Times New Roman"/>
          <w:color w:val="385623" w:themeColor="accent6" w:themeShade="80"/>
        </w:rPr>
        <w:fldChar w:fldCharType="separate"/>
      </w:r>
      <w:r w:rsidRPr="000D067E">
        <w:rPr>
          <w:rFonts w:eastAsia="Calibri" w:cs="Times New Roman"/>
          <w:color w:val="385623" w:themeColor="accent6" w:themeShade="80"/>
        </w:rPr>
        <w:t>(Pearce et al. 2003, Niemelä et al. 2007, Silverman et al. 2008, Gandhi et al. 2008)</w:t>
      </w:r>
      <w:r w:rsidRPr="000D067E">
        <w:rPr>
          <w:rFonts w:eastAsia="Calibri" w:cs="Times New Roman"/>
          <w:color w:val="385623" w:themeColor="accent6" w:themeShade="80"/>
        </w:rPr>
        <w:fldChar w:fldCharType="end"/>
      </w:r>
      <w:r w:rsidRPr="000D067E">
        <w:rPr>
          <w:rFonts w:eastAsia="Calibri" w:cs="Times New Roman"/>
          <w:color w:val="385623" w:themeColor="accent6" w:themeShade="80"/>
        </w:rPr>
        <w:t xml:space="preserve">. We observed an influx of habitat generalists such as </w:t>
      </w:r>
      <w:r w:rsidRPr="000D067E">
        <w:rPr>
          <w:rFonts w:eastAsia="Calibri" w:cs="Times New Roman"/>
          <w:i/>
          <w:iCs/>
          <w:color w:val="385623" w:themeColor="accent6" w:themeShade="80"/>
        </w:rPr>
        <w:t>C. emarginatus</w:t>
      </w:r>
      <w:r w:rsidRPr="000D067E">
        <w:rPr>
          <w:rFonts w:eastAsia="Calibri" w:cs="Times New Roman"/>
          <w:color w:val="385623" w:themeColor="accent6" w:themeShade="80"/>
        </w:rPr>
        <w:t xml:space="preserve">, but open-habitat specialists from the genera </w:t>
      </w:r>
      <w:r w:rsidRPr="000D067E">
        <w:rPr>
          <w:rFonts w:eastAsia="Calibri" w:cs="Times New Roman"/>
          <w:i/>
          <w:iCs/>
          <w:color w:val="385623" w:themeColor="accent6" w:themeShade="80"/>
        </w:rPr>
        <w:t>Amara</w:t>
      </w:r>
      <w:r w:rsidRPr="000D067E">
        <w:rPr>
          <w:rFonts w:eastAsia="Calibri" w:cs="Times New Roman"/>
          <w:color w:val="385623" w:themeColor="accent6" w:themeShade="80"/>
        </w:rPr>
        <w:t xml:space="preserve"> and </w:t>
      </w:r>
      <w:r w:rsidRPr="000D067E">
        <w:rPr>
          <w:rFonts w:eastAsia="Calibri" w:cs="Times New Roman"/>
          <w:i/>
          <w:iCs/>
          <w:color w:val="385623" w:themeColor="accent6" w:themeShade="80"/>
        </w:rPr>
        <w:t>Harpalus</w:t>
      </w:r>
      <w:r w:rsidRPr="000D067E">
        <w:rPr>
          <w:rFonts w:eastAsia="Calibri" w:cs="Times New Roman"/>
          <w:color w:val="385623" w:themeColor="accent6" w:themeShade="80"/>
        </w:rPr>
        <w:t xml:space="preserve"> were not present, in contrast to other studies </w:t>
      </w:r>
      <w:r w:rsidRPr="000D067E">
        <w:rPr>
          <w:rFonts w:eastAsia="Calibri" w:cs="Times New Roman"/>
          <w:color w:val="385623" w:themeColor="accent6" w:themeShade="80"/>
        </w:rPr>
        <w:fldChar w:fldCharType="begin"/>
      </w:r>
      <w:r w:rsidRPr="000D067E">
        <w:rPr>
          <w:rFonts w:eastAsia="Calibri" w:cs="Times New Roman"/>
          <w:color w:val="385623" w:themeColor="accent6" w:themeShade="80"/>
        </w:rPr>
        <w:instrText xml:space="preserve"> ADDIN ZOTERO_ITEM CSL_CITATION {"citationID":"PgrALxoZ","properties":{"formattedCitation":"(Pearce et al. 2003, Silverman et al. 2008, Riley and Browne 2011)","plainCitation":"(Pearce et al. 2003, Silverman et al. 2008, Riley and Browne 2011)","noteIndex":0},"citationItems":[{"id":423,"uris":["http://zotero.org/groups/5154252/items/JTPR3ZZS"],"itemData":{"id":423,"type":"article-journal","abstract":"Abstract\n            Studies based on presence/absence of a species may provide insight into habitat associations, allowing the distribution of species to be predicted across the landscape. Our objective was to characterize the carabid fauna in three mature boreal forest types (conifer, mixedwood, and deciduous) and a disturbed habitat (clearcut) to provide baseline data on the carabid species inhabiting the major forest types of boreal northwestern Ontario. Only spring-active carabids were considered for logistical reasons. We further identified the coarse woody debris structure and microhabitat characteristics within these stand types to try to refine our ability to predict the within-stand occurrence of carabids. We found the carabid composition of deciduous stands (mixedwood and aspen) similar and typical of the carabid fauna found in mixedwood forest in other nearby studies. The important feature of these forest types may be the presence of a deciduous leaf litter layer. In contrast, spruce stands contained fewer species and individuals and a distinct carabid fauna. As predicted, the clearcut habitats were dominated by open habitat species, although the fauna was dissimilar to what was recorded in clearcut habitats in other studies within northwestern Ontario. Coarse woody debris appeared to be an important habitat attribute for several carabid species in clearcut habitats.\n          , \n            Résumé\n            Les études basées sur des données de présence et d'absence peuvent fournir des renseignements sur les associations avec l'habitat, car elles permettent de prédire la répartition des espèces dans l'ensemble du paysage. Nous avons tenté de caractériser la faune des carabes dans trois types de forêt boréale naturelle (forêt de conifères, forêt mixte et forêt décidue) et dans un habitat perturbé (zone de coupe à blanc) en vue d'obtenir des données de base sur les espèces de carabes qui habitent les principaux types de forêt du nord-ouest de l'Ontario. Pour des raisons logistiques, seuls les carabes actifs au printemps ont été pris en compte. Nous avons également déterminé la structure des débris de bois grossiers et les caractéristiques des microhabitats dans chacun des types de forêt pour tenter de raffiner notre capacité de prédire la présence ou l'absence de carabes dans chacun des types de forêt. La composition de la faune des carabes dans les forêts décidues (essences mixtes et trembles) est semblable à celle typique des forêts mixtes du voisinage mentionnées dans d'autres études. La caractéristique importante de ces types de forêt est probablement la présence d'une litière de feuilles décidues. En revanche, les forêts d'épinettes contiennent moins d'espèces et moins d'individus et abritent une faune particulière de carabes. Conformément à nos prédictions, les zones de coupe à blanc sont dominées par des espèces de milieu découvert, bien que cette faune diffère de celle d'autres zones de coupe à blanc décrites ailleurs dans le nord-ouest de l'Ontario. Les débris de bois grossier semblent être un facteur de l'habitat déterminant de la présence de plusieurs espèces de carabes dans les zones de coupe à blanc.\n            [Traduit par la Rédaction]","container-title":"The Canadian Entomologist","DOI":"10.4039/n02-031","ISSN":"0008-347X, 1918-3240","issue":"3","journalAbbreviation":"Can Entomol","language":"en","page":"337-357","source":"DOI.org (Crossref)","title":"Influence of habitat and microhabitat on carabid (Coleoptera: Carabidae) assemblages in four stand types","title-short":"Influence of habitat and microhabitat on carabid (Coleoptera","volume":"135","author":[{"family":"Pearce","given":"J.L."},{"family":"Venier","given":"L.A."},{"family":"McKee","given":"J."},{"family":"Pedlar","given":"J."},{"family":"McKenney","given":"D."}],"issued":{"date-parts":[["2003",6]]}}},{"id":320,"uris":["http://zotero.org/groups/5154252/items/2MNXBW9Z"],"itemData":{"id":320,"type":"article-journal","container-title":"Environmental Entomology","DOI":"10.1093/ee/37.3.725","ISSN":"0046-225X, 1938-2936","issue":"3","journalAbbreviation":"Environmental Entomology","language":"en","page":"725-733","source":"DOI.org (Crossref)","title":"Oil Pipeline Corridor Through an Intact Forest Alters Ground Beetle (Coleoptera: Carabidae) Assemblages in Southeastern Ohio","title-short":"Oil Pipeline Corridor Through an Intact Forest Alters Ground Beetle (Coleoptera","volume":"37","author":[{"family":"Silverman","given":"B."},{"family":"Horn","given":"D. J."},{"family":"Purrington","given":"F. F."},{"family":"Gandhi","given":"K. J. K."}],"issued":{"date-parts":[["2008",6,1]]}}},{"id":1296,"uris":["http://zotero.org/groups/5154252/items/J2NUC9MQ"],"itemData":{"id":1296,"type":"article-journal","abstract":"We examined diversity, community composition, and wing-state of Carabidae as a function of forest age in Piedmont North Carolina. Carabidae were collected monthly from 396 pitfall traps (12×33 sites) from March 2009 through February 2010, representing 5 forest age classes approximately 0, 10, 50, 85, and 150 years old. A total of 2,568 individuals, representing 30 genera and 63 species, were collected. Carabid species diversity, as estimated by six diversity indices, was significantly different between the oldest and youngest forest age classes for four of the six indices. Most carabid species were habitat generalists, occurring in all or most of the forest age classes. Carabid species composition varied across forest age classes. Seventeen carabid species were identified as potential candidates for ecological indicators of forest age. Non-metric multidimensional scaling (NMDS) showed separation among forest age classes in terms of carabid beetle community composition. The proportion of individuals capable of flight decreased significantly with forest age.","container-title":"ZooKeys","DOI":"10.3897/zookeys.147.2102","ISSN":"1313-2970, 1313-2989","journalAbbreviation":"ZK","language":"en","license":"http://creativecommons.org/licenses/by/3.0/","page":"601-621","source":"DOI.org (Crossref)","title":"Changes in ground beetle diversity and community composition in age structured forests (Coleoptera, Carabidae)","volume":"147","author":[{"family":"Riley","given":"Kathryn"},{"family":"Browne","given":"Robert"}],"issued":{"date-parts":[["2011",11,16]]}}}],"schema":"https://github.com/citation-style-language/schema/raw/master/csl-citation.json"} </w:instrText>
      </w:r>
      <w:r w:rsidRPr="000D067E">
        <w:rPr>
          <w:rFonts w:eastAsia="Calibri" w:cs="Times New Roman"/>
          <w:color w:val="385623" w:themeColor="accent6" w:themeShade="80"/>
        </w:rPr>
        <w:fldChar w:fldCharType="separate"/>
      </w:r>
      <w:r w:rsidRPr="000D067E">
        <w:rPr>
          <w:rFonts w:eastAsia="Calibri" w:cs="Times New Roman"/>
          <w:color w:val="385623" w:themeColor="accent6" w:themeShade="80"/>
        </w:rPr>
        <w:t>(Pearce et al. 2003, Silverman et al. 2008, Riley and Browne 2011)</w:t>
      </w:r>
      <w:r w:rsidRPr="000D067E">
        <w:rPr>
          <w:rFonts w:eastAsia="Calibri" w:cs="Times New Roman"/>
          <w:color w:val="385623" w:themeColor="accent6" w:themeShade="80"/>
        </w:rPr>
        <w:fldChar w:fldCharType="end"/>
      </w:r>
      <w:r w:rsidRPr="000D067E">
        <w:rPr>
          <w:rFonts w:eastAsia="Calibri" w:cs="Times New Roman"/>
          <w:color w:val="385623" w:themeColor="accent6" w:themeShade="80"/>
        </w:rPr>
        <w:t xml:space="preserve">. This finding may reflect the surrounding landscape, which is mostly forested and likely did not support source populations of open-habitat species. We also found some forest-specialists, such as </w:t>
      </w:r>
      <w:r w:rsidRPr="000D067E">
        <w:rPr>
          <w:rFonts w:eastAsia="Calibri" w:cs="Times New Roman"/>
          <w:i/>
          <w:iCs/>
          <w:color w:val="385623" w:themeColor="accent6" w:themeShade="80"/>
        </w:rPr>
        <w:t>P. moestus</w:t>
      </w:r>
      <w:r w:rsidRPr="000D067E">
        <w:rPr>
          <w:rFonts w:eastAsia="Calibri" w:cs="Times New Roman"/>
          <w:color w:val="385623" w:themeColor="accent6" w:themeShade="80"/>
        </w:rPr>
        <w:t xml:space="preserve">, thrived initially in salvage-logged habitat, which may indicate their ability to tolerate altered abiotic conditions </w:t>
      </w:r>
      <w:r w:rsidRPr="000D067E">
        <w:rPr>
          <w:rFonts w:eastAsia="Calibri" w:cs="Times New Roman"/>
          <w:color w:val="385623" w:themeColor="accent6" w:themeShade="80"/>
        </w:rPr>
        <w:fldChar w:fldCharType="begin"/>
      </w:r>
      <w:r w:rsidRPr="000D067E">
        <w:rPr>
          <w:rFonts w:eastAsia="Calibri" w:cs="Times New Roman"/>
          <w:color w:val="385623" w:themeColor="accent6" w:themeShade="80"/>
        </w:rPr>
        <w:instrText xml:space="preserve"> ADDIN ZOTERO_ITEM CSL_CITATION {"citationID":"5Nxi8UOB","properties":{"formattedCitation":"(Riley and Browne 2011)","plainCitation":"(Riley and Browne 2011)","noteIndex":0},"citationItems":[{"id":1296,"uris":["http://zotero.org/groups/5154252/items/J2NUC9MQ"],"itemData":{"id":1296,"type":"article-journal","abstract":"We examined diversity, community composition, and wing-state of Carabidae as a function of forest age in Piedmont North Carolina. Carabidae were collected monthly from 396 pitfall traps (12×33 sites) from March 2009 through February 2010, representing 5 forest age classes approximately 0, 10, 50, 85, and 150 years old. A total of 2,568 individuals, representing 30 genera and 63 species, were collected. Carabid species diversity, as estimated by six diversity indices, was significantly different between the oldest and youngest forest age classes for four of the six indices. Most carabid species were habitat generalists, occurring in all or most of the forest age classes. Carabid species composition varied across forest age classes. Seventeen carabid species were identified as potential candidates for ecological indicators of forest age. Non-metric multidimensional scaling (NMDS) showed separation among forest age classes in terms of carabid beetle community composition. The proportion of individuals capable of flight decreased significantly with forest age.","container-title":"ZooKeys","DOI":"10.3897/zookeys.147.2102","ISSN":"1313-2970, 1313-2989","journalAbbreviation":"ZK","language":"en","license":"http://creativecommons.org/licenses/by/3.0/","page":"601-621","source":"DOI.org (Crossref)","title":"Changes in ground beetle diversity and community composition in age structured forests (Coleoptera, Carabidae)","volume":"147","author":[{"family":"Riley","given":"Kathryn"},{"family":"Browne","given":"Robert"}],"issued":{"date-parts":[["2011",11,16]]}}}],"schema":"https://github.com/citation-style-language/schema/raw/master/csl-citation.json"} </w:instrText>
      </w:r>
      <w:r w:rsidRPr="000D067E">
        <w:rPr>
          <w:rFonts w:eastAsia="Calibri" w:cs="Times New Roman"/>
          <w:color w:val="385623" w:themeColor="accent6" w:themeShade="80"/>
        </w:rPr>
        <w:fldChar w:fldCharType="separate"/>
      </w:r>
      <w:r w:rsidRPr="000D067E">
        <w:rPr>
          <w:rFonts w:eastAsia="Calibri" w:cs="Times New Roman"/>
          <w:color w:val="385623" w:themeColor="accent6" w:themeShade="80"/>
        </w:rPr>
        <w:t>(Riley and Browne 2011)</w:t>
      </w:r>
      <w:r w:rsidRPr="000D067E">
        <w:rPr>
          <w:rFonts w:eastAsia="Calibri" w:cs="Times New Roman"/>
          <w:color w:val="385623" w:themeColor="accent6" w:themeShade="80"/>
        </w:rPr>
        <w:fldChar w:fldCharType="end"/>
      </w:r>
      <w:r w:rsidRPr="000D067E">
        <w:rPr>
          <w:rFonts w:eastAsia="Calibri" w:cs="Times New Roman"/>
          <w:color w:val="385623" w:themeColor="accent6" w:themeShade="80"/>
        </w:rPr>
        <w:t xml:space="preserve">, adopt new food sources </w:t>
      </w:r>
      <w:r w:rsidRPr="000D067E">
        <w:rPr>
          <w:rFonts w:eastAsia="Calibri" w:cs="Times New Roman"/>
          <w:color w:val="385623" w:themeColor="accent6" w:themeShade="80"/>
        </w:rPr>
        <w:fldChar w:fldCharType="begin"/>
      </w:r>
      <w:r w:rsidRPr="000D067E">
        <w:rPr>
          <w:rFonts w:eastAsia="Calibri" w:cs="Times New Roman"/>
          <w:color w:val="385623" w:themeColor="accent6" w:themeShade="80"/>
        </w:rPr>
        <w:instrText xml:space="preserve"> ADDIN ZOTERO_ITEM CSL_CITATION {"citationID":"4ePHm1QH","properties":{"formattedCitation":"(Lee et al. 2017)","plainCitation":"(Lee et al. 2017)","noteIndex":0},"citationItems":[{"id":1182,"uris":["http://zotero.org/groups/5154252/items/98APL7VW"],"itemData":{"id":1182,"type":"article-journal","container-title":"Journal of Forestry Research","DOI":"10.1007/s11676-016-0291-5","ISSN":"1007-662X, 1993-0607","issue":"1","journalAbbreviation":"J. For. Res.","language":"en","page":"173-181","source":"DOI.org (Crossref)","title":"Response of ground beetles (Coleoptera: Carabidae) to forest gaps formed by a typhoon in a red pine forest at Gwangneung Forest, Republic of Korea","title-short":"Response of ground beetles (Coleoptera","volume":"28","author":[{"family":"Lee","given":"Cheol Min"},{"family":"Kwon","given":"Tae-Sung"},{"family":"Cheon","given":"Kwangil"}],"issued":{"date-parts":[["2017",1]]}}}],"schema":"https://github.com/citation-style-language/schema/raw/master/csl-citation.json"} </w:instrText>
      </w:r>
      <w:r w:rsidRPr="000D067E">
        <w:rPr>
          <w:rFonts w:eastAsia="Calibri" w:cs="Times New Roman"/>
          <w:color w:val="385623" w:themeColor="accent6" w:themeShade="80"/>
        </w:rPr>
        <w:fldChar w:fldCharType="separate"/>
      </w:r>
      <w:r w:rsidRPr="000D067E">
        <w:rPr>
          <w:rFonts w:eastAsia="Calibri" w:cs="Times New Roman"/>
          <w:color w:val="385623" w:themeColor="accent6" w:themeShade="80"/>
        </w:rPr>
        <w:t>(Lee et al. 2017)</w:t>
      </w:r>
      <w:r w:rsidRPr="000D067E">
        <w:rPr>
          <w:rFonts w:eastAsia="Calibri" w:cs="Times New Roman"/>
          <w:color w:val="385623" w:themeColor="accent6" w:themeShade="80"/>
        </w:rPr>
        <w:fldChar w:fldCharType="end"/>
      </w:r>
      <w:r w:rsidRPr="000D067E">
        <w:rPr>
          <w:rFonts w:eastAsia="Calibri" w:cs="Times New Roman"/>
          <w:color w:val="385623" w:themeColor="accent6" w:themeShade="80"/>
        </w:rPr>
        <w:t xml:space="preserve">, utilize any rapidly decomposing </w:t>
      </w:r>
      <w:r w:rsidRPr="000D067E">
        <w:rPr>
          <w:rFonts w:eastAsia="Calibri" w:cs="Times New Roman"/>
          <w:color w:val="385623" w:themeColor="accent6" w:themeShade="80"/>
        </w:rPr>
        <w:lastRenderedPageBreak/>
        <w:t xml:space="preserve">branches left by salvaging </w:t>
      </w:r>
      <w:r w:rsidRPr="000D067E">
        <w:rPr>
          <w:rFonts w:eastAsia="Calibri" w:cs="Times New Roman"/>
          <w:color w:val="385623" w:themeColor="accent6" w:themeShade="80"/>
        </w:rPr>
        <w:fldChar w:fldCharType="begin"/>
      </w:r>
      <w:r w:rsidRPr="000D067E">
        <w:rPr>
          <w:rFonts w:eastAsia="Calibri" w:cs="Times New Roman"/>
          <w:color w:val="385623" w:themeColor="accent6" w:themeShade="80"/>
        </w:rPr>
        <w:instrText xml:space="preserve"> ADDIN ZOTERO_ITEM CSL_CITATION {"citationID":"0wasb84w","properties":{"formattedCitation":"(Hamilton 1884, Thorn et al. 2014)","plainCitation":"(Hamilton 1884, Thorn et al. 2014)","noteIndex":0},"citationItems":[{"id":1279,"uris":["http://zotero.org/groups/5154252/items/YI8DP2ZP"],"itemData":{"id":1279,"type":"article-journal","abstract":"The ultimate extinction of many species of Coleoptera in the vicinity of large cities is unquestionable, especially of the larger Carabidæ. The conditions of life with some are such as admit of no adaptation to the methods of civilization, and for them no refuge from the encroachments of agriculture will eventually remain. They are now retiring, retiring, and in time the last goal will be reached. In localities where the population is becoming dense, and all land available placed under cultivation, many fine species that once were common are now rarities and others fast becoming so. It is less than half a century since Mr. Randall described eighty four species from localities in Maine and Massachusetts, most of them common; but, according to Mr. Austin, in the same places several of these species are now extinct and many of them have become rare.","container-title":"The Canadian Entomologist","DOI":"10.4039/Ent1673-4","ISSN":"0008-347X, 1918-3240","issue":"4","journalAbbreviation":"Can Entomol","language":"en","license":"https://www.cambridge.org/core/terms","page":"73-77","source":"DOI.org (Crossref)","title":"The survival of the fittest among certain species of Pterostichus as deduced from their habits","volume":"16","author":[{"family":"Hamilton","given":"John"}],"issued":{"date-parts":[["1884",4]]}}},{"id":796,"uris":["http://zotero.org/groups/5154252/items/4TR272QX"],"itemData":{"id":796,"type":"article-journal","container-title":"PLoS ONE","DOI":"10.1371/journal.pone.0101757","ISSN":"1932-6203","issue":"7","journalAbbreviation":"PLoS ONE","language":"en","page":"e101757","source":"DOI.org (Crossref)","title":"New Insights into the Consequences of Post-Windthrow Salvage Logging Revealed by Functional Structure of Saproxylic Beetles Assemblages","volume":"9","author":[{"family":"Thorn","given":"Simon"},{"family":"Bässler","given":"Claus"},{"family":"Gottschalk","given":"Thomas"},{"family":"Hothorn","given":"Torsten"},{"family":"Bussler","given":"Heinz"},{"family":"Raffa","given":"Kenneth"},{"family":"Müller","given":"Jörg"}],"editor":[{"family":"Hanewinkel","given":"Marc"}],"issued":{"date-parts":[["2014",7,22]]}}}],"schema":"https://github.com/citation-style-language/schema/raw/master/csl-citation.json"} </w:instrText>
      </w:r>
      <w:r w:rsidRPr="000D067E">
        <w:rPr>
          <w:rFonts w:eastAsia="Calibri" w:cs="Times New Roman"/>
          <w:color w:val="385623" w:themeColor="accent6" w:themeShade="80"/>
        </w:rPr>
        <w:fldChar w:fldCharType="separate"/>
      </w:r>
      <w:r w:rsidRPr="000D067E">
        <w:rPr>
          <w:rFonts w:eastAsia="Calibri" w:cs="Times New Roman"/>
          <w:color w:val="385623" w:themeColor="accent6" w:themeShade="80"/>
        </w:rPr>
        <w:t>(Hamilton 1884, Thorn et al. 2014)</w:t>
      </w:r>
      <w:r w:rsidRPr="000D067E">
        <w:rPr>
          <w:rFonts w:eastAsia="Calibri" w:cs="Times New Roman"/>
          <w:color w:val="385623" w:themeColor="accent6" w:themeShade="80"/>
        </w:rPr>
        <w:fldChar w:fldCharType="end"/>
      </w:r>
      <w:r w:rsidRPr="000D067E">
        <w:rPr>
          <w:rFonts w:eastAsia="Calibri" w:cs="Times New Roman"/>
          <w:color w:val="385623" w:themeColor="accent6" w:themeShade="80"/>
        </w:rPr>
        <w:t xml:space="preserve">, or move between salvaged and unsalvaged habitat during different times of the year </w:t>
      </w:r>
      <w:r w:rsidRPr="000D067E">
        <w:rPr>
          <w:rFonts w:eastAsia="Calibri" w:cs="Times New Roman"/>
          <w:color w:val="385623" w:themeColor="accent6" w:themeShade="80"/>
        </w:rPr>
        <w:fldChar w:fldCharType="begin"/>
      </w:r>
      <w:r w:rsidRPr="000D067E">
        <w:rPr>
          <w:rFonts w:eastAsia="Calibri" w:cs="Times New Roman"/>
          <w:color w:val="385623" w:themeColor="accent6" w:themeShade="80"/>
        </w:rPr>
        <w:instrText xml:space="preserve"> ADDIN ZOTERO_ITEM CSL_CITATION {"citationID":"JDIoqSh8","properties":{"formattedCitation":"(Ohwaki et al. 2015)","plainCitation":"(Ohwaki et al. 2015)","noteIndex":0},"citationItems":[{"id":1316,"uris":["http://zotero.org/groups/5154252/items/Y8K8VU55"],"itemData":{"id":1316,"type":"article-journal","abstract":"Understanding arthropod responses to forest edges is essential to understanding both the characteristics of agro-ecosystems and the potential ecosystem services provided by forests adjacent to farmland in heterogeneous agricultural landscapes. Seasonal difference in the responses of carabid beetles to forest edges was determined using transects that extended from the edge of the forest 22.5 m into the interior of a forest and 22.5 m into the meadow in three seasons, early summer, late summer and mid-autumn. The responses of carabids to the forest edge in terms of species richness and abundance differed significantly in the three seasons. The species richness and abundance peaked in the meadow 4.5 m from the edge and were low in the forest in summer, whereas they peaked at the edge and remained high in the forest in autumn. Species-level analyses revealed that several species did not move between habitats, indicating that the forest edge acted as a barrier for these species. Many species, however, peaked in the meadow near the edge and the distribution of one species along the meadow-forest transect changed with the seasons. Our results indicate that secondary forests are not an effective sources of predators of pests, but do function as overwintering sites for some species. Because many species that prefer open land hibernate in field boundaries and fallow fields, the quality and spatial configuration of these habitats is important. Furthermore, in terms of pest management the seasonal dynamics of not only carabid beetles but other beneficial arthropods such as spiders and parasitoids should be considered.","container-title":"European Journal of Entomology","DOI":"10.14411/eje.2015.022","ISSN":"12105759, 18028829","issue":"1","journalAbbreviation":"Eur. J. Entomol.","language":"en","license":"https://creativecommons.org/licenses/by/4.0/","page":"135-144","source":"DOI.org (Crossref)","title":"Seasonal variability in the response of ground beetles (Coleoptera: Carabidae) to a forest edge in a heterogeneous agricultural landscape in Japan","title-short":"Seasonal variability in the response of ground beetles (Coleoptera","volume":"112","author":[{"family":"Ohwaki","given":"Atsushi"},{"family":"Kaneko","given":"Yohei"},{"family":"Ikeda","given":"Hiroshi"}],"issued":{"date-parts":[["2015",1,25]]}}}],"schema":"https://github.com/citation-style-language/schema/raw/master/csl-citation.json"} </w:instrText>
      </w:r>
      <w:r w:rsidRPr="000D067E">
        <w:rPr>
          <w:rFonts w:eastAsia="Calibri" w:cs="Times New Roman"/>
          <w:color w:val="385623" w:themeColor="accent6" w:themeShade="80"/>
        </w:rPr>
        <w:fldChar w:fldCharType="separate"/>
      </w:r>
      <w:r w:rsidRPr="000D067E">
        <w:rPr>
          <w:rFonts w:eastAsia="Calibri" w:cs="Times New Roman"/>
          <w:color w:val="385623" w:themeColor="accent6" w:themeShade="80"/>
        </w:rPr>
        <w:t>(Ohwaki et al. 2015)</w:t>
      </w:r>
      <w:r w:rsidRPr="000D067E">
        <w:rPr>
          <w:rFonts w:eastAsia="Calibri" w:cs="Times New Roman"/>
          <w:color w:val="385623" w:themeColor="accent6" w:themeShade="80"/>
        </w:rPr>
        <w:fldChar w:fldCharType="end"/>
      </w:r>
      <w:r w:rsidRPr="000D067E">
        <w:rPr>
          <w:rFonts w:eastAsia="Calibri" w:cs="Times New Roman"/>
          <w:color w:val="385623" w:themeColor="accent6" w:themeShade="80"/>
        </w:rPr>
        <w:t xml:space="preserve">. However, salvaged habitat after nine years supported mostly habitat-generalists such as </w:t>
      </w:r>
      <w:r w:rsidRPr="000D067E">
        <w:rPr>
          <w:rFonts w:eastAsia="Calibri" w:cs="Times New Roman"/>
          <w:i/>
          <w:iCs/>
          <w:color w:val="385623" w:themeColor="accent6" w:themeShade="80"/>
        </w:rPr>
        <w:t>P. stygicus</w:t>
      </w:r>
      <w:r w:rsidRPr="000D067E">
        <w:rPr>
          <w:rFonts w:eastAsia="Calibri" w:cs="Times New Roman"/>
          <w:color w:val="385623" w:themeColor="accent6" w:themeShade="80"/>
        </w:rPr>
        <w:t xml:space="preserve">, suggesting that logging may have reduced the woody debris resources necessary for certain species </w:t>
      </w:r>
      <w:r w:rsidRPr="000D067E">
        <w:rPr>
          <w:rFonts w:eastAsia="Calibri" w:cs="Times New Roman"/>
          <w:color w:val="385623" w:themeColor="accent6" w:themeShade="80"/>
        </w:rPr>
        <w:fldChar w:fldCharType="begin"/>
      </w:r>
      <w:r w:rsidRPr="000D067E">
        <w:rPr>
          <w:rFonts w:eastAsia="Calibri" w:cs="Times New Roman"/>
          <w:color w:val="385623" w:themeColor="accent6" w:themeShade="80"/>
        </w:rPr>
        <w:instrText xml:space="preserve"> ADDIN ZOTERO_ITEM CSL_CITATION {"citationID":"n3C2jnvF","properties":{"formattedCitation":"(Gore and Patterson III 1986, Larochelle and Larivi\\uc0\\u232{}re 2003, Pearce et al. 2003)","plainCitation":"(Gore and Patterson III 1986, Larochelle and Larivière 2003, Pearce et al. 2003)","noteIndex":0},"citationItems":[{"id":1189,"uris":["http://zotero.org/groups/5154252/items/EYP7CP3V"],"itemData":{"id":1189,"type":"article-journal","abstract":"Downed (i.e., fallen, dead) wood was sampled in 1-, 15-, 50-, and 100-year-old managed stands, an uneven-aged, managed stand, and an uncut stand of northern hardwoods in New Hampshire. Mass of downed wood ranged from a mean of 32 t/ha in the 15- and 50-year-old stands to 86 t/ha in the recently cut stand. Mean estimates varied significantly among stands, although most of the variation was due to the large amount of downed wood in the recently cut stand. The range of downed-stem diameters was greatest in the 100-year-old and uncut stands. Large (&gt;38 cm) logs were notably absent from the uneven-aged, managed stand, indicating that selective cutting utilizes mature stems efficiently. Comparison of our data with other estimates shows that the amount of downed wood in northern hardwood stands declines to about 20 t/ha within 20–30 years after logging. Quantities remain relatively stable for up to an additional 30 years and then begin to increase. They stabilize at 35–40 t/ha after approximately 100 years. Large-diameter logs become an increasingly important component of downed wood as stands mature beyond 50 years of age. Rapid decomposition of even the largest logs precludes continued accumulation of downed wood in uncut, old-growth stands. The data suggest that less downed wood and fewer large-diameter logs are likely to accumulate under short-rotation (&lt;50 years) harvest, whole-tree harvests, and selection cuts than under long rotations or in uncut forests.","container-title":"Canadian Journal of Forest Research","DOI":"10.1139/x86-057","ISSN":"0045-5067, 1208-6037","issue":"2","journalAbbreviation":"Can. J. For. Res.","language":"en","license":"http://www.nrcresearchpress.com/page/about/CorporateTextAndDataMining","page":"335-339","source":"DOI.org (Crossref)","title":"Mass of downed wood in northern hardwood forests in New Hampshire: potential effects of forest management","title-short":"Mass of downed wood in northern hardwood forests in New Hampshire","volume":"16","author":[{"family":"Gore","given":"Jeffery A."},{"family":"Patterson III","given":"William A."}],"issued":{"date-parts":[["1986",4,1]]}}},{"id":312,"uris":["http://zotero.org/groups/5154252/items/CJ2B2WK7"],"itemData":{"id":312,"type":"book","collection-number":"27","collection-title":"Pensoft-series Faunistica","event-place":"Sofia","ISBN":"978-954-642-165-4","language":"eng","number-of-pages":"583","publisher":"Pensoft Publ","publisher-place":"Sofia","source":"K10plus ISBN","title":"A natural history of the ground-beetles (Coleoptera: Carabidae) of America north of Mexico","title-short":"A natural history of the ground-beetles (Coleoptera","author":[{"family":"Larochelle","given":"André"},{"family":"Larivière","given":"Marie-Claude"}],"issued":{"date-parts":[["2003"]]}}},{"id":423,"uris":["http://zotero.org/groups/5154252/items/JTPR3ZZS"],"itemData":{"id":423,"type":"article-journal","abstract":"Abstract\n            Studies based on presence/absence of a species may provide insight into habitat associations, allowing the distribution of species to be predicted across the landscape. Our objective was to characterize the carabid fauna in three mature boreal forest types (conifer, mixedwood, and deciduous) and a disturbed habitat (clearcut) to provide baseline data on the carabid species inhabiting the major forest types of boreal northwestern Ontario. Only spring-active carabids were considered for logistical reasons. We further identified the coarse woody debris structure and microhabitat characteristics within these stand types to try to refine our ability to predict the within-stand occurrence of carabids. We found the carabid composition of deciduous stands (mixedwood and aspen) similar and typical of the carabid fauna found in mixedwood forest in other nearby studies. The important feature of these forest types may be the presence of a deciduous leaf litter layer. In contrast, spruce stands contained fewer species and individuals and a distinct carabid fauna. As predicted, the clearcut habitats were dominated by open habitat species, although the fauna was dissimilar to what was recorded in clearcut habitats in other studies within northwestern Ontario. Coarse woody debris appeared to be an important habitat attribute for several carabid species in clearcut habitats.\n          , \n            Résumé\n            Les études basées sur des données de présence et d'absence peuvent fournir des renseignements sur les associations avec l'habitat, car elles permettent de prédire la répartition des espèces dans l'ensemble du paysage. Nous avons tenté de caractériser la faune des carabes dans trois types de forêt boréale naturelle (forêt de conifères, forêt mixte et forêt décidue) et dans un habitat perturbé (zone de coupe à blanc) en vue d'obtenir des données de base sur les espèces de carabes qui habitent les principaux types de forêt du nord-ouest de l'Ontario. Pour des raisons logistiques, seuls les carabes actifs au printemps ont été pris en compte. Nous avons également déterminé la structure des débris de bois grossiers et les caractéristiques des microhabitats dans chacun des types de forêt pour tenter de raffiner notre capacité de prédire la présence ou l'absence de carabes dans chacun des types de forêt. La composition de la faune des carabes dans les forêts décidues (essences mixtes et trembles) est semblable à celle typique des forêts mixtes du voisinage mentionnées dans d'autres études. La caractéristique importante de ces types de forêt est probablement la présence d'une litière de feuilles décidues. En revanche, les forêts d'épinettes contiennent moins d'espèces et moins d'individus et abritent une faune particulière de carabes. Conformément à nos prédictions, les zones de coupe à blanc sont dominées par des espèces de milieu découvert, bien que cette faune diffère de celle d'autres zones de coupe à blanc décrites ailleurs dans le nord-ouest de l'Ontario. Les débris de bois grossier semblent être un facteur de l'habitat déterminant de la présence de plusieurs espèces de carabes dans les zones de coupe à blanc.\n            [Traduit par la Rédaction]","container-title":"The Canadian Entomologist","DOI":"10.4039/n02-031","ISSN":"0008-347X, 1918-3240","issue":"3","journalAbbreviation":"Can Entomol","language":"en","page":"337-357","source":"DOI.org (Crossref)","title":"Influence of habitat and microhabitat on carabid (Coleoptera: Carabidae) assemblages in four stand types","title-short":"Influence of habitat and microhabitat on carabid (Coleoptera","volume":"135","author":[{"family":"Pearce","given":"J.L."},{"family":"Venier","given":"L.A."},{"family":"McKee","given":"J."},{"family":"Pedlar","given":"J."},{"family":"McKenney","given":"D."}],"issued":{"date-parts":[["2003",6]]}}}],"schema":"https://github.com/citation-style-language/schema/raw/master/csl-citation.json"} </w:instrText>
      </w:r>
      <w:r w:rsidRPr="000D067E">
        <w:rPr>
          <w:rFonts w:eastAsia="Calibri" w:cs="Times New Roman"/>
          <w:color w:val="385623" w:themeColor="accent6" w:themeShade="80"/>
        </w:rPr>
        <w:fldChar w:fldCharType="separate"/>
      </w:r>
      <w:r w:rsidRPr="000D067E">
        <w:rPr>
          <w:rFonts w:eastAsia="Calibri" w:cs="Times New Roman"/>
          <w:color w:val="385623" w:themeColor="accent6" w:themeShade="80"/>
        </w:rPr>
        <w:t>(Gore and Patterson III 1986, Larochelle and Larivière 2003, Pearce et al. 2003)</w:t>
      </w:r>
      <w:r w:rsidRPr="000D067E">
        <w:rPr>
          <w:rFonts w:eastAsia="Calibri" w:cs="Times New Roman"/>
          <w:color w:val="385623" w:themeColor="accent6" w:themeShade="80"/>
        </w:rPr>
        <w:fldChar w:fldCharType="end"/>
      </w:r>
      <w:r w:rsidRPr="000D067E">
        <w:rPr>
          <w:rFonts w:eastAsia="Calibri" w:cs="Times New Roman"/>
          <w:color w:val="385623" w:themeColor="accent6" w:themeShade="80"/>
        </w:rPr>
        <w:t>.</w:t>
      </w:r>
    </w:p>
    <w:p w14:paraId="37332353" w14:textId="77777777" w:rsidR="00863F61" w:rsidRPr="000D067E" w:rsidRDefault="00863F61" w:rsidP="00863F61">
      <w:pPr>
        <w:spacing w:line="480" w:lineRule="auto"/>
        <w:ind w:firstLine="720"/>
        <w:rPr>
          <w:rFonts w:eastAsia="Calibri" w:cs="Times New Roman"/>
          <w:color w:val="385623" w:themeColor="accent6" w:themeShade="80"/>
        </w:rPr>
      </w:pPr>
      <w:r w:rsidRPr="000D067E">
        <w:rPr>
          <w:rFonts w:eastAsia="Calibri" w:cs="Times New Roman"/>
          <w:color w:val="385623" w:themeColor="accent6" w:themeShade="80"/>
        </w:rPr>
        <w:t xml:space="preserve">Contrary to our hypothesis, we found that functional alpha-diversity was similar among forest management treatments and across years, despite the increase in species richness after salvaging. We expected that the influx of open-habitat species and habitat-generalists following windthrow and salvage-logging would increase functional diversity due to the presence of novel traits such as flight capability or traits associated with specialized modes of feeding </w:t>
      </w:r>
      <w:r w:rsidRPr="000D067E">
        <w:rPr>
          <w:rFonts w:eastAsia="Calibri" w:cs="Times New Roman"/>
          <w:color w:val="385623" w:themeColor="accent6" w:themeShade="80"/>
        </w:rPr>
        <w:fldChar w:fldCharType="begin"/>
      </w:r>
      <w:r w:rsidRPr="000D067E">
        <w:rPr>
          <w:rFonts w:eastAsia="Calibri" w:cs="Times New Roman"/>
          <w:color w:val="385623" w:themeColor="accent6" w:themeShade="80"/>
        </w:rPr>
        <w:instrText xml:space="preserve"> ADDIN ZOTERO_ITEM CSL_CITATION {"citationID":"V4yjcbRd","properties":{"formattedCitation":"(Lee et al. 2017, Nardi et al. 2022)","plainCitation":"(Lee et al. 2017, Nardi et al. 2022)","noteIndex":0},"citationItems":[{"id":1182,"uris":["http://zotero.org/groups/5154252/items/98APL7VW"],"itemData":{"id":1182,"type":"article-journal","container-title":"Journal of Forestry Research","DOI":"10.1007/s11676-016-0291-5","ISSN":"1007-662X, 1993-0607","issue":"1","journalAbbreviation":"J. For. Res.","language":"en","page":"173-181","source":"DOI.org (Crossref)","title":"Response of ground beetles (Coleoptera: Carabidae) to forest gaps formed by a typhoon in a red pine forest at Gwangneung Forest, Republic of Korea","title-short":"Response of ground beetles (Coleoptera","volume":"28","author":[{"family":"Lee","given":"Cheol Min"},{"family":"Kwon","given":"Tae-Sung"},{"family":"Cheon","given":"Kwangil"}],"issued":{"date-parts":[["2017",1]]}}},{"id":1325,"uris":["http://zotero.org/groups/5154252/items/24FHRD2E"],"itemData":{"id":1325,"type":"article-journal","abstract":"Wind disturbances and consequent salvage logging lead to drastic changes in forest soil conditions, vegetation and microclimate, potentially affecting arthropod communities. In mountain regions, topography is expected to be particularly important to modulate the effect of canopy removal and soil disturbance potentially amplifying the ecological contrast between forest and disturbed areas. Here, we studied the short-term response of ground beetles (Carabidae), spiders (Araneae), and harvestmen (Opiliones) in wind-damaged spruce forests along statistically orthogonal gradients in elevation, slope, and aspect. We addressed three main ecological questions: (i) Does the effect of wind disturbance on diversity depend on topography? (ii) Are there speciﬁc taxon-related responses to disturbances?, and (iii) What is the role of dispersal in shaping species assembly dynamics? We generally observed that increasing slope and elevation ampliﬁed the differences between undisturbed forest and windfall areas. On the one hand, the diversity of ground beetles and harvestmen seemed to be negatively affected by wind disturbance, causing a loss of specialized forest species with a low rate of colonization of species typical of open habitats. On the other hand, several novel spider species were able to rapidly colonize windfalls and community composition strongly shifted from forest to disturbed areas. Species with long-range dispersal strategies (e.g. ﬂying and ballooning) were those more likely to colonize windfalls. Our ﬁndings suggest that disturbance effects on ground-dwelling organisms were modulated by underlying environmental gradients and that short-term response of different taxa was dependent on their dispersal ability.","container-title":"Basic and Applied Ecology","DOI":"10.1016/j.baae.2022.11.004","ISSN":"14391791","journalAbbreviation":"Basic and Applied Ecology","language":"en","page":"86-95","source":"DOI.org (Crossref)","title":"Short-term response of ground-dwelling arthropods to storm-related disturbances is mediated by topography and dispersal","volume":"65","author":[{"family":"Nardi","given":"Davide"},{"family":"Giannone","given":"Filippo"},{"family":"Marini","given":"Lorenzo"}],"issued":{"date-parts":[["2022",12]]}}}],"schema":"https://github.com/citation-style-language/schema/raw/master/csl-citation.json"} </w:instrText>
      </w:r>
      <w:r w:rsidRPr="000D067E">
        <w:rPr>
          <w:rFonts w:eastAsia="Calibri" w:cs="Times New Roman"/>
          <w:color w:val="385623" w:themeColor="accent6" w:themeShade="80"/>
        </w:rPr>
        <w:fldChar w:fldCharType="separate"/>
      </w:r>
      <w:r w:rsidRPr="000D067E">
        <w:rPr>
          <w:rFonts w:eastAsia="Calibri" w:cs="Times New Roman"/>
          <w:color w:val="385623" w:themeColor="accent6" w:themeShade="80"/>
        </w:rPr>
        <w:t>(Lee et al. 2017, Nardi et al. 2022)</w:t>
      </w:r>
      <w:r w:rsidRPr="000D067E">
        <w:rPr>
          <w:rFonts w:eastAsia="Calibri" w:cs="Times New Roman"/>
          <w:color w:val="385623" w:themeColor="accent6" w:themeShade="80"/>
        </w:rPr>
        <w:fldChar w:fldCharType="end"/>
      </w:r>
      <w:r w:rsidRPr="000D067E">
        <w:rPr>
          <w:rFonts w:eastAsia="Calibri" w:cs="Times New Roman"/>
          <w:color w:val="385623" w:themeColor="accent6" w:themeShade="80"/>
        </w:rPr>
        <w:t xml:space="preserve">. While functional alpha-diversity did not differ, functional beta-diversity between forest management treatments supported our hypothesis. Ground beetle communities in salvage-logged forest were functionally distinct from windthrow and undisturbed forest in 2015. The environmental conditions within salvaged plots, including higher light levels, lower leaf litter depth </w:t>
      </w:r>
      <w:r w:rsidRPr="000D067E">
        <w:rPr>
          <w:rFonts w:eastAsia="Calibri" w:cs="Times New Roman"/>
          <w:color w:val="385623" w:themeColor="accent6" w:themeShade="80"/>
        </w:rPr>
        <w:fldChar w:fldCharType="begin"/>
      </w:r>
      <w:r w:rsidRPr="000D067E">
        <w:rPr>
          <w:rFonts w:eastAsia="Calibri" w:cs="Times New Roman"/>
          <w:color w:val="385623" w:themeColor="accent6" w:themeShade="80"/>
        </w:rPr>
        <w:instrText xml:space="preserve"> ADDIN ZOTERO_ITEM CSL_CITATION {"citationID":"8fmJ05to","properties":{"formattedCitation":"(Greenberg and Forrest 2003)","plainCitation":"(Greenberg and Forrest 2003)","noteIndex":0},"citationItems":[{"id":338,"uris":["http://zotero.org/groups/5154252/items/4EGLHTTY"],"itemData":{"id":338,"type":"article-journal","container-title":"Southeastern Naturalist","DOI":"10.1656/1528-7092(2003)002[0591:SAOGMI]2.0.CO;2","ISSN":"1528-7092, 1938-5412","issue":"4","journalAbbreviation":"Southeastern Naturalist","language":"en","page":"591-608","source":"DOI.org (Crossref)","title":"Seasonal abundance of ground-occuring macroarthropods in forest and canopy gaps in the southern Appalachians","volume":"2","author":[{"family":"Greenberg","given":"Cathryn H."},{"family":"Forrest","given":"T. G."}],"issued":{"date-parts":[["2003",12]]}}}],"schema":"https://github.com/citation-style-language/schema/raw/master/csl-citation.json"} </w:instrText>
      </w:r>
      <w:r w:rsidRPr="000D067E">
        <w:rPr>
          <w:rFonts w:eastAsia="Calibri" w:cs="Times New Roman"/>
          <w:color w:val="385623" w:themeColor="accent6" w:themeShade="80"/>
        </w:rPr>
        <w:fldChar w:fldCharType="separate"/>
      </w:r>
      <w:r w:rsidRPr="000D067E">
        <w:rPr>
          <w:rFonts w:eastAsia="Calibri" w:cs="Times New Roman"/>
          <w:color w:val="385623" w:themeColor="accent6" w:themeShade="80"/>
        </w:rPr>
        <w:t>(Greenberg and Forrest 2003)</w:t>
      </w:r>
      <w:r w:rsidRPr="000D067E">
        <w:rPr>
          <w:rFonts w:eastAsia="Calibri" w:cs="Times New Roman"/>
          <w:color w:val="385623" w:themeColor="accent6" w:themeShade="80"/>
        </w:rPr>
        <w:fldChar w:fldCharType="end"/>
      </w:r>
      <w:r w:rsidRPr="000D067E">
        <w:rPr>
          <w:rFonts w:eastAsia="Calibri" w:cs="Times New Roman"/>
          <w:color w:val="385623" w:themeColor="accent6" w:themeShade="80"/>
        </w:rPr>
        <w:t xml:space="preserve">, temperature extremes </w:t>
      </w:r>
      <w:r w:rsidRPr="000D067E">
        <w:rPr>
          <w:rFonts w:eastAsia="Calibri" w:cs="Times New Roman"/>
          <w:color w:val="385623" w:themeColor="accent6" w:themeShade="80"/>
        </w:rPr>
        <w:fldChar w:fldCharType="begin"/>
      </w:r>
      <w:r w:rsidRPr="000D067E">
        <w:rPr>
          <w:rFonts w:eastAsia="Calibri" w:cs="Times New Roman"/>
          <w:color w:val="385623" w:themeColor="accent6" w:themeShade="80"/>
        </w:rPr>
        <w:instrText xml:space="preserve"> ADDIN ZOTERO_ITEM CSL_CITATION {"citationID":"7Vlxia8h","properties":{"formattedCitation":"(Urbanovicova et al. 2014)","plainCitation":"(Urbanovicova et al. 2014)","noteIndex":0},"citationItems":[{"id":1204,"uris":["http://zotero.org/groups/5154252/items/A866T7Q9"],"itemData":{"id":1204,"type":"article-journal","abstract":"The response of epigeic arthropod communities to management practices was studied in spruce forest stands of the High Tatra Mts. three years after a windthrow event. Investigations were carried out in four management treatments: (1) an intact reference forest stand – REF, (2) a windthrown stand from which fallen wood had been extracted – EXT, (3) a windthrown stand from which fallen wood had been extracted and which had subsequently been affected by fire – FIR, and (4) a windthrown stand left to natural regeneration – NEX. Epigeic arthropods were collected by pitfall trapping in separate bouts in the summer of 2007 and the winter of 2007-2008. The study revealed significant differences in arthropod activity between windthrown forest stands under different treatment, as well as between summer and winter periods. Windthrown stands had greater activity of arthropod communities than intact forest stands in both periods, with springtails and mites being dominant groups. The highest arthropod activity in the summer period was recorded in the EXT stand, followed by NEX, FIR and REF stands, with a similar trend being observed in the winter period (EXT &gt; FIR &gt; NEX &gt; REF stands). Nonmetric multidimensional scaling evidenced the fact that the extraction of fallen wood had a strong effect on communities of epigeic arthropods with communities in EXT plots, being rather dissimilar to those of other treatments.","container-title":"North-western Journal of Zoology","issue":"2","language":"en","page":"337-345","source":"Zotero","title":"Activity of epigeic arthropods in differently managed windthrown forest stands in the High Tatra Mts.","volume":"10","author":[{"family":"Urbanovicova","given":"Veronika"},{"family":"Miklisová","given":"Dana"},{"family":"Mock","given":"Andrej"}],"issued":{"date-parts":[["2014"]]}}}],"schema":"https://github.com/citation-style-language/schema/raw/master/csl-citation.json"} </w:instrText>
      </w:r>
      <w:r w:rsidRPr="000D067E">
        <w:rPr>
          <w:rFonts w:eastAsia="Calibri" w:cs="Times New Roman"/>
          <w:color w:val="385623" w:themeColor="accent6" w:themeShade="80"/>
        </w:rPr>
        <w:fldChar w:fldCharType="separate"/>
      </w:r>
      <w:r w:rsidRPr="000D067E">
        <w:rPr>
          <w:rFonts w:eastAsia="Calibri" w:cs="Times New Roman"/>
          <w:color w:val="385623" w:themeColor="accent6" w:themeShade="80"/>
        </w:rPr>
        <w:t>(Urbanovicova et al. 2014)</w:t>
      </w:r>
      <w:r w:rsidRPr="000D067E">
        <w:rPr>
          <w:rFonts w:eastAsia="Calibri" w:cs="Times New Roman"/>
          <w:color w:val="385623" w:themeColor="accent6" w:themeShade="80"/>
        </w:rPr>
        <w:fldChar w:fldCharType="end"/>
      </w:r>
      <w:r w:rsidRPr="000D067E">
        <w:rPr>
          <w:rFonts w:eastAsia="Calibri" w:cs="Times New Roman"/>
          <w:color w:val="385623" w:themeColor="accent6" w:themeShade="80"/>
        </w:rPr>
        <w:t xml:space="preserve">, altered vegetation </w:t>
      </w:r>
      <w:r w:rsidRPr="000D067E">
        <w:rPr>
          <w:rFonts w:eastAsia="Calibri" w:cs="Times New Roman"/>
          <w:color w:val="385623" w:themeColor="accent6" w:themeShade="80"/>
        </w:rPr>
        <w:fldChar w:fldCharType="begin"/>
      </w:r>
      <w:r w:rsidRPr="000D067E">
        <w:rPr>
          <w:rFonts w:eastAsia="Calibri" w:cs="Times New Roman"/>
          <w:color w:val="385623" w:themeColor="accent6" w:themeShade="80"/>
        </w:rPr>
        <w:instrText xml:space="preserve"> ADDIN ZOTERO_ITEM CSL_CITATION {"citationID":"BqWMcJz0","properties":{"formattedCitation":"(Spicer et al. 2023)","plainCitation":"(Spicer et al. 2023)","noteIndex":0},"citationItems":[{"id":714,"uris":["http://zotero.org/groups/5154252/items/IIR6XHRW"],"itemData":{"id":714,"type":"article-journal","container-title":"Forest Ecology and Management","DOI":"10.1016/j.foreco.2023.121077","ISSN":"03781127","journalAbbreviation":"Forest Ecology and Management","language":"en","page":"121077","source":"DOI.org (Crossref)","title":"Understory plant growth forms respond independently to combined natural and anthropogenic disturbances","volume":"543","author":[{"family":"Spicer","given":"Michelle Elise"},{"family":"Royo","given":"Alejandro A."},{"family":"Wenzel","given":"John W."},{"family":"Carson","given":"Walter P."}],"issued":{"date-parts":[["2023",9]]}}}],"schema":"https://github.com/citation-style-language/schema/raw/master/csl-citation.json"} </w:instrText>
      </w:r>
      <w:r w:rsidRPr="000D067E">
        <w:rPr>
          <w:rFonts w:eastAsia="Calibri" w:cs="Times New Roman"/>
          <w:color w:val="385623" w:themeColor="accent6" w:themeShade="80"/>
        </w:rPr>
        <w:fldChar w:fldCharType="separate"/>
      </w:r>
      <w:r w:rsidRPr="000D067E">
        <w:rPr>
          <w:rFonts w:eastAsia="Calibri" w:cs="Times New Roman"/>
          <w:color w:val="385623" w:themeColor="accent6" w:themeShade="80"/>
        </w:rPr>
        <w:t>(Spicer et al. 2023)</w:t>
      </w:r>
      <w:r w:rsidRPr="000D067E">
        <w:rPr>
          <w:rFonts w:eastAsia="Calibri" w:cs="Times New Roman"/>
          <w:color w:val="385623" w:themeColor="accent6" w:themeShade="80"/>
        </w:rPr>
        <w:fldChar w:fldCharType="end"/>
      </w:r>
      <w:r w:rsidRPr="000D067E">
        <w:rPr>
          <w:rFonts w:eastAsia="Calibri" w:cs="Times New Roman"/>
          <w:color w:val="385623" w:themeColor="accent6" w:themeShade="80"/>
        </w:rPr>
        <w:t xml:space="preserve">, and changes in prey types </w:t>
      </w:r>
      <w:r w:rsidRPr="000D067E">
        <w:rPr>
          <w:rFonts w:eastAsia="Calibri" w:cs="Times New Roman"/>
          <w:color w:val="385623" w:themeColor="accent6" w:themeShade="80"/>
        </w:rPr>
        <w:fldChar w:fldCharType="begin"/>
      </w:r>
      <w:r w:rsidRPr="000D067E">
        <w:rPr>
          <w:rFonts w:eastAsia="Calibri" w:cs="Times New Roman"/>
          <w:color w:val="385623" w:themeColor="accent6" w:themeShade="80"/>
        </w:rPr>
        <w:instrText xml:space="preserve"> ADDIN ZOTERO_ITEM CSL_CITATION {"citationID":"sdnwSHU0","properties":{"formattedCitation":"(Wermelinger et al. 2017)","plainCitation":"(Wermelinger et al. 2017)","noteIndex":0},"citationItems":[{"id":572,"uris":["http://zotero.org/groups/5154252/items/48EDZPRL"],"itemData":{"id":572,"type":"article-journal","container-title":"Forest Ecology and Management","DOI":"10.1016/j.foreco.2017.01.033","ISSN":"03781127","journalAbbreviation":"Forest Ecology and Management","language":"en","page":"9-18","source":"DOI.org (Crossref)","title":"Impact of windthrow and salvage-logging on taxonomic and functional diversity of forest arthropods","volume":"391","author":[{"family":"Wermelinger","given":"Beat"},{"family":"Moretti","given":"Marco"},{"family":"Duelli","given":"Peter"},{"family":"Lachat","given":"Thibault"},{"family":"Pezzatti","given":"Gianni Boris"},{"family":"Obrist","given":"Martin K."}],"issued":{"date-parts":[["2017",5]]}}}],"schema":"https://github.com/citation-style-language/schema/raw/master/csl-citation.json"} </w:instrText>
      </w:r>
      <w:r w:rsidRPr="000D067E">
        <w:rPr>
          <w:rFonts w:eastAsia="Calibri" w:cs="Times New Roman"/>
          <w:color w:val="385623" w:themeColor="accent6" w:themeShade="80"/>
        </w:rPr>
        <w:fldChar w:fldCharType="separate"/>
      </w:r>
      <w:r w:rsidRPr="000D067E">
        <w:rPr>
          <w:rFonts w:eastAsia="Calibri" w:cs="Times New Roman"/>
          <w:color w:val="385623" w:themeColor="accent6" w:themeShade="80"/>
        </w:rPr>
        <w:t>(Wermelinger et al. 2017)</w:t>
      </w:r>
      <w:r w:rsidRPr="000D067E">
        <w:rPr>
          <w:rFonts w:eastAsia="Calibri" w:cs="Times New Roman"/>
          <w:color w:val="385623" w:themeColor="accent6" w:themeShade="80"/>
        </w:rPr>
        <w:fldChar w:fldCharType="end"/>
      </w:r>
      <w:r w:rsidRPr="000D067E">
        <w:rPr>
          <w:rFonts w:eastAsia="Calibri" w:cs="Times New Roman"/>
          <w:color w:val="385623" w:themeColor="accent6" w:themeShade="80"/>
        </w:rPr>
        <w:t xml:space="preserve"> can act as filters that select for a different suite of functional traits </w:t>
      </w:r>
      <w:r w:rsidRPr="000D067E">
        <w:rPr>
          <w:rFonts w:eastAsia="Calibri" w:cs="Times New Roman"/>
          <w:color w:val="385623" w:themeColor="accent6" w:themeShade="80"/>
        </w:rPr>
        <w:fldChar w:fldCharType="begin"/>
      </w:r>
      <w:r w:rsidRPr="000D067E">
        <w:rPr>
          <w:rFonts w:eastAsia="Calibri" w:cs="Times New Roman"/>
          <w:color w:val="385623" w:themeColor="accent6" w:themeShade="80"/>
        </w:rPr>
        <w:instrText xml:space="preserve"> ADDIN ZOTERO_ITEM CSL_CITATION {"citationID":"4gT7rEQb","properties":{"formattedCitation":"(Bauer and Kredler 1993, Inward et al. 2011, Ng et al. 2018, Sultaire et al. 2021)","plainCitation":"(Bauer and Kredler 1993, Inward et al. 2011, Ng et al. 2018, Sultaire et al. 2021)","noteIndex":0},"citationItems":[{"id":427,"uris":["http://zotero.org/groups/5154252/items/FB8PLU46"],"itemData":{"id":427,"type":"article-journal","abstract":"Twelve diurnal, 9 nocturnal, and 6 intermediate species of carabid beetles common in central Europe were investigated with respect to hunting behaviour and the morphology of the head and eyes. Diurnal visual hunters are characterized by typical visually guided predatory behaviour, which consists of a turn toward the prey, followed by a jerky approach and a lunge. Nocturnal species do not react to visual stimuli but use exclusively chemical or tactile cues for orientation. Visual hunters have broader heads than the other two groups (≈ 26% of the body length as opposed to ≈ 20%), shorter antennae (≈ 45% of the body length compared with ≈ 52% in the other two groups), ≈ 50% larger eye surfaces, and, correspondingly, 50% more ommatidia per eye. The binocular overlap of the frontal visual fields of both eyes is more than 50° in visual hunters; in nocturnal and intermediate species it is usually less than 40°. Nearly all species have acute zones with small interommatidial angles in the frontolateral parts of the eye, but in visual hunters these are much more distinct. As a readily measurable indicator of the hunting behaviour and life-style of a species we describe an eye–antenna angle that is more than 60° in typical visual hunters and, in most cases, much less than 55° in nocturnal species.","container-title":"Canadian Journal of Zoology","DOI":"10.1139/z93-105","ISSN":"0008-4301, 1480-3283","issue":"4","journalAbbreviation":"Can. J. Zool.","language":"en","page":"799-810","source":"DOI.org (Crossref)","title":"Morphology of the compound eyes as an indicator of life-style in carabid beetles","volume":"71","author":[{"family":"Bauer","given":"Thomas"},{"family":"Kredler","given":"Mechthild"}],"issued":{"date-parts":[["1993",4,1]]}}},{"id":509,"uris":["http://zotero.org/groups/5154252/items/9T4YQHEY"],"itemData":{"id":509,"type":"article-journal","container-title":"Journal of Biogeography","DOI":"10.1111/j.1365-2699.2011.02509.x","ISSN":"03050270","issue":"9","language":"en","page":"1668-1682","source":"DOI.org (Crossref)","title":"Local and regional ecological morphology of dung beetle assemblages across four biogeographic regions: Ecological morphology of dung beetle assemblages","title-short":"Local and regional ecological morphology of dung beetle assemblages across four biogeographic regions","volume":"38","author":[{"family":"Inward","given":"Daegan J. G."},{"family":"Davies","given":"Richard G."},{"family":"Pergande","given":"Claire"},{"family":"Denham","given":"Andrew J."},{"family":"Vogler","given":"Alfried P."}],"issued":{"date-parts":[["2011",9]]}}},{"id":1331,"uris":["http://zotero.org/groups/5154252/items/6I3IXKV2"],"itemData":{"id":1331,"type":"article-journal","abstract":"Land-use change due to agriculture has a major influence on arthropod biodiversity, and may influence species differently depending on their traits. It is unclear how species traits vary across different land uses and their edges, with most studies focussing on single habitat types and overlooking edge effects. We examined variation in morphological traits of carabid beetles (Coleoptera:Carabidae) on both sides of edges between woodlands and four adjoining, but contrasting farmland uses in an agricultural landscape. We asked: (1) how do traits differ between woodlands and different adjoining farmland uses (crop, fallow, restoration planting, and woody debris applied over crop), and do effects depend on increasing distances from the farmland–woodland edge? (2) Does vegetation structure explain observed effects of adjoining farmland use and edge effects on these traits? We found that carabid communities varied in body size and shape, including traits associated with diet, robustness, and visual ability. Smaller sized species were associated with woodlands and larger sized species with farmlands. Farmland use further influenced these associations, where woodlands adjoining plantings supported smaller species, while fallows and crops supported larger species. Vegetation structure significantly influenced body size, flying ability, and body shape, and helped explain the effects of farmland use and distance from edges on body size. We highlight the important role of vegetation structure, farmland use, and edge effects in filtering the morphological traits of carabid assemblages across a highly modified agricultural landscape. Our findings suggest that farmland management can influence body size and dispersal-related traits in farmland and adjacent native vegetation.","container-title":"Oecologia","DOI":"10.1007/s00442-018-4180-9","ISSN":"0029-8549, 1432-1939","issue":"3","journalAbbreviation":"Oecologia","language":"en","page":"645-657","source":"DOI.org (Crossref)","title":"Disentangling the effects of farmland use, habitat edges, and vegetation structure on ground beetle morphological traits","volume":"188","author":[{"family":"Ng","given":"Katherina"},{"family":"Barton","given":"Philip S."},{"family":"Blanchard","given":"Wade"},{"family":"Evans","given":"Maldwyn J."},{"family":"Lindenmayer","given":"David B."},{"family":"Macfadyen","given":"Sarina"},{"family":"McIntyre","given":"Sue"},{"family":"Driscoll","given":"Don A."}],"issued":{"date-parts":[["2018",11]]}}},{"id":1318,"uris":["http://zotero.org/groups/5154252/items/QGXUNTSD"],"itemData":{"id":1318,"type":"article-journal","abstract":"Managing forests intensively for timber production can homogenize forest structure and, in turn, alter species richness and functional composition of native species communities. Retention forestry, the practice of retaining structural elements during timber harvest, can increase species diversity in recently harvested forests, but its effect on functional trait diversity is less understood. We used a broadscale, replicated experiment to evaluate the effect of ﬁve tree retention patterns on species and functional trait diversity of ground beetles (Family: Carabidae) within early-seral production forests in the Paciﬁc Northwest, USA. We found no evidence for differences in carabid species or functional trait richness among treatments when considering species present in retention patches and adjacent clear-cuts. However, we found evidence for lower taxonomic and functional trait variation between carabid communities present in retention patches and those present in clear-cut areas of stands when retention was allocated to several small patches. Lower levels of functional trait variation in stands with several small patches were due to specialized predators found less often in small retention patches than in aggregated or riparian retention patches. Our ﬁndings indicate that relative to single large or riparian-associated patches, small retention patches functioned similarly to clear-cuts within harvested forests and several small patches did not increase species or functional trait richness. At current levels of retention in the region, allocation of trees to a single upland patch or split between riparian and upland patches can increase variation in ground beetle taxonomic and functional composition within harvested forests.","container-title":"Ecosphere","DOI":"10.1002/ecs2.3641","ISSN":"2150-8925, 2150-8925","issue":"7","journalAbbreviation":"Ecosphere","language":"en","page":"e03641","source":"DOI.org (Crossref)","title":"Effects of varying retention tree patterns on ground beetle (Coleoptera: Carabidae) taxonomic and functional diversity","title-short":"Effects of varying retention tree patterns on ground beetle (Coleoptera","volume":"12","author":[{"family":"Sultaire","given":"Sean M."},{"family":"Kroll","given":"Andrew J."},{"family":"Verschuyl","given":"Jake"},{"family":"Landis","given":"Douglas A."},{"family":"Roloff","given":"Gary J."}],"issued":{"date-parts":[["2021",7]]}}}],"schema":"https://github.com/citation-style-language/schema/raw/master/csl-citation.json"} </w:instrText>
      </w:r>
      <w:r w:rsidRPr="000D067E">
        <w:rPr>
          <w:rFonts w:eastAsia="Calibri" w:cs="Times New Roman"/>
          <w:color w:val="385623" w:themeColor="accent6" w:themeShade="80"/>
        </w:rPr>
        <w:fldChar w:fldCharType="separate"/>
      </w:r>
      <w:r w:rsidRPr="000D067E">
        <w:rPr>
          <w:rFonts w:eastAsia="Calibri" w:cs="Times New Roman"/>
          <w:color w:val="385623" w:themeColor="accent6" w:themeShade="80"/>
        </w:rPr>
        <w:t>(Bauer and Kredler 1993, Inward et al. 2011, Ng et al. 2018, Sultaire et al. 2021)</w:t>
      </w:r>
      <w:r w:rsidRPr="000D067E">
        <w:rPr>
          <w:rFonts w:eastAsia="Calibri" w:cs="Times New Roman"/>
          <w:color w:val="385623" w:themeColor="accent6" w:themeShade="80"/>
        </w:rPr>
        <w:fldChar w:fldCharType="end"/>
      </w:r>
      <w:r w:rsidRPr="000D067E">
        <w:rPr>
          <w:rFonts w:eastAsia="Calibri" w:cs="Times New Roman"/>
          <w:color w:val="385623" w:themeColor="accent6" w:themeShade="80"/>
        </w:rPr>
        <w:t xml:space="preserve">. Species common in salvaged forests had proportionally longer eyes and rear trochanters in both years, and were more flight capable in 2015, partially supporting our hypothesis. Larger eye size can relate to </w:t>
      </w:r>
      <w:r w:rsidRPr="000D067E">
        <w:rPr>
          <w:rFonts w:eastAsia="Calibri" w:cs="Times New Roman"/>
          <w:color w:val="385623" w:themeColor="accent6" w:themeShade="80"/>
        </w:rPr>
        <w:lastRenderedPageBreak/>
        <w:t xml:space="preserve">open habitat preference, diurnal activity, and visual-hunting strategy </w:t>
      </w:r>
      <w:r w:rsidRPr="000D067E">
        <w:rPr>
          <w:rFonts w:eastAsia="Calibri" w:cs="Times New Roman"/>
          <w:color w:val="385623" w:themeColor="accent6" w:themeShade="80"/>
        </w:rPr>
        <w:fldChar w:fldCharType="begin"/>
      </w:r>
      <w:r w:rsidRPr="000D067E">
        <w:rPr>
          <w:rFonts w:eastAsia="Calibri" w:cs="Times New Roman"/>
          <w:color w:val="385623" w:themeColor="accent6" w:themeShade="80"/>
        </w:rPr>
        <w:instrText xml:space="preserve"> ADDIN ZOTERO_ITEM CSL_CITATION {"citationID":"4vBhDk0k","properties":{"formattedCitation":"(Bauer and Kredler 1993, Ribera et al. 1999, Talarico et al. 2007)","plainCitation":"(Bauer and Kredler 1993, Ribera et al. 1999, Talarico et al. 2007)","noteIndex":0},"citationItems":[{"id":427,"uris":["http://zotero.org/groups/5154252/items/FB8PLU46"],"itemData":{"id":427,"type":"article-journal","abstract":"Twelve diurnal, 9 nocturnal, and 6 intermediate species of carabid beetles common in central Europe were investigated with respect to hunting behaviour and the morphology of the head and eyes. Diurnal visual hunters are characterized by typical visually guided predatory behaviour, which consists of a turn toward the prey, followed by a jerky approach and a lunge. Nocturnal species do not react to visual stimuli but use exclusively chemical or tactile cues for orientation. Visual hunters have broader heads than the other two groups (≈ 26% of the body length as opposed to ≈ 20%), shorter antennae (≈ 45% of the body length compared with ≈ 52% in the other two groups), ≈ 50% larger eye surfaces, and, correspondingly, 50% more ommatidia per eye. The binocular overlap of the frontal visual fields of both eyes is more than 50° in visual hunters; in nocturnal and intermediate species it is usually less than 40°. Nearly all species have acute zones with small interommatidial angles in the frontolateral parts of the eye, but in visual hunters these are much more distinct. As a readily measurable indicator of the hunting behaviour and life-style of a species we describe an eye–antenna angle that is more than 60° in typical visual hunters and, in most cases, much less than 55° in nocturnal species.","container-title":"Canadian Journal of Zoology","DOI":"10.1139/z93-105","ISSN":"0008-4301, 1480-3283","issue":"4","journalAbbreviation":"Can. J. Zool.","language":"en","page":"799-810","source":"DOI.org (Crossref)","title":"Morphology of the compound eyes as an indicator of life-style in carabid beetles","volume":"71","author":[{"family":"Bauer","given":"Thomas"},{"family":"Kredler","given":"Mechthild"}],"issued":{"date-parts":[["1993",4,1]]}}},{"id":1337,"uris":["http://zotero.org/groups/5154252/items/LP5DBUYK"],"itemData":{"id":1337,"type":"article-journal","container-title":"Annales Zoologici Fennici","issue":"1","language":"en","page":"21-37","source":"Zotero","title":"A comparative study of the morphology and life traits of Scottish ground beetles (Coleoptera, Carabidae)","volume":"36","author":[{"family":"Ribera","given":"Ignacio"},{"family":"Foster","given":"Garth N."},{"family":"Downie,","given":"Iain S."},{"family":"McCracken","given":"David I."},{"family":"Abernethy","given":"Vicky J."}],"issued":{"date-parts":[["1999"]]}}},{"id":425,"uris":["http://zotero.org/groups/5154252/items/VP6JIHI3"],"itemData":{"id":425,"type":"article-journal","container-title":"Journal of Zoological Systematics and Evolutionary Research","DOI":"10.1111/j.1439-0469.2006.00394.x","ISSN":"0947-5745, 1439-0469","issue":"1","journalAbbreviation":"J Zoological System","language":"en","page":"33-38","source":"DOI.org (Crossref)","title":"Morphometry and eye morphology in three species of Carabus (Coleoptera: Carabidae) in relation to habitat demands","title-short":"Morphometry and eye morphology in three species of Carabus (Coleoptera","volume":"45","author":[{"family":"Talarico","given":"F."},{"family":"Romeo","given":"M."},{"family":"Massolo","given":"A."},{"family":"Brandmayr","given":"P."},{"family":"Zetto","given":"T."}],"issued":{"date-parts":[["2007",2]]}}}],"schema":"https://github.com/citation-style-language/schema/raw/master/csl-citation.json"} </w:instrText>
      </w:r>
      <w:r w:rsidRPr="000D067E">
        <w:rPr>
          <w:rFonts w:eastAsia="Calibri" w:cs="Times New Roman"/>
          <w:color w:val="385623" w:themeColor="accent6" w:themeShade="80"/>
        </w:rPr>
        <w:fldChar w:fldCharType="separate"/>
      </w:r>
      <w:r w:rsidRPr="000D067E">
        <w:rPr>
          <w:rFonts w:eastAsia="Calibri" w:cs="Times New Roman"/>
          <w:color w:val="385623" w:themeColor="accent6" w:themeShade="80"/>
        </w:rPr>
        <w:t>(Bauer and Kredler 1993, Ribera et al. 1999, Talarico et al. 2007)</w:t>
      </w:r>
      <w:r w:rsidRPr="000D067E">
        <w:rPr>
          <w:rFonts w:eastAsia="Calibri" w:cs="Times New Roman"/>
          <w:color w:val="385623" w:themeColor="accent6" w:themeShade="80"/>
        </w:rPr>
        <w:fldChar w:fldCharType="end"/>
      </w:r>
      <w:r w:rsidRPr="000D067E">
        <w:rPr>
          <w:rFonts w:eastAsia="Calibri" w:cs="Times New Roman"/>
          <w:color w:val="385623" w:themeColor="accent6" w:themeShade="80"/>
        </w:rPr>
        <w:t xml:space="preserve">. Species with larger rear trochanters can expand crevices between layers of substrate, whereas species with shorter rear trochanters tend to walk or run on the surface </w:t>
      </w:r>
      <w:r w:rsidRPr="000D067E">
        <w:rPr>
          <w:rFonts w:eastAsia="Calibri" w:cs="Times New Roman"/>
          <w:color w:val="385623" w:themeColor="accent6" w:themeShade="80"/>
        </w:rPr>
        <w:fldChar w:fldCharType="begin"/>
      </w:r>
      <w:r w:rsidRPr="000D067E">
        <w:rPr>
          <w:rFonts w:eastAsia="Calibri" w:cs="Times New Roman"/>
          <w:color w:val="385623" w:themeColor="accent6" w:themeShade="80"/>
        </w:rPr>
        <w:instrText xml:space="preserve"> ADDIN ZOTERO_ITEM CSL_CITATION {"citationID":"LGMLRpoG","properties":{"formattedCitation":"(Evans 1977, Forsythe 1981)","plainCitation":"(Evans 1977, Forsythe 1981)","noteIndex":0},"citationItems":[{"id":1344,"uris":["http://zotero.org/groups/5154252/items/QTBB5CFG"],"itemData":{"id":1344,"type":"article-journal","abstract":"This study considers leg structure and function in the Adephaga (Caraboidea). Many ground beetles are known to be rapid runners but does this habit account for all the characteristic features of their leg structure? To answer this question, the gaits of several terrestrial Adephagan and Polyphagan beetles have been described briefly; it was concluded that they are fundamentally similar. Thus the peculiar hind legs of Adephaga (with their greatly restricted coxal angle of swing) are not specifically suited to a running habit, but are adapted for pushing. Four basic modifications for pushing have been described in the foreleg of\n              Carabus problematicus.\n              The particular type of pushing was apparent when the functions of its hind leg were considered. The enlarged metatrochanter contains a strong femoral rotator muscle which forces the hind tarsus vertically downwards (and the hindbody upwards). This movement is a necessary part of wedge‐pushing, where the wedge‐shaped head and prothorax are pushed forwards and the hindbody–the back of the wedge–is oscillated vertically to enlarge the horizontal crevice. The slightly movable metacoxa is part of the antagonistic mechanism of femoral counter‐rotation, in which an ingenious lever action swings up the hind legs (and so depresses the hindbody).\n            \n            \n              The most profound locomotory changes in the Adephaga reflect swimming adaptations. These have involved changes in the pro‐ and mesocoxal articulations, and the immobilization of the metacoxae.\n              Trachypachus\n              is particularly interesting, as it is a terrestrial Caraboid with immobilized metacoxae. The terrestrial Adephaga (mainly Carabidae) can be divided into two basic groups with divergent habits (if specialist burrowers, etc. are excluded). These groups (which merge) are the strong wedge‐pushers/poorer runners with relatively large metatrochanters, and the fast runners/poorer wedge‐pushers with smaller trochanters. Experimental evidence for this separation includes estimates of running speeds and the vertical forces exerted by the hind legs of several species during wedge‐pushing.","container-title":"Journal of Zoology","DOI":"10.1111/j.1469-7998.1977.tb03237.x","ISSN":"0952-8369, 1469-7998","issue":"2","journalAbbreviation":"Journal of Zoology","language":"en","page":"189-226","source":"DOI.org (Crossref)","title":"Locomotion in the Coleoptera Adephaga, especially Carabidae","volume":"181","author":[{"family":"Evans","given":"M. E. G."}],"issued":{"date-parts":[["1977",2]]}}},{"id":1263,"uris":["http://zotero.org/groups/5154252/items/KGKMCQGY"],"itemData":{"id":1263,"type":"article-journal","abstract":"Recordings of horizontal pulling forces and running were obtained for a number of species of carabid beetles belonging to different Supertribes. Hind leg measurements also were analysed, and all these parameters were correlated with body lengths and weights.","container-title":"The Coleopterists Bulletin","issue":"4","language":"en","page":"353-378","source":"Zotero","title":"Running and Pushing in Relationship to Hind Leg Structure in Some Carabidae (Coleoptera)","volume":"35","author":[{"family":"Forsythe","given":"Trevor G"}],"issued":{"date-parts":[["1981"]]}}}],"schema":"https://github.com/citation-style-language/schema/raw/master/csl-citation.json"} </w:instrText>
      </w:r>
      <w:r w:rsidRPr="000D067E">
        <w:rPr>
          <w:rFonts w:eastAsia="Calibri" w:cs="Times New Roman"/>
          <w:color w:val="385623" w:themeColor="accent6" w:themeShade="80"/>
        </w:rPr>
        <w:fldChar w:fldCharType="separate"/>
      </w:r>
      <w:r w:rsidRPr="000D067E">
        <w:rPr>
          <w:rFonts w:eastAsia="Calibri" w:cs="Times New Roman"/>
          <w:color w:val="385623" w:themeColor="accent6" w:themeShade="80"/>
        </w:rPr>
        <w:t>(Evans 1977, Forsythe 1981)</w:t>
      </w:r>
      <w:r w:rsidRPr="000D067E">
        <w:rPr>
          <w:rFonts w:eastAsia="Calibri" w:cs="Times New Roman"/>
          <w:color w:val="385623" w:themeColor="accent6" w:themeShade="80"/>
        </w:rPr>
        <w:fldChar w:fldCharType="end"/>
      </w:r>
      <w:r w:rsidRPr="000D067E">
        <w:rPr>
          <w:rFonts w:eastAsia="Calibri" w:cs="Times New Roman"/>
          <w:color w:val="385623" w:themeColor="accent6" w:themeShade="80"/>
        </w:rPr>
        <w:t xml:space="preserve">. Further research could investigate why salvage-logging favored species with longer trochanters, even though salvaged forest tended to have lower leaf litter cover and higher vegetation cover. The abundance of flight-capable species often increases in the first few years after disturbance, then decreases over time with forest regeneration </w:t>
      </w:r>
      <w:r w:rsidRPr="000D067E">
        <w:rPr>
          <w:rFonts w:eastAsia="Calibri" w:cs="Times New Roman"/>
          <w:color w:val="385623" w:themeColor="accent6" w:themeShade="80"/>
        </w:rPr>
        <w:fldChar w:fldCharType="begin"/>
      </w:r>
      <w:r w:rsidRPr="000D067E">
        <w:rPr>
          <w:rFonts w:eastAsia="Calibri" w:cs="Times New Roman"/>
          <w:color w:val="385623" w:themeColor="accent6" w:themeShade="80"/>
        </w:rPr>
        <w:instrText xml:space="preserve"> ADDIN ZOTERO_ITEM CSL_CITATION {"citationID":"DhfSQLNC","properties":{"formattedCitation":"(Sklodowski and Garbalinska 2011, Riley and Browne 2011)","plainCitation":"(Sklodowski and Garbalinska 2011, Riley and Browne 2011)","noteIndex":0},"citationItems":[{"id":339,"uris":["http://zotero.org/groups/5154252/items/GXUD6NWL"],"itemData":{"id":339,"type":"article-journal","container-title":"ZooKeys","DOI":"10.3897/zookeys.100.1360","ISSN":"1313-2970, 1313-2989","journalAbbreviation":"ZK","page":"371-392","source":"DOI.org (Crossref)","title":"Ground beetle (Coleoptera, Carabidae) assemblages inhabiting Scots pine stands of Puszcza Piska Forest: six-year responses to a tornado impact","title-short":"Ground beetle (Coleoptera, Carabidae) assemblages inhabiting Scots pine stands of Puszcza Piska Forest","volume":"100","author":[{"family":"Sklodowski","given":"Jaroslaw"},{"family":"Garbalinska","given":"Paulina"}],"issued":{"date-parts":[["2011",5,20]]}}},{"id":1296,"uris":["http://zotero.org/groups/5154252/items/J2NUC9MQ"],"itemData":{"id":1296,"type":"article-journal","abstract":"We examined diversity, community composition, and wing-state of Carabidae as a function of forest age in Piedmont North Carolina. Carabidae were collected monthly from 396 pitfall traps (12×33 sites) from March 2009 through February 2010, representing 5 forest age classes approximately 0, 10, 50, 85, and 150 years old. A total of 2,568 individuals, representing 30 genera and 63 species, were collected. Carabid species diversity, as estimated by six diversity indices, was significantly different between the oldest and youngest forest age classes for four of the six indices. Most carabid species were habitat generalists, occurring in all or most of the forest age classes. Carabid species composition varied across forest age classes. Seventeen carabid species were identified as potential candidates for ecological indicators of forest age. Non-metric multidimensional scaling (NMDS) showed separation among forest age classes in terms of carabid beetle community composition. The proportion of individuals capable of flight decreased significantly with forest age.","container-title":"ZooKeys","DOI":"10.3897/zookeys.147.2102","ISSN":"1313-2970, 1313-2989","journalAbbreviation":"ZK","language":"en","license":"http://creativecommons.org/licenses/by/3.0/","page":"601-621","source":"DOI.org (Crossref)","title":"Changes in ground beetle diversity and community composition in age structured forests (Coleoptera, Carabidae)","volume":"147","author":[{"family":"Riley","given":"Kathryn"},{"family":"Browne","given":"Robert"}],"issued":{"date-parts":[["2011",11,16]]}}}],"schema":"https://github.com/citation-style-language/schema/raw/master/csl-citation.json"} </w:instrText>
      </w:r>
      <w:r w:rsidRPr="000D067E">
        <w:rPr>
          <w:rFonts w:eastAsia="Calibri" w:cs="Times New Roman"/>
          <w:color w:val="385623" w:themeColor="accent6" w:themeShade="80"/>
        </w:rPr>
        <w:fldChar w:fldCharType="separate"/>
      </w:r>
      <w:r w:rsidRPr="000D067E">
        <w:rPr>
          <w:rFonts w:eastAsia="Calibri" w:cs="Times New Roman"/>
          <w:color w:val="385623" w:themeColor="accent6" w:themeShade="80"/>
        </w:rPr>
        <w:t>(Sklodowski and Garbalinska 2011, Riley and Browne 2011)</w:t>
      </w:r>
      <w:r w:rsidRPr="000D067E">
        <w:rPr>
          <w:rFonts w:eastAsia="Calibri" w:cs="Times New Roman"/>
          <w:color w:val="385623" w:themeColor="accent6" w:themeShade="80"/>
        </w:rPr>
        <w:fldChar w:fldCharType="end"/>
      </w:r>
      <w:r w:rsidRPr="000D067E">
        <w:rPr>
          <w:rFonts w:eastAsia="Calibri" w:cs="Times New Roman"/>
          <w:color w:val="385623" w:themeColor="accent6" w:themeShade="80"/>
        </w:rPr>
        <w:t xml:space="preserve">. We found that salvage-logging favored flight capable species in 2015, but not in 2022, which may reflect the rapid tree regeneration occurring in salvaged forest </w:t>
      </w:r>
      <w:r w:rsidRPr="000D067E">
        <w:rPr>
          <w:rFonts w:eastAsia="Calibri" w:cs="Times New Roman"/>
          <w:color w:val="385623" w:themeColor="accent6" w:themeShade="80"/>
        </w:rPr>
        <w:fldChar w:fldCharType="begin"/>
      </w:r>
      <w:r w:rsidRPr="000D067E">
        <w:rPr>
          <w:rFonts w:eastAsia="Calibri" w:cs="Times New Roman"/>
          <w:color w:val="385623" w:themeColor="accent6" w:themeShade="80"/>
        </w:rPr>
        <w:instrText xml:space="preserve"> ADDIN ZOTERO_ITEM CSL_CITATION {"citationID":"qPcujutH","properties":{"formattedCitation":"(Curtze et al. 2018)","plainCitation":"(Curtze et al. 2018)","noteIndex":0},"citationItems":[{"id":716,"uris":["http://zotero.org/groups/5154252/items/BYWIHCSA"],"itemData":{"id":716,"type":"article-journal","container-title":"Northeastern Naturalist","DOI":"10.1656/045.025.0408","ISSN":"1092-6194","issue":"4","journalAbbreviation":"Northeastern Naturalist","page":"627","source":"DOI.org (Crossref)","title":"The Effects of a Tornado Disturbance and a Salvaged Timber Extraction on the Seed-Rain and Recruitment Community of an Eastern Temperate Deciduous Forest","volume":"25","author":[{"family":"Curtze","given":"Alexander C."},{"family":"Carlo","given":"Tomás A."},{"family":"Wenzel","given":"John W."}],"issued":{"date-parts":[["2018",11,1]]}}}],"schema":"https://github.com/citation-style-language/schema/raw/master/csl-citation.json"} </w:instrText>
      </w:r>
      <w:r w:rsidRPr="000D067E">
        <w:rPr>
          <w:rFonts w:eastAsia="Calibri" w:cs="Times New Roman"/>
          <w:color w:val="385623" w:themeColor="accent6" w:themeShade="80"/>
        </w:rPr>
        <w:fldChar w:fldCharType="separate"/>
      </w:r>
      <w:r w:rsidRPr="000D067E">
        <w:rPr>
          <w:rFonts w:eastAsia="Calibri" w:cs="Times New Roman"/>
          <w:color w:val="385623" w:themeColor="accent6" w:themeShade="80"/>
        </w:rPr>
        <w:t>(Curtze et al. 2018)</w:t>
      </w:r>
      <w:r w:rsidRPr="000D067E">
        <w:rPr>
          <w:rFonts w:eastAsia="Calibri" w:cs="Times New Roman"/>
          <w:color w:val="385623" w:themeColor="accent6" w:themeShade="80"/>
        </w:rPr>
        <w:fldChar w:fldCharType="end"/>
      </w:r>
      <w:r w:rsidRPr="000D067E">
        <w:rPr>
          <w:rFonts w:eastAsia="Calibri" w:cs="Times New Roman"/>
          <w:color w:val="385623" w:themeColor="accent6" w:themeShade="80"/>
        </w:rPr>
        <w:t xml:space="preserve">. Finally, species common in undisturbed forest tended to have longer bodies, which may reflect that larger forest-specialists can decline in disturbed forests </w:t>
      </w:r>
      <w:r w:rsidRPr="000D067E">
        <w:rPr>
          <w:rFonts w:eastAsia="Calibri" w:cs="Times New Roman"/>
          <w:color w:val="385623" w:themeColor="accent6" w:themeShade="80"/>
        </w:rPr>
        <w:fldChar w:fldCharType="begin"/>
      </w:r>
      <w:r w:rsidRPr="000D067E">
        <w:rPr>
          <w:rFonts w:eastAsia="Calibri" w:cs="Times New Roman"/>
          <w:color w:val="385623" w:themeColor="accent6" w:themeShade="80"/>
        </w:rPr>
        <w:instrText xml:space="preserve"> ADDIN ZOTERO_ITEM CSL_CITATION {"citationID":"0AUXRNUs","properties":{"formattedCitation":"(Sklodowski and Garbalinska 2011)","plainCitation":"(Sklodowski and Garbalinska 2011)","noteIndex":0},"citationItems":[{"id":339,"uris":["http://zotero.org/groups/5154252/items/GXUD6NWL"],"itemData":{"id":339,"type":"article-journal","container-title":"ZooKeys","DOI":"10.3897/zookeys.100.1360","ISSN":"1313-2970, 1313-2989","journalAbbreviation":"ZK","page":"371-392","source":"DOI.org (Crossref)","title":"Ground beetle (Coleoptera, Carabidae) assemblages inhabiting Scots pine stands of Puszcza Piska Forest: six-year responses to a tornado impact","title-short":"Ground beetle (Coleoptera, Carabidae) assemblages inhabiting Scots pine stands of Puszcza Piska Forest","volume":"100","author":[{"family":"Sklodowski","given":"Jaroslaw"},{"family":"Garbalinska","given":"Paulina"}],"issued":{"date-parts":[["2011",5,20]]}}}],"schema":"https://github.com/citation-style-language/schema/raw/master/csl-citation.json"} </w:instrText>
      </w:r>
      <w:r w:rsidRPr="000D067E">
        <w:rPr>
          <w:rFonts w:eastAsia="Calibri" w:cs="Times New Roman"/>
          <w:color w:val="385623" w:themeColor="accent6" w:themeShade="80"/>
        </w:rPr>
        <w:fldChar w:fldCharType="separate"/>
      </w:r>
      <w:r w:rsidRPr="000D067E">
        <w:rPr>
          <w:rFonts w:eastAsia="Calibri" w:cs="Times New Roman"/>
          <w:color w:val="385623" w:themeColor="accent6" w:themeShade="80"/>
        </w:rPr>
        <w:t>(Sklodowski and Garbalinska 2011)</w:t>
      </w:r>
      <w:r w:rsidRPr="000D067E">
        <w:rPr>
          <w:rFonts w:eastAsia="Calibri" w:cs="Times New Roman"/>
          <w:color w:val="385623" w:themeColor="accent6" w:themeShade="80"/>
        </w:rPr>
        <w:fldChar w:fldCharType="end"/>
      </w:r>
      <w:r w:rsidRPr="000D067E">
        <w:rPr>
          <w:rFonts w:eastAsia="Calibri" w:cs="Times New Roman"/>
          <w:color w:val="385623" w:themeColor="accent6" w:themeShade="80"/>
        </w:rPr>
        <w:t>.</w:t>
      </w:r>
    </w:p>
    <w:p w14:paraId="3FDEF6CD" w14:textId="77777777" w:rsidR="00863F61" w:rsidRPr="000D067E" w:rsidRDefault="00863F61" w:rsidP="00863F61">
      <w:pPr>
        <w:spacing w:line="480" w:lineRule="auto"/>
        <w:ind w:firstLine="720"/>
        <w:rPr>
          <w:rFonts w:eastAsia="Calibri" w:cs="Times New Roman"/>
          <w:color w:val="385623" w:themeColor="accent6" w:themeShade="80"/>
        </w:rPr>
      </w:pPr>
      <w:r w:rsidRPr="000D067E">
        <w:rPr>
          <w:rFonts w:eastAsia="Calibri" w:cs="Times New Roman"/>
          <w:color w:val="385623" w:themeColor="accent6" w:themeShade="80"/>
        </w:rPr>
        <w:t xml:space="preserve">The process of salvage-logging following a natural disturbance such as wind can alter important biological legacies that shape short- and long-term recovery in forests. These legacies include the size-distribution of tree seedlings </w:t>
      </w:r>
      <w:r w:rsidRPr="000D067E">
        <w:rPr>
          <w:rFonts w:eastAsia="Calibri" w:cs="Times New Roman"/>
          <w:color w:val="385623" w:themeColor="accent6" w:themeShade="80"/>
        </w:rPr>
        <w:fldChar w:fldCharType="begin"/>
      </w:r>
      <w:r w:rsidRPr="000D067E">
        <w:rPr>
          <w:rFonts w:eastAsia="Calibri" w:cs="Times New Roman"/>
          <w:color w:val="385623" w:themeColor="accent6" w:themeShade="80"/>
        </w:rPr>
        <w:instrText xml:space="preserve"> ADDIN ZOTERO_ITEM CSL_CITATION {"citationID":"9VZ0TNeO","properties":{"formattedCitation":"(Slyder et al. 2020)","plainCitation":"(Slyder et al. 2020)","noteIndex":0},"citationItems":[{"id":712,"uris":["http://zotero.org/groups/5154252/items/H87LILQ4"],"itemData":{"id":712,"type":"article-journal","container-title":"New Forests","DOI":"10.1007/s11056-019-09740-x","ISSN":"0169-4286, 1573-5095","issue":"3","journalAbbreviation":"New Forests","language":"en","page":"409-420","source":"DOI.org (Crossref)","title":"Post-windthrow salvage logging increases seedling and understory diversity with little impact on composition immediately after logging","volume":"51","author":[{"family":"Slyder","given":"Jacob B."},{"family":"Wenzel","given":"John W."},{"family":"Royo","given":"Alejandro A."},{"family":"Spicer","given":"Michelle Elise"},{"family":"Carson","given":"Walter P."}],"issued":{"date-parts":[["2020",5]]}}}],"schema":"https://github.com/citation-style-language/schema/raw/master/csl-citation.json"} </w:instrText>
      </w:r>
      <w:r w:rsidRPr="000D067E">
        <w:rPr>
          <w:rFonts w:eastAsia="Calibri" w:cs="Times New Roman"/>
          <w:color w:val="385623" w:themeColor="accent6" w:themeShade="80"/>
        </w:rPr>
        <w:fldChar w:fldCharType="separate"/>
      </w:r>
      <w:r w:rsidRPr="000D067E">
        <w:rPr>
          <w:rFonts w:eastAsia="Calibri" w:cs="Times New Roman"/>
          <w:color w:val="385623" w:themeColor="accent6" w:themeShade="80"/>
        </w:rPr>
        <w:t>(Slyder et al. 2020)</w:t>
      </w:r>
      <w:r w:rsidRPr="000D067E">
        <w:rPr>
          <w:rFonts w:eastAsia="Calibri" w:cs="Times New Roman"/>
          <w:color w:val="385623" w:themeColor="accent6" w:themeShade="80"/>
        </w:rPr>
        <w:fldChar w:fldCharType="end"/>
      </w:r>
      <w:r w:rsidRPr="000D067E">
        <w:rPr>
          <w:rFonts w:eastAsia="Calibri" w:cs="Times New Roman"/>
          <w:color w:val="385623" w:themeColor="accent6" w:themeShade="80"/>
        </w:rPr>
        <w:t xml:space="preserve">, the size, age, and microclimate around downed woody debris </w:t>
      </w:r>
      <w:r w:rsidRPr="000D067E">
        <w:rPr>
          <w:rFonts w:eastAsia="Calibri" w:cs="Times New Roman"/>
          <w:color w:val="385623" w:themeColor="accent6" w:themeShade="80"/>
        </w:rPr>
        <w:fldChar w:fldCharType="begin"/>
      </w:r>
      <w:r w:rsidRPr="000D067E">
        <w:rPr>
          <w:rFonts w:eastAsia="Calibri" w:cs="Times New Roman"/>
          <w:color w:val="385623" w:themeColor="accent6" w:themeShade="80"/>
        </w:rPr>
        <w:instrText xml:space="preserve"> ADDIN ZOTERO_ITEM CSL_CITATION {"citationID":"oW8Y13LN","properties":{"formattedCitation":"(Thorn et al. 2014)","plainCitation":"(Thorn et al. 2014)","noteIndex":0},"citationItems":[{"id":796,"uris":["http://zotero.org/groups/5154252/items/4TR272QX"],"itemData":{"id":796,"type":"article-journal","container-title":"PLoS ONE","DOI":"10.1371/journal.pone.0101757","ISSN":"1932-6203","issue":"7","journalAbbreviation":"PLoS ONE","language":"en","page":"e101757","source":"DOI.org (Crossref)","title":"New Insights into the Consequences of Post-Windthrow Salvage Logging Revealed by Functional Structure of Saproxylic Beetles Assemblages","volume":"9","author":[{"family":"Thorn","given":"Simon"},{"family":"Bässler","given":"Claus"},{"family":"Gottschalk","given":"Thomas"},{"family":"Hothorn","given":"Torsten"},{"family":"Bussler","given":"Heinz"},{"family":"Raffa","given":"Kenneth"},{"family":"Müller","given":"Jörg"}],"editor":[{"family":"Hanewinkel","given":"Marc"}],"issued":{"date-parts":[["2014",7,22]]}}}],"schema":"https://github.com/citation-style-language/schema/raw/master/csl-citation.json"} </w:instrText>
      </w:r>
      <w:r w:rsidRPr="000D067E">
        <w:rPr>
          <w:rFonts w:eastAsia="Calibri" w:cs="Times New Roman"/>
          <w:color w:val="385623" w:themeColor="accent6" w:themeShade="80"/>
        </w:rPr>
        <w:fldChar w:fldCharType="separate"/>
      </w:r>
      <w:r w:rsidRPr="000D067E">
        <w:rPr>
          <w:rFonts w:eastAsia="Calibri" w:cs="Times New Roman"/>
          <w:color w:val="385623" w:themeColor="accent6" w:themeShade="80"/>
        </w:rPr>
        <w:t>(Thorn et al. 2014)</w:t>
      </w:r>
      <w:r w:rsidRPr="000D067E">
        <w:rPr>
          <w:rFonts w:eastAsia="Calibri" w:cs="Times New Roman"/>
          <w:color w:val="385623" w:themeColor="accent6" w:themeShade="80"/>
        </w:rPr>
        <w:fldChar w:fldCharType="end"/>
      </w:r>
      <w:r w:rsidRPr="000D067E">
        <w:rPr>
          <w:rFonts w:eastAsia="Calibri" w:cs="Times New Roman"/>
          <w:color w:val="385623" w:themeColor="accent6" w:themeShade="80"/>
        </w:rPr>
        <w:t xml:space="preserve">, and the abundance and richness of herbaceous plants in the understory </w:t>
      </w:r>
      <w:r w:rsidRPr="000D067E">
        <w:rPr>
          <w:rFonts w:eastAsia="Calibri" w:cs="Times New Roman"/>
          <w:color w:val="385623" w:themeColor="accent6" w:themeShade="80"/>
        </w:rPr>
        <w:fldChar w:fldCharType="begin"/>
      </w:r>
      <w:r w:rsidRPr="000D067E">
        <w:rPr>
          <w:rFonts w:eastAsia="Calibri" w:cs="Times New Roman"/>
          <w:color w:val="385623" w:themeColor="accent6" w:themeShade="80"/>
        </w:rPr>
        <w:instrText xml:space="preserve"> ADDIN ZOTERO_ITEM CSL_CITATION {"citationID":"EIODiuaM","properties":{"formattedCitation":"(Elliott et al. 2002, Spicer et al. 2023)","plainCitation":"(Elliott et al. 2002, Spicer et al. 2023)","noteIndex":0},"citationItems":[{"id":1307,"uris":["http://zotero.org/groups/5154252/items/2EKW5D74"],"itemData":{"id":1307,"type":"article-journal","abstract":"ELL~IT, K. J. (IJSDA Forest Service, Southern Research Station, Coweeta Hydrologic Laboratory, 3160 Coweeta Lab Rd., Otto, North Carolina 28763), S. L. HITCHC~~K ANII I,. KR~JECER (Furman University, Greenville, South Carolina 29613). Vegetation response to large-scale disturbance in a Southern Appalachian forest: Hurricane Opal and salvage logging. J. Torrey Bot. Sot. 129: 48-59. 2002.-Disturbance such as catastrophic windthrow can play a major role in the structure and composition of southern Appalachian forests. We report effects of Hurricane Opal followed by salvage logging on vegetation dynamics (regeneration, composition, and diversity) the first three years after disturbance at the Coweeta Hydrologic Laboratory in western North Carolina. The objective of this study was to compare species composition and diversity of undcrstory and groundlayer species in a hurricane + salvage logged (H+S) forest to an adjacent undisturbed forest. Abundance of groundlayer species was much higher in the H+S forest than in the undisturbed forest, and abundance increased over time. Percent cover, density, and species richness were significantly higher in the H+S forest than in the undisturbed forest. In addition, percent cover increased by approximately 85% between 1997 and 1999 in the H+S plots. Shannon’s index of diversity (H’) based on percent cover was significantly higher in the H+S forest than the undisturbed forest by the third year after disturbance. However, there was no significant difference in H’ based on density between H+S forest and the undisturbed forest in either year. In the undisturbed forest, 59 species and 50 genera represented 30 families. By 1999 (the third year after disturbance), the H+S forest retained 93 species. 72 genera and 42 families. The Asteraceae and Liliaceae had the highest number of species in both sampled forests, with more species of Liliaceae in the H+S plots. Micro-relief created from pit and mound topography from uprooting of windthrown trees, shade from the slash-debris left on site from the salvage logging, and shade from the remaining overstory trees created a mosaic of environmental conditions. This environmental heterogeneity could be responsible for the mix of early (shade intolerant) and late (shade tolerant) successional herbaceous species, and a higher species richness and diversity than the undisturbed forest.","container-title":"Journal of the Torrey Botanical Society","DOI":"10.2307/3088682","ISSN":"10955674","issue":"1","journalAbbreviation":"Journal of the Torrey Botanical Society","language":"en","page":"48","source":"DOI.org (Crossref)","title":"Vegetation Response to Large Scale Disturbance in a Southern Appalachian Forest: Hurricane Opal and Salvage Logging","title-short":"Vegetation Response to Large Scale Disturbance in a Southern Appalachian Forest","volume":"129","author":[{"family":"Elliott","given":"Katherine J."},{"family":"Hitchcock","given":"Stephanie L."},{"family":"Krueger","given":"Lisa"}],"issued":{"date-parts":[["2002",1]]}}},{"id":714,"uris":["http://zotero.org/groups/5154252/items/IIR6XHRW"],"itemData":{"id":714,"type":"article-journal","container-title":"Forest Ecology and Management","DOI":"10.1016/j.foreco.2023.121077","ISSN":"03781127","journalAbbreviation":"Forest Ecology and Management","language":"en","page":"121077","source":"DOI.org (Crossref)","title":"Understory plant growth forms respond independently to combined natural and anthropogenic disturbances","volume":"543","author":[{"family":"Spicer","given":"Michelle Elise"},{"family":"Royo","given":"Alejandro A."},{"family":"Wenzel","given":"John W."},{"family":"Carson","given":"Walter P."}],"issued":{"date-parts":[["2023",9]]}}}],"schema":"https://github.com/citation-style-language/schema/raw/master/csl-citation.json"} </w:instrText>
      </w:r>
      <w:r w:rsidRPr="000D067E">
        <w:rPr>
          <w:rFonts w:eastAsia="Calibri" w:cs="Times New Roman"/>
          <w:color w:val="385623" w:themeColor="accent6" w:themeShade="80"/>
        </w:rPr>
        <w:fldChar w:fldCharType="separate"/>
      </w:r>
      <w:r w:rsidRPr="000D067E">
        <w:rPr>
          <w:rFonts w:eastAsia="Calibri" w:cs="Times New Roman"/>
          <w:color w:val="385623" w:themeColor="accent6" w:themeShade="80"/>
        </w:rPr>
        <w:t>(Elliott et al. 2002, Spicer et al. 2023)</w:t>
      </w:r>
      <w:r w:rsidRPr="000D067E">
        <w:rPr>
          <w:rFonts w:eastAsia="Calibri" w:cs="Times New Roman"/>
          <w:color w:val="385623" w:themeColor="accent6" w:themeShade="80"/>
        </w:rPr>
        <w:fldChar w:fldCharType="end"/>
      </w:r>
      <w:r w:rsidRPr="000D067E">
        <w:rPr>
          <w:rFonts w:eastAsia="Calibri" w:cs="Times New Roman"/>
          <w:color w:val="385623" w:themeColor="accent6" w:themeShade="80"/>
        </w:rPr>
        <w:t xml:space="preserve">. Using ground beetles as environmental indicators, we documented shifts in community composition that occurred due to salvage-logging. Our results suggest that habitat generalists benefitted from salvaging, but some species with specialized modes of feeding were disadvantaged </w:t>
      </w:r>
      <w:r w:rsidRPr="000D067E">
        <w:rPr>
          <w:rFonts w:eastAsia="Calibri" w:cs="Times New Roman"/>
          <w:color w:val="385623" w:themeColor="accent6" w:themeShade="80"/>
        </w:rPr>
        <w:fldChar w:fldCharType="begin"/>
      </w:r>
      <w:r w:rsidRPr="000D067E">
        <w:rPr>
          <w:rFonts w:eastAsia="Calibri" w:cs="Times New Roman"/>
          <w:color w:val="385623" w:themeColor="accent6" w:themeShade="80"/>
        </w:rPr>
        <w:instrText xml:space="preserve"> ADDIN ZOTERO_ITEM CSL_CITATION {"citationID":"nnGeuz0H","properties":{"formattedCitation":"(Sultaire et al. 2021)","plainCitation":"(Sultaire et al. 2021)","noteIndex":0},"citationItems":[{"id":1318,"uris":["http://zotero.org/groups/5154252/items/QGXUNTSD"],"itemData":{"id":1318,"type":"article-journal","abstract":"Managing forests intensively for timber production can homogenize forest structure and, in turn, alter species richness and functional composition of native species communities. Retention forestry, the practice of retaining structural elements during timber harvest, can increase species diversity in recently harvested forests, but its effect on functional trait diversity is less understood. We used a broadscale, replicated experiment to evaluate the effect of ﬁve tree retention patterns on species and functional trait diversity of ground beetles (Family: Carabidae) within early-seral production forests in the Paciﬁc Northwest, USA. We found no evidence for differences in carabid species or functional trait richness among treatments when considering species present in retention patches and adjacent clear-cuts. However, we found evidence for lower taxonomic and functional trait variation between carabid communities present in retention patches and those present in clear-cut areas of stands when retention was allocated to several small patches. Lower levels of functional trait variation in stands with several small patches were due to specialized predators found less often in small retention patches than in aggregated or riparian retention patches. Our ﬁndings indicate that relative to single large or riparian-associated patches, small retention patches functioned similarly to clear-cuts within harvested forests and several small patches did not increase species or functional trait richness. At current levels of retention in the region, allocation of trees to a single upland patch or split between riparian and upland patches can increase variation in ground beetle taxonomic and functional composition within harvested forests.","container-title":"Ecosphere","DOI":"10.1002/ecs2.3641","ISSN":"2150-8925, 2150-8925","issue":"7","journalAbbreviation":"Ecosphere","language":"en","page":"e03641","source":"DOI.org (Crossref)","title":"Effects of varying retention tree patterns on ground beetle (Coleoptera: Carabidae) taxonomic and functional diversity","title-short":"Effects of varying retention tree patterns on ground beetle (Coleoptera","volume":"12","author":[{"family":"Sultaire","given":"Sean M."},{"family":"Kroll","given":"Andrew J."},{"family":"Verschuyl","given":"Jake"},{"family":"Landis","given":"Douglas A."},{"family":"Roloff","given":"Gary J."}],"issued":{"date-parts":[["2021",7]]}}}],"schema":"https://github.com/citation-style-language/schema/raw/master/csl-citation.json"} </w:instrText>
      </w:r>
      <w:r w:rsidRPr="000D067E">
        <w:rPr>
          <w:rFonts w:eastAsia="Calibri" w:cs="Times New Roman"/>
          <w:color w:val="385623" w:themeColor="accent6" w:themeShade="80"/>
        </w:rPr>
        <w:fldChar w:fldCharType="separate"/>
      </w:r>
      <w:r w:rsidRPr="000D067E">
        <w:rPr>
          <w:rFonts w:eastAsia="Calibri" w:cs="Times New Roman"/>
          <w:color w:val="385623" w:themeColor="accent6" w:themeShade="80"/>
        </w:rPr>
        <w:t>(Sultaire et al. 2021)</w:t>
      </w:r>
      <w:r w:rsidRPr="000D067E">
        <w:rPr>
          <w:rFonts w:eastAsia="Calibri" w:cs="Times New Roman"/>
          <w:color w:val="385623" w:themeColor="accent6" w:themeShade="80"/>
        </w:rPr>
        <w:fldChar w:fldCharType="end"/>
      </w:r>
      <w:r w:rsidRPr="000D067E">
        <w:rPr>
          <w:rFonts w:eastAsia="Calibri" w:cs="Times New Roman"/>
          <w:color w:val="385623" w:themeColor="accent6" w:themeShade="80"/>
        </w:rPr>
        <w:t xml:space="preserve">. Furthermore, we saw larger differences </w:t>
      </w:r>
      <w:r w:rsidRPr="000D067E">
        <w:rPr>
          <w:rFonts w:eastAsia="Calibri" w:cs="Times New Roman"/>
          <w:color w:val="385623" w:themeColor="accent6" w:themeShade="80"/>
        </w:rPr>
        <w:lastRenderedPageBreak/>
        <w:t>in community composition than we did in alpha-diversity, suggesting that species turnover occurred among windthrow, salvaged, and undisturbed forest patches, ultimately supporting increased landscape-level diversity. Finally, differences between disturbances (for example, in taxonomic composition and CWM meta-trochanter length) persisted even after nine years, highlighting the importance of maintaining biological legacies in the landscape following disturbance in forests. These findings suggest that conservation-minded land managers should leave a portion of windthrow stands unsalvaged to conserve ground beetle biodiversity in the long term.</w:t>
      </w:r>
    </w:p>
    <w:p w14:paraId="67AEF388" w14:textId="77777777" w:rsidR="00863F61" w:rsidRPr="000D067E" w:rsidRDefault="00863F61" w:rsidP="00863F61">
      <w:pPr>
        <w:spacing w:line="480" w:lineRule="auto"/>
        <w:ind w:firstLine="720"/>
        <w:rPr>
          <w:rFonts w:eastAsia="Calibri" w:cs="Times New Roman"/>
          <w:color w:val="385623" w:themeColor="accent6" w:themeShade="80"/>
        </w:rPr>
      </w:pPr>
    </w:p>
    <w:p w14:paraId="3DC1992C" w14:textId="77777777" w:rsidR="00863F61" w:rsidRPr="000D067E" w:rsidRDefault="00863F61" w:rsidP="00863F61">
      <w:pPr>
        <w:rPr>
          <w:rFonts w:eastAsia="Calibri" w:cs="Times New Roman"/>
          <w:b/>
          <w:bCs/>
          <w:color w:val="385623" w:themeColor="accent6" w:themeShade="80"/>
        </w:rPr>
      </w:pPr>
      <w:r w:rsidRPr="000D067E">
        <w:rPr>
          <w:rFonts w:eastAsia="Calibri" w:cs="Times New Roman"/>
          <w:b/>
          <w:bCs/>
          <w:color w:val="385623" w:themeColor="accent6" w:themeShade="80"/>
        </w:rPr>
        <w:t>References</w:t>
      </w:r>
    </w:p>
    <w:p w14:paraId="471E14FC" w14:textId="77777777" w:rsidR="00863F61" w:rsidRPr="000D067E" w:rsidRDefault="00863F61" w:rsidP="00863F61">
      <w:pPr>
        <w:rPr>
          <w:rFonts w:eastAsia="Calibri" w:cs="Times New Roman"/>
          <w:color w:val="385623" w:themeColor="accent6" w:themeShade="80"/>
        </w:rPr>
      </w:pPr>
    </w:p>
    <w:p w14:paraId="2DA39F68" w14:textId="77777777" w:rsidR="0018768E" w:rsidRPr="000D067E" w:rsidRDefault="00863F61" w:rsidP="0018768E">
      <w:pPr>
        <w:pStyle w:val="Bibliography"/>
        <w:rPr>
          <w:color w:val="385623" w:themeColor="accent6" w:themeShade="80"/>
        </w:rPr>
      </w:pPr>
      <w:r w:rsidRPr="000D067E">
        <w:rPr>
          <w:rFonts w:eastAsia="Calibri"/>
          <w:color w:val="385623" w:themeColor="accent6" w:themeShade="80"/>
        </w:rPr>
        <w:fldChar w:fldCharType="begin"/>
      </w:r>
      <w:r w:rsidRPr="000D067E">
        <w:rPr>
          <w:rFonts w:eastAsia="Calibri"/>
          <w:color w:val="385623" w:themeColor="accent6" w:themeShade="80"/>
        </w:rPr>
        <w:instrText xml:space="preserve"> ADDIN ZOTERO_BIBL {"uncited":[],"omitted":[],"custom":[]} CSL_BIBLIOGRAPHY </w:instrText>
      </w:r>
      <w:r w:rsidRPr="000D067E">
        <w:rPr>
          <w:rFonts w:eastAsia="Calibri"/>
          <w:color w:val="385623" w:themeColor="accent6" w:themeShade="80"/>
        </w:rPr>
        <w:fldChar w:fldCharType="separate"/>
      </w:r>
      <w:r w:rsidR="0018768E" w:rsidRPr="000D067E">
        <w:rPr>
          <w:color w:val="385623" w:themeColor="accent6" w:themeShade="80"/>
        </w:rPr>
        <w:t>Abell, K. J., L. S. Bauer, J. J. Duan, and R. Van Driesche. 2014. Long-term monitoring of the introduced emerald ash borer (Coleoptera: Buprestidae) egg parasitoid, Oobius agrili (Hymenoptera: Encyrtidae), in Michigan, USA and evaluation of a newly developed monitoring technique. Biological Control 79:36–42.</w:t>
      </w:r>
    </w:p>
    <w:p w14:paraId="79272907" w14:textId="77777777" w:rsidR="0018768E" w:rsidRPr="000D067E" w:rsidRDefault="0018768E" w:rsidP="0018768E">
      <w:pPr>
        <w:pStyle w:val="Bibliography"/>
        <w:rPr>
          <w:color w:val="385623" w:themeColor="accent6" w:themeShade="80"/>
        </w:rPr>
      </w:pPr>
      <w:r w:rsidRPr="000D067E">
        <w:rPr>
          <w:color w:val="385623" w:themeColor="accent6" w:themeShade="80"/>
        </w:rPr>
        <w:t>Abell, K. J., J. J. Duan, L. Bauer, J. P. Lelito, and R. G. Van Driesche. 2012. The effect of bark thickness on host partitioning between Tetrastichus planipennisi (Hymen: Eulophidae) and Atanycolus spp. (Hymen: Braconidae), two parasitoids of emerald ash borer (Coleop: Buprestidae). Biological Control 63:320–325.</w:t>
      </w:r>
    </w:p>
    <w:p w14:paraId="6E5DDFFC" w14:textId="77777777" w:rsidR="0018768E" w:rsidRPr="000D067E" w:rsidRDefault="0018768E" w:rsidP="0018768E">
      <w:pPr>
        <w:pStyle w:val="Bibliography"/>
        <w:rPr>
          <w:color w:val="385623" w:themeColor="accent6" w:themeShade="80"/>
        </w:rPr>
      </w:pPr>
      <w:r w:rsidRPr="000D067E">
        <w:rPr>
          <w:color w:val="385623" w:themeColor="accent6" w:themeShade="80"/>
        </w:rPr>
        <w:t>Abella, S. R., C. E. Hausman, J. F. Jaeger, K. S. Menard, T. A. Schetter, and O. J. Rocha. 2019. Fourteen years of swamp forest change from the onset, during, and after invasion of emerald ash borer. Biological Invasions 21:3685–3696.</w:t>
      </w:r>
    </w:p>
    <w:p w14:paraId="2266BCDC" w14:textId="77777777" w:rsidR="0018768E" w:rsidRPr="000D067E" w:rsidRDefault="0018768E" w:rsidP="0018768E">
      <w:pPr>
        <w:pStyle w:val="Bibliography"/>
        <w:rPr>
          <w:color w:val="385623" w:themeColor="accent6" w:themeShade="80"/>
        </w:rPr>
      </w:pPr>
      <w:r w:rsidRPr="000D067E">
        <w:rPr>
          <w:color w:val="385623" w:themeColor="accent6" w:themeShade="80"/>
        </w:rPr>
        <w:lastRenderedPageBreak/>
        <w:t>Abella, S. R., K. S. Menard, T. A. Schetter, and C. E. Hausman. 2024. Species and landscape variation in tree regeneration and 17 years of change in forested wetlands invaded by emerald ash borer. Forest Ecology and Management 557:121750.</w:t>
      </w:r>
    </w:p>
    <w:p w14:paraId="5A681691" w14:textId="77777777" w:rsidR="0018768E" w:rsidRPr="000D067E" w:rsidRDefault="0018768E" w:rsidP="0018768E">
      <w:pPr>
        <w:pStyle w:val="Bibliography"/>
        <w:rPr>
          <w:color w:val="385623" w:themeColor="accent6" w:themeShade="80"/>
        </w:rPr>
      </w:pPr>
      <w:r w:rsidRPr="000D067E">
        <w:rPr>
          <w:color w:val="385623" w:themeColor="accent6" w:themeShade="80"/>
        </w:rPr>
        <w:t>Aker, S. A., R. B. De Andrade, J. J. Duan, and D. S. Gruner. 2022. Rapid Spread of an Introduced Parasitoid for Biological Control of Emerald Ash Borer (Coleoptera: Buprestidae) in Maryland. Journal of Economic Entomology 115:381–386.</w:t>
      </w:r>
    </w:p>
    <w:p w14:paraId="66369FED" w14:textId="77777777" w:rsidR="0018768E" w:rsidRPr="000D067E" w:rsidRDefault="0018768E" w:rsidP="0018768E">
      <w:pPr>
        <w:pStyle w:val="Bibliography"/>
        <w:rPr>
          <w:color w:val="385623" w:themeColor="accent6" w:themeShade="80"/>
        </w:rPr>
      </w:pPr>
      <w:r w:rsidRPr="000D067E">
        <w:rPr>
          <w:color w:val="385623" w:themeColor="accent6" w:themeShade="80"/>
        </w:rPr>
        <w:t>Aubin, I., F. Cardou, K. Ryall, D. Kreutzweiser, and T. Scarr. 2015. Ash regeneration capacity after emerald ash borer (EAB) outbreaks: Some early results. The Forestry Chronicle 91:291–298.</w:t>
      </w:r>
    </w:p>
    <w:p w14:paraId="58A22C79" w14:textId="77777777" w:rsidR="0018768E" w:rsidRPr="000D067E" w:rsidRDefault="0018768E" w:rsidP="0018768E">
      <w:pPr>
        <w:pStyle w:val="Bibliography"/>
        <w:rPr>
          <w:color w:val="385623" w:themeColor="accent6" w:themeShade="80"/>
        </w:rPr>
      </w:pPr>
      <w:r w:rsidRPr="000D067E">
        <w:rPr>
          <w:color w:val="385623" w:themeColor="accent6" w:themeShade="80"/>
        </w:rPr>
        <w:t>Barber, N. A., and W. L. Widick. 2017. Localized Effects of Tornado Damage on Ground Beetle Communities and Vegetation in a Forested Preserve. Natural Areas Journal 37:489–496.</w:t>
      </w:r>
    </w:p>
    <w:p w14:paraId="609114F1" w14:textId="77777777" w:rsidR="0018768E" w:rsidRPr="000D067E" w:rsidRDefault="0018768E" w:rsidP="0018768E">
      <w:pPr>
        <w:pStyle w:val="Bibliography"/>
        <w:rPr>
          <w:color w:val="385623" w:themeColor="accent6" w:themeShade="80"/>
        </w:rPr>
      </w:pPr>
      <w:r w:rsidRPr="000D067E">
        <w:rPr>
          <w:color w:val="385623" w:themeColor="accent6" w:themeShade="80"/>
        </w:rPr>
        <w:t>Barnes, B. V. 1976. Succession in deciduous swamp communities of southeastern Michigan formerly dominated by American elm. Canadian Journal of Botany 54:19–24.</w:t>
      </w:r>
    </w:p>
    <w:p w14:paraId="38DD4C79" w14:textId="77777777" w:rsidR="0018768E" w:rsidRPr="000D067E" w:rsidRDefault="0018768E" w:rsidP="0018768E">
      <w:pPr>
        <w:pStyle w:val="Bibliography"/>
        <w:rPr>
          <w:color w:val="385623" w:themeColor="accent6" w:themeShade="80"/>
        </w:rPr>
      </w:pPr>
      <w:r w:rsidRPr="000D067E">
        <w:rPr>
          <w:color w:val="385623" w:themeColor="accent6" w:themeShade="80"/>
        </w:rPr>
        <w:t>Barton, P. S., H. Gibb, A. D. Manning, D. B. Lindenmayer, and S. A. Cunningham. 2011. Morphological traits as predictors of diet and microhabitat use in a diverse beetle assemblage. Biological Journal of the Linnean Society 102:301–310.</w:t>
      </w:r>
    </w:p>
    <w:p w14:paraId="1CCB9F84" w14:textId="77777777" w:rsidR="0018768E" w:rsidRPr="000D067E" w:rsidRDefault="0018768E" w:rsidP="0018768E">
      <w:pPr>
        <w:pStyle w:val="Bibliography"/>
        <w:rPr>
          <w:color w:val="385623" w:themeColor="accent6" w:themeShade="80"/>
        </w:rPr>
      </w:pPr>
      <w:r w:rsidRPr="000D067E">
        <w:rPr>
          <w:color w:val="385623" w:themeColor="accent6" w:themeShade="80"/>
        </w:rPr>
        <w:t xml:space="preserve">Bates, D., M. Mächler, B. Bolker, and S. Walker. 2015. Fitting Linear Mixed-Effects Models Using </w:t>
      </w:r>
      <w:r w:rsidRPr="000D067E">
        <w:rPr>
          <w:b/>
          <w:bCs/>
          <w:color w:val="385623" w:themeColor="accent6" w:themeShade="80"/>
        </w:rPr>
        <w:t>lme4</w:t>
      </w:r>
      <w:r w:rsidRPr="000D067E">
        <w:rPr>
          <w:color w:val="385623" w:themeColor="accent6" w:themeShade="80"/>
        </w:rPr>
        <w:t>. Journal of Statistical Software 67.</w:t>
      </w:r>
    </w:p>
    <w:p w14:paraId="4AB35176" w14:textId="77777777" w:rsidR="0018768E" w:rsidRPr="000D067E" w:rsidRDefault="0018768E" w:rsidP="0018768E">
      <w:pPr>
        <w:pStyle w:val="Bibliography"/>
        <w:rPr>
          <w:color w:val="385623" w:themeColor="accent6" w:themeShade="80"/>
        </w:rPr>
      </w:pPr>
      <w:r w:rsidRPr="000D067E">
        <w:rPr>
          <w:color w:val="385623" w:themeColor="accent6" w:themeShade="80"/>
        </w:rPr>
        <w:lastRenderedPageBreak/>
        <w:t>Bauer, T., and M. Kredler. 1993. Morphology of the compound eyes as an indicator of life-style in carabid beetles. Canadian Journal of Zoology 71:799–810.</w:t>
      </w:r>
    </w:p>
    <w:p w14:paraId="5C48F2C8" w14:textId="77777777" w:rsidR="0018768E" w:rsidRPr="000D067E" w:rsidRDefault="0018768E" w:rsidP="0018768E">
      <w:pPr>
        <w:pStyle w:val="Bibliography"/>
        <w:rPr>
          <w:color w:val="385623" w:themeColor="accent6" w:themeShade="80"/>
        </w:rPr>
      </w:pPr>
      <w:r w:rsidRPr="000D067E">
        <w:rPr>
          <w:color w:val="385623" w:themeColor="accent6" w:themeShade="80"/>
        </w:rPr>
        <w:t>Benedict, L., and R. David. 2003. Propogation protocol for black ash. Native Plants.</w:t>
      </w:r>
    </w:p>
    <w:p w14:paraId="7596D777" w14:textId="77777777" w:rsidR="0018768E" w:rsidRPr="000D067E" w:rsidRDefault="0018768E" w:rsidP="0018768E">
      <w:pPr>
        <w:pStyle w:val="Bibliography"/>
        <w:rPr>
          <w:color w:val="385623" w:themeColor="accent6" w:themeShade="80"/>
        </w:rPr>
      </w:pPr>
      <w:r w:rsidRPr="000D067E">
        <w:rPr>
          <w:color w:val="385623" w:themeColor="accent6" w:themeShade="80"/>
        </w:rPr>
        <w:t>Bolen, A. 2020. A Silent Killer: Black Ash Basket Makers are Battling a Voracious Beetle to Keep Their Heritage Alive. National Museum of the American Indian 21.</w:t>
      </w:r>
    </w:p>
    <w:p w14:paraId="36D4F741" w14:textId="77777777" w:rsidR="0018768E" w:rsidRPr="000D067E" w:rsidRDefault="0018768E" w:rsidP="0018768E">
      <w:pPr>
        <w:pStyle w:val="Bibliography"/>
        <w:rPr>
          <w:color w:val="385623" w:themeColor="accent6" w:themeShade="80"/>
        </w:rPr>
      </w:pPr>
      <w:r w:rsidRPr="000D067E">
        <w:rPr>
          <w:color w:val="385623" w:themeColor="accent6" w:themeShade="80"/>
        </w:rPr>
        <w:t>Bolton, N., J. Shannon, J. Davis, M. Grinsven, N. Noh, S. Schooler, R. Kolka, T. Pypker, and J. Wagenbrenner. 2018. Methods to Improve Survival and Growth of Planted Alternative Species Seedlings in Black Ash Ecosystems Threatened by Emerald Ash Borer. Forests 9:146.</w:t>
      </w:r>
    </w:p>
    <w:p w14:paraId="231E3861" w14:textId="77777777" w:rsidR="0018768E" w:rsidRPr="000D067E" w:rsidRDefault="0018768E" w:rsidP="0018768E">
      <w:pPr>
        <w:pStyle w:val="Bibliography"/>
        <w:rPr>
          <w:color w:val="385623" w:themeColor="accent6" w:themeShade="80"/>
        </w:rPr>
      </w:pPr>
      <w:r w:rsidRPr="000D067E">
        <w:rPr>
          <w:color w:val="385623" w:themeColor="accent6" w:themeShade="80"/>
        </w:rPr>
        <w:t>Bousquet, Y. 2010. Illustrated identification guide to adults and larvae of northeastern North American ground beetles: Coleoptera : Carabidae. Pensoft, Sofia.</w:t>
      </w:r>
    </w:p>
    <w:p w14:paraId="5965AAD1" w14:textId="77777777" w:rsidR="0018768E" w:rsidRPr="000D067E" w:rsidRDefault="0018768E" w:rsidP="0018768E">
      <w:pPr>
        <w:pStyle w:val="Bibliography"/>
        <w:rPr>
          <w:color w:val="385623" w:themeColor="accent6" w:themeShade="80"/>
        </w:rPr>
      </w:pPr>
      <w:r w:rsidRPr="000D067E">
        <w:rPr>
          <w:color w:val="385623" w:themeColor="accent6" w:themeShade="80"/>
        </w:rPr>
        <w:t>Bousquet, Y. 2012. Catalogue of Geadephaga (Coleoptera: Adephaga) of America, north of Mexico. ZooKeys 245:1–1722.</w:t>
      </w:r>
    </w:p>
    <w:p w14:paraId="2C56FC01" w14:textId="77777777" w:rsidR="0018768E" w:rsidRPr="000D067E" w:rsidRDefault="0018768E" w:rsidP="0018768E">
      <w:pPr>
        <w:pStyle w:val="Bibliography"/>
        <w:rPr>
          <w:color w:val="385623" w:themeColor="accent6" w:themeShade="80"/>
        </w:rPr>
      </w:pPr>
      <w:r w:rsidRPr="000D067E">
        <w:rPr>
          <w:color w:val="385623" w:themeColor="accent6" w:themeShade="80"/>
        </w:rPr>
        <w:t>Bousquet, Y., and P. Messer. 2010. Redescription of Stenolophus thoracicus Casey (Coleoptera, Carabidae, Harpalini), a valid species. ZooKeys 53:25–31.</w:t>
      </w:r>
    </w:p>
    <w:p w14:paraId="200E714E" w14:textId="77777777" w:rsidR="0018768E" w:rsidRPr="000D067E" w:rsidRDefault="0018768E" w:rsidP="0018768E">
      <w:pPr>
        <w:pStyle w:val="Bibliography"/>
        <w:rPr>
          <w:color w:val="385623" w:themeColor="accent6" w:themeShade="80"/>
        </w:rPr>
      </w:pPr>
      <w:r w:rsidRPr="000D067E">
        <w:rPr>
          <w:color w:val="385623" w:themeColor="accent6" w:themeShade="80"/>
        </w:rPr>
        <w:t>Braun, E. L. 1989. The woody plants of Ohio: trees, shrubs and woody climbers, native, naturalized, and escaped. Ohio State University Press, Columbus, Ohio.</w:t>
      </w:r>
    </w:p>
    <w:p w14:paraId="651D86FD" w14:textId="77777777" w:rsidR="0018768E" w:rsidRPr="000D067E" w:rsidRDefault="0018768E" w:rsidP="0018768E">
      <w:pPr>
        <w:pStyle w:val="Bibliography"/>
        <w:rPr>
          <w:color w:val="385623" w:themeColor="accent6" w:themeShade="80"/>
        </w:rPr>
      </w:pPr>
      <w:r w:rsidRPr="000D067E">
        <w:rPr>
          <w:color w:val="385623" w:themeColor="accent6" w:themeShade="80"/>
        </w:rPr>
        <w:t>Browne, R., S. Maveety, L. Cooper, and K. Riley. 2014. Ground Beetle (Coleoptera: Carabidae) Species Composition in the Southern Appalachian Mountains. Southeastern Naturalist 13:407–422.</w:t>
      </w:r>
    </w:p>
    <w:p w14:paraId="38D086F4" w14:textId="77777777" w:rsidR="0018768E" w:rsidRPr="000D067E" w:rsidRDefault="0018768E" w:rsidP="0018768E">
      <w:pPr>
        <w:pStyle w:val="Bibliography"/>
        <w:rPr>
          <w:color w:val="385623" w:themeColor="accent6" w:themeShade="80"/>
        </w:rPr>
      </w:pPr>
      <w:r w:rsidRPr="000D067E">
        <w:rPr>
          <w:color w:val="385623" w:themeColor="accent6" w:themeShade="80"/>
        </w:rPr>
        <w:t>Burns, R., and B. Honkala. 1990. Silvics of North America: Volume 2, Hardwoods.</w:t>
      </w:r>
    </w:p>
    <w:p w14:paraId="32D61FD3" w14:textId="77777777" w:rsidR="0018768E" w:rsidRPr="000D067E" w:rsidRDefault="0018768E" w:rsidP="0018768E">
      <w:pPr>
        <w:pStyle w:val="Bibliography"/>
        <w:rPr>
          <w:color w:val="385623" w:themeColor="accent6" w:themeShade="80"/>
        </w:rPr>
      </w:pPr>
      <w:r w:rsidRPr="000D067E">
        <w:rPr>
          <w:color w:val="385623" w:themeColor="accent6" w:themeShade="80"/>
        </w:rPr>
        <w:lastRenderedPageBreak/>
        <w:t>Calinger, K., E. Calhoon, H. Chang, J. Whitacre, J. Wenzel, L. Comita, and S. Queenborough. 2015. Historic Mining and Agriculture as Indicators of Occurrence and Abundance of Widespread Invasive Plant Species. PLOS ONE 10:e0128161.</w:t>
      </w:r>
    </w:p>
    <w:p w14:paraId="5B8FABAE" w14:textId="77777777" w:rsidR="0018768E" w:rsidRPr="000D067E" w:rsidRDefault="0018768E" w:rsidP="0018768E">
      <w:pPr>
        <w:pStyle w:val="Bibliography"/>
        <w:rPr>
          <w:color w:val="385623" w:themeColor="accent6" w:themeShade="80"/>
        </w:rPr>
      </w:pPr>
      <w:r w:rsidRPr="000D067E">
        <w:rPr>
          <w:color w:val="385623" w:themeColor="accent6" w:themeShade="80"/>
        </w:rPr>
        <w:t xml:space="preserve">Chao, A., and C. Chiu. 2016. Species Richness: Estimation and Comparison. Pages 1–26 </w:t>
      </w:r>
      <w:r w:rsidRPr="000D067E">
        <w:rPr>
          <w:i/>
          <w:iCs/>
          <w:color w:val="385623" w:themeColor="accent6" w:themeShade="80"/>
        </w:rPr>
        <w:t>in</w:t>
      </w:r>
      <w:r w:rsidRPr="000D067E">
        <w:rPr>
          <w:color w:val="385623" w:themeColor="accent6" w:themeShade="80"/>
        </w:rPr>
        <w:t xml:space="preserve"> R. S. Kenett, N. T. Longford, W. W. Piegorsch, and F. Ruggeri, editors. Wiley StatsRef: Statistics Reference Online. First edition. Wiley.</w:t>
      </w:r>
    </w:p>
    <w:p w14:paraId="31BA1DBC" w14:textId="77777777" w:rsidR="0018768E" w:rsidRPr="000D067E" w:rsidRDefault="0018768E" w:rsidP="0018768E">
      <w:pPr>
        <w:pStyle w:val="Bibliography"/>
        <w:rPr>
          <w:color w:val="385623" w:themeColor="accent6" w:themeShade="80"/>
        </w:rPr>
      </w:pPr>
      <w:r w:rsidRPr="000D067E">
        <w:rPr>
          <w:color w:val="385623" w:themeColor="accent6" w:themeShade="80"/>
        </w:rPr>
        <w:t>Chao, A., K. H. Ma, T. C. Hsieh, and C. Chiu. 2016. SpadeR: Species-Richness Prediction and Diversity Estimation with R.</w:t>
      </w:r>
    </w:p>
    <w:p w14:paraId="4C1381E0" w14:textId="77777777" w:rsidR="0018768E" w:rsidRPr="000D067E" w:rsidRDefault="0018768E" w:rsidP="0018768E">
      <w:pPr>
        <w:pStyle w:val="Bibliography"/>
        <w:rPr>
          <w:color w:val="385623" w:themeColor="accent6" w:themeShade="80"/>
        </w:rPr>
      </w:pPr>
      <w:r w:rsidRPr="000D067E">
        <w:rPr>
          <w:color w:val="385623" w:themeColor="accent6" w:themeShade="80"/>
        </w:rPr>
        <w:t xml:space="preserve">Chen, Y., M. D. Ulyshen, and T. M. Poland. 2016. Abundance of volatile organic compounds in white ash phloem and emerald ash borer larval frass does not attract </w:t>
      </w:r>
      <w:r w:rsidRPr="000D067E">
        <w:rPr>
          <w:i/>
          <w:iCs/>
          <w:color w:val="385623" w:themeColor="accent6" w:themeShade="80"/>
        </w:rPr>
        <w:t>Tetrastichus planipennisi</w:t>
      </w:r>
      <w:r w:rsidRPr="000D067E">
        <w:rPr>
          <w:color w:val="385623" w:themeColor="accent6" w:themeShade="80"/>
        </w:rPr>
        <w:t xml:space="preserve"> in a Y‐tube olfactometer. Insect Science 23:712–719.</w:t>
      </w:r>
    </w:p>
    <w:p w14:paraId="236A3A48" w14:textId="77777777" w:rsidR="0018768E" w:rsidRPr="000D067E" w:rsidRDefault="0018768E" w:rsidP="0018768E">
      <w:pPr>
        <w:pStyle w:val="Bibliography"/>
        <w:rPr>
          <w:color w:val="385623" w:themeColor="accent6" w:themeShade="80"/>
        </w:rPr>
      </w:pPr>
      <w:r w:rsidRPr="000D067E">
        <w:rPr>
          <w:color w:val="385623" w:themeColor="accent6" w:themeShade="80"/>
        </w:rPr>
        <w:t>Costilow, K. C., K. S. Knight, and C. E. Flower. 2017. Disturbance severity and canopy position control the radial growth response of maple trees (Acer spp.) in forests of northwest Ohio impacted by emerald ash borer (Agrilus planipennis). Annals of Forest Science 74:10.</w:t>
      </w:r>
    </w:p>
    <w:p w14:paraId="3D4A8FB5" w14:textId="77777777" w:rsidR="0018768E" w:rsidRPr="000D067E" w:rsidRDefault="0018768E" w:rsidP="0018768E">
      <w:pPr>
        <w:pStyle w:val="Bibliography"/>
        <w:rPr>
          <w:color w:val="385623" w:themeColor="accent6" w:themeShade="80"/>
        </w:rPr>
      </w:pPr>
      <w:r w:rsidRPr="000D067E">
        <w:rPr>
          <w:color w:val="385623" w:themeColor="accent6" w:themeShade="80"/>
        </w:rPr>
        <w:t>Curtze, A. C., T. A. Carlo, and J. W. Wenzel. 2018. The Effects of a Tornado Disturbance and a Salvaged Timber Extraction on the Seed-Rain and Recruitment Community of an Eastern Temperate Deciduous Forest. Northeastern Naturalist 25:627.</w:t>
      </w:r>
    </w:p>
    <w:p w14:paraId="7077EB64" w14:textId="77777777" w:rsidR="0018768E" w:rsidRPr="000D067E" w:rsidRDefault="0018768E" w:rsidP="0018768E">
      <w:pPr>
        <w:pStyle w:val="Bibliography"/>
        <w:rPr>
          <w:color w:val="385623" w:themeColor="accent6" w:themeShade="80"/>
        </w:rPr>
      </w:pPr>
      <w:r w:rsidRPr="000D067E">
        <w:rPr>
          <w:color w:val="385623" w:themeColor="accent6" w:themeShade="80"/>
        </w:rPr>
        <w:t xml:space="preserve">Davis, J. C., J. P. Shannon, N. W. Bolton, R. K. Kolka, and T. G. Pypker. 2017. Vegetation responses to simulated emerald ash borer infestation in </w:t>
      </w:r>
      <w:r w:rsidRPr="000D067E">
        <w:rPr>
          <w:i/>
          <w:iCs/>
          <w:color w:val="385623" w:themeColor="accent6" w:themeShade="80"/>
        </w:rPr>
        <w:t>Fraxinus nigra</w:t>
      </w:r>
      <w:r w:rsidRPr="000D067E">
        <w:rPr>
          <w:color w:val="385623" w:themeColor="accent6" w:themeShade="80"/>
        </w:rPr>
        <w:t xml:space="preserve"> </w:t>
      </w:r>
      <w:r w:rsidRPr="000D067E">
        <w:rPr>
          <w:color w:val="385623" w:themeColor="accent6" w:themeShade="80"/>
        </w:rPr>
        <w:lastRenderedPageBreak/>
        <w:t>dominated wetlands of Upper Michigan, USA. Canadian Journal of Forest Research 47:319–330.</w:t>
      </w:r>
    </w:p>
    <w:p w14:paraId="438E56F6" w14:textId="77777777" w:rsidR="0018768E" w:rsidRPr="000D067E" w:rsidRDefault="0018768E" w:rsidP="0018768E">
      <w:pPr>
        <w:pStyle w:val="Bibliography"/>
        <w:rPr>
          <w:color w:val="385623" w:themeColor="accent6" w:themeShade="80"/>
        </w:rPr>
      </w:pPr>
      <w:r w:rsidRPr="000D067E">
        <w:rPr>
          <w:color w:val="385623" w:themeColor="accent6" w:themeShade="80"/>
        </w:rPr>
        <w:t>Duan, J. J., L. S. Bauer, K. J. Abell, M. D. Ulyshen, and R. G. Van Driesche. 2015. Population dynamics of an invasive forest insect and associated natural enemies in the aftermath of invasion: implications for biological control. Journal of Applied Ecology 52:1246–1254.</w:t>
      </w:r>
    </w:p>
    <w:p w14:paraId="46AAEA1E" w14:textId="77777777" w:rsidR="0018768E" w:rsidRPr="000D067E" w:rsidRDefault="0018768E" w:rsidP="0018768E">
      <w:pPr>
        <w:pStyle w:val="Bibliography"/>
        <w:rPr>
          <w:color w:val="385623" w:themeColor="accent6" w:themeShade="80"/>
        </w:rPr>
      </w:pPr>
      <w:r w:rsidRPr="000D067E">
        <w:rPr>
          <w:color w:val="385623" w:themeColor="accent6" w:themeShade="80"/>
        </w:rPr>
        <w:t>Duan, J. J., L. S. Bauer, and R. G. Van Driesche. 2017. Emerald ash borer biocontrol in ash saplings: The potential for early stage recovery of North American ash trees. Forest Ecology and Management 394:64–72.</w:t>
      </w:r>
    </w:p>
    <w:p w14:paraId="25E45711" w14:textId="77777777" w:rsidR="0018768E" w:rsidRPr="000D067E" w:rsidRDefault="0018768E" w:rsidP="0018768E">
      <w:pPr>
        <w:pStyle w:val="Bibliography"/>
        <w:rPr>
          <w:color w:val="385623" w:themeColor="accent6" w:themeShade="80"/>
        </w:rPr>
      </w:pPr>
      <w:r w:rsidRPr="000D067E">
        <w:rPr>
          <w:color w:val="385623" w:themeColor="accent6" w:themeShade="80"/>
        </w:rPr>
        <w:t>Duan, J. J., J. R. Gould, N. F. Quinn, T. R. Petrice, B. H. Slager, T. M. Poland, L. S. Bauer, C. E. Rutledge, J. S. Elkinton, and R. G. Van Driesche. 2023. Protection of North American ash against emerald ash borer with biological control: ecological premises and progress toward success. BioControl 68:87–100.</w:t>
      </w:r>
    </w:p>
    <w:p w14:paraId="43ECFCAB" w14:textId="77777777" w:rsidR="0018768E" w:rsidRPr="000D067E" w:rsidRDefault="0018768E" w:rsidP="0018768E">
      <w:pPr>
        <w:pStyle w:val="Bibliography"/>
        <w:rPr>
          <w:color w:val="385623" w:themeColor="accent6" w:themeShade="80"/>
        </w:rPr>
      </w:pPr>
      <w:r w:rsidRPr="000D067E">
        <w:rPr>
          <w:color w:val="385623" w:themeColor="accent6" w:themeShade="80"/>
        </w:rPr>
        <w:t xml:space="preserve">Duan, J. J., C. B. Oppel, M. D. Ulyshen, L. S. Bauer, and J. LeLito. 2011. Biology and Life History of </w:t>
      </w:r>
      <w:r w:rsidRPr="000D067E">
        <w:rPr>
          <w:i/>
          <w:iCs/>
          <w:color w:val="385623" w:themeColor="accent6" w:themeShade="80"/>
        </w:rPr>
        <w:t>Tetrastichus planipennisi</w:t>
      </w:r>
      <w:r w:rsidRPr="000D067E">
        <w:rPr>
          <w:color w:val="385623" w:themeColor="accent6" w:themeShade="80"/>
        </w:rPr>
        <w:t xml:space="preserve"> (Hymenoptera: Eulophidae), a Larval Endoparasitoid of the Emerald Ash Borer (Coleoptera: Buprestidae). Florida Entomologist 94:933–940.</w:t>
      </w:r>
    </w:p>
    <w:p w14:paraId="75A60F9F" w14:textId="77777777" w:rsidR="0018768E" w:rsidRPr="000D067E" w:rsidRDefault="0018768E" w:rsidP="0018768E">
      <w:pPr>
        <w:pStyle w:val="Bibliography"/>
        <w:rPr>
          <w:color w:val="385623" w:themeColor="accent6" w:themeShade="80"/>
        </w:rPr>
      </w:pPr>
      <w:r w:rsidRPr="000D067E">
        <w:rPr>
          <w:color w:val="385623" w:themeColor="accent6" w:themeShade="80"/>
        </w:rPr>
        <w:t>Duan, J. J., R. G. Van Driesche, J. M. Schmude, N. F. Quinn, T. R. Petrice, C. E. Rutledge, T. M. Poland, L. S. Bauer, and J. S. Elkinton. 2021. Niche partitioning and coexistence of parasitoids of the same feeding guild introduced for biological control of an invasive forest pest. Biological Control 160:104698.</w:t>
      </w:r>
    </w:p>
    <w:p w14:paraId="7EB24F5A" w14:textId="77777777" w:rsidR="0018768E" w:rsidRPr="000D067E" w:rsidRDefault="0018768E" w:rsidP="0018768E">
      <w:pPr>
        <w:pStyle w:val="Bibliography"/>
        <w:rPr>
          <w:color w:val="385623" w:themeColor="accent6" w:themeShade="80"/>
        </w:rPr>
      </w:pPr>
      <w:r w:rsidRPr="000D067E">
        <w:rPr>
          <w:color w:val="385623" w:themeColor="accent6" w:themeShade="80"/>
        </w:rPr>
        <w:lastRenderedPageBreak/>
        <w:t>Elliott, K. J., S. L. Hitchcock, and L. Krueger. 2002. Vegetation Response to Large Scale Disturbance in a Southern Appalachian Forest: Hurricane Opal and Salvage Logging. Journal of the Torrey Botanical Society 129:48.</w:t>
      </w:r>
    </w:p>
    <w:p w14:paraId="199B34FF" w14:textId="77777777" w:rsidR="0018768E" w:rsidRPr="000D067E" w:rsidRDefault="0018768E" w:rsidP="0018768E">
      <w:pPr>
        <w:pStyle w:val="Bibliography"/>
        <w:rPr>
          <w:color w:val="385623" w:themeColor="accent6" w:themeShade="80"/>
        </w:rPr>
      </w:pPr>
      <w:r w:rsidRPr="000D067E">
        <w:rPr>
          <w:color w:val="385623" w:themeColor="accent6" w:themeShade="80"/>
        </w:rPr>
        <w:t>Engelken, P. J., M. E. Benbow, and D. G. McCullough. 2020. Legacy effects of emerald ash borer on riparian forest vegetation and structure. Forest Ecology and Management 457:117684.</w:t>
      </w:r>
    </w:p>
    <w:p w14:paraId="724CD381" w14:textId="77777777" w:rsidR="0018768E" w:rsidRPr="000D067E" w:rsidRDefault="0018768E" w:rsidP="0018768E">
      <w:pPr>
        <w:pStyle w:val="Bibliography"/>
        <w:rPr>
          <w:color w:val="385623" w:themeColor="accent6" w:themeShade="80"/>
        </w:rPr>
      </w:pPr>
      <w:r w:rsidRPr="000D067E">
        <w:rPr>
          <w:color w:val="385623" w:themeColor="accent6" w:themeShade="80"/>
        </w:rPr>
        <w:t xml:space="preserve">Erwin, T. L. 1979. Thoughts on the Evolutionary History of Ground Beetles: Hypotheses Generated from Comparative Faunal Analyses of Lowland Forest Sites in Temperate and Tropical Regions. Pages 539–592 </w:t>
      </w:r>
      <w:r w:rsidRPr="000D067E">
        <w:rPr>
          <w:i/>
          <w:iCs/>
          <w:color w:val="385623" w:themeColor="accent6" w:themeShade="80"/>
        </w:rPr>
        <w:t>in</w:t>
      </w:r>
      <w:r w:rsidRPr="000D067E">
        <w:rPr>
          <w:color w:val="385623" w:themeColor="accent6" w:themeShade="80"/>
        </w:rPr>
        <w:t xml:space="preserve"> T. L. Erwin, G. E. Ball, D. R. Whitehead, and A. L. Halpern, editors. Carabid Beetles: Their Evolution, Natural History, and Classification. Springer Netherlands, Dordrecht.</w:t>
      </w:r>
    </w:p>
    <w:p w14:paraId="085AF6E6" w14:textId="77777777" w:rsidR="0018768E" w:rsidRPr="000D067E" w:rsidRDefault="0018768E" w:rsidP="0018768E">
      <w:pPr>
        <w:pStyle w:val="Bibliography"/>
        <w:rPr>
          <w:color w:val="385623" w:themeColor="accent6" w:themeShade="80"/>
        </w:rPr>
      </w:pPr>
      <w:r w:rsidRPr="000D067E">
        <w:rPr>
          <w:color w:val="385623" w:themeColor="accent6" w:themeShade="80"/>
        </w:rPr>
        <w:t>Evans, M. E. G. 1977. Locomotion in the Coleoptera Adephaga, especially Carabidae. Journal of Zoology 181:189–226.</w:t>
      </w:r>
    </w:p>
    <w:p w14:paraId="24BE92EC" w14:textId="77777777" w:rsidR="0018768E" w:rsidRPr="000D067E" w:rsidRDefault="0018768E" w:rsidP="0018768E">
      <w:pPr>
        <w:pStyle w:val="Bibliography"/>
        <w:rPr>
          <w:color w:val="385623" w:themeColor="accent6" w:themeShade="80"/>
        </w:rPr>
      </w:pPr>
      <w:r w:rsidRPr="000D067E">
        <w:rPr>
          <w:color w:val="385623" w:themeColor="accent6" w:themeShade="80"/>
        </w:rPr>
        <w:t>Fischer, A., P. Marshall, and A. Camp. 2013. Disturbances in deciduous temperate forest ecosystems of the northern hemisphere: their effects on both recent and future forest development. Biodiversity and Conservation 22:1863–1893.</w:t>
      </w:r>
    </w:p>
    <w:p w14:paraId="3E173882" w14:textId="77777777" w:rsidR="0018768E" w:rsidRPr="000D067E" w:rsidRDefault="0018768E" w:rsidP="0018768E">
      <w:pPr>
        <w:pStyle w:val="Bibliography"/>
        <w:rPr>
          <w:color w:val="385623" w:themeColor="accent6" w:themeShade="80"/>
        </w:rPr>
      </w:pPr>
      <w:r w:rsidRPr="000D067E">
        <w:rPr>
          <w:color w:val="385623" w:themeColor="accent6" w:themeShade="80"/>
        </w:rPr>
        <w:t>Forsythe, T. G. 1981. Running and Pushing in Relationship to Hind Leg Structure in Some Carabidae (Coleoptera). The Coleopterists Bulletin 35:353–378.</w:t>
      </w:r>
    </w:p>
    <w:p w14:paraId="1BDFA5BA" w14:textId="77777777" w:rsidR="0018768E" w:rsidRPr="000D067E" w:rsidRDefault="0018768E" w:rsidP="0018768E">
      <w:pPr>
        <w:pStyle w:val="Bibliography"/>
        <w:rPr>
          <w:color w:val="385623" w:themeColor="accent6" w:themeShade="80"/>
        </w:rPr>
      </w:pPr>
      <w:r w:rsidRPr="000D067E">
        <w:rPr>
          <w:color w:val="385623" w:themeColor="accent6" w:themeShade="80"/>
        </w:rPr>
        <w:t>Forsythe, T. G. 1991. Feeding and locomotory functions in relation to body form in five species of ground beetle (Coleoptera: Carabidae). Journal of Zoology 223:233–263.</w:t>
      </w:r>
    </w:p>
    <w:p w14:paraId="6DE58385" w14:textId="77777777" w:rsidR="0018768E" w:rsidRPr="000D067E" w:rsidRDefault="0018768E" w:rsidP="0018768E">
      <w:pPr>
        <w:pStyle w:val="Bibliography"/>
        <w:rPr>
          <w:color w:val="385623" w:themeColor="accent6" w:themeShade="80"/>
        </w:rPr>
      </w:pPr>
      <w:r w:rsidRPr="000D067E">
        <w:rPr>
          <w:color w:val="385623" w:themeColor="accent6" w:themeShade="80"/>
        </w:rPr>
        <w:lastRenderedPageBreak/>
        <w:t>Fountain-Jones, N. M., S. C. Baker, and G. J. Jordan. 2015. Moving beyond the guild concept: developing a practical functional trait framework for terrestrial beetles. Ecological Entomology 40:1–13.</w:t>
      </w:r>
    </w:p>
    <w:p w14:paraId="18F372F0" w14:textId="77777777" w:rsidR="0018768E" w:rsidRPr="000D067E" w:rsidRDefault="0018768E" w:rsidP="0018768E">
      <w:pPr>
        <w:pStyle w:val="Bibliography"/>
        <w:rPr>
          <w:color w:val="385623" w:themeColor="accent6" w:themeShade="80"/>
        </w:rPr>
      </w:pPr>
      <w:r w:rsidRPr="000D067E">
        <w:rPr>
          <w:color w:val="385623" w:themeColor="accent6" w:themeShade="80"/>
        </w:rPr>
        <w:t>Fox, J., and S. Weisberg. 2019. An {R} Companion to Applied Regression. Sage, Thousand Oaks {CA}.</w:t>
      </w:r>
    </w:p>
    <w:p w14:paraId="4E8D3123" w14:textId="77777777" w:rsidR="0018768E" w:rsidRPr="000D067E" w:rsidRDefault="0018768E" w:rsidP="0018768E">
      <w:pPr>
        <w:pStyle w:val="Bibliography"/>
        <w:rPr>
          <w:color w:val="385623" w:themeColor="accent6" w:themeShade="80"/>
        </w:rPr>
      </w:pPr>
      <w:r w:rsidRPr="000D067E">
        <w:rPr>
          <w:color w:val="385623" w:themeColor="accent6" w:themeShade="80"/>
        </w:rPr>
        <w:t>Freitag, R. 1969. A revision of the species of the genus Evarthrus LeConte (Coleoptera: Carabidae). Quaestiones Entomologicae 5:88–212.</w:t>
      </w:r>
    </w:p>
    <w:p w14:paraId="19A2DE4A" w14:textId="77777777" w:rsidR="0018768E" w:rsidRPr="000D067E" w:rsidRDefault="0018768E" w:rsidP="0018768E">
      <w:pPr>
        <w:pStyle w:val="Bibliography"/>
        <w:rPr>
          <w:color w:val="385623" w:themeColor="accent6" w:themeShade="80"/>
        </w:rPr>
      </w:pPr>
      <w:r w:rsidRPr="000D067E">
        <w:rPr>
          <w:color w:val="385623" w:themeColor="accent6" w:themeShade="80"/>
        </w:rPr>
        <w:t>Gandhi, K. J. K., D. W. Gilmore, S. A. Katovich, W. J. Mattson, J. C. Zasada, and S. J. Seybold. 2008. Catastrophic windstorm and fuel-reduction treatments alter ground beetle (Coleoptera: Carabidae) assemblages in a North American sub-boreal forest. Forest Ecology and Management 256:1104–1123.</w:t>
      </w:r>
    </w:p>
    <w:p w14:paraId="183676CE" w14:textId="77777777" w:rsidR="0018768E" w:rsidRPr="000D067E" w:rsidRDefault="0018768E" w:rsidP="0018768E">
      <w:pPr>
        <w:pStyle w:val="Bibliography"/>
        <w:rPr>
          <w:color w:val="385623" w:themeColor="accent6" w:themeShade="80"/>
        </w:rPr>
      </w:pPr>
      <w:r w:rsidRPr="000D067E">
        <w:rPr>
          <w:color w:val="385623" w:themeColor="accent6" w:themeShade="80"/>
        </w:rPr>
        <w:t>Gandhi, K. J. K., and D. A. Herms. 2010. Direct and indirect effects of alien insect herbivores on ecological processes and interactions in forests of eastern North America. Biological Invasions 12:389–405.</w:t>
      </w:r>
    </w:p>
    <w:p w14:paraId="7C787FF8" w14:textId="77777777" w:rsidR="0018768E" w:rsidRPr="000D067E" w:rsidRDefault="0018768E" w:rsidP="0018768E">
      <w:pPr>
        <w:pStyle w:val="Bibliography"/>
        <w:rPr>
          <w:color w:val="385623" w:themeColor="accent6" w:themeShade="80"/>
        </w:rPr>
      </w:pPr>
      <w:r w:rsidRPr="000D067E">
        <w:rPr>
          <w:color w:val="385623" w:themeColor="accent6" w:themeShade="80"/>
        </w:rPr>
        <w:t>Gandhi, K. J. K., A. Smith, D. M. Hartzler, and D. A. Herms. 2014. Indirect Effects of Emerald Ash Borer-Induced Ash Mortality and Canopy Gap Formation on Epigaeic Beetles. Environmental Entomology 43:546–555.</w:t>
      </w:r>
    </w:p>
    <w:p w14:paraId="35D243B5" w14:textId="77777777" w:rsidR="0018768E" w:rsidRPr="000D067E" w:rsidRDefault="0018768E" w:rsidP="0018768E">
      <w:pPr>
        <w:pStyle w:val="Bibliography"/>
        <w:rPr>
          <w:color w:val="385623" w:themeColor="accent6" w:themeShade="80"/>
        </w:rPr>
      </w:pPr>
      <w:r w:rsidRPr="000D067E">
        <w:rPr>
          <w:color w:val="385623" w:themeColor="accent6" w:themeShade="80"/>
        </w:rPr>
        <w:t>Golet, F. C., J. A. Allen, U. S. Fish, and W. Service. 1993. Ecology of Red Maple Swamps in the Glaciated Northeast: A Community Profile. U.S. Department of the Interior, Fish and Wildlife Service.</w:t>
      </w:r>
    </w:p>
    <w:p w14:paraId="5E7C3EE9" w14:textId="77777777" w:rsidR="0018768E" w:rsidRPr="000D067E" w:rsidRDefault="0018768E" w:rsidP="0018768E">
      <w:pPr>
        <w:pStyle w:val="Bibliography"/>
        <w:rPr>
          <w:color w:val="385623" w:themeColor="accent6" w:themeShade="80"/>
        </w:rPr>
      </w:pPr>
      <w:r w:rsidRPr="000D067E">
        <w:rPr>
          <w:color w:val="385623" w:themeColor="accent6" w:themeShade="80"/>
        </w:rPr>
        <w:lastRenderedPageBreak/>
        <w:t>Gore, J. A., and W. A. Patterson III. 1986. Mass of downed wood in northern hardwood forests in New Hampshire: potential effects of forest management. Canadian Journal of Forest Research 16:335–339.</w:t>
      </w:r>
    </w:p>
    <w:p w14:paraId="5F864769" w14:textId="77777777" w:rsidR="0018768E" w:rsidRPr="000D067E" w:rsidRDefault="0018768E" w:rsidP="0018768E">
      <w:pPr>
        <w:pStyle w:val="Bibliography"/>
        <w:rPr>
          <w:color w:val="385623" w:themeColor="accent6" w:themeShade="80"/>
        </w:rPr>
      </w:pPr>
      <w:r w:rsidRPr="000D067E">
        <w:rPr>
          <w:color w:val="385623" w:themeColor="accent6" w:themeShade="80"/>
        </w:rPr>
        <w:t>Greenberg, C. H., and T. G. Forrest. 2003. Seasonal abundance of ground-occuring macroarthropods in forest and canopy gaps in the southern Appalachians. Southeastern Naturalist 2:591–608.</w:t>
      </w:r>
    </w:p>
    <w:p w14:paraId="3D6E6E06" w14:textId="77777777" w:rsidR="0018768E" w:rsidRPr="000D067E" w:rsidRDefault="0018768E" w:rsidP="0018768E">
      <w:pPr>
        <w:pStyle w:val="Bibliography"/>
        <w:rPr>
          <w:color w:val="385623" w:themeColor="accent6" w:themeShade="80"/>
        </w:rPr>
      </w:pPr>
      <w:r w:rsidRPr="000D067E">
        <w:rPr>
          <w:color w:val="385623" w:themeColor="accent6" w:themeShade="80"/>
        </w:rPr>
        <w:t>Hamilton, J. 1884. The survival of the fittest among certain species of Pterostichus as deduced from their habits. The Canadian Entomologist 16:73–77.</w:t>
      </w:r>
    </w:p>
    <w:p w14:paraId="507F9EB7" w14:textId="77777777" w:rsidR="0018768E" w:rsidRPr="000D067E" w:rsidRDefault="0018768E" w:rsidP="0018768E">
      <w:pPr>
        <w:pStyle w:val="Bibliography"/>
        <w:rPr>
          <w:color w:val="385623" w:themeColor="accent6" w:themeShade="80"/>
        </w:rPr>
      </w:pPr>
      <w:r w:rsidRPr="000D067E">
        <w:rPr>
          <w:color w:val="385623" w:themeColor="accent6" w:themeShade="80"/>
        </w:rPr>
        <w:t>Harden, C. W., and F. G. Guarnieri. 2017. Illustrated Key and Photo Atlas of the Snail-eating Ground Beetles in the Genus Scaphinotus Dejean (Coleoptera: Carabidae: Cychrini) Occurring in the Mid-Atlantic Region. The Maryland Entomologist 7:16–34.</w:t>
      </w:r>
    </w:p>
    <w:p w14:paraId="4AF8B7B5" w14:textId="77777777" w:rsidR="0018768E" w:rsidRPr="000D067E" w:rsidRDefault="0018768E" w:rsidP="0018768E">
      <w:pPr>
        <w:pStyle w:val="Bibliography"/>
        <w:rPr>
          <w:color w:val="385623" w:themeColor="accent6" w:themeShade="80"/>
        </w:rPr>
      </w:pPr>
      <w:r w:rsidRPr="000D067E">
        <w:rPr>
          <w:color w:val="385623" w:themeColor="accent6" w:themeShade="80"/>
        </w:rPr>
        <w:t>Hartig, F. 2024. DHARMa: Residual Diagnostics for Hierarchical (Multi-Level / Mixed) Regression Models. R.</w:t>
      </w:r>
    </w:p>
    <w:p w14:paraId="42AC83CE" w14:textId="77777777" w:rsidR="0018768E" w:rsidRPr="000D067E" w:rsidRDefault="0018768E" w:rsidP="0018768E">
      <w:pPr>
        <w:pStyle w:val="Bibliography"/>
        <w:rPr>
          <w:color w:val="385623" w:themeColor="accent6" w:themeShade="80"/>
        </w:rPr>
      </w:pPr>
      <w:r w:rsidRPr="000D067E">
        <w:rPr>
          <w:color w:val="385623" w:themeColor="accent6" w:themeShade="80"/>
        </w:rPr>
        <w:t>Hoven, B. M., K. S. Knight, V. E. Peters, and D. L. Gorchov. 2020. Release and suppression: forest layer responses to emerald ash borer (Agrilus planipennis)-caused ash death. Annals of Forest Science 77:10.</w:t>
      </w:r>
    </w:p>
    <w:p w14:paraId="6F4942A3" w14:textId="77777777" w:rsidR="0018768E" w:rsidRPr="000D067E" w:rsidRDefault="0018768E" w:rsidP="0018768E">
      <w:pPr>
        <w:pStyle w:val="Bibliography"/>
        <w:rPr>
          <w:color w:val="385623" w:themeColor="accent6" w:themeShade="80"/>
        </w:rPr>
      </w:pPr>
      <w:r w:rsidRPr="000D067E">
        <w:rPr>
          <w:color w:val="385623" w:themeColor="accent6" w:themeShade="80"/>
        </w:rPr>
        <w:t>Hunting, W. 2013. A taxonomic revision of the Cymindis (Pinacodera) limbata species group (Coleoptera, Carabidae, Lebiini), including description of a new species from Florida, U.S.A. ZooKeys 259:1–73.</w:t>
      </w:r>
    </w:p>
    <w:p w14:paraId="688E4805" w14:textId="77777777" w:rsidR="0018768E" w:rsidRPr="000D067E" w:rsidRDefault="0018768E" w:rsidP="0018768E">
      <w:pPr>
        <w:pStyle w:val="Bibliography"/>
        <w:rPr>
          <w:color w:val="385623" w:themeColor="accent6" w:themeShade="80"/>
        </w:rPr>
      </w:pPr>
      <w:r w:rsidRPr="000D067E">
        <w:rPr>
          <w:color w:val="385623" w:themeColor="accent6" w:themeShade="80"/>
        </w:rPr>
        <w:t xml:space="preserve">Inward, D. J. G., R. G. Davies, C. Pergande, A. J. Denham, and A. P. Vogler. 2011. Local and regional ecological morphology of dung beetle assemblages across four </w:t>
      </w:r>
      <w:r w:rsidRPr="000D067E">
        <w:rPr>
          <w:color w:val="385623" w:themeColor="accent6" w:themeShade="80"/>
        </w:rPr>
        <w:lastRenderedPageBreak/>
        <w:t>biogeographic regions: Ecological morphology of dung beetle assemblages. Journal of Biogeography 38:1668–1682.</w:t>
      </w:r>
    </w:p>
    <w:p w14:paraId="356DDBBB" w14:textId="77777777" w:rsidR="0018768E" w:rsidRPr="000D067E" w:rsidRDefault="0018768E" w:rsidP="0018768E">
      <w:pPr>
        <w:pStyle w:val="Bibliography"/>
        <w:rPr>
          <w:color w:val="385623" w:themeColor="accent6" w:themeShade="80"/>
        </w:rPr>
      </w:pPr>
      <w:r w:rsidRPr="000D067E">
        <w:rPr>
          <w:color w:val="385623" w:themeColor="accent6" w:themeShade="80"/>
        </w:rPr>
        <w:t>Johnson, T. D., J. P. Lelito, and K. F. Raffa. 2014. Responses of two parasitoids, the exotic Spathius agrili Yang and the native Spathius floridanus Ashmead, to volatile cues associated with the emerald ash borer, Agrilus planipennis Fairmaire. Biological Control 79:110–117.</w:t>
      </w:r>
    </w:p>
    <w:p w14:paraId="52936EB2" w14:textId="77777777" w:rsidR="0018768E" w:rsidRPr="000D067E" w:rsidRDefault="0018768E" w:rsidP="0018768E">
      <w:pPr>
        <w:pStyle w:val="Bibliography"/>
        <w:rPr>
          <w:color w:val="385623" w:themeColor="accent6" w:themeShade="80"/>
        </w:rPr>
      </w:pPr>
      <w:r w:rsidRPr="000D067E">
        <w:rPr>
          <w:color w:val="385623" w:themeColor="accent6" w:themeShade="80"/>
        </w:rPr>
        <w:t>Jones, M. I., J. R. Gould, H. J. Mahon, and M. K. Fierke. 2020. Phenology of Emerald Ash Borer (Coleoptera: Buprestidae) and Its Introduced Larval Parasitoids in the Northeastern United States. Journal of Economic Entomology 113:622–632.</w:t>
      </w:r>
    </w:p>
    <w:p w14:paraId="7D0A93BA" w14:textId="77777777" w:rsidR="0018768E" w:rsidRPr="000D067E" w:rsidRDefault="0018768E" w:rsidP="0018768E">
      <w:pPr>
        <w:pStyle w:val="Bibliography"/>
        <w:rPr>
          <w:color w:val="385623" w:themeColor="accent6" w:themeShade="80"/>
        </w:rPr>
      </w:pPr>
      <w:r w:rsidRPr="000D067E">
        <w:rPr>
          <w:color w:val="385623" w:themeColor="accent6" w:themeShade="80"/>
        </w:rPr>
        <w:t>Jones, M. I., J. R. Gould, M. L. Warden, and M. K. Fierke. 2019. Dispersal of emerald ash borer (Coleoptera: Buprestidae) parasitoids along an ash corridor in western New York. Biological Control 128:94–101.</w:t>
      </w:r>
    </w:p>
    <w:p w14:paraId="19D24A72" w14:textId="77777777" w:rsidR="0018768E" w:rsidRPr="000D067E" w:rsidRDefault="0018768E" w:rsidP="0018768E">
      <w:pPr>
        <w:pStyle w:val="Bibliography"/>
        <w:rPr>
          <w:color w:val="385623" w:themeColor="accent6" w:themeShade="80"/>
        </w:rPr>
      </w:pPr>
      <w:r w:rsidRPr="000D067E">
        <w:rPr>
          <w:color w:val="385623" w:themeColor="accent6" w:themeShade="80"/>
        </w:rPr>
        <w:t>Kartesz, J. T. 2015. The Biota of North America Program (BONAP). North American Plant Atlas. (http://bonap.net/napa), Chapel Hill, N.C.</w:t>
      </w:r>
    </w:p>
    <w:p w14:paraId="337EC544" w14:textId="77777777" w:rsidR="0018768E" w:rsidRPr="000D067E" w:rsidRDefault="0018768E" w:rsidP="0018768E">
      <w:pPr>
        <w:pStyle w:val="Bibliography"/>
        <w:rPr>
          <w:color w:val="385623" w:themeColor="accent6" w:themeShade="80"/>
        </w:rPr>
      </w:pPr>
      <w:r w:rsidRPr="000D067E">
        <w:rPr>
          <w:color w:val="385623" w:themeColor="accent6" w:themeShade="80"/>
        </w:rPr>
        <w:t>Kashian, D. M. 2016. Sprouting and seed production may promote persistence of green ash in the presence of the emerald ash borer. Ecosphere 7:e01332.</w:t>
      </w:r>
    </w:p>
    <w:p w14:paraId="216290FB" w14:textId="77777777" w:rsidR="0018768E" w:rsidRPr="000D067E" w:rsidRDefault="0018768E" w:rsidP="0018768E">
      <w:pPr>
        <w:pStyle w:val="Bibliography"/>
        <w:rPr>
          <w:color w:val="385623" w:themeColor="accent6" w:themeShade="80"/>
        </w:rPr>
      </w:pPr>
      <w:r w:rsidRPr="000D067E">
        <w:rPr>
          <w:color w:val="385623" w:themeColor="accent6" w:themeShade="80"/>
        </w:rPr>
        <w:t>Kashian, D. M., L. S. Bauer, B. A. Spei, J. J. Duan, and J. R. Gould. 2018. Potential Impacts of Emerald Ash Borer Biocontrol on Ash Health and Recovery in Southern Michigan. Forests 9:296.</w:t>
      </w:r>
    </w:p>
    <w:p w14:paraId="5D60A767" w14:textId="77777777" w:rsidR="0018768E" w:rsidRPr="000D067E" w:rsidRDefault="0018768E" w:rsidP="0018768E">
      <w:pPr>
        <w:pStyle w:val="Bibliography"/>
        <w:rPr>
          <w:color w:val="385623" w:themeColor="accent6" w:themeShade="80"/>
        </w:rPr>
      </w:pPr>
      <w:r w:rsidRPr="000D067E">
        <w:rPr>
          <w:color w:val="385623" w:themeColor="accent6" w:themeShade="80"/>
        </w:rPr>
        <w:t>Kembel, S. W., P. D. Cowan, M. R. Helmus, W. K. Cornwell, H. Morlon, D. D. Ackerly, S. P. Blomberg, and C. O. Webb. 2010. Picante: R tools for integrating phylogenies and ecology. Bioinformatics 26:1463–1464.</w:t>
      </w:r>
    </w:p>
    <w:p w14:paraId="6002F96D" w14:textId="77777777" w:rsidR="0018768E" w:rsidRPr="000D067E" w:rsidRDefault="0018768E" w:rsidP="0018768E">
      <w:pPr>
        <w:pStyle w:val="Bibliography"/>
        <w:rPr>
          <w:color w:val="385623" w:themeColor="accent6" w:themeShade="80"/>
        </w:rPr>
      </w:pPr>
      <w:r w:rsidRPr="000D067E">
        <w:rPr>
          <w:color w:val="385623" w:themeColor="accent6" w:themeShade="80"/>
        </w:rPr>
        <w:lastRenderedPageBreak/>
        <w:t>Klooster, W., K. Gandhi, L. Long, K. Perry, K. Rice, and D. Herms. 2018. Ecological Impacts of Emerald Ash Borer in Forests at the Epicenter of the Invasion in North America. Forests 9:250.</w:t>
      </w:r>
    </w:p>
    <w:p w14:paraId="6D27B0B9" w14:textId="77777777" w:rsidR="0018768E" w:rsidRPr="000D067E" w:rsidRDefault="0018768E" w:rsidP="0018768E">
      <w:pPr>
        <w:pStyle w:val="Bibliography"/>
        <w:rPr>
          <w:color w:val="385623" w:themeColor="accent6" w:themeShade="80"/>
        </w:rPr>
      </w:pPr>
      <w:r w:rsidRPr="000D067E">
        <w:rPr>
          <w:color w:val="385623" w:themeColor="accent6" w:themeShade="80"/>
        </w:rPr>
        <w:t>Klooster, W. S. 2012. Forest Responses to Emerald Ash Borer-Induced Ash Mortality. PhD Thesis, The Ohio State University.</w:t>
      </w:r>
    </w:p>
    <w:p w14:paraId="26B39927" w14:textId="77777777" w:rsidR="0018768E" w:rsidRPr="000D067E" w:rsidRDefault="0018768E" w:rsidP="0018768E">
      <w:pPr>
        <w:pStyle w:val="Bibliography"/>
        <w:rPr>
          <w:color w:val="385623" w:themeColor="accent6" w:themeShade="80"/>
        </w:rPr>
      </w:pPr>
      <w:r w:rsidRPr="000D067E">
        <w:rPr>
          <w:color w:val="385623" w:themeColor="accent6" w:themeShade="80"/>
        </w:rPr>
        <w:t>Klooster, W. S., D. A. Herms, K. S. Knight, C. P. Herms, D. G. McCullough, A. Smith, K. J. K. Gandhi, and J. Cardina. 2013. Ash (Fraxinus spp.) mortality, regeneration, and seed bank dynamics in mixed hardwood forests following invasion by emerald ash borer (Agrilus planipennis). Biological Invasions 16:859–873.</w:t>
      </w:r>
    </w:p>
    <w:p w14:paraId="53072F07" w14:textId="77777777" w:rsidR="0018768E" w:rsidRPr="000D067E" w:rsidRDefault="0018768E" w:rsidP="0018768E">
      <w:pPr>
        <w:pStyle w:val="Bibliography"/>
        <w:rPr>
          <w:color w:val="385623" w:themeColor="accent6" w:themeShade="80"/>
        </w:rPr>
      </w:pPr>
      <w:r w:rsidRPr="000D067E">
        <w:rPr>
          <w:color w:val="385623" w:themeColor="accent6" w:themeShade="80"/>
        </w:rPr>
        <w:t>Knight, K. S., J. P. Brown, and R. P. Long. 2013. Factors affecting the survival of ash (Fraxinus spp.) trees infested by emerald ash borer (Agrilus planipennis). Biological Invasions 15:371–383.</w:t>
      </w:r>
    </w:p>
    <w:p w14:paraId="55A412C8" w14:textId="77777777" w:rsidR="0018768E" w:rsidRPr="000D067E" w:rsidRDefault="0018768E" w:rsidP="0018768E">
      <w:pPr>
        <w:pStyle w:val="Bibliography"/>
        <w:rPr>
          <w:color w:val="385623" w:themeColor="accent6" w:themeShade="80"/>
        </w:rPr>
      </w:pPr>
      <w:r w:rsidRPr="000D067E">
        <w:rPr>
          <w:color w:val="385623" w:themeColor="accent6" w:themeShade="80"/>
        </w:rPr>
        <w:t>Knight, K. S., B. P. Flash, R. H. Kappler, J. A. Throckmorton, B. Grafton, and C. E. Flower. 2014. Monitoring Ash (Fraxinus spp.) Decline and Emerald Ash Borer (Agrilus planipennis) Symptoms in Infested Areas. General Technical Report, U.S. Department of Agriculture, Forest Service, Northern Research Station.</w:t>
      </w:r>
    </w:p>
    <w:p w14:paraId="12716A6F" w14:textId="77777777" w:rsidR="0018768E" w:rsidRPr="000D067E" w:rsidRDefault="0018768E" w:rsidP="0018768E">
      <w:pPr>
        <w:pStyle w:val="Bibliography"/>
        <w:rPr>
          <w:color w:val="385623" w:themeColor="accent6" w:themeShade="80"/>
        </w:rPr>
      </w:pPr>
      <w:r w:rsidRPr="000D067E">
        <w:rPr>
          <w:color w:val="385623" w:themeColor="accent6" w:themeShade="80"/>
        </w:rPr>
        <w:t>Koch, J. L., D. W. Carey, M. E. Mason, T. M. Poland, and K. S. Knight. 2015. Intraspecific variation in Fraxinus pennsylvanica responses to emerald ash borer (Agrilus planipennis). New Forests 46:995–1011.</w:t>
      </w:r>
    </w:p>
    <w:p w14:paraId="240CEDC2" w14:textId="77777777" w:rsidR="0018768E" w:rsidRPr="000D067E" w:rsidRDefault="0018768E" w:rsidP="0018768E">
      <w:pPr>
        <w:pStyle w:val="Bibliography"/>
        <w:rPr>
          <w:color w:val="385623" w:themeColor="accent6" w:themeShade="80"/>
        </w:rPr>
      </w:pPr>
      <w:r w:rsidRPr="000D067E">
        <w:rPr>
          <w:color w:val="385623" w:themeColor="accent6" w:themeShade="80"/>
        </w:rPr>
        <w:t>Koivula, M. 2011. Useful model organisms, indicators, or both? Ground beetles (Coleoptera, Carabidae) reflecting environmental conditions. ZooKeys 100:287–317.</w:t>
      </w:r>
    </w:p>
    <w:p w14:paraId="1F09DF41" w14:textId="77777777" w:rsidR="0018768E" w:rsidRPr="000D067E" w:rsidRDefault="0018768E" w:rsidP="0018768E">
      <w:pPr>
        <w:pStyle w:val="Bibliography"/>
        <w:rPr>
          <w:color w:val="385623" w:themeColor="accent6" w:themeShade="80"/>
        </w:rPr>
      </w:pPr>
      <w:r w:rsidRPr="000D067E">
        <w:rPr>
          <w:color w:val="385623" w:themeColor="accent6" w:themeShade="80"/>
        </w:rPr>
        <w:lastRenderedPageBreak/>
        <w:t>Koivula, M., and J. R. Spence. 2006. Effects of post-fire salvage logging on boreal mixed-wood ground beetle assemblages (Coleoptera, Carabidae). Forest Ecology and Management 236:102–112.</w:t>
      </w:r>
    </w:p>
    <w:p w14:paraId="58C687CB" w14:textId="77777777" w:rsidR="0018768E" w:rsidRPr="000D067E" w:rsidRDefault="0018768E" w:rsidP="0018768E">
      <w:pPr>
        <w:pStyle w:val="Bibliography"/>
        <w:rPr>
          <w:color w:val="385623" w:themeColor="accent6" w:themeShade="80"/>
        </w:rPr>
      </w:pPr>
      <w:r w:rsidRPr="000D067E">
        <w:rPr>
          <w:color w:val="385623" w:themeColor="accent6" w:themeShade="80"/>
        </w:rPr>
        <w:t>Kolka, R., A. D’Amato, J. Wagenbrenner, R. Slesak, T. Pypker, M. Youngquist, A. Grinde, and B. Palik. 2018. Review of Ecosystem Level Impacts of Emerald Ash Borer on Black Ash Wetlands: What Does the Future Hold? Forests 9:179.</w:t>
      </w:r>
    </w:p>
    <w:p w14:paraId="53546604" w14:textId="77777777" w:rsidR="0018768E" w:rsidRPr="000D067E" w:rsidRDefault="0018768E" w:rsidP="0018768E">
      <w:pPr>
        <w:pStyle w:val="Bibliography"/>
        <w:rPr>
          <w:color w:val="385623" w:themeColor="accent6" w:themeShade="80"/>
        </w:rPr>
      </w:pPr>
      <w:r w:rsidRPr="000D067E">
        <w:rPr>
          <w:color w:val="385623" w:themeColor="accent6" w:themeShade="80"/>
        </w:rPr>
        <w:t>Kost, M. A., and R. P. O’Connor. 2003. Natural Features Inventory and Management Recommendations for Kensington and Oakwoods Metroparks. Michigan Natural Features Inventory, Huron-Clinton Metropolitan Authority.</w:t>
      </w:r>
    </w:p>
    <w:p w14:paraId="67DA772D" w14:textId="77777777" w:rsidR="0018768E" w:rsidRPr="000D067E" w:rsidRDefault="0018768E" w:rsidP="0018768E">
      <w:pPr>
        <w:pStyle w:val="Bibliography"/>
        <w:rPr>
          <w:color w:val="385623" w:themeColor="accent6" w:themeShade="80"/>
        </w:rPr>
      </w:pPr>
      <w:r w:rsidRPr="000D067E">
        <w:rPr>
          <w:color w:val="385623" w:themeColor="accent6" w:themeShade="80"/>
        </w:rPr>
        <w:t xml:space="preserve">Kuznetsova, A., P. B. Brockhoff, and R. H. B. Christensen. 2017. </w:t>
      </w:r>
      <w:r w:rsidRPr="000D067E">
        <w:rPr>
          <w:b/>
          <w:bCs/>
          <w:color w:val="385623" w:themeColor="accent6" w:themeShade="80"/>
        </w:rPr>
        <w:t>lmerTest</w:t>
      </w:r>
      <w:r w:rsidRPr="000D067E">
        <w:rPr>
          <w:color w:val="385623" w:themeColor="accent6" w:themeShade="80"/>
        </w:rPr>
        <w:t xml:space="preserve"> Package: Tests in Linear Mixed Effects Models. Journal of Statistical Software 82.</w:t>
      </w:r>
    </w:p>
    <w:p w14:paraId="431ADD61" w14:textId="77777777" w:rsidR="0018768E" w:rsidRPr="000D067E" w:rsidRDefault="0018768E" w:rsidP="0018768E">
      <w:pPr>
        <w:pStyle w:val="Bibliography"/>
        <w:rPr>
          <w:color w:val="385623" w:themeColor="accent6" w:themeShade="80"/>
        </w:rPr>
      </w:pPr>
      <w:r w:rsidRPr="000D067E">
        <w:rPr>
          <w:color w:val="385623" w:themeColor="accent6" w:themeShade="80"/>
        </w:rPr>
        <w:t>Laliberte, E., P. Legendre, and B. Shipley. 2014. FD: measuring functional diversity from multiple traits, and other tools for functional ecology. R.</w:t>
      </w:r>
    </w:p>
    <w:p w14:paraId="78AB9885" w14:textId="77777777" w:rsidR="0018768E" w:rsidRPr="000D067E" w:rsidRDefault="0018768E" w:rsidP="0018768E">
      <w:pPr>
        <w:pStyle w:val="Bibliography"/>
        <w:rPr>
          <w:color w:val="385623" w:themeColor="accent6" w:themeShade="80"/>
        </w:rPr>
      </w:pPr>
      <w:r w:rsidRPr="000D067E">
        <w:rPr>
          <w:color w:val="385623" w:themeColor="accent6" w:themeShade="80"/>
        </w:rPr>
        <w:t>Lambeets, K., M. L. Vandegehuchte, J. Maelfait, and D. Bonte. 2008. Understanding the impact of flooding on trait‐displacements and shifts in assemblage structure of predatory arthropods on river banks. Journal of Animal Ecology 77:1162–1174.</w:t>
      </w:r>
    </w:p>
    <w:p w14:paraId="6A070EB0" w14:textId="77777777" w:rsidR="0018768E" w:rsidRPr="000D067E" w:rsidRDefault="0018768E" w:rsidP="0018768E">
      <w:pPr>
        <w:pStyle w:val="Bibliography"/>
        <w:rPr>
          <w:color w:val="385623" w:themeColor="accent6" w:themeShade="80"/>
        </w:rPr>
      </w:pPr>
      <w:r w:rsidRPr="000D067E">
        <w:rPr>
          <w:color w:val="385623" w:themeColor="accent6" w:themeShade="80"/>
        </w:rPr>
        <w:t>Langor, D. W., and J. R. Spence. 2006. Arthropods as ecological indicators of sustainability in Canadian forests. The Forestry Chronicle 82:344–350.</w:t>
      </w:r>
    </w:p>
    <w:p w14:paraId="2BCB7731" w14:textId="77777777" w:rsidR="0018768E" w:rsidRPr="000D067E" w:rsidRDefault="0018768E" w:rsidP="0018768E">
      <w:pPr>
        <w:pStyle w:val="Bibliography"/>
        <w:rPr>
          <w:color w:val="385623" w:themeColor="accent6" w:themeShade="80"/>
        </w:rPr>
      </w:pPr>
      <w:r w:rsidRPr="000D067E">
        <w:rPr>
          <w:color w:val="385623" w:themeColor="accent6" w:themeShade="80"/>
        </w:rPr>
        <w:t>Larochelle, A., and M.-C. Larivière. 2003. A natural history of the ground-beetles (Coleoptera: Carabidae) of America north of Mexico. Pensoft Publ, Sofia.</w:t>
      </w:r>
    </w:p>
    <w:p w14:paraId="37A852F1" w14:textId="77777777" w:rsidR="0018768E" w:rsidRPr="000D067E" w:rsidRDefault="0018768E" w:rsidP="0018768E">
      <w:pPr>
        <w:pStyle w:val="Bibliography"/>
        <w:rPr>
          <w:color w:val="385623" w:themeColor="accent6" w:themeShade="80"/>
        </w:rPr>
      </w:pPr>
      <w:r w:rsidRPr="000D067E">
        <w:rPr>
          <w:color w:val="385623" w:themeColor="accent6" w:themeShade="80"/>
        </w:rPr>
        <w:lastRenderedPageBreak/>
        <w:t>Lee, C. M., T.-S. Kwon, and K. Cheon. 2017. Response of ground beetles (Coleoptera: Carabidae) to forest gaps formed by a typhoon in a red pine forest at Gwangneung Forest, Republic of Korea. Journal of Forestry Research 28:173–181.</w:t>
      </w:r>
    </w:p>
    <w:p w14:paraId="4F82AD9C" w14:textId="77777777" w:rsidR="0018768E" w:rsidRPr="000D067E" w:rsidRDefault="0018768E" w:rsidP="0018768E">
      <w:pPr>
        <w:pStyle w:val="Bibliography"/>
        <w:rPr>
          <w:color w:val="385623" w:themeColor="accent6" w:themeShade="80"/>
        </w:rPr>
      </w:pPr>
      <w:r w:rsidRPr="000D067E">
        <w:rPr>
          <w:color w:val="385623" w:themeColor="accent6" w:themeShade="80"/>
        </w:rPr>
        <w:t>Lenth, R. V. 2024. emmeans: Estimated Marginal Means, aka Least-Squares Means. R.</w:t>
      </w:r>
    </w:p>
    <w:p w14:paraId="634B0D24" w14:textId="77777777" w:rsidR="0018768E" w:rsidRPr="000D067E" w:rsidRDefault="0018768E" w:rsidP="0018768E">
      <w:pPr>
        <w:pStyle w:val="Bibliography"/>
        <w:rPr>
          <w:color w:val="385623" w:themeColor="accent6" w:themeShade="80"/>
        </w:rPr>
      </w:pPr>
      <w:r w:rsidRPr="000D067E">
        <w:rPr>
          <w:color w:val="385623" w:themeColor="accent6" w:themeShade="80"/>
        </w:rPr>
        <w:t>Li, D. 2018. hillR: taxonomic, functional, and phylogenetic diversity and similarity through Hill Numbers. Journal of Open Source Software 3:1041.</w:t>
      </w:r>
    </w:p>
    <w:p w14:paraId="51440541" w14:textId="77777777" w:rsidR="0018768E" w:rsidRPr="000D067E" w:rsidRDefault="0018768E" w:rsidP="0018768E">
      <w:pPr>
        <w:pStyle w:val="Bibliography"/>
        <w:rPr>
          <w:color w:val="385623" w:themeColor="accent6" w:themeShade="80"/>
        </w:rPr>
      </w:pPr>
      <w:r w:rsidRPr="000D067E">
        <w:rPr>
          <w:color w:val="385623" w:themeColor="accent6" w:themeShade="80"/>
        </w:rPr>
        <w:t>Lindenmayer, D., P. J. Burton, and J. F. Franklin. 2012. Salvage logging and its ecological consequences. Island Press, United States.</w:t>
      </w:r>
    </w:p>
    <w:p w14:paraId="398A6D06" w14:textId="77777777" w:rsidR="0018768E" w:rsidRPr="000D067E" w:rsidRDefault="0018768E" w:rsidP="0018768E">
      <w:pPr>
        <w:pStyle w:val="Bibliography"/>
        <w:rPr>
          <w:color w:val="385623" w:themeColor="accent6" w:themeShade="80"/>
        </w:rPr>
      </w:pPr>
      <w:r w:rsidRPr="000D067E">
        <w:rPr>
          <w:color w:val="385623" w:themeColor="accent6" w:themeShade="80"/>
        </w:rPr>
        <w:t>Lindroth, C. H. 1961. The Ground-beetles of Canada and Alaska.</w:t>
      </w:r>
    </w:p>
    <w:p w14:paraId="0E8553ED" w14:textId="77777777" w:rsidR="0018768E" w:rsidRPr="000D067E" w:rsidRDefault="0018768E" w:rsidP="0018768E">
      <w:pPr>
        <w:pStyle w:val="Bibliography"/>
        <w:rPr>
          <w:color w:val="385623" w:themeColor="accent6" w:themeShade="80"/>
        </w:rPr>
      </w:pPr>
      <w:r w:rsidRPr="000D067E">
        <w:rPr>
          <w:color w:val="385623" w:themeColor="accent6" w:themeShade="80"/>
        </w:rPr>
        <w:t>Lovett, G. M., C. D. Canham, M. A. Arthur, K. C. Weathers, and R. D. Fitzhugh. 2006. Forest Ecosystem Responses to Exotic Pests and Pathogens in Eastern North America. BioScience 56:395.</w:t>
      </w:r>
    </w:p>
    <w:p w14:paraId="2BF16F49" w14:textId="77777777" w:rsidR="0018768E" w:rsidRPr="000D067E" w:rsidRDefault="0018768E" w:rsidP="0018768E">
      <w:pPr>
        <w:pStyle w:val="Bibliography"/>
        <w:rPr>
          <w:color w:val="385623" w:themeColor="accent6" w:themeShade="80"/>
        </w:rPr>
      </w:pPr>
      <w:r w:rsidRPr="000D067E">
        <w:rPr>
          <w:color w:val="385623" w:themeColor="accent6" w:themeShade="80"/>
        </w:rPr>
        <w:t>Lundgren, J., and K. McCravy. 2011. Carabid beetles (Coleoptera: Carabidae) of the Midwestern United States: a review and synthesis of recent research. Terrestrial Arthropod Reviews 4:63–94.</w:t>
      </w:r>
    </w:p>
    <w:p w14:paraId="6847023B" w14:textId="77777777" w:rsidR="0018768E" w:rsidRPr="000D067E" w:rsidRDefault="0018768E" w:rsidP="0018768E">
      <w:pPr>
        <w:pStyle w:val="Bibliography"/>
        <w:rPr>
          <w:color w:val="385623" w:themeColor="accent6" w:themeShade="80"/>
        </w:rPr>
      </w:pPr>
      <w:r w:rsidRPr="000D067E">
        <w:rPr>
          <w:color w:val="385623" w:themeColor="accent6" w:themeShade="80"/>
        </w:rPr>
        <w:t>mapBioControl (Midwest Invasive Species Information Network). 2024. .</w:t>
      </w:r>
    </w:p>
    <w:p w14:paraId="072D92EA" w14:textId="77777777" w:rsidR="0018768E" w:rsidRPr="000D067E" w:rsidRDefault="0018768E" w:rsidP="0018768E">
      <w:pPr>
        <w:pStyle w:val="Bibliography"/>
        <w:rPr>
          <w:color w:val="385623" w:themeColor="accent6" w:themeShade="80"/>
        </w:rPr>
      </w:pPr>
      <w:r w:rsidRPr="000D067E">
        <w:rPr>
          <w:color w:val="385623" w:themeColor="accent6" w:themeShade="80"/>
        </w:rPr>
        <w:t>Martinez Arbizu, P. 2017. pairwiseAdonis: Pairwise Multilevel Comparison using Adonis. R.</w:t>
      </w:r>
    </w:p>
    <w:p w14:paraId="7A69C9AF" w14:textId="77777777" w:rsidR="0018768E" w:rsidRPr="000D067E" w:rsidRDefault="0018768E" w:rsidP="0018768E">
      <w:pPr>
        <w:pStyle w:val="Bibliography"/>
        <w:rPr>
          <w:color w:val="385623" w:themeColor="accent6" w:themeShade="80"/>
        </w:rPr>
      </w:pPr>
      <w:r w:rsidRPr="000D067E">
        <w:rPr>
          <w:color w:val="385623" w:themeColor="accent6" w:themeShade="80"/>
        </w:rPr>
        <w:t>McCormick, J. F., and R. B. Platt. 1980. Recovery of an Appalachian Forest Following the Chestnut Blight or Catherine Keever-You Were Right! American Midland Naturalist 104:264.</w:t>
      </w:r>
    </w:p>
    <w:p w14:paraId="476B44FF" w14:textId="77777777" w:rsidR="0018768E" w:rsidRPr="000D067E" w:rsidRDefault="0018768E" w:rsidP="0018768E">
      <w:pPr>
        <w:pStyle w:val="Bibliography"/>
        <w:rPr>
          <w:color w:val="385623" w:themeColor="accent6" w:themeShade="80"/>
        </w:rPr>
      </w:pPr>
      <w:r w:rsidRPr="000D067E">
        <w:rPr>
          <w:color w:val="385623" w:themeColor="accent6" w:themeShade="80"/>
        </w:rPr>
        <w:lastRenderedPageBreak/>
        <w:t>McCullough, D. G. 2019. Challenges, tactics and integrated management of emerald ash borer in North America. Forestry: An International Journal of Forest Research 93:197–211.</w:t>
      </w:r>
    </w:p>
    <w:p w14:paraId="7942BF61" w14:textId="77777777" w:rsidR="0018768E" w:rsidRPr="000D067E" w:rsidRDefault="0018768E" w:rsidP="0018768E">
      <w:pPr>
        <w:pStyle w:val="Bibliography"/>
        <w:rPr>
          <w:color w:val="385623" w:themeColor="accent6" w:themeShade="80"/>
        </w:rPr>
      </w:pPr>
      <w:r w:rsidRPr="000D067E">
        <w:rPr>
          <w:color w:val="385623" w:themeColor="accent6" w:themeShade="80"/>
        </w:rPr>
        <w:t>McNabb, D. H., A. D. Startsev, and H. Nguyen. 2001. Soil Wetness and Traffic Level Effects on Bulk Density and Air‐Filled Porosity of Compacted Boreal Forest Soils. Soil Science Society of America Journal 65:1238–1247.</w:t>
      </w:r>
    </w:p>
    <w:p w14:paraId="10B4D6CA" w14:textId="77777777" w:rsidR="0018768E" w:rsidRPr="000D067E" w:rsidRDefault="0018768E" w:rsidP="0018768E">
      <w:pPr>
        <w:pStyle w:val="Bibliography"/>
        <w:rPr>
          <w:color w:val="385623" w:themeColor="accent6" w:themeShade="80"/>
        </w:rPr>
      </w:pPr>
      <w:r w:rsidRPr="000D067E">
        <w:rPr>
          <w:color w:val="385623" w:themeColor="accent6" w:themeShade="80"/>
        </w:rPr>
        <w:t>Mech, A. M., K. A. Thomas, T. D. Marsico, D. A. Herms, C. R. Allen, M. P. Ayres, K. J. K. Gandhi, J. Gurevitch, N. P. Havill, R. A. Hufbauer, A. M. Liebhold, K. F. Raffa, A. N. Schulz, D. R. Uden, and P. C. Tobin. 2019. Evolutionary history predicts high‐impact invasions by herbivorous insects. Ecology and Evolution 9:12216–12230.</w:t>
      </w:r>
    </w:p>
    <w:p w14:paraId="04A0C240" w14:textId="77777777" w:rsidR="0018768E" w:rsidRPr="000D067E" w:rsidRDefault="0018768E" w:rsidP="0018768E">
      <w:pPr>
        <w:pStyle w:val="Bibliography"/>
        <w:rPr>
          <w:color w:val="385623" w:themeColor="accent6" w:themeShade="80"/>
        </w:rPr>
      </w:pPr>
      <w:r w:rsidRPr="000D067E">
        <w:rPr>
          <w:color w:val="385623" w:themeColor="accent6" w:themeShade="80"/>
        </w:rPr>
        <w:t>Megonigal, J. P., W. H. Conner, S. Kroeger, and R. R. Sharitz. 1997. Aboveground Production in Southeastern Floodplain Forests: A Test of the Subsidy-Stress Hypothesis. Ecology 78:370–384.</w:t>
      </w:r>
    </w:p>
    <w:p w14:paraId="2648D3F0" w14:textId="77777777" w:rsidR="0018768E" w:rsidRPr="000D067E" w:rsidRDefault="0018768E" w:rsidP="0018768E">
      <w:pPr>
        <w:pStyle w:val="Bibliography"/>
        <w:rPr>
          <w:color w:val="385623" w:themeColor="accent6" w:themeShade="80"/>
        </w:rPr>
      </w:pPr>
      <w:r w:rsidRPr="000D067E">
        <w:rPr>
          <w:color w:val="385623" w:themeColor="accent6" w:themeShade="80"/>
        </w:rPr>
        <w:t>Morris, T. D., J. R. Gould, J. Drake, and M. K. Fierke. 2023. Status of ash forests and regeneration a decade after first detection of emerald ash borer infestation in New York state. Forest Ecology and Management 549:121464.</w:t>
      </w:r>
    </w:p>
    <w:p w14:paraId="52F76AFD" w14:textId="77777777" w:rsidR="0018768E" w:rsidRPr="000D067E" w:rsidRDefault="0018768E" w:rsidP="0018768E">
      <w:pPr>
        <w:pStyle w:val="Bibliography"/>
        <w:rPr>
          <w:color w:val="385623" w:themeColor="accent6" w:themeShade="80"/>
        </w:rPr>
      </w:pPr>
      <w:r w:rsidRPr="000D067E">
        <w:rPr>
          <w:color w:val="385623" w:themeColor="accent6" w:themeShade="80"/>
        </w:rPr>
        <w:t>Murphy, S. J., L. D. Audino, J. Whitacre, J. L. Eck, J. W. Wenzel, S. A. Queenborough, and L. S. Comita. 2015. Species associations structured by environment and land‐use history promote beta‐diversity in a temperate forest. Ecology 96:705–715.</w:t>
      </w:r>
    </w:p>
    <w:p w14:paraId="78D04CB7" w14:textId="77777777" w:rsidR="0018768E" w:rsidRPr="000D067E" w:rsidRDefault="0018768E" w:rsidP="0018768E">
      <w:pPr>
        <w:pStyle w:val="Bibliography"/>
        <w:rPr>
          <w:color w:val="385623" w:themeColor="accent6" w:themeShade="80"/>
        </w:rPr>
      </w:pPr>
      <w:r w:rsidRPr="000D067E">
        <w:rPr>
          <w:color w:val="385623" w:themeColor="accent6" w:themeShade="80"/>
        </w:rPr>
        <w:lastRenderedPageBreak/>
        <w:t>Murphy, T. C., R. G. Van Driesche, J. R. Gould, and J. S. Elkinton. 2017. Can Spathius galinae attack emerald ash borer larvae feeding in large ash trees? Biological Control 114:8–13.</w:t>
      </w:r>
    </w:p>
    <w:p w14:paraId="6A1BFC64" w14:textId="77777777" w:rsidR="0018768E" w:rsidRPr="000D067E" w:rsidRDefault="0018768E" w:rsidP="0018768E">
      <w:pPr>
        <w:pStyle w:val="Bibliography"/>
        <w:rPr>
          <w:color w:val="385623" w:themeColor="accent6" w:themeShade="80"/>
        </w:rPr>
      </w:pPr>
      <w:r w:rsidRPr="000D067E">
        <w:rPr>
          <w:color w:val="385623" w:themeColor="accent6" w:themeShade="80"/>
        </w:rPr>
        <w:t>Nardi, D., F. Giannone, and L. Marini. 2022. Short-term response of ground-dwelling arthropods to storm-related disturbances is mediated by topography and dispersal. Basic and Applied Ecology 65:86–95.</w:t>
      </w:r>
    </w:p>
    <w:p w14:paraId="4EAE8888" w14:textId="77777777" w:rsidR="0018768E" w:rsidRPr="000D067E" w:rsidRDefault="0018768E" w:rsidP="0018768E">
      <w:pPr>
        <w:pStyle w:val="Bibliography"/>
        <w:rPr>
          <w:color w:val="385623" w:themeColor="accent6" w:themeShade="80"/>
        </w:rPr>
      </w:pPr>
      <w:r w:rsidRPr="000D067E">
        <w:rPr>
          <w:color w:val="385623" w:themeColor="accent6" w:themeShade="80"/>
        </w:rPr>
        <w:t>National Centers for Environmental Information: Past Weather. 2012, 2022. . National Oceanic and Atmospheric Administration.</w:t>
      </w:r>
    </w:p>
    <w:p w14:paraId="18B89B15" w14:textId="77777777" w:rsidR="0018768E" w:rsidRPr="000D067E" w:rsidRDefault="0018768E" w:rsidP="0018768E">
      <w:pPr>
        <w:pStyle w:val="Bibliography"/>
        <w:rPr>
          <w:color w:val="385623" w:themeColor="accent6" w:themeShade="80"/>
        </w:rPr>
      </w:pPr>
      <w:r w:rsidRPr="000D067E">
        <w:rPr>
          <w:color w:val="385623" w:themeColor="accent6" w:themeShade="80"/>
        </w:rPr>
        <w:t>Ng, K., P. S. Barton, W. Blanchard, M. J. Evans, D. B. Lindenmayer, S. Macfadyen, S. McIntyre, and D. A. Driscoll. 2018. Disentangling the effects of farmland use, habitat edges, and vegetation structure on ground beetle morphological traits. Oecologia 188:645–657.</w:t>
      </w:r>
    </w:p>
    <w:p w14:paraId="7D2227A7" w14:textId="77777777" w:rsidR="0018768E" w:rsidRPr="000D067E" w:rsidRDefault="0018768E" w:rsidP="0018768E">
      <w:pPr>
        <w:pStyle w:val="Bibliography"/>
        <w:rPr>
          <w:color w:val="385623" w:themeColor="accent6" w:themeShade="80"/>
        </w:rPr>
      </w:pPr>
      <w:r w:rsidRPr="000D067E">
        <w:rPr>
          <w:color w:val="385623" w:themeColor="accent6" w:themeShade="80"/>
        </w:rPr>
        <w:t>Niemelä, J., M. Koivula, and D. J. Kotze. 2007. The effects of forestry on carabid beetles (Coleoptera: Carabidae) in boreal forests. Journal of Insect Conservation 11:5–18.</w:t>
      </w:r>
    </w:p>
    <w:p w14:paraId="22582642" w14:textId="77777777" w:rsidR="0018768E" w:rsidRPr="000D067E" w:rsidRDefault="0018768E" w:rsidP="0018768E">
      <w:pPr>
        <w:pStyle w:val="Bibliography"/>
        <w:rPr>
          <w:color w:val="385623" w:themeColor="accent6" w:themeShade="80"/>
        </w:rPr>
      </w:pPr>
      <w:r w:rsidRPr="000D067E">
        <w:rPr>
          <w:color w:val="385623" w:themeColor="accent6" w:themeShade="80"/>
        </w:rPr>
        <w:t>Niinemets, Ü., and F. Valladares. 2006. Tolerance to Shade, Drought, and Waterlogging of Temperate Northern Hemisphere Trees and Shrubs. Ecological Monographs 76:521–547.</w:t>
      </w:r>
    </w:p>
    <w:p w14:paraId="2AC07DBB" w14:textId="77777777" w:rsidR="0018768E" w:rsidRPr="000D067E" w:rsidRDefault="0018768E" w:rsidP="0018768E">
      <w:pPr>
        <w:pStyle w:val="Bibliography"/>
        <w:rPr>
          <w:color w:val="385623" w:themeColor="accent6" w:themeShade="80"/>
        </w:rPr>
      </w:pPr>
      <w:r w:rsidRPr="000D067E">
        <w:rPr>
          <w:color w:val="385623" w:themeColor="accent6" w:themeShade="80"/>
        </w:rPr>
        <w:t>Ohwaki, A., Y. Kaneko, and H. Ikeda. 2015. Seasonal variability in the response of ground beetles (Coleoptera: Carabidae) to a forest edge in a heterogeneous agricultural landscape in Japan. European Journal of Entomology 112:135–144.</w:t>
      </w:r>
    </w:p>
    <w:p w14:paraId="35A43AE9" w14:textId="77777777" w:rsidR="0018768E" w:rsidRPr="000D067E" w:rsidRDefault="0018768E" w:rsidP="0018768E">
      <w:pPr>
        <w:pStyle w:val="Bibliography"/>
        <w:rPr>
          <w:color w:val="385623" w:themeColor="accent6" w:themeShade="80"/>
        </w:rPr>
      </w:pPr>
      <w:r w:rsidRPr="000D067E">
        <w:rPr>
          <w:color w:val="385623" w:themeColor="accent6" w:themeShade="80"/>
        </w:rPr>
        <w:t xml:space="preserve">Oksanen, J., G. Simpson, F. Blanchet, Kindt R, Legendre P, Minchin P, O’Hara R, Solymos P, Stevens M, Szoecs E, Wagner H, Barbour M, Bedward M, Bolker B, </w:t>
      </w:r>
      <w:r w:rsidRPr="000D067E">
        <w:rPr>
          <w:color w:val="385623" w:themeColor="accent6" w:themeShade="80"/>
        </w:rPr>
        <w:lastRenderedPageBreak/>
        <w:t>Borcard D, Carvalho G, Chirico M, De Caceres, M, Durand S, Evangelista H, FitzJohn R, Friendly M, Furneaux B, Hannigan G, Hill M, Lahti L, McGlinn D, Ouellette M, Ribeiro, and Cunha E, Smith T, Stier A, Ter Braak C, Weedon J. 2024. _vegan: Community Ecology Package_. R.</w:t>
      </w:r>
    </w:p>
    <w:p w14:paraId="7874DD86" w14:textId="77777777" w:rsidR="0018768E" w:rsidRPr="000D067E" w:rsidRDefault="0018768E" w:rsidP="0018768E">
      <w:pPr>
        <w:pStyle w:val="Bibliography"/>
        <w:rPr>
          <w:color w:val="385623" w:themeColor="accent6" w:themeShade="80"/>
        </w:rPr>
      </w:pPr>
      <w:r w:rsidRPr="000D067E">
        <w:rPr>
          <w:color w:val="385623" w:themeColor="accent6" w:themeShade="80"/>
        </w:rPr>
        <w:t>Online Phenology and Degree-day Models. 2022. . https://uspest.org/dd/model_app.</w:t>
      </w:r>
    </w:p>
    <w:p w14:paraId="36635890" w14:textId="77777777" w:rsidR="0018768E" w:rsidRPr="000D067E" w:rsidRDefault="0018768E" w:rsidP="0018768E">
      <w:pPr>
        <w:pStyle w:val="Bibliography"/>
        <w:rPr>
          <w:color w:val="385623" w:themeColor="accent6" w:themeShade="80"/>
        </w:rPr>
      </w:pPr>
      <w:r w:rsidRPr="000D067E">
        <w:rPr>
          <w:color w:val="385623" w:themeColor="accent6" w:themeShade="80"/>
        </w:rPr>
        <w:t>Palik, B. J., A. W. D’Amato, R. A. Slesak, D. Kastendick, C. Looney, and J. Kragthorpe. 2021. Eighth-year survival and growth of planted replacement tree species in black ash (Fraxinus nigra) wetlands threatened by emerald ash borer in Minnesota, USA. Forest Ecology and Management 484:118958.</w:t>
      </w:r>
    </w:p>
    <w:p w14:paraId="1C4961F5" w14:textId="77777777" w:rsidR="0018768E" w:rsidRPr="000D067E" w:rsidRDefault="0018768E" w:rsidP="0018768E">
      <w:pPr>
        <w:pStyle w:val="Bibliography"/>
        <w:rPr>
          <w:color w:val="385623" w:themeColor="accent6" w:themeShade="80"/>
        </w:rPr>
      </w:pPr>
      <w:r w:rsidRPr="000D067E">
        <w:rPr>
          <w:color w:val="385623" w:themeColor="accent6" w:themeShade="80"/>
        </w:rPr>
        <w:t>Parsons, G. 2008. Emerald Ash Borer: A guide to identification and comparison to similar species. Michigan State University Department of Entomology.</w:t>
      </w:r>
    </w:p>
    <w:p w14:paraId="463FBF15" w14:textId="77777777" w:rsidR="0018768E" w:rsidRPr="000D067E" w:rsidRDefault="0018768E" w:rsidP="0018768E">
      <w:pPr>
        <w:pStyle w:val="Bibliography"/>
        <w:rPr>
          <w:color w:val="385623" w:themeColor="accent6" w:themeShade="80"/>
        </w:rPr>
      </w:pPr>
      <w:r w:rsidRPr="000D067E">
        <w:rPr>
          <w:color w:val="385623" w:themeColor="accent6" w:themeShade="80"/>
        </w:rPr>
        <w:t>Pearce, J. L., L. A. Venier, J. McKee, J. Pedlar, and D. McKenney. 2003. Influence of habitat and microhabitat on carabid (Coleoptera: Carabidae) assemblages in four stand types. The Canadian Entomologist 135:337–357.</w:t>
      </w:r>
    </w:p>
    <w:p w14:paraId="1692629F" w14:textId="77777777" w:rsidR="0018768E" w:rsidRPr="000D067E" w:rsidRDefault="0018768E" w:rsidP="0018768E">
      <w:pPr>
        <w:pStyle w:val="Bibliography"/>
        <w:rPr>
          <w:color w:val="385623" w:themeColor="accent6" w:themeShade="80"/>
        </w:rPr>
      </w:pPr>
      <w:r w:rsidRPr="000D067E">
        <w:rPr>
          <w:color w:val="385623" w:themeColor="accent6" w:themeShade="80"/>
        </w:rPr>
        <w:t>Perry, K., and D. Herms. 2019. Dynamic Responses of Ground-Dwelling Invertebrate Communities to Disturbance in Forest Ecosystems. Insects 10:61.</w:t>
      </w:r>
    </w:p>
    <w:p w14:paraId="08DE2703" w14:textId="77777777" w:rsidR="0018768E" w:rsidRPr="000D067E" w:rsidRDefault="0018768E" w:rsidP="0018768E">
      <w:pPr>
        <w:pStyle w:val="Bibliography"/>
        <w:rPr>
          <w:color w:val="385623" w:themeColor="accent6" w:themeShade="80"/>
        </w:rPr>
      </w:pPr>
      <w:r w:rsidRPr="000D067E">
        <w:rPr>
          <w:color w:val="385623" w:themeColor="accent6" w:themeShade="80"/>
        </w:rPr>
        <w:t>Perry, K. I., K. F. Wallin, J. W. Wenzel, and D. A. Herms. 2018. Forest disturbance and arthropods: Small‐scale canopy gaps drive invertebrate community structure and composition. Ecosphere 9:e02463.</w:t>
      </w:r>
    </w:p>
    <w:p w14:paraId="4D8B48E0" w14:textId="77777777" w:rsidR="0018768E" w:rsidRPr="000D067E" w:rsidRDefault="0018768E" w:rsidP="0018768E">
      <w:pPr>
        <w:pStyle w:val="Bibliography"/>
        <w:rPr>
          <w:color w:val="385623" w:themeColor="accent6" w:themeShade="80"/>
        </w:rPr>
      </w:pPr>
      <w:r w:rsidRPr="000D067E">
        <w:rPr>
          <w:color w:val="385623" w:themeColor="accent6" w:themeShade="80"/>
        </w:rPr>
        <w:t xml:space="preserve">Petrice, T. R., L. S. Bauer, D. L. Miller, T. M. Poland, and F. W. Ravlin. 2021a. A Phenology Model for Simulating </w:t>
      </w:r>
      <w:r w:rsidRPr="000D067E">
        <w:rPr>
          <w:i/>
          <w:iCs/>
          <w:color w:val="385623" w:themeColor="accent6" w:themeShade="80"/>
        </w:rPr>
        <w:t>Oobius agrili</w:t>
      </w:r>
      <w:r w:rsidRPr="000D067E">
        <w:rPr>
          <w:color w:val="385623" w:themeColor="accent6" w:themeShade="80"/>
        </w:rPr>
        <w:t xml:space="preserve"> (Hymenoptera: Encyrtidae) </w:t>
      </w:r>
      <w:r w:rsidRPr="000D067E">
        <w:rPr>
          <w:color w:val="385623" w:themeColor="accent6" w:themeShade="80"/>
        </w:rPr>
        <w:lastRenderedPageBreak/>
        <w:t>Seasonal Voltinism and Synchrony With Emerald Ash Borer Oviposition. Environmental Entomology 50:280–292.</w:t>
      </w:r>
    </w:p>
    <w:p w14:paraId="73778859" w14:textId="77777777" w:rsidR="0018768E" w:rsidRPr="000D067E" w:rsidRDefault="0018768E" w:rsidP="0018768E">
      <w:pPr>
        <w:pStyle w:val="Bibliography"/>
        <w:rPr>
          <w:color w:val="385623" w:themeColor="accent6" w:themeShade="80"/>
        </w:rPr>
      </w:pPr>
      <w:r w:rsidRPr="000D067E">
        <w:rPr>
          <w:color w:val="385623" w:themeColor="accent6" w:themeShade="80"/>
        </w:rPr>
        <w:t>Petrice, T. R., L. S. Bauer, D. L. Miller, J. S. Stanovick, T. M. Poland, and F. W. Ravlin. 2021b. Monitoring field establishment of the emerald ash borer biocontrol agent Oobius agrili Zhang and Huang (Hymenoptera: Encyrtidae): Sampling methods, sample size, and phenology. Biological Control 156:104535.</w:t>
      </w:r>
    </w:p>
    <w:p w14:paraId="4BB6A967" w14:textId="77777777" w:rsidR="0018768E" w:rsidRPr="000D067E" w:rsidRDefault="0018768E" w:rsidP="0018768E">
      <w:pPr>
        <w:pStyle w:val="Bibliography"/>
        <w:rPr>
          <w:color w:val="385623" w:themeColor="accent6" w:themeShade="80"/>
        </w:rPr>
      </w:pPr>
      <w:r w:rsidRPr="000D067E">
        <w:rPr>
          <w:color w:val="385623" w:themeColor="accent6" w:themeShade="80"/>
        </w:rPr>
        <w:t>Pohl, G. R., D. W. Langor, and J. R. Spence. 2007. Rove beetles and ground beetles (Coleoptera: Staphylinidae, Carabidae) as indicators of harvest and regeneration practices in western Canadian foothills forests. Biological Conservation 137:294–307.</w:t>
      </w:r>
    </w:p>
    <w:p w14:paraId="398DC3FD" w14:textId="77777777" w:rsidR="0018768E" w:rsidRPr="000D067E" w:rsidRDefault="0018768E" w:rsidP="0018768E">
      <w:pPr>
        <w:pStyle w:val="Bibliography"/>
        <w:rPr>
          <w:color w:val="385623" w:themeColor="accent6" w:themeShade="80"/>
        </w:rPr>
      </w:pPr>
      <w:r w:rsidRPr="000D067E">
        <w:rPr>
          <w:color w:val="385623" w:themeColor="accent6" w:themeShade="80"/>
        </w:rPr>
        <w:t>Quinn, N. F., J. J. Duan, and J. Elkinton. 2022a. Monitoring the impact of introduced emerald ash borer parasitoids: factors affecting Oobius agrili dispersal and parasitization of sentinel host eggs. BioControl 67:387–394.</w:t>
      </w:r>
    </w:p>
    <w:p w14:paraId="0EA48626" w14:textId="77777777" w:rsidR="0018768E" w:rsidRPr="000D067E" w:rsidRDefault="0018768E" w:rsidP="0018768E">
      <w:pPr>
        <w:pStyle w:val="Bibliography"/>
        <w:rPr>
          <w:color w:val="385623" w:themeColor="accent6" w:themeShade="80"/>
        </w:rPr>
      </w:pPr>
      <w:r w:rsidRPr="000D067E">
        <w:rPr>
          <w:color w:val="385623" w:themeColor="accent6" w:themeShade="80"/>
        </w:rPr>
        <w:t>Quinn, N. F., J. S. Gould, C. E. Rutledge, A. Fassler, J. S. Elkinton, and J. J. Duan. 2022b. Spread and phenology of Spathius galinae and Tetrastichus planipennisi, recently introduced for biocontrol of emerald ash borer (Coleoptera: Buprestidae) in the northeastern United States. Biological Control 165:104794.</w:t>
      </w:r>
    </w:p>
    <w:p w14:paraId="58BB0CFC" w14:textId="77777777" w:rsidR="0018768E" w:rsidRPr="000D067E" w:rsidRDefault="0018768E" w:rsidP="0018768E">
      <w:pPr>
        <w:pStyle w:val="Bibliography"/>
        <w:rPr>
          <w:color w:val="385623" w:themeColor="accent6" w:themeShade="80"/>
        </w:rPr>
      </w:pPr>
      <w:r w:rsidRPr="000D067E">
        <w:rPr>
          <w:color w:val="385623" w:themeColor="accent6" w:themeShade="80"/>
        </w:rPr>
        <w:t xml:space="preserve">Quinn, N. F., T. R. Petrice, J. M. Schmude, T. M. Poland, L. S. Bauer, C. E. Rutlege, R. G. Van Driesche, J. S. Elkinton, and J. J. Duan. 2023. Postrelease assessment of </w:t>
      </w:r>
      <w:r w:rsidRPr="000D067E">
        <w:rPr>
          <w:i/>
          <w:iCs/>
          <w:color w:val="385623" w:themeColor="accent6" w:themeShade="80"/>
        </w:rPr>
        <w:t>Oobius agrili</w:t>
      </w:r>
      <w:r w:rsidRPr="000D067E">
        <w:rPr>
          <w:color w:val="385623" w:themeColor="accent6" w:themeShade="80"/>
        </w:rPr>
        <w:t xml:space="preserve"> (Hymenoptera: Encyrtidae) establishment and persistence in Michigan and the Northeastern United States. Journal of Economic Entomology 116:1165–1170.</w:t>
      </w:r>
    </w:p>
    <w:p w14:paraId="1AEE0DB2" w14:textId="77777777" w:rsidR="0018768E" w:rsidRPr="000D067E" w:rsidRDefault="0018768E" w:rsidP="0018768E">
      <w:pPr>
        <w:pStyle w:val="Bibliography"/>
        <w:rPr>
          <w:color w:val="385623" w:themeColor="accent6" w:themeShade="80"/>
        </w:rPr>
      </w:pPr>
      <w:r w:rsidRPr="000D067E">
        <w:rPr>
          <w:color w:val="385623" w:themeColor="accent6" w:themeShade="80"/>
        </w:rPr>
        <w:lastRenderedPageBreak/>
        <w:t>R Core Team. 2024. R: A Language and Environment for Statistical Computing. R Foundation for Statistical Computing, Vienna, Austria.</w:t>
      </w:r>
    </w:p>
    <w:p w14:paraId="39901997" w14:textId="77777777" w:rsidR="0018768E" w:rsidRPr="000D067E" w:rsidRDefault="0018768E" w:rsidP="0018768E">
      <w:pPr>
        <w:pStyle w:val="Bibliography"/>
        <w:rPr>
          <w:color w:val="385623" w:themeColor="accent6" w:themeShade="80"/>
        </w:rPr>
      </w:pPr>
      <w:r w:rsidRPr="000D067E">
        <w:rPr>
          <w:color w:val="385623" w:themeColor="accent6" w:themeShade="80"/>
        </w:rPr>
        <w:t>Ribera, I., S. Dolédec, I. S. Downie, and G. N. Foster. 2001. Effect of Land Disturbance and Stress on Species Traits of Ground Beetle Assemblages. Ecology 82:1112–1129.</w:t>
      </w:r>
    </w:p>
    <w:p w14:paraId="68328AF9" w14:textId="77777777" w:rsidR="0018768E" w:rsidRPr="000D067E" w:rsidRDefault="0018768E" w:rsidP="0018768E">
      <w:pPr>
        <w:pStyle w:val="Bibliography"/>
        <w:rPr>
          <w:color w:val="385623" w:themeColor="accent6" w:themeShade="80"/>
        </w:rPr>
      </w:pPr>
      <w:r w:rsidRPr="000D067E">
        <w:rPr>
          <w:color w:val="385623" w:themeColor="accent6" w:themeShade="80"/>
        </w:rPr>
        <w:t>Ribera, I., G. N. Foster, I. S. Downie, D. I. McCracken, and V. J. Abernethy. 1999. A comparative study of the morphology and life traits of Scottish ground beetles (Coleoptera, Carabidae). Annales Zoologici Fennici 36:21–37.</w:t>
      </w:r>
    </w:p>
    <w:p w14:paraId="760A597B" w14:textId="77777777" w:rsidR="0018768E" w:rsidRPr="000D067E" w:rsidRDefault="0018768E" w:rsidP="0018768E">
      <w:pPr>
        <w:pStyle w:val="Bibliography"/>
        <w:rPr>
          <w:color w:val="385623" w:themeColor="accent6" w:themeShade="80"/>
        </w:rPr>
      </w:pPr>
      <w:r w:rsidRPr="000D067E">
        <w:rPr>
          <w:color w:val="385623" w:themeColor="accent6" w:themeShade="80"/>
        </w:rPr>
        <w:t>Riley, K., and R. Browne. 2011. Changes in ground beetle diversity and community composition in age structured forests (Coleoptera, Carabidae). ZooKeys 147:601–621.</w:t>
      </w:r>
    </w:p>
    <w:p w14:paraId="0617BA86" w14:textId="77777777" w:rsidR="0018768E" w:rsidRPr="000D067E" w:rsidRDefault="0018768E" w:rsidP="0018768E">
      <w:pPr>
        <w:pStyle w:val="Bibliography"/>
        <w:rPr>
          <w:color w:val="385623" w:themeColor="accent6" w:themeShade="80"/>
        </w:rPr>
      </w:pPr>
      <w:r w:rsidRPr="000D067E">
        <w:rPr>
          <w:color w:val="385623" w:themeColor="accent6" w:themeShade="80"/>
        </w:rPr>
        <w:t xml:space="preserve">Robinett, M. A., and D. G. McCullough. 2019. White ash ( </w:t>
      </w:r>
      <w:r w:rsidRPr="000D067E">
        <w:rPr>
          <w:i/>
          <w:iCs/>
          <w:color w:val="385623" w:themeColor="accent6" w:themeShade="80"/>
        </w:rPr>
        <w:t>Fraxinus americana</w:t>
      </w:r>
      <w:r w:rsidRPr="000D067E">
        <w:rPr>
          <w:color w:val="385623" w:themeColor="accent6" w:themeShade="80"/>
        </w:rPr>
        <w:t xml:space="preserve"> ) survival in the core of the emerald ash borer ( </w:t>
      </w:r>
      <w:r w:rsidRPr="000D067E">
        <w:rPr>
          <w:i/>
          <w:iCs/>
          <w:color w:val="385623" w:themeColor="accent6" w:themeShade="80"/>
        </w:rPr>
        <w:t>Agrilus planipennis</w:t>
      </w:r>
      <w:r w:rsidRPr="000D067E">
        <w:rPr>
          <w:color w:val="385623" w:themeColor="accent6" w:themeShade="80"/>
        </w:rPr>
        <w:t xml:space="preserve"> ) invasion. Canadian Journal of Forest Research 49:510–520.</w:t>
      </w:r>
    </w:p>
    <w:p w14:paraId="575B5D74" w14:textId="77777777" w:rsidR="0018768E" w:rsidRPr="000D067E" w:rsidRDefault="0018768E" w:rsidP="0018768E">
      <w:pPr>
        <w:pStyle w:val="Bibliography"/>
        <w:rPr>
          <w:color w:val="385623" w:themeColor="accent6" w:themeShade="80"/>
        </w:rPr>
      </w:pPr>
      <w:r w:rsidRPr="000D067E">
        <w:rPr>
          <w:color w:val="385623" w:themeColor="accent6" w:themeShade="80"/>
        </w:rPr>
        <w:t>Roy, H. E., L.-J. Lawson Handley, K. Schönrogge, R. L. Poland, and B. V. Purse. 2011. Can the enemy release hypothesis explain the success of invasive alien predators and parasitoids? BioControl 56:451–468.</w:t>
      </w:r>
    </w:p>
    <w:p w14:paraId="671CFC83" w14:textId="77777777" w:rsidR="0018768E" w:rsidRPr="000D067E" w:rsidRDefault="0018768E" w:rsidP="0018768E">
      <w:pPr>
        <w:pStyle w:val="Bibliography"/>
        <w:rPr>
          <w:color w:val="385623" w:themeColor="accent6" w:themeShade="80"/>
        </w:rPr>
      </w:pPr>
      <w:r w:rsidRPr="000D067E">
        <w:rPr>
          <w:color w:val="385623" w:themeColor="accent6" w:themeShade="80"/>
        </w:rPr>
        <w:t>Royo, A. A., and K. S. Knight. 2012. White ash (Fraxinus americana) decline and mortality: The role of site nutrition and stress history. Forest Ecology and Management 286:8–15.</w:t>
      </w:r>
    </w:p>
    <w:p w14:paraId="5E101178" w14:textId="77777777" w:rsidR="0018768E" w:rsidRPr="000D067E" w:rsidRDefault="0018768E" w:rsidP="0018768E">
      <w:pPr>
        <w:pStyle w:val="Bibliography"/>
        <w:rPr>
          <w:color w:val="385623" w:themeColor="accent6" w:themeShade="80"/>
        </w:rPr>
      </w:pPr>
      <w:r w:rsidRPr="000D067E">
        <w:rPr>
          <w:color w:val="385623" w:themeColor="accent6" w:themeShade="80"/>
        </w:rPr>
        <w:t>Runkle, J. R., and T. C. Yetter. 1987. Treefalls Revisited: Gap Dynamics in the Southern Appalachians. Ecology 68:417–424.</w:t>
      </w:r>
    </w:p>
    <w:p w14:paraId="297B074E" w14:textId="77777777" w:rsidR="0018768E" w:rsidRPr="000D067E" w:rsidRDefault="0018768E" w:rsidP="0018768E">
      <w:pPr>
        <w:pStyle w:val="Bibliography"/>
        <w:rPr>
          <w:color w:val="385623" w:themeColor="accent6" w:themeShade="80"/>
        </w:rPr>
      </w:pPr>
      <w:r w:rsidRPr="000D067E">
        <w:rPr>
          <w:color w:val="385623" w:themeColor="accent6" w:themeShade="80"/>
        </w:rPr>
        <w:lastRenderedPageBreak/>
        <w:t>Rutledge, C. E., R. G. Van Driesche, and J. J. Duan. 2021. Comparative efficacy of three techniques for monitoring the establishment and spread of larval parasitoids recently introduced for biological control of emerald ash borer, Agrilus planipennis (Coleoptera: Buprestidae). Biological Control 161:104704.</w:t>
      </w:r>
    </w:p>
    <w:p w14:paraId="6FD40596" w14:textId="77777777" w:rsidR="0018768E" w:rsidRPr="000D067E" w:rsidRDefault="0018768E" w:rsidP="0018768E">
      <w:pPr>
        <w:pStyle w:val="Bibliography"/>
        <w:rPr>
          <w:color w:val="385623" w:themeColor="accent6" w:themeShade="80"/>
        </w:rPr>
      </w:pPr>
      <w:r w:rsidRPr="000D067E">
        <w:rPr>
          <w:color w:val="385623" w:themeColor="accent6" w:themeShade="80"/>
        </w:rPr>
        <w:t>Siegert, N. W., P. J. Engelken, and D. G. McCullough. 2021. Changes in demography and carrying capacity of green ash and black ash ten years after emerald ash borer invasion of two ash-dominant forests. Forest Ecology and Management 494:119335.</w:t>
      </w:r>
    </w:p>
    <w:p w14:paraId="33E74BEC" w14:textId="77777777" w:rsidR="0018768E" w:rsidRPr="000D067E" w:rsidRDefault="0018768E" w:rsidP="0018768E">
      <w:pPr>
        <w:pStyle w:val="Bibliography"/>
        <w:rPr>
          <w:color w:val="385623" w:themeColor="accent6" w:themeShade="80"/>
        </w:rPr>
      </w:pPr>
      <w:r w:rsidRPr="000D067E">
        <w:rPr>
          <w:color w:val="385623" w:themeColor="accent6" w:themeShade="80"/>
        </w:rPr>
        <w:t>Siegert, N. W., D. G. McCullough, T. Luther, L. Benedict, S. Crocker, K. Church, and J. Banks. 2023. Biological invasion threatens keystone species indelibly entwined with Indigenous cultures. Frontiers in Ecology and the Environment 21:310–316.</w:t>
      </w:r>
    </w:p>
    <w:p w14:paraId="4B585D19" w14:textId="77777777" w:rsidR="0018768E" w:rsidRPr="000D067E" w:rsidRDefault="0018768E" w:rsidP="0018768E">
      <w:pPr>
        <w:pStyle w:val="Bibliography"/>
        <w:rPr>
          <w:color w:val="385623" w:themeColor="accent6" w:themeShade="80"/>
        </w:rPr>
      </w:pPr>
      <w:r w:rsidRPr="000D067E">
        <w:rPr>
          <w:color w:val="385623" w:themeColor="accent6" w:themeShade="80"/>
        </w:rPr>
        <w:t>Silverman, B., D. J. Horn, F. F. Purrington, and K. J. K. Gandhi. 2008. Oil Pipeline Corridor Through an Intact Forest Alters Ground Beetle (Coleoptera: Carabidae) Assemblages in Southeastern Ohio. Environmental Entomology 37:725–733.</w:t>
      </w:r>
    </w:p>
    <w:p w14:paraId="17F8630C" w14:textId="77777777" w:rsidR="0018768E" w:rsidRPr="000D067E" w:rsidRDefault="0018768E" w:rsidP="0018768E">
      <w:pPr>
        <w:pStyle w:val="Bibliography"/>
        <w:rPr>
          <w:color w:val="385623" w:themeColor="accent6" w:themeShade="80"/>
        </w:rPr>
      </w:pPr>
      <w:r w:rsidRPr="000D067E">
        <w:rPr>
          <w:color w:val="385623" w:themeColor="accent6" w:themeShade="80"/>
        </w:rPr>
        <w:t>Sklodowski, J., and P. Garbalinska. 2011. Ground beetle (Coleoptera, Carabidae) assemblages inhabiting Scots pine stands of Puszcza Piska Forest: six-year responses to a tornado impact. ZooKeys 100:371–392.</w:t>
      </w:r>
    </w:p>
    <w:p w14:paraId="2EFC8A78" w14:textId="77777777" w:rsidR="0018768E" w:rsidRPr="000D067E" w:rsidRDefault="0018768E" w:rsidP="0018768E">
      <w:pPr>
        <w:pStyle w:val="Bibliography"/>
        <w:rPr>
          <w:color w:val="385623" w:themeColor="accent6" w:themeShade="80"/>
        </w:rPr>
      </w:pPr>
      <w:r w:rsidRPr="000D067E">
        <w:rPr>
          <w:color w:val="385623" w:themeColor="accent6" w:themeShade="80"/>
        </w:rPr>
        <w:t>Slyder, J. B., J. W. Wenzel, A. A. Royo, M. E. Spicer, and W. P. Carson. 2020. Post-windthrow salvage logging increases seedling and understory diversity with little impact on composition immediately after logging. New Forests 51:409–420.</w:t>
      </w:r>
    </w:p>
    <w:p w14:paraId="2958DF88" w14:textId="77777777" w:rsidR="0018768E" w:rsidRPr="000D067E" w:rsidRDefault="0018768E" w:rsidP="0018768E">
      <w:pPr>
        <w:pStyle w:val="Bibliography"/>
        <w:rPr>
          <w:color w:val="385623" w:themeColor="accent6" w:themeShade="80"/>
        </w:rPr>
      </w:pPr>
      <w:r w:rsidRPr="000D067E">
        <w:rPr>
          <w:color w:val="385623" w:themeColor="accent6" w:themeShade="80"/>
        </w:rPr>
        <w:lastRenderedPageBreak/>
        <w:t>Smith, A. 2006. Effects of Community Structure on Forest susceptibility and Response to the Emerald Ash Borer Invasion of the Huron River Watershed in Southeast Michigan. Master’s Thesis, The Ohio State University.</w:t>
      </w:r>
    </w:p>
    <w:p w14:paraId="51843840" w14:textId="77777777" w:rsidR="0018768E" w:rsidRPr="000D067E" w:rsidRDefault="0018768E" w:rsidP="0018768E">
      <w:pPr>
        <w:pStyle w:val="Bibliography"/>
        <w:rPr>
          <w:color w:val="385623" w:themeColor="accent6" w:themeShade="80"/>
        </w:rPr>
      </w:pPr>
      <w:r w:rsidRPr="000D067E">
        <w:rPr>
          <w:color w:val="385623" w:themeColor="accent6" w:themeShade="80"/>
        </w:rPr>
        <w:t>Spicer, M. E., A. A. Royo, J. W. Wenzel, and W. P. Carson. 2023. Understory plant growth forms respond independently to combined natural and anthropogenic disturbances. Forest Ecology and Management 543:121077.</w:t>
      </w:r>
    </w:p>
    <w:p w14:paraId="586ED2E7" w14:textId="77777777" w:rsidR="0018768E" w:rsidRPr="000D067E" w:rsidRDefault="0018768E" w:rsidP="0018768E">
      <w:pPr>
        <w:pStyle w:val="Bibliography"/>
        <w:rPr>
          <w:color w:val="385623" w:themeColor="accent6" w:themeShade="80"/>
        </w:rPr>
      </w:pPr>
      <w:r w:rsidRPr="000D067E">
        <w:rPr>
          <w:color w:val="385623" w:themeColor="accent6" w:themeShade="80"/>
        </w:rPr>
        <w:t>Sultaire, S. M., A. J. Kroll, J. Verschuyl, D. A. Landis, and G. J. Roloff. 2021. Effects of varying retention tree patterns on ground beetle (Coleoptera: Carabidae) taxonomic and functional diversity. Ecosphere 12:e03641.</w:t>
      </w:r>
    </w:p>
    <w:p w14:paraId="2E9DD816" w14:textId="77777777" w:rsidR="0018768E" w:rsidRPr="000D067E" w:rsidRDefault="0018768E" w:rsidP="0018768E">
      <w:pPr>
        <w:pStyle w:val="Bibliography"/>
        <w:rPr>
          <w:color w:val="385623" w:themeColor="accent6" w:themeShade="80"/>
        </w:rPr>
      </w:pPr>
      <w:r w:rsidRPr="000D067E">
        <w:rPr>
          <w:color w:val="385623" w:themeColor="accent6" w:themeShade="80"/>
        </w:rPr>
        <w:t>Swenson, N. G. 2014. Functional and Phylogenetic Ecology in R. Springer New York, New York, NY.</w:t>
      </w:r>
    </w:p>
    <w:p w14:paraId="78779A9B" w14:textId="77777777" w:rsidR="0018768E" w:rsidRPr="000D067E" w:rsidRDefault="0018768E" w:rsidP="0018768E">
      <w:pPr>
        <w:pStyle w:val="Bibliography"/>
        <w:rPr>
          <w:color w:val="385623" w:themeColor="accent6" w:themeShade="80"/>
        </w:rPr>
      </w:pPr>
      <w:r w:rsidRPr="000D067E">
        <w:rPr>
          <w:color w:val="385623" w:themeColor="accent6" w:themeShade="80"/>
        </w:rPr>
        <w:t>Talarico, F., M. Romeo, A. Massolo, P. Brandmayr, and T. Zetto. 2007. Morphometry and eye morphology in three species of Carabus (Coleoptera: Carabidae) in relation to habitat demands. Journal of Zoological Systematics and Evolutionary Research 45:33–38.</w:t>
      </w:r>
    </w:p>
    <w:p w14:paraId="1F732B9D" w14:textId="77777777" w:rsidR="0018768E" w:rsidRPr="000D067E" w:rsidRDefault="0018768E" w:rsidP="0018768E">
      <w:pPr>
        <w:pStyle w:val="Bibliography"/>
        <w:rPr>
          <w:color w:val="385623" w:themeColor="accent6" w:themeShade="80"/>
        </w:rPr>
      </w:pPr>
      <w:r w:rsidRPr="000D067E">
        <w:rPr>
          <w:color w:val="385623" w:themeColor="accent6" w:themeShade="80"/>
        </w:rPr>
        <w:t>Telander, A. C., R. A. Slesak, A. W. D’Amato, B. J. Palik, K. N. Brooks, and C. F. Lenhart. 2015. Sap flow of black ash in wetland forests of northern Minnesota, USA: Hydrologic implications of tree mortality due to emerald ash borer. Agricultural and Forest Meteorology 206:4–11.</w:t>
      </w:r>
    </w:p>
    <w:p w14:paraId="205CF0E4" w14:textId="77777777" w:rsidR="0018768E" w:rsidRPr="000D067E" w:rsidRDefault="0018768E" w:rsidP="0018768E">
      <w:pPr>
        <w:pStyle w:val="Bibliography"/>
        <w:rPr>
          <w:color w:val="385623" w:themeColor="accent6" w:themeShade="80"/>
        </w:rPr>
      </w:pPr>
      <w:r w:rsidRPr="000D067E">
        <w:rPr>
          <w:color w:val="385623" w:themeColor="accent6" w:themeShade="80"/>
        </w:rPr>
        <w:t>Thiele, H.-U. 1977. Carabid Beetles in Their Environments. Springer, Berlin, Heidelberg.</w:t>
      </w:r>
    </w:p>
    <w:p w14:paraId="28921FEA" w14:textId="77777777" w:rsidR="0018768E" w:rsidRPr="000D067E" w:rsidRDefault="0018768E" w:rsidP="0018768E">
      <w:pPr>
        <w:pStyle w:val="Bibliography"/>
        <w:rPr>
          <w:color w:val="385623" w:themeColor="accent6" w:themeShade="80"/>
        </w:rPr>
      </w:pPr>
      <w:r w:rsidRPr="000D067E">
        <w:rPr>
          <w:color w:val="385623" w:themeColor="accent6" w:themeShade="80"/>
        </w:rPr>
        <w:t xml:space="preserve">Thorn, S., C. Bässler, R. Brandl, P. J. Burton, R. Cahall, J. L. Campbell, J. Castro, C.-Y. Choi, T. Cobb, D. C. Donato, E. Durska, J. B. Fontaine, S. Gauthier, C. Hebert, T. </w:t>
      </w:r>
      <w:r w:rsidRPr="000D067E">
        <w:rPr>
          <w:color w:val="385623" w:themeColor="accent6" w:themeShade="80"/>
        </w:rPr>
        <w:lastRenderedPageBreak/>
        <w:t>Hothorn, R. L. Hutto, E.-J. Lee, A. B. Leverkus, D. B. Lindenmayer, M. K. Obrist, J. Rost, S. Seibold, R. Seidl, D. Thom, K. Waldron, B. Wermelinger, M.-B. Winter, M. Zmihorski, and J. Müller. 2018. Impacts of salvage logging on biodiversity: A meta-analysis. Journal of Applied Ecology 55:279–289.</w:t>
      </w:r>
    </w:p>
    <w:p w14:paraId="08DF199F" w14:textId="77777777" w:rsidR="0018768E" w:rsidRPr="000D067E" w:rsidRDefault="0018768E" w:rsidP="0018768E">
      <w:pPr>
        <w:pStyle w:val="Bibliography"/>
        <w:rPr>
          <w:color w:val="385623" w:themeColor="accent6" w:themeShade="80"/>
        </w:rPr>
      </w:pPr>
      <w:r w:rsidRPr="000D067E">
        <w:rPr>
          <w:color w:val="385623" w:themeColor="accent6" w:themeShade="80"/>
        </w:rPr>
        <w:t>Thorn, S., C. Bässler, T. Gottschalk, T. Hothorn, H. Bussler, K. Raffa, and J. Müller. 2014. New Insights into the Consequences of Post-Windthrow Salvage Logging Revealed by Functional Structure of Saproxylic Beetles Assemblages. PLoS ONE 9:e101757.</w:t>
      </w:r>
    </w:p>
    <w:p w14:paraId="71E6926B" w14:textId="77777777" w:rsidR="0018768E" w:rsidRPr="000D067E" w:rsidRDefault="0018768E" w:rsidP="0018768E">
      <w:pPr>
        <w:pStyle w:val="Bibliography"/>
        <w:rPr>
          <w:color w:val="385623" w:themeColor="accent6" w:themeShade="80"/>
        </w:rPr>
      </w:pPr>
      <w:r w:rsidRPr="000D067E">
        <w:rPr>
          <w:color w:val="385623" w:themeColor="accent6" w:themeShade="80"/>
        </w:rPr>
        <w:t xml:space="preserve">Timms, L. L., S. M. Smith, and P. De Groot. 2006. Patterns in the within‐tree distribution of the emerald ash borer </w:t>
      </w:r>
      <w:r w:rsidRPr="000D067E">
        <w:rPr>
          <w:i/>
          <w:iCs/>
          <w:color w:val="385623" w:themeColor="accent6" w:themeShade="80"/>
        </w:rPr>
        <w:t>Agrilus planipennis</w:t>
      </w:r>
      <w:r w:rsidRPr="000D067E">
        <w:rPr>
          <w:color w:val="385623" w:themeColor="accent6" w:themeShade="80"/>
        </w:rPr>
        <w:t xml:space="preserve"> (Fairmaire) in young, green‐ash plantations of south‐western Ontario, Canada. Agricultural and Forest Entomology 8:313–321.</w:t>
      </w:r>
    </w:p>
    <w:p w14:paraId="358C12C6" w14:textId="77777777" w:rsidR="0018768E" w:rsidRPr="000D067E" w:rsidRDefault="0018768E" w:rsidP="0018768E">
      <w:pPr>
        <w:pStyle w:val="Bibliography"/>
        <w:rPr>
          <w:color w:val="385623" w:themeColor="accent6" w:themeShade="80"/>
        </w:rPr>
      </w:pPr>
      <w:r w:rsidRPr="000D067E">
        <w:rPr>
          <w:color w:val="385623" w:themeColor="accent6" w:themeShade="80"/>
        </w:rPr>
        <w:t>Urbanovicova, V., D. Miklisová, and A. Mock. 2014. Activity of epigeic arthropods in differently managed windthrown forest stands in the High Tatra Mts. North-western Journal of Zoology 10:337–345.</w:t>
      </w:r>
    </w:p>
    <w:p w14:paraId="59B9122A" w14:textId="77777777" w:rsidR="0018768E" w:rsidRPr="000D067E" w:rsidRDefault="0018768E" w:rsidP="0018768E">
      <w:pPr>
        <w:pStyle w:val="Bibliography"/>
        <w:rPr>
          <w:color w:val="385623" w:themeColor="accent6" w:themeShade="80"/>
        </w:rPr>
      </w:pPr>
      <w:r w:rsidRPr="000D067E">
        <w:rPr>
          <w:color w:val="385623" w:themeColor="accent6" w:themeShade="80"/>
        </w:rPr>
        <w:t>USDA–APHIS/ARS/FS. 2021. Emerald Ash Borer Biological Control Release and Recovery Guidelines. USDA–APHIS–ARS–FS, Riverdale, Maryland.</w:t>
      </w:r>
    </w:p>
    <w:p w14:paraId="2BFAC61A" w14:textId="77777777" w:rsidR="0018768E" w:rsidRPr="000D067E" w:rsidRDefault="0018768E" w:rsidP="0018768E">
      <w:pPr>
        <w:pStyle w:val="Bibliography"/>
        <w:rPr>
          <w:color w:val="385623" w:themeColor="accent6" w:themeShade="80"/>
        </w:rPr>
      </w:pPr>
      <w:r w:rsidRPr="000D067E">
        <w:rPr>
          <w:color w:val="385623" w:themeColor="accent6" w:themeShade="80"/>
        </w:rPr>
        <w:t>Van Driesche, R., and R. Reardon. 2016. The Use of Classical Biological Control to Preserve Forests in North America. USDA Forest Service, Morgantown, WV.</w:t>
      </w:r>
    </w:p>
    <w:p w14:paraId="4E8E9C0D" w14:textId="77777777" w:rsidR="0018768E" w:rsidRPr="000D067E" w:rsidRDefault="0018768E" w:rsidP="0018768E">
      <w:pPr>
        <w:pStyle w:val="Bibliography"/>
        <w:rPr>
          <w:color w:val="385623" w:themeColor="accent6" w:themeShade="80"/>
        </w:rPr>
      </w:pPr>
      <w:r w:rsidRPr="000D067E">
        <w:rPr>
          <w:color w:val="385623" w:themeColor="accent6" w:themeShade="80"/>
        </w:rPr>
        <w:t>Venables, W. N., B. D. Ripley, and W. N. Venables. 2002. Modern applied statistics with S. 4th ed. Springer, New York.</w:t>
      </w:r>
    </w:p>
    <w:p w14:paraId="500578F0" w14:textId="77777777" w:rsidR="0018768E" w:rsidRPr="000D067E" w:rsidRDefault="0018768E" w:rsidP="0018768E">
      <w:pPr>
        <w:pStyle w:val="Bibliography"/>
        <w:rPr>
          <w:color w:val="385623" w:themeColor="accent6" w:themeShade="80"/>
        </w:rPr>
      </w:pPr>
      <w:r w:rsidRPr="000D067E">
        <w:rPr>
          <w:color w:val="385623" w:themeColor="accent6" w:themeShade="80"/>
        </w:rPr>
        <w:lastRenderedPageBreak/>
        <w:t>Venn, S. 2016. To fly or not to fly: Factors influencing the flight capacity of carabid beetles (Coleoptera: Carabidae). European Journal of Entomology 113:587–600.</w:t>
      </w:r>
    </w:p>
    <w:p w14:paraId="7CFD5D56" w14:textId="77777777" w:rsidR="0018768E" w:rsidRPr="000D067E" w:rsidRDefault="0018768E" w:rsidP="0018768E">
      <w:pPr>
        <w:pStyle w:val="Bibliography"/>
        <w:rPr>
          <w:color w:val="385623" w:themeColor="accent6" w:themeShade="80"/>
        </w:rPr>
      </w:pPr>
      <w:r w:rsidRPr="000D067E">
        <w:rPr>
          <w:color w:val="385623" w:themeColor="accent6" w:themeShade="80"/>
        </w:rPr>
        <w:t>Villari, C., D. A. Herms, J. G. A. Whitehill, D. Cipollini, and P. Bonello. 2016. Progress and gaps in understanding mechanisms of ash tree resistance to emerald ash borer, a model for wood‐boring insects that kill angiosperms. New Phytologist 209:63–79.</w:t>
      </w:r>
    </w:p>
    <w:p w14:paraId="1EF29764" w14:textId="77777777" w:rsidR="0018768E" w:rsidRPr="000D067E" w:rsidRDefault="0018768E" w:rsidP="0018768E">
      <w:pPr>
        <w:pStyle w:val="Bibliography"/>
        <w:rPr>
          <w:color w:val="385623" w:themeColor="accent6" w:themeShade="80"/>
        </w:rPr>
      </w:pPr>
      <w:r w:rsidRPr="000D067E">
        <w:rPr>
          <w:color w:val="385623" w:themeColor="accent6" w:themeShade="80"/>
        </w:rPr>
        <w:t>Wagner, D. L. 2019. Insect Declines in the Anthropocene.</w:t>
      </w:r>
    </w:p>
    <w:p w14:paraId="5BA6A793" w14:textId="77777777" w:rsidR="0018768E" w:rsidRPr="000D067E" w:rsidRDefault="0018768E" w:rsidP="0018768E">
      <w:pPr>
        <w:pStyle w:val="Bibliography"/>
        <w:rPr>
          <w:color w:val="385623" w:themeColor="accent6" w:themeShade="80"/>
        </w:rPr>
      </w:pPr>
      <w:r w:rsidRPr="000D067E">
        <w:rPr>
          <w:color w:val="385623" w:themeColor="accent6" w:themeShade="80"/>
        </w:rPr>
        <w:t>Wagner, D. L., and K. J. Todd. 2015. Chapter 2: Ecological Impacts of Emerald Ash Borer. Page Biology and Control of Emerald Ash Borer. USDA Forest Service.</w:t>
      </w:r>
    </w:p>
    <w:p w14:paraId="2377A0D9" w14:textId="77777777" w:rsidR="0018768E" w:rsidRPr="000D067E" w:rsidRDefault="0018768E" w:rsidP="0018768E">
      <w:pPr>
        <w:pStyle w:val="Bibliography"/>
        <w:rPr>
          <w:color w:val="385623" w:themeColor="accent6" w:themeShade="80"/>
        </w:rPr>
      </w:pPr>
      <w:r w:rsidRPr="000D067E">
        <w:rPr>
          <w:color w:val="385623" w:themeColor="accent6" w:themeShade="80"/>
        </w:rPr>
        <w:t>Ward, S. F., A. M. Liebhold, R. S. Morin, and S. Fei. 2021. Population dynamics of ash across the eastern USA following invasion by emerald ash borer. Forest Ecology and Management 479:1–8.</w:t>
      </w:r>
    </w:p>
    <w:p w14:paraId="3F6274A2" w14:textId="77777777" w:rsidR="0018768E" w:rsidRPr="000D067E" w:rsidRDefault="0018768E" w:rsidP="0018768E">
      <w:pPr>
        <w:pStyle w:val="Bibliography"/>
        <w:rPr>
          <w:color w:val="385623" w:themeColor="accent6" w:themeShade="80"/>
        </w:rPr>
      </w:pPr>
      <w:r w:rsidRPr="000D067E">
        <w:rPr>
          <w:color w:val="385623" w:themeColor="accent6" w:themeShade="80"/>
        </w:rPr>
        <w:t>Wermelinger, B., M. Moretti, P. Duelli, T. Lachat, G. B. Pezzatti, and M. K. Obrist. 2017. Impact of windthrow and salvage-logging on taxonomic and functional diversity of forest arthropods. Forest Ecology and Management 391:9–18.</w:t>
      </w:r>
    </w:p>
    <w:p w14:paraId="3F212F7C" w14:textId="77777777" w:rsidR="0018768E" w:rsidRPr="000D067E" w:rsidRDefault="0018768E" w:rsidP="0018768E">
      <w:pPr>
        <w:pStyle w:val="Bibliography"/>
        <w:rPr>
          <w:color w:val="385623" w:themeColor="accent6" w:themeShade="80"/>
        </w:rPr>
      </w:pPr>
      <w:r w:rsidRPr="000D067E">
        <w:rPr>
          <w:color w:val="385623" w:themeColor="accent6" w:themeShade="80"/>
        </w:rPr>
        <w:t>Werner, S. M., and K. F. Raffa. 2000. Effects of forest management practices on the diversity of ground-occurring beetles in mixed northern hardwood forests of the Great Lakes Region. Forest Ecology and Management.</w:t>
      </w:r>
    </w:p>
    <w:p w14:paraId="77279092" w14:textId="77777777" w:rsidR="0018768E" w:rsidRPr="000D067E" w:rsidRDefault="0018768E" w:rsidP="0018768E">
      <w:pPr>
        <w:pStyle w:val="Bibliography"/>
        <w:rPr>
          <w:color w:val="385623" w:themeColor="accent6" w:themeShade="80"/>
        </w:rPr>
      </w:pPr>
      <w:r w:rsidRPr="000D067E">
        <w:rPr>
          <w:color w:val="385623" w:themeColor="accent6" w:themeShade="80"/>
        </w:rPr>
        <w:t>Wilson, C. J., T. R. Petrice, T. M. Poland, and D. G. McCullough. 2024. Tree species richness and ash density have variable effects on emerald ash borer biological control by woodpeckers and parasitoid wasps in post-invasion white ash stands. Environmental Entomology 53:544–560.</w:t>
      </w:r>
    </w:p>
    <w:p w14:paraId="43E219CA" w14:textId="77777777" w:rsidR="0018768E" w:rsidRPr="000D067E" w:rsidRDefault="0018768E" w:rsidP="0018768E">
      <w:pPr>
        <w:pStyle w:val="Bibliography"/>
        <w:rPr>
          <w:color w:val="385623" w:themeColor="accent6" w:themeShade="80"/>
        </w:rPr>
      </w:pPr>
      <w:r w:rsidRPr="000D067E">
        <w:rPr>
          <w:color w:val="385623" w:themeColor="accent6" w:themeShade="80"/>
        </w:rPr>
        <w:lastRenderedPageBreak/>
        <w:t>Youngquist, M. B., S. L. Eggert, A. W. D’Amato, B. J. Palik, and R. A. Slesak. 2017. Potential Effects of Foundation Species Loss on Wetland Communities: A Case Study of Black Ash Wetlands Threatened by Emerald Ash Borer. Wetlands 37:787–799.</w:t>
      </w:r>
    </w:p>
    <w:p w14:paraId="540431D3" w14:textId="77777777" w:rsidR="0018768E" w:rsidRPr="000D067E" w:rsidRDefault="0018768E" w:rsidP="0018768E">
      <w:pPr>
        <w:pStyle w:val="Bibliography"/>
        <w:rPr>
          <w:color w:val="385623" w:themeColor="accent6" w:themeShade="80"/>
        </w:rPr>
      </w:pPr>
      <w:r w:rsidRPr="000D067E">
        <w:rPr>
          <w:color w:val="385623" w:themeColor="accent6" w:themeShade="80"/>
        </w:rPr>
        <w:t>Zhang, Y.-Z., D.-W. Huang, T.-H. Zho, H.-P. Liu, and L. S. Bauer. 2005. Two new species of egg parasitoids (Hymenoptera: Encyrtidae) of wood-boring beetle pests from China. Phytoparasitica 33:253–260.</w:t>
      </w:r>
    </w:p>
    <w:p w14:paraId="462CE2F9" w14:textId="107FC23A" w:rsidR="00863F61" w:rsidRPr="000D067E" w:rsidRDefault="00863F61" w:rsidP="00863F61">
      <w:pPr>
        <w:rPr>
          <w:rFonts w:eastAsia="Calibri" w:cs="Times New Roman"/>
          <w:color w:val="385623" w:themeColor="accent6" w:themeShade="80"/>
        </w:rPr>
      </w:pPr>
      <w:r w:rsidRPr="000D067E">
        <w:rPr>
          <w:rFonts w:eastAsia="Calibri" w:cs="Times New Roman"/>
          <w:color w:val="385623" w:themeColor="accent6" w:themeShade="80"/>
        </w:rPr>
        <w:fldChar w:fldCharType="end"/>
      </w:r>
    </w:p>
    <w:p w14:paraId="430C4160" w14:textId="77777777" w:rsidR="00863F61" w:rsidRPr="000D067E" w:rsidRDefault="00863F61" w:rsidP="00863F61">
      <w:pPr>
        <w:rPr>
          <w:rFonts w:eastAsia="Calibri" w:cs="Times New Roman"/>
          <w:color w:val="385623" w:themeColor="accent6" w:themeShade="80"/>
        </w:rPr>
      </w:pPr>
    </w:p>
    <w:p w14:paraId="5DECD837" w14:textId="77777777" w:rsidR="00B53FD1" w:rsidRPr="000D067E" w:rsidRDefault="00B53FD1" w:rsidP="00194003">
      <w:pPr>
        <w:rPr>
          <w:color w:val="385623" w:themeColor="accent6" w:themeShade="80"/>
        </w:rPr>
      </w:pPr>
    </w:p>
    <w:p w14:paraId="622F98BC" w14:textId="77777777" w:rsidR="00B53FD1" w:rsidRPr="000D067E" w:rsidRDefault="00B53FD1" w:rsidP="00194003">
      <w:pPr>
        <w:rPr>
          <w:color w:val="385623" w:themeColor="accent6" w:themeShade="80"/>
        </w:rPr>
      </w:pPr>
    </w:p>
    <w:p w14:paraId="519B78AB" w14:textId="77777777" w:rsidR="0013534D" w:rsidRPr="000D067E" w:rsidRDefault="0013534D" w:rsidP="00194003">
      <w:pPr>
        <w:rPr>
          <w:color w:val="385623" w:themeColor="accent6" w:themeShade="80"/>
        </w:rPr>
      </w:pPr>
    </w:p>
    <w:p w14:paraId="60FC32E4" w14:textId="77777777" w:rsidR="00C621A2" w:rsidRPr="000D067E" w:rsidRDefault="00C621A2" w:rsidP="00194003">
      <w:pPr>
        <w:rPr>
          <w:b/>
          <w:bCs/>
          <w:color w:val="385623" w:themeColor="accent6" w:themeShade="80"/>
        </w:rPr>
        <w:sectPr w:rsidR="00C621A2" w:rsidRPr="000D067E" w:rsidSect="00004879">
          <w:pgSz w:w="12240" w:h="15840"/>
          <w:pgMar w:top="1440" w:right="1440" w:bottom="1440" w:left="2160" w:header="720" w:footer="1584" w:gutter="0"/>
          <w:cols w:space="720"/>
          <w:docGrid w:linePitch="360"/>
        </w:sectPr>
      </w:pPr>
    </w:p>
    <w:p w14:paraId="54711747" w14:textId="28EE37D1" w:rsidR="0013534D" w:rsidRPr="000D067E" w:rsidRDefault="0013534D" w:rsidP="00C342CE">
      <w:pPr>
        <w:pStyle w:val="Heading1"/>
        <w:rPr>
          <w:color w:val="385623" w:themeColor="accent6" w:themeShade="80"/>
        </w:rPr>
      </w:pPr>
      <w:bookmarkStart w:id="69" w:name="_Toc213799239"/>
      <w:bookmarkEnd w:id="69"/>
    </w:p>
    <w:p w14:paraId="31D3E849" w14:textId="77777777" w:rsidR="00667365" w:rsidRPr="000D067E" w:rsidRDefault="00667365" w:rsidP="00667365">
      <w:pPr>
        <w:rPr>
          <w:b/>
          <w:bCs/>
          <w:color w:val="385623" w:themeColor="accent6" w:themeShade="80"/>
        </w:rPr>
      </w:pPr>
      <w:r w:rsidRPr="000D067E">
        <w:rPr>
          <w:noProof/>
          <w:color w:val="385623" w:themeColor="accent6" w:themeShade="80"/>
        </w:rPr>
        <w:drawing>
          <wp:inline distT="0" distB="0" distL="0" distR="0" wp14:anchorId="28B98C06" wp14:editId="713D8936">
            <wp:extent cx="5526157" cy="3043959"/>
            <wp:effectExtent l="0" t="0" r="0" b="4445"/>
            <wp:docPr id="1375195598"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195598" name=""/>
                    <pic:cNvPicPr/>
                  </pic:nvPicPr>
                  <pic:blipFill>
                    <a:blip r:embed="rId31">
                      <a:extLst>
                        <a:ext uri="{96DAC541-7B7A-43D3-8B79-37D633B846F1}">
                          <asvg:svgBlip xmlns:asvg="http://schemas.microsoft.com/office/drawing/2016/SVG/main" r:embed="rId32"/>
                        </a:ext>
                      </a:extLst>
                    </a:blip>
                    <a:stretch>
                      <a:fillRect/>
                    </a:stretch>
                  </pic:blipFill>
                  <pic:spPr>
                    <a:xfrm>
                      <a:off x="0" y="0"/>
                      <a:ext cx="5534052" cy="3048308"/>
                    </a:xfrm>
                    <a:prstGeom prst="rect">
                      <a:avLst/>
                    </a:prstGeom>
                  </pic:spPr>
                </pic:pic>
              </a:graphicData>
            </a:graphic>
          </wp:inline>
        </w:drawing>
      </w:r>
    </w:p>
    <w:p w14:paraId="298315CF" w14:textId="77777777" w:rsidR="00667365" w:rsidRPr="000D067E" w:rsidRDefault="00667365" w:rsidP="00667365">
      <w:pPr>
        <w:rPr>
          <w:b/>
          <w:bCs/>
          <w:color w:val="385623" w:themeColor="accent6" w:themeShade="80"/>
        </w:rPr>
      </w:pPr>
    </w:p>
    <w:p w14:paraId="24E85F26" w14:textId="77777777" w:rsidR="00667365" w:rsidRPr="000D067E" w:rsidRDefault="00667365" w:rsidP="00667365">
      <w:pPr>
        <w:pStyle w:val="Caption"/>
        <w:rPr>
          <w:color w:val="385623" w:themeColor="accent6" w:themeShade="80"/>
        </w:rPr>
      </w:pPr>
      <w:bookmarkStart w:id="70" w:name="_Toc213798454"/>
      <w:r w:rsidRPr="000D067E">
        <w:rPr>
          <w:b/>
          <w:bCs/>
          <w:color w:val="385623" w:themeColor="accent6" w:themeShade="80"/>
        </w:rPr>
        <w:t xml:space="preserve">Figure </w:t>
      </w:r>
      <w:r w:rsidRPr="000D067E">
        <w:rPr>
          <w:b/>
          <w:bCs/>
          <w:color w:val="385623" w:themeColor="accent6" w:themeShade="80"/>
        </w:rPr>
        <w:fldChar w:fldCharType="begin"/>
      </w:r>
      <w:r w:rsidRPr="000D067E">
        <w:rPr>
          <w:b/>
          <w:bCs/>
          <w:color w:val="385623" w:themeColor="accent6" w:themeShade="80"/>
        </w:rPr>
        <w:instrText xml:space="preserve"> STYLEREF 1 \s </w:instrText>
      </w:r>
      <w:r w:rsidRPr="000D067E">
        <w:rPr>
          <w:b/>
          <w:bCs/>
          <w:color w:val="385623" w:themeColor="accent6" w:themeShade="80"/>
        </w:rPr>
        <w:fldChar w:fldCharType="separate"/>
      </w:r>
      <w:r w:rsidRPr="000D067E">
        <w:rPr>
          <w:b/>
          <w:bCs/>
          <w:noProof/>
          <w:color w:val="385623" w:themeColor="accent6" w:themeShade="80"/>
        </w:rPr>
        <w:t>A</w:t>
      </w:r>
      <w:r w:rsidRPr="000D067E">
        <w:rPr>
          <w:b/>
          <w:bCs/>
          <w:color w:val="385623" w:themeColor="accent6" w:themeShade="80"/>
        </w:rPr>
        <w:fldChar w:fldCharType="end"/>
      </w:r>
      <w:r w:rsidRPr="000D067E">
        <w:rPr>
          <w:b/>
          <w:bCs/>
          <w:color w:val="385623" w:themeColor="accent6" w:themeShade="80"/>
        </w:rPr>
        <w:t>.</w:t>
      </w:r>
      <w:r w:rsidRPr="000D067E">
        <w:rPr>
          <w:b/>
          <w:bCs/>
          <w:color w:val="385623" w:themeColor="accent6" w:themeShade="80"/>
        </w:rPr>
        <w:fldChar w:fldCharType="begin"/>
      </w:r>
      <w:r w:rsidRPr="000D067E">
        <w:rPr>
          <w:b/>
          <w:bCs/>
          <w:color w:val="385623" w:themeColor="accent6" w:themeShade="80"/>
        </w:rPr>
        <w:instrText xml:space="preserve"> SEQ Figure \* ARABIC \s 1 </w:instrText>
      </w:r>
      <w:r w:rsidRPr="000D067E">
        <w:rPr>
          <w:b/>
          <w:bCs/>
          <w:color w:val="385623" w:themeColor="accent6" w:themeShade="80"/>
        </w:rPr>
        <w:fldChar w:fldCharType="separate"/>
      </w:r>
      <w:r w:rsidRPr="000D067E">
        <w:rPr>
          <w:b/>
          <w:bCs/>
          <w:noProof/>
          <w:color w:val="385623" w:themeColor="accent6" w:themeShade="80"/>
        </w:rPr>
        <w:t>1</w:t>
      </w:r>
      <w:r w:rsidRPr="000D067E">
        <w:rPr>
          <w:b/>
          <w:bCs/>
          <w:color w:val="385623" w:themeColor="accent6" w:themeShade="80"/>
        </w:rPr>
        <w:fldChar w:fldCharType="end"/>
      </w:r>
      <w:r w:rsidRPr="000D067E">
        <w:rPr>
          <w:b/>
          <w:bCs/>
          <w:color w:val="385623" w:themeColor="accent6" w:themeShade="80"/>
        </w:rPr>
        <w:t>.</w:t>
      </w:r>
      <w:r w:rsidRPr="000D067E">
        <w:rPr>
          <w:color w:val="385623" w:themeColor="accent6" w:themeShade="80"/>
        </w:rPr>
        <w:t xml:space="preserve"> The total number of small ash trees (2.5 – 10 cm DBH) found in </w:t>
      </w:r>
      <w:commentRangeStart w:id="71"/>
      <w:r w:rsidRPr="000D067E">
        <w:rPr>
          <w:color w:val="385623" w:themeColor="accent6" w:themeShade="80"/>
        </w:rPr>
        <w:t xml:space="preserve">37 transects </w:t>
      </w:r>
      <w:commentRangeEnd w:id="71"/>
      <w:r w:rsidR="00B138CD" w:rsidRPr="000D067E">
        <w:rPr>
          <w:rStyle w:val="CommentReference"/>
          <w:rFonts w:cs="Times New Roman"/>
          <w:iCs w:val="0"/>
          <w:color w:val="385623" w:themeColor="accent6" w:themeShade="80"/>
          <w:kern w:val="2"/>
          <w14:ligatures w14:val="standardContextual"/>
        </w:rPr>
        <w:commentReference w:id="71"/>
      </w:r>
      <w:r w:rsidRPr="000D067E">
        <w:rPr>
          <w:color w:val="385623" w:themeColor="accent6" w:themeShade="80"/>
        </w:rPr>
        <w:t>in the Upper Huron River Watershed. Small ash of all canopy conditions are counted. Bars are shaded based on the proportion of each ash species that was found in a transect. Green represents green, white, and/or pumpkin ash; black represents black ash; light blue represents unknown ash species.</w:t>
      </w:r>
      <w:bookmarkEnd w:id="70"/>
    </w:p>
    <w:p w14:paraId="0196EA15" w14:textId="77777777" w:rsidR="00667365" w:rsidRPr="000D067E" w:rsidRDefault="00667365" w:rsidP="00667365">
      <w:pPr>
        <w:rPr>
          <w:color w:val="385623" w:themeColor="accent6" w:themeShade="80"/>
        </w:rPr>
      </w:pPr>
    </w:p>
    <w:p w14:paraId="159EE0BA" w14:textId="77777777" w:rsidR="00667365" w:rsidRPr="000D067E" w:rsidRDefault="00667365" w:rsidP="00667365">
      <w:pPr>
        <w:rPr>
          <w:color w:val="385623" w:themeColor="accent6" w:themeShade="80"/>
        </w:rPr>
      </w:pPr>
      <w:r w:rsidRPr="000D067E">
        <w:rPr>
          <w:noProof/>
          <w:color w:val="385623" w:themeColor="accent6" w:themeShade="80"/>
        </w:rPr>
        <w:lastRenderedPageBreak/>
        <w:drawing>
          <wp:inline distT="0" distB="0" distL="0" distR="0" wp14:anchorId="60C5D4F3" wp14:editId="208763B1">
            <wp:extent cx="3153520" cy="2536805"/>
            <wp:effectExtent l="19050" t="19050" r="8890" b="16510"/>
            <wp:docPr id="7" name="Picture 6" descr="A yellow bowl on a tree&#10;&#10;Description automatically generated">
              <a:extLst xmlns:a="http://schemas.openxmlformats.org/drawingml/2006/main">
                <a:ext uri="{FF2B5EF4-FFF2-40B4-BE49-F238E27FC236}">
                  <a16:creationId xmlns:a16="http://schemas.microsoft.com/office/drawing/2014/main" id="{FC0C8DAE-8F64-F171-0A40-64E72750C18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A yellow bowl on a tree&#10;&#10;Description automatically generated">
                      <a:extLst>
                        <a:ext uri="{FF2B5EF4-FFF2-40B4-BE49-F238E27FC236}">
                          <a16:creationId xmlns:a16="http://schemas.microsoft.com/office/drawing/2014/main" id="{FC0C8DAE-8F64-F171-0A40-64E72750C189}"/>
                        </a:ext>
                      </a:extLst>
                    </pic:cNvPr>
                    <pic:cNvPicPr>
                      <a:picLocks noChangeAspect="1"/>
                    </pic:cNvPicPr>
                  </pic:nvPicPr>
                  <pic:blipFill rotWithShape="1">
                    <a:blip r:embed="rId33" cstate="print">
                      <a:extLst>
                        <a:ext uri="{28A0092B-C50C-407E-A947-70E740481C1C}">
                          <a14:useLocalDpi xmlns:a14="http://schemas.microsoft.com/office/drawing/2010/main" val="0"/>
                        </a:ext>
                      </a:extLst>
                    </a:blip>
                    <a:srcRect l="22215" t="11612" r="4402" b="44207"/>
                    <a:stretch/>
                  </pic:blipFill>
                  <pic:spPr bwMode="auto">
                    <a:xfrm>
                      <a:off x="0" y="0"/>
                      <a:ext cx="3162290" cy="254386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B2002C9" w14:textId="77777777" w:rsidR="00667365" w:rsidRPr="000D067E" w:rsidRDefault="00667365" w:rsidP="00667365">
      <w:pPr>
        <w:rPr>
          <w:color w:val="385623" w:themeColor="accent6" w:themeShade="80"/>
        </w:rPr>
      </w:pPr>
    </w:p>
    <w:p w14:paraId="6617955F" w14:textId="77777777" w:rsidR="00667365" w:rsidRPr="000D067E" w:rsidRDefault="00667365" w:rsidP="00667365">
      <w:pPr>
        <w:pStyle w:val="Caption"/>
        <w:rPr>
          <w:color w:val="385623" w:themeColor="accent6" w:themeShade="80"/>
        </w:rPr>
      </w:pPr>
      <w:bookmarkStart w:id="72" w:name="_Toc213798455"/>
      <w:r w:rsidRPr="000D067E">
        <w:rPr>
          <w:b/>
          <w:bCs/>
          <w:color w:val="385623" w:themeColor="accent6" w:themeShade="80"/>
        </w:rPr>
        <w:t xml:space="preserve">Figure </w:t>
      </w:r>
      <w:r w:rsidRPr="000D067E">
        <w:rPr>
          <w:b/>
          <w:bCs/>
          <w:color w:val="385623" w:themeColor="accent6" w:themeShade="80"/>
        </w:rPr>
        <w:fldChar w:fldCharType="begin"/>
      </w:r>
      <w:r w:rsidRPr="000D067E">
        <w:rPr>
          <w:b/>
          <w:bCs/>
          <w:color w:val="385623" w:themeColor="accent6" w:themeShade="80"/>
        </w:rPr>
        <w:instrText xml:space="preserve"> STYLEREF 1 \s </w:instrText>
      </w:r>
      <w:r w:rsidRPr="000D067E">
        <w:rPr>
          <w:b/>
          <w:bCs/>
          <w:color w:val="385623" w:themeColor="accent6" w:themeShade="80"/>
        </w:rPr>
        <w:fldChar w:fldCharType="separate"/>
      </w:r>
      <w:r w:rsidRPr="000D067E">
        <w:rPr>
          <w:b/>
          <w:bCs/>
          <w:noProof/>
          <w:color w:val="385623" w:themeColor="accent6" w:themeShade="80"/>
        </w:rPr>
        <w:t>A</w:t>
      </w:r>
      <w:r w:rsidRPr="000D067E">
        <w:rPr>
          <w:b/>
          <w:bCs/>
          <w:color w:val="385623" w:themeColor="accent6" w:themeShade="80"/>
        </w:rPr>
        <w:fldChar w:fldCharType="end"/>
      </w:r>
      <w:r w:rsidRPr="000D067E">
        <w:rPr>
          <w:b/>
          <w:bCs/>
          <w:color w:val="385623" w:themeColor="accent6" w:themeShade="80"/>
        </w:rPr>
        <w:t>.</w:t>
      </w:r>
      <w:r w:rsidRPr="000D067E">
        <w:rPr>
          <w:b/>
          <w:bCs/>
          <w:color w:val="385623" w:themeColor="accent6" w:themeShade="80"/>
        </w:rPr>
        <w:fldChar w:fldCharType="begin"/>
      </w:r>
      <w:r w:rsidRPr="000D067E">
        <w:rPr>
          <w:b/>
          <w:bCs/>
          <w:color w:val="385623" w:themeColor="accent6" w:themeShade="80"/>
        </w:rPr>
        <w:instrText xml:space="preserve"> SEQ Figure \* ARABIC \s 1 </w:instrText>
      </w:r>
      <w:r w:rsidRPr="000D067E">
        <w:rPr>
          <w:b/>
          <w:bCs/>
          <w:color w:val="385623" w:themeColor="accent6" w:themeShade="80"/>
        </w:rPr>
        <w:fldChar w:fldCharType="separate"/>
      </w:r>
      <w:r w:rsidRPr="000D067E">
        <w:rPr>
          <w:b/>
          <w:bCs/>
          <w:noProof/>
          <w:color w:val="385623" w:themeColor="accent6" w:themeShade="80"/>
        </w:rPr>
        <w:t>2</w:t>
      </w:r>
      <w:r w:rsidRPr="000D067E">
        <w:rPr>
          <w:b/>
          <w:bCs/>
          <w:color w:val="385623" w:themeColor="accent6" w:themeShade="80"/>
        </w:rPr>
        <w:fldChar w:fldCharType="end"/>
      </w:r>
      <w:r w:rsidRPr="000D067E">
        <w:rPr>
          <w:b/>
          <w:bCs/>
          <w:color w:val="385623" w:themeColor="accent6" w:themeShade="80"/>
        </w:rPr>
        <w:t>.</w:t>
      </w:r>
      <w:r w:rsidRPr="000D067E">
        <w:rPr>
          <w:color w:val="385623" w:themeColor="accent6" w:themeShade="80"/>
        </w:rPr>
        <w:t xml:space="preserve"> Yellow pan trap design using nested yellow bowls attached to a wooden stand and strapped to an ash tree.</w:t>
      </w:r>
      <w:bookmarkEnd w:id="72"/>
    </w:p>
    <w:p w14:paraId="31CA567C" w14:textId="77777777" w:rsidR="00667365" w:rsidRPr="000D067E" w:rsidRDefault="00667365" w:rsidP="00667365">
      <w:pPr>
        <w:rPr>
          <w:color w:val="385623" w:themeColor="accent6" w:themeShade="80"/>
        </w:rPr>
      </w:pPr>
    </w:p>
    <w:p w14:paraId="3A64A3AC" w14:textId="77777777" w:rsidR="00667365" w:rsidRPr="000D067E" w:rsidRDefault="00667365" w:rsidP="00667365">
      <w:pPr>
        <w:rPr>
          <w:color w:val="385623" w:themeColor="accent6" w:themeShade="80"/>
        </w:rPr>
      </w:pPr>
    </w:p>
    <w:p w14:paraId="41E7C20B" w14:textId="77777777" w:rsidR="00667365" w:rsidRPr="000D067E" w:rsidRDefault="00667365" w:rsidP="00667365">
      <w:pPr>
        <w:rPr>
          <w:color w:val="385623" w:themeColor="accent6" w:themeShade="80"/>
        </w:rPr>
      </w:pPr>
    </w:p>
    <w:p w14:paraId="730C018D" w14:textId="77777777" w:rsidR="00667365" w:rsidRPr="000D067E" w:rsidRDefault="00667365" w:rsidP="00667365">
      <w:pPr>
        <w:rPr>
          <w:color w:val="385623" w:themeColor="accent6" w:themeShade="80"/>
        </w:rPr>
      </w:pPr>
    </w:p>
    <w:p w14:paraId="2EA46B18" w14:textId="77777777" w:rsidR="00667365" w:rsidRPr="000D067E" w:rsidRDefault="00667365" w:rsidP="00667365">
      <w:pPr>
        <w:rPr>
          <w:color w:val="385623" w:themeColor="accent6" w:themeShade="80"/>
        </w:rPr>
      </w:pPr>
    </w:p>
    <w:p w14:paraId="74AD4EB5" w14:textId="77777777" w:rsidR="00667365" w:rsidRPr="000D067E" w:rsidRDefault="00667365" w:rsidP="00667365">
      <w:pPr>
        <w:rPr>
          <w:b/>
          <w:bCs/>
          <w:color w:val="385623" w:themeColor="accent6" w:themeShade="80"/>
        </w:rPr>
      </w:pPr>
      <w:r w:rsidRPr="000D067E">
        <w:rPr>
          <w:b/>
          <w:bCs/>
          <w:noProof/>
          <w:color w:val="385623" w:themeColor="accent6" w:themeShade="80"/>
        </w:rPr>
        <w:drawing>
          <wp:inline distT="0" distB="0" distL="0" distR="0" wp14:anchorId="050848FB" wp14:editId="29E48A32">
            <wp:extent cx="3856383" cy="2778673"/>
            <wp:effectExtent l="0" t="0" r="0" b="3175"/>
            <wp:docPr id="210878331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783311" name=""/>
                    <pic:cNvPicPr/>
                  </pic:nvPicPr>
                  <pic:blipFill>
                    <a:blip r:embed="rId34">
                      <a:extLst>
                        <a:ext uri="{96DAC541-7B7A-43D3-8B79-37D633B846F1}">
                          <asvg:svgBlip xmlns:asvg="http://schemas.microsoft.com/office/drawing/2016/SVG/main" r:embed="rId35"/>
                        </a:ext>
                      </a:extLst>
                    </a:blip>
                    <a:stretch>
                      <a:fillRect/>
                    </a:stretch>
                  </pic:blipFill>
                  <pic:spPr>
                    <a:xfrm>
                      <a:off x="0" y="0"/>
                      <a:ext cx="3868458" cy="2787374"/>
                    </a:xfrm>
                    <a:prstGeom prst="rect">
                      <a:avLst/>
                    </a:prstGeom>
                  </pic:spPr>
                </pic:pic>
              </a:graphicData>
            </a:graphic>
          </wp:inline>
        </w:drawing>
      </w:r>
    </w:p>
    <w:p w14:paraId="37B17189" w14:textId="77777777" w:rsidR="00667365" w:rsidRPr="000D067E" w:rsidRDefault="00667365" w:rsidP="00667365">
      <w:pPr>
        <w:pStyle w:val="Caption"/>
        <w:rPr>
          <w:color w:val="385623" w:themeColor="accent6" w:themeShade="80"/>
        </w:rPr>
      </w:pPr>
      <w:bookmarkStart w:id="73" w:name="_Toc213798456"/>
      <w:r w:rsidRPr="000D067E">
        <w:rPr>
          <w:b/>
          <w:bCs/>
          <w:color w:val="385623" w:themeColor="accent6" w:themeShade="80"/>
        </w:rPr>
        <w:t xml:space="preserve">Figure </w:t>
      </w:r>
      <w:r w:rsidRPr="000D067E">
        <w:rPr>
          <w:b/>
          <w:bCs/>
          <w:color w:val="385623" w:themeColor="accent6" w:themeShade="80"/>
        </w:rPr>
        <w:fldChar w:fldCharType="begin"/>
      </w:r>
      <w:r w:rsidRPr="000D067E">
        <w:rPr>
          <w:b/>
          <w:bCs/>
          <w:color w:val="385623" w:themeColor="accent6" w:themeShade="80"/>
        </w:rPr>
        <w:instrText xml:space="preserve"> STYLEREF 1 \s </w:instrText>
      </w:r>
      <w:r w:rsidRPr="000D067E">
        <w:rPr>
          <w:b/>
          <w:bCs/>
          <w:color w:val="385623" w:themeColor="accent6" w:themeShade="80"/>
        </w:rPr>
        <w:fldChar w:fldCharType="separate"/>
      </w:r>
      <w:r w:rsidRPr="000D067E">
        <w:rPr>
          <w:b/>
          <w:bCs/>
          <w:noProof/>
          <w:color w:val="385623" w:themeColor="accent6" w:themeShade="80"/>
        </w:rPr>
        <w:t>A</w:t>
      </w:r>
      <w:r w:rsidRPr="000D067E">
        <w:rPr>
          <w:b/>
          <w:bCs/>
          <w:color w:val="385623" w:themeColor="accent6" w:themeShade="80"/>
        </w:rPr>
        <w:fldChar w:fldCharType="end"/>
      </w:r>
      <w:r w:rsidRPr="000D067E">
        <w:rPr>
          <w:b/>
          <w:bCs/>
          <w:color w:val="385623" w:themeColor="accent6" w:themeShade="80"/>
        </w:rPr>
        <w:t>.</w:t>
      </w:r>
      <w:r w:rsidRPr="000D067E">
        <w:rPr>
          <w:b/>
          <w:bCs/>
          <w:color w:val="385623" w:themeColor="accent6" w:themeShade="80"/>
        </w:rPr>
        <w:fldChar w:fldCharType="begin"/>
      </w:r>
      <w:r w:rsidRPr="000D067E">
        <w:rPr>
          <w:b/>
          <w:bCs/>
          <w:color w:val="385623" w:themeColor="accent6" w:themeShade="80"/>
        </w:rPr>
        <w:instrText xml:space="preserve"> SEQ Figure \* ARABIC \s 1 </w:instrText>
      </w:r>
      <w:r w:rsidRPr="000D067E">
        <w:rPr>
          <w:b/>
          <w:bCs/>
          <w:color w:val="385623" w:themeColor="accent6" w:themeShade="80"/>
        </w:rPr>
        <w:fldChar w:fldCharType="separate"/>
      </w:r>
      <w:r w:rsidRPr="000D067E">
        <w:rPr>
          <w:b/>
          <w:bCs/>
          <w:noProof/>
          <w:color w:val="385623" w:themeColor="accent6" w:themeShade="80"/>
        </w:rPr>
        <w:t>3</w:t>
      </w:r>
      <w:r w:rsidRPr="000D067E">
        <w:rPr>
          <w:b/>
          <w:bCs/>
          <w:color w:val="385623" w:themeColor="accent6" w:themeShade="80"/>
        </w:rPr>
        <w:fldChar w:fldCharType="end"/>
      </w:r>
      <w:r w:rsidRPr="000D067E">
        <w:rPr>
          <w:b/>
          <w:bCs/>
          <w:color w:val="385623" w:themeColor="accent6" w:themeShade="80"/>
        </w:rPr>
        <w:t>.</w:t>
      </w:r>
      <w:r w:rsidRPr="000D067E">
        <w:rPr>
          <w:color w:val="385623" w:themeColor="accent6" w:themeShade="80"/>
        </w:rPr>
        <w:t xml:space="preserve"> Captures of EAB adults from Prism traps in 2024. Collection interval 1 corresponds to June, while collection interval 2 corresponds to July.</w:t>
      </w:r>
      <w:bookmarkEnd w:id="73"/>
    </w:p>
    <w:p w14:paraId="2D5D714F" w14:textId="77777777" w:rsidR="00667365" w:rsidRPr="000D067E" w:rsidRDefault="00667365" w:rsidP="00667365">
      <w:pPr>
        <w:rPr>
          <w:color w:val="385623" w:themeColor="accent6" w:themeShade="80"/>
        </w:rPr>
      </w:pPr>
    </w:p>
    <w:p w14:paraId="74D0A3AF" w14:textId="77777777" w:rsidR="00667365" w:rsidRPr="000D067E" w:rsidRDefault="00667365" w:rsidP="00667365">
      <w:pPr>
        <w:rPr>
          <w:color w:val="385623" w:themeColor="accent6" w:themeShade="80"/>
        </w:rPr>
      </w:pPr>
      <w:r w:rsidRPr="000D067E">
        <w:rPr>
          <w:noProof/>
          <w:color w:val="385623" w:themeColor="accent6" w:themeShade="80"/>
        </w:rPr>
        <w:lastRenderedPageBreak/>
        <w:drawing>
          <wp:inline distT="0" distB="0" distL="0" distR="0" wp14:anchorId="3F965ECE" wp14:editId="06BFD8FC">
            <wp:extent cx="6163983" cy="5236092"/>
            <wp:effectExtent l="0" t="0" r="8255" b="3175"/>
            <wp:docPr id="904978707"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978707" name=""/>
                    <pic:cNvPicPr/>
                  </pic:nvPicPr>
                  <pic:blipFill>
                    <a:blip r:embed="rId36">
                      <a:extLst>
                        <a:ext uri="{96DAC541-7B7A-43D3-8B79-37D633B846F1}">
                          <asvg:svgBlip xmlns:asvg="http://schemas.microsoft.com/office/drawing/2016/SVG/main" r:embed="rId37"/>
                        </a:ext>
                      </a:extLst>
                    </a:blip>
                    <a:stretch>
                      <a:fillRect/>
                    </a:stretch>
                  </pic:blipFill>
                  <pic:spPr>
                    <a:xfrm>
                      <a:off x="0" y="0"/>
                      <a:ext cx="6166741" cy="5238435"/>
                    </a:xfrm>
                    <a:prstGeom prst="rect">
                      <a:avLst/>
                    </a:prstGeom>
                  </pic:spPr>
                </pic:pic>
              </a:graphicData>
            </a:graphic>
          </wp:inline>
        </w:drawing>
      </w:r>
    </w:p>
    <w:p w14:paraId="0324756D" w14:textId="77777777" w:rsidR="00667365" w:rsidRPr="000D067E" w:rsidRDefault="00667365" w:rsidP="00667365">
      <w:pPr>
        <w:pStyle w:val="Caption"/>
        <w:rPr>
          <w:color w:val="385623" w:themeColor="accent6" w:themeShade="80"/>
        </w:rPr>
      </w:pPr>
      <w:bookmarkStart w:id="74" w:name="_Toc213798457"/>
      <w:r w:rsidRPr="000D067E">
        <w:rPr>
          <w:b/>
          <w:bCs/>
          <w:color w:val="385623" w:themeColor="accent6" w:themeShade="80"/>
        </w:rPr>
        <w:t xml:space="preserve">Figure </w:t>
      </w:r>
      <w:r w:rsidRPr="000D067E">
        <w:rPr>
          <w:b/>
          <w:bCs/>
          <w:color w:val="385623" w:themeColor="accent6" w:themeShade="80"/>
        </w:rPr>
        <w:fldChar w:fldCharType="begin"/>
      </w:r>
      <w:r w:rsidRPr="000D067E">
        <w:rPr>
          <w:b/>
          <w:bCs/>
          <w:color w:val="385623" w:themeColor="accent6" w:themeShade="80"/>
        </w:rPr>
        <w:instrText xml:space="preserve"> STYLEREF 1 \s </w:instrText>
      </w:r>
      <w:r w:rsidRPr="000D067E">
        <w:rPr>
          <w:b/>
          <w:bCs/>
          <w:color w:val="385623" w:themeColor="accent6" w:themeShade="80"/>
        </w:rPr>
        <w:fldChar w:fldCharType="separate"/>
      </w:r>
      <w:r w:rsidRPr="000D067E">
        <w:rPr>
          <w:b/>
          <w:bCs/>
          <w:noProof/>
          <w:color w:val="385623" w:themeColor="accent6" w:themeShade="80"/>
        </w:rPr>
        <w:t>A</w:t>
      </w:r>
      <w:r w:rsidRPr="000D067E">
        <w:rPr>
          <w:b/>
          <w:bCs/>
          <w:color w:val="385623" w:themeColor="accent6" w:themeShade="80"/>
        </w:rPr>
        <w:fldChar w:fldCharType="end"/>
      </w:r>
      <w:r w:rsidRPr="000D067E">
        <w:rPr>
          <w:b/>
          <w:bCs/>
          <w:color w:val="385623" w:themeColor="accent6" w:themeShade="80"/>
        </w:rPr>
        <w:t>.</w:t>
      </w:r>
      <w:r w:rsidRPr="000D067E">
        <w:rPr>
          <w:b/>
          <w:bCs/>
          <w:color w:val="385623" w:themeColor="accent6" w:themeShade="80"/>
        </w:rPr>
        <w:fldChar w:fldCharType="begin"/>
      </w:r>
      <w:r w:rsidRPr="000D067E">
        <w:rPr>
          <w:b/>
          <w:bCs/>
          <w:color w:val="385623" w:themeColor="accent6" w:themeShade="80"/>
        </w:rPr>
        <w:instrText xml:space="preserve"> SEQ Figure \* ARABIC \s 1 </w:instrText>
      </w:r>
      <w:r w:rsidRPr="000D067E">
        <w:rPr>
          <w:b/>
          <w:bCs/>
          <w:color w:val="385623" w:themeColor="accent6" w:themeShade="80"/>
        </w:rPr>
        <w:fldChar w:fldCharType="separate"/>
      </w:r>
      <w:r w:rsidRPr="000D067E">
        <w:rPr>
          <w:b/>
          <w:bCs/>
          <w:noProof/>
          <w:color w:val="385623" w:themeColor="accent6" w:themeShade="80"/>
        </w:rPr>
        <w:t>4</w:t>
      </w:r>
      <w:r w:rsidRPr="000D067E">
        <w:rPr>
          <w:b/>
          <w:bCs/>
          <w:color w:val="385623" w:themeColor="accent6" w:themeShade="80"/>
        </w:rPr>
        <w:fldChar w:fldCharType="end"/>
      </w:r>
      <w:r w:rsidRPr="000D067E">
        <w:rPr>
          <w:b/>
          <w:bCs/>
          <w:color w:val="385623" w:themeColor="accent6" w:themeShade="80"/>
        </w:rPr>
        <w:t>.</w:t>
      </w:r>
      <w:r w:rsidRPr="000D067E">
        <w:rPr>
          <w:color w:val="385623" w:themeColor="accent6" w:themeShade="80"/>
        </w:rPr>
        <w:t xml:space="preserve"> The presence or absence of symptoms of EAB plotted against tree diameter at breast height (DBH) for 283 trees in the 10 forest plots containing at least 10 trees. Colored points are individual trees, which are plotted as y=1 for presence or y=0 for absence (points were vertically jittered slightly). Points are colored based on the plot they belong to. Colored lines show the models for each estimated random intercept corresponding to each plot.</w:t>
      </w:r>
      <w:bookmarkEnd w:id="74"/>
    </w:p>
    <w:p w14:paraId="1DC74BEC" w14:textId="77777777" w:rsidR="00EA1DF6" w:rsidRPr="000D067E" w:rsidRDefault="00EA1DF6" w:rsidP="00EA1DF6">
      <w:pPr>
        <w:rPr>
          <w:color w:val="385623" w:themeColor="accent6" w:themeShade="80"/>
        </w:rPr>
      </w:pPr>
    </w:p>
    <w:p w14:paraId="1BA422D8" w14:textId="77777777" w:rsidR="00EA1DF6" w:rsidRPr="000D067E" w:rsidRDefault="00EA1DF6" w:rsidP="00EA1DF6">
      <w:pPr>
        <w:rPr>
          <w:color w:val="385623" w:themeColor="accent6" w:themeShade="80"/>
        </w:rPr>
      </w:pPr>
    </w:p>
    <w:p w14:paraId="6E72F905" w14:textId="77777777" w:rsidR="00EA1DF6" w:rsidRPr="000D067E" w:rsidRDefault="00EA1DF6" w:rsidP="00EA1DF6">
      <w:pPr>
        <w:rPr>
          <w:color w:val="385623" w:themeColor="accent6" w:themeShade="80"/>
        </w:rPr>
      </w:pPr>
    </w:p>
    <w:p w14:paraId="5936FA0B" w14:textId="77777777" w:rsidR="00EA1DF6" w:rsidRPr="000D067E" w:rsidRDefault="00EA1DF6" w:rsidP="00EA1DF6">
      <w:pPr>
        <w:rPr>
          <w:color w:val="385623" w:themeColor="accent6" w:themeShade="80"/>
        </w:rPr>
      </w:pPr>
    </w:p>
    <w:p w14:paraId="54C8EBB0" w14:textId="77777777" w:rsidR="00EA1DF6" w:rsidRPr="000D067E" w:rsidRDefault="00EA1DF6" w:rsidP="00EA1DF6">
      <w:pPr>
        <w:rPr>
          <w:color w:val="385623" w:themeColor="accent6" w:themeShade="80"/>
        </w:rPr>
      </w:pPr>
    </w:p>
    <w:p w14:paraId="57668AC0" w14:textId="77777777" w:rsidR="0026578F" w:rsidRPr="000D067E" w:rsidRDefault="0026578F" w:rsidP="00D04BF5">
      <w:pPr>
        <w:pStyle w:val="Caption"/>
        <w:rPr>
          <w:b/>
          <w:bCs/>
          <w:color w:val="385623" w:themeColor="accent6" w:themeShade="80"/>
        </w:rPr>
        <w:sectPr w:rsidR="0026578F" w:rsidRPr="000D067E" w:rsidSect="0026578F">
          <w:pgSz w:w="12240" w:h="15840"/>
          <w:pgMar w:top="1440" w:right="1440" w:bottom="1440" w:left="2160" w:header="720" w:footer="1584" w:gutter="0"/>
          <w:cols w:space="720"/>
          <w:docGrid w:linePitch="360"/>
        </w:sectPr>
      </w:pPr>
    </w:p>
    <w:p w14:paraId="2F39ADBC" w14:textId="37EAD36C" w:rsidR="0013534D" w:rsidRPr="000D067E" w:rsidRDefault="00D04BF5" w:rsidP="00D04BF5">
      <w:pPr>
        <w:pStyle w:val="Caption"/>
        <w:rPr>
          <w:color w:val="385623" w:themeColor="accent6" w:themeShade="80"/>
        </w:rPr>
      </w:pPr>
      <w:bookmarkStart w:id="75" w:name="_Toc213798420"/>
      <w:r w:rsidRPr="000D067E">
        <w:rPr>
          <w:b/>
          <w:bCs/>
          <w:color w:val="385623" w:themeColor="accent6" w:themeShade="80"/>
        </w:rPr>
        <w:lastRenderedPageBreak/>
        <w:t xml:space="preserve">Table </w:t>
      </w:r>
      <w:r w:rsidR="00EB42CB" w:rsidRPr="000D067E">
        <w:rPr>
          <w:b/>
          <w:bCs/>
          <w:color w:val="385623" w:themeColor="accent6" w:themeShade="80"/>
        </w:rPr>
        <w:fldChar w:fldCharType="begin"/>
      </w:r>
      <w:r w:rsidR="00EB42CB" w:rsidRPr="000D067E">
        <w:rPr>
          <w:b/>
          <w:bCs/>
          <w:color w:val="385623" w:themeColor="accent6" w:themeShade="80"/>
        </w:rPr>
        <w:instrText xml:space="preserve"> STYLEREF 1 \s </w:instrText>
      </w:r>
      <w:r w:rsidR="00EB42CB" w:rsidRPr="000D067E">
        <w:rPr>
          <w:b/>
          <w:bCs/>
          <w:color w:val="385623" w:themeColor="accent6" w:themeShade="80"/>
        </w:rPr>
        <w:fldChar w:fldCharType="separate"/>
      </w:r>
      <w:r w:rsidR="00EB42CB" w:rsidRPr="000D067E">
        <w:rPr>
          <w:b/>
          <w:bCs/>
          <w:noProof/>
          <w:color w:val="385623" w:themeColor="accent6" w:themeShade="80"/>
        </w:rPr>
        <w:t>A</w:t>
      </w:r>
      <w:r w:rsidR="00EB42CB" w:rsidRPr="000D067E">
        <w:rPr>
          <w:b/>
          <w:bCs/>
          <w:color w:val="385623" w:themeColor="accent6" w:themeShade="80"/>
        </w:rPr>
        <w:fldChar w:fldCharType="end"/>
      </w:r>
      <w:r w:rsidR="00EB42CB" w:rsidRPr="000D067E">
        <w:rPr>
          <w:b/>
          <w:bCs/>
          <w:color w:val="385623" w:themeColor="accent6" w:themeShade="80"/>
        </w:rPr>
        <w:t>.</w:t>
      </w:r>
      <w:r w:rsidR="00EB42CB" w:rsidRPr="000D067E">
        <w:rPr>
          <w:b/>
          <w:bCs/>
          <w:color w:val="385623" w:themeColor="accent6" w:themeShade="80"/>
        </w:rPr>
        <w:fldChar w:fldCharType="begin"/>
      </w:r>
      <w:r w:rsidR="00EB42CB" w:rsidRPr="000D067E">
        <w:rPr>
          <w:b/>
          <w:bCs/>
          <w:color w:val="385623" w:themeColor="accent6" w:themeShade="80"/>
        </w:rPr>
        <w:instrText xml:space="preserve"> SEQ Table \* ARABIC \s 1 </w:instrText>
      </w:r>
      <w:r w:rsidR="00EB42CB" w:rsidRPr="000D067E">
        <w:rPr>
          <w:b/>
          <w:bCs/>
          <w:color w:val="385623" w:themeColor="accent6" w:themeShade="80"/>
        </w:rPr>
        <w:fldChar w:fldCharType="separate"/>
      </w:r>
      <w:r w:rsidR="00EB42CB" w:rsidRPr="000D067E">
        <w:rPr>
          <w:b/>
          <w:bCs/>
          <w:noProof/>
          <w:color w:val="385623" w:themeColor="accent6" w:themeShade="80"/>
        </w:rPr>
        <w:t>1</w:t>
      </w:r>
      <w:r w:rsidR="00EB42CB" w:rsidRPr="000D067E">
        <w:rPr>
          <w:b/>
          <w:bCs/>
          <w:color w:val="385623" w:themeColor="accent6" w:themeShade="80"/>
        </w:rPr>
        <w:fldChar w:fldCharType="end"/>
      </w:r>
      <w:r w:rsidRPr="000D067E">
        <w:rPr>
          <w:b/>
          <w:bCs/>
          <w:color w:val="385623" w:themeColor="accent6" w:themeShade="80"/>
        </w:rPr>
        <w:t>.</w:t>
      </w:r>
      <w:r w:rsidRPr="000D067E">
        <w:rPr>
          <w:color w:val="385623" w:themeColor="accent6" w:themeShade="80"/>
        </w:rPr>
        <w:t xml:space="preserve"> </w:t>
      </w:r>
      <w:r w:rsidR="0013534D" w:rsidRPr="000D067E">
        <w:rPr>
          <w:color w:val="385623" w:themeColor="accent6" w:themeShade="80"/>
        </w:rPr>
        <w:t xml:space="preserve">Plot locations for the 111 plots visited in this study. Each set of three plots makes up a transect. Each transect was given a hydrological class of xeric (19 transects), mesic (8 transects), or hydric (10 transects). The plot numbers go up to 114 because they skip 46-48, because transect K </w:t>
      </w:r>
      <w:r w:rsidR="0013534D" w:rsidRPr="000D067E">
        <w:rPr>
          <w:color w:val="385623" w:themeColor="accent6" w:themeShade="80"/>
        </w:rPr>
        <w:fldChar w:fldCharType="begin"/>
      </w:r>
      <w:r w:rsidR="0013534D" w:rsidRPr="000D067E">
        <w:rPr>
          <w:color w:val="385623" w:themeColor="accent6" w:themeShade="80"/>
        </w:rPr>
        <w:instrText xml:space="preserve"> ADDIN ZOTERO_ITEM CSL_CITATION {"citationID":"TbWhQGoR","properties":{"formattedCitation":"(Smith 2006)","plainCitation":"(Smith 2006)","noteIndex":0},"citationItems":[{"id":478,"uris":["http://zotero.org/groups/5270502/items/MKCWT8XS"],"itemData":{"id":478,"type":"thesis","abstract":"Emerald ash borer (EAB) (Agrilus planipennis Fairmare) is an exotic, wood- boring beetle that has killed millions of ash trees (Fraxinus species) in southeastern Michigan. If not contained and eradicated this invasive insect has the potential to devastate ash throughout North America causing substantial economic and ecological consequences. The objectives of this research were to (1) determine if community composition, diversity, and stand structure influence susceptibility of forests to EAB invasion, and (2) determine how EAB-induced ash mortality may influence forest community composition. Plots were established during the summers of 2004 and 2005 in 31 forest stands within the Huron River watershed in southeast Michigan that were categorized as xeric (N = 11), mesic (N = 11) or hydric (N = 9). Overstory, understory and seedling tree species composition were quantified in three replicated plots along a transect within each stand. Each ash tree was closely inspected for signs of EAB colonization and degree of dieback. Stem density, basal area, Shannon diversity (H’), relative dominance of ash, relative density of ash, ash importance value, and percent </w:instrText>
      </w:r>
      <w:r w:rsidR="0013534D" w:rsidRPr="000D067E">
        <w:rPr>
          <w:color w:val="385623" w:themeColor="accent6" w:themeShade="80"/>
        </w:rPr>
        <w:lastRenderedPageBreak/>
        <w:instrText xml:space="preserve">canopy cover were quantified for each stand. EAB has caused significant mortality in all stands across the study area. Dieback of black ash (F. nigra) was more advanced than that of white (F. americana) and green ash (F. pennsylvanica). Percent mortality, percentage of infested stems, and EAB attack frequency were also higher in black ash than the other two species. This difference could be the result of the insect’s preference, differences in the physiology of phloem tissue, or an edge effect inherent in riparian and marshy sites to which black ash is adapted. There were no relationships between EAB-induced dieback or mortality and species diversity, stand density, stand basal area, ash basal area, ash density, relative dominance of ash or relative density of ash. Distance from the putative epicenter of the invasion was the only variable that was negatively correlated with all measures of EAB impact. This suggests that it is only a matter of time until all stands suffer complete mortality of Fraxinus species. Widespread loss of ash due to the EAB invasion will initiate changes in community composition and structure in all three forest types. Maple (Acer spp.) and elm (Ulmus spp.) were common on xeric and mesic stands and will likely experience an increase in importance as numerous saplings fill canopy gaps. However, as elms saplings grow they will become susceptible to Dutch elm disease (Chryphonectria parasitica), which is common in the study area. Maple and cherry were over represented in the understory of hydric stands where they should increase in importance. Oaks were poorly represented in the understory layers of all stands and will likely decrease in dominance over the </w:instrText>
      </w:r>
      <w:r w:rsidR="0013534D" w:rsidRPr="000D067E">
        <w:rPr>
          <w:color w:val="385623" w:themeColor="accent6" w:themeShade="80"/>
        </w:rPr>
        <w:lastRenderedPageBreak/>
        <w:instrText xml:space="preserve">long term. Ash species were common in the sapling layer and were the most abundant species in the seedling layer in all stand types. The high density of juvenile ash may prolong the EAB invasion by providing host material after mature trees are killed. This project documents the initial stages of the invasion of North American forests by EAB. The high susceptibility of all ash species and stands provides clear evidence that EAB has the potential to extirpate ash in North America with ecological impacts similar to those inflicted by Dutch elm disease and chestnut blight. This study also provides baseline data of the community composition of the Huron River watershed at the time of initial EAB colonization, which will facilitate long-term studies of ecological impacts and successional trajectories resulting from of wide-spread gap formation caused by EAB-induced ash mortality.","genre":"Master's Thesis","publisher":"The Ohio State University","title":"Effects of Community Structure on Forest susceptibility and Response to the Emerald Ash Borer Invasion of the Huron River Watershed in Southeast Michigan","URL":"http://rave.ohiolink.edu/etdc/view?acc_num=osu1394801603","author":[{"family":"Smith","given":"Annemarie"}],"issued":{"date-parts":[["2006"]]}}}],"schema":"https://github.com/citation-style-language/schema/raw/master/csl-citation.json"} </w:instrText>
      </w:r>
      <w:r w:rsidR="0013534D" w:rsidRPr="000D067E">
        <w:rPr>
          <w:color w:val="385623" w:themeColor="accent6" w:themeShade="80"/>
        </w:rPr>
        <w:fldChar w:fldCharType="separate"/>
      </w:r>
      <w:r w:rsidR="0013534D" w:rsidRPr="000D067E">
        <w:rPr>
          <w:color w:val="385623" w:themeColor="accent6" w:themeShade="80"/>
        </w:rPr>
        <w:t>(Smith 2006)</w:t>
      </w:r>
      <w:r w:rsidR="0013534D" w:rsidRPr="000D067E">
        <w:rPr>
          <w:color w:val="385623" w:themeColor="accent6" w:themeShade="80"/>
        </w:rPr>
        <w:fldChar w:fldCharType="end"/>
      </w:r>
      <w:r w:rsidR="0013534D" w:rsidRPr="000D067E">
        <w:rPr>
          <w:color w:val="385623" w:themeColor="accent6" w:themeShade="80"/>
        </w:rPr>
        <w:t xml:space="preserve"> was not visited.</w:t>
      </w:r>
      <w:bookmarkEnd w:id="75"/>
    </w:p>
    <w:p w14:paraId="52CACC1A" w14:textId="77777777" w:rsidR="0013534D" w:rsidRPr="000D067E" w:rsidRDefault="0013534D" w:rsidP="00194003">
      <w:pPr>
        <w:rPr>
          <w:color w:val="385623" w:themeColor="accent6" w:themeShade="80"/>
        </w:rPr>
      </w:pPr>
    </w:p>
    <w:tbl>
      <w:tblPr>
        <w:tblW w:w="11907" w:type="dxa"/>
        <w:tblLook w:val="04A0" w:firstRow="1" w:lastRow="0" w:firstColumn="1" w:lastColumn="0" w:noHBand="0" w:noVBand="1"/>
      </w:tblPr>
      <w:tblGrid>
        <w:gridCol w:w="1030"/>
        <w:gridCol w:w="2089"/>
        <w:gridCol w:w="2268"/>
        <w:gridCol w:w="1134"/>
        <w:gridCol w:w="1761"/>
        <w:gridCol w:w="1843"/>
        <w:gridCol w:w="1782"/>
      </w:tblGrid>
      <w:tr w:rsidR="000D067E" w:rsidRPr="000D067E" w14:paraId="7500E7E1" w14:textId="77777777" w:rsidTr="00406340">
        <w:trPr>
          <w:trHeight w:val="290"/>
        </w:trPr>
        <w:tc>
          <w:tcPr>
            <w:tcW w:w="1030" w:type="dxa"/>
            <w:tcBorders>
              <w:top w:val="single" w:sz="4" w:space="0" w:color="auto"/>
              <w:left w:val="nil"/>
              <w:bottom w:val="single" w:sz="4" w:space="0" w:color="auto"/>
              <w:right w:val="nil"/>
            </w:tcBorders>
            <w:noWrap/>
            <w:hideMark/>
          </w:tcPr>
          <w:p w14:paraId="4904F43C" w14:textId="77777777" w:rsidR="00406340" w:rsidRPr="000D067E" w:rsidRDefault="00406340" w:rsidP="00406340">
            <w:pPr>
              <w:rPr>
                <w:b/>
                <w:bCs/>
                <w:color w:val="385623" w:themeColor="accent6" w:themeShade="80"/>
              </w:rPr>
            </w:pPr>
            <w:r w:rsidRPr="000D067E">
              <w:rPr>
                <w:b/>
                <w:bCs/>
                <w:color w:val="385623" w:themeColor="accent6" w:themeShade="80"/>
              </w:rPr>
              <w:t xml:space="preserve">Plot </w:t>
            </w:r>
          </w:p>
          <w:p w14:paraId="5E1A8620" w14:textId="77777777" w:rsidR="00406340" w:rsidRPr="000D067E" w:rsidRDefault="00406340" w:rsidP="00406340">
            <w:pPr>
              <w:rPr>
                <w:b/>
                <w:bCs/>
                <w:color w:val="385623" w:themeColor="accent6" w:themeShade="80"/>
              </w:rPr>
            </w:pPr>
            <w:r w:rsidRPr="000D067E">
              <w:rPr>
                <w:b/>
                <w:bCs/>
                <w:color w:val="385623" w:themeColor="accent6" w:themeShade="80"/>
              </w:rPr>
              <w:t>number</w:t>
            </w:r>
          </w:p>
        </w:tc>
        <w:tc>
          <w:tcPr>
            <w:tcW w:w="2089" w:type="dxa"/>
            <w:tcBorders>
              <w:top w:val="single" w:sz="4" w:space="0" w:color="auto"/>
              <w:left w:val="nil"/>
              <w:bottom w:val="single" w:sz="4" w:space="0" w:color="auto"/>
              <w:right w:val="nil"/>
            </w:tcBorders>
            <w:noWrap/>
            <w:hideMark/>
          </w:tcPr>
          <w:p w14:paraId="3A985BC8" w14:textId="77777777" w:rsidR="00406340" w:rsidRPr="000D067E" w:rsidRDefault="00406340" w:rsidP="00406340">
            <w:pPr>
              <w:rPr>
                <w:b/>
                <w:bCs/>
                <w:color w:val="385623" w:themeColor="accent6" w:themeShade="80"/>
              </w:rPr>
            </w:pPr>
            <w:r w:rsidRPr="000D067E">
              <w:rPr>
                <w:b/>
                <w:bCs/>
                <w:color w:val="385623" w:themeColor="accent6" w:themeShade="80"/>
              </w:rPr>
              <w:t>Plot name</w:t>
            </w:r>
          </w:p>
        </w:tc>
        <w:tc>
          <w:tcPr>
            <w:tcW w:w="2268" w:type="dxa"/>
            <w:tcBorders>
              <w:top w:val="single" w:sz="4" w:space="0" w:color="auto"/>
              <w:left w:val="nil"/>
              <w:bottom w:val="single" w:sz="4" w:space="0" w:color="auto"/>
              <w:right w:val="nil"/>
            </w:tcBorders>
            <w:noWrap/>
            <w:hideMark/>
          </w:tcPr>
          <w:p w14:paraId="0205DF8D" w14:textId="77777777" w:rsidR="00406340" w:rsidRPr="000D067E" w:rsidRDefault="00406340" w:rsidP="00406340">
            <w:pPr>
              <w:rPr>
                <w:b/>
                <w:bCs/>
                <w:color w:val="385623" w:themeColor="accent6" w:themeShade="80"/>
              </w:rPr>
            </w:pPr>
            <w:r w:rsidRPr="000D067E">
              <w:rPr>
                <w:b/>
                <w:bCs/>
                <w:color w:val="385623" w:themeColor="accent6" w:themeShade="80"/>
              </w:rPr>
              <w:t>Park</w:t>
            </w:r>
          </w:p>
        </w:tc>
        <w:tc>
          <w:tcPr>
            <w:tcW w:w="1134" w:type="dxa"/>
            <w:tcBorders>
              <w:top w:val="single" w:sz="4" w:space="0" w:color="auto"/>
              <w:left w:val="nil"/>
              <w:bottom w:val="single" w:sz="4" w:space="0" w:color="auto"/>
              <w:right w:val="nil"/>
            </w:tcBorders>
            <w:noWrap/>
            <w:hideMark/>
          </w:tcPr>
          <w:p w14:paraId="365DDA2C" w14:textId="77777777" w:rsidR="00406340" w:rsidRPr="000D067E" w:rsidRDefault="00406340" w:rsidP="00406340">
            <w:pPr>
              <w:rPr>
                <w:b/>
                <w:bCs/>
                <w:color w:val="385623" w:themeColor="accent6" w:themeShade="80"/>
              </w:rPr>
            </w:pPr>
            <w:r w:rsidRPr="000D067E">
              <w:rPr>
                <w:b/>
                <w:bCs/>
                <w:color w:val="385623" w:themeColor="accent6" w:themeShade="80"/>
              </w:rPr>
              <w:t>Transect</w:t>
            </w:r>
          </w:p>
        </w:tc>
        <w:tc>
          <w:tcPr>
            <w:tcW w:w="1761" w:type="dxa"/>
            <w:tcBorders>
              <w:top w:val="single" w:sz="4" w:space="0" w:color="auto"/>
              <w:left w:val="nil"/>
              <w:bottom w:val="single" w:sz="4" w:space="0" w:color="auto"/>
              <w:right w:val="nil"/>
            </w:tcBorders>
          </w:tcPr>
          <w:p w14:paraId="48E93996" w14:textId="77777777" w:rsidR="00406340" w:rsidRPr="000D067E" w:rsidRDefault="00406340" w:rsidP="00406340">
            <w:pPr>
              <w:rPr>
                <w:b/>
                <w:bCs/>
                <w:color w:val="385623" w:themeColor="accent6" w:themeShade="80"/>
              </w:rPr>
            </w:pPr>
            <w:r w:rsidRPr="000D067E">
              <w:rPr>
                <w:b/>
                <w:bCs/>
                <w:color w:val="385623" w:themeColor="accent6" w:themeShade="80"/>
              </w:rPr>
              <w:t xml:space="preserve">Hydrological </w:t>
            </w:r>
          </w:p>
          <w:p w14:paraId="0B1331C4" w14:textId="36530F07" w:rsidR="00406340" w:rsidRPr="000D067E" w:rsidRDefault="00406340" w:rsidP="00406340">
            <w:pPr>
              <w:rPr>
                <w:b/>
                <w:bCs/>
                <w:color w:val="385623" w:themeColor="accent6" w:themeShade="80"/>
              </w:rPr>
            </w:pPr>
            <w:r w:rsidRPr="000D067E">
              <w:rPr>
                <w:b/>
                <w:bCs/>
                <w:color w:val="385623" w:themeColor="accent6" w:themeShade="80"/>
              </w:rPr>
              <w:t>class</w:t>
            </w:r>
          </w:p>
        </w:tc>
        <w:tc>
          <w:tcPr>
            <w:tcW w:w="1843" w:type="dxa"/>
            <w:tcBorders>
              <w:top w:val="single" w:sz="4" w:space="0" w:color="auto"/>
              <w:left w:val="nil"/>
              <w:bottom w:val="single" w:sz="4" w:space="0" w:color="auto"/>
              <w:right w:val="nil"/>
            </w:tcBorders>
            <w:noWrap/>
            <w:hideMark/>
          </w:tcPr>
          <w:p w14:paraId="49879B6F" w14:textId="09D5EC81" w:rsidR="00406340" w:rsidRPr="000D067E" w:rsidRDefault="00406340" w:rsidP="00406340">
            <w:pPr>
              <w:rPr>
                <w:b/>
                <w:bCs/>
                <w:color w:val="385623" w:themeColor="accent6" w:themeShade="80"/>
              </w:rPr>
            </w:pPr>
            <w:r w:rsidRPr="000D067E">
              <w:rPr>
                <w:b/>
                <w:bCs/>
                <w:color w:val="385623" w:themeColor="accent6" w:themeShade="80"/>
              </w:rPr>
              <w:t>Latitude</w:t>
            </w:r>
          </w:p>
        </w:tc>
        <w:tc>
          <w:tcPr>
            <w:tcW w:w="1782" w:type="dxa"/>
            <w:tcBorders>
              <w:top w:val="single" w:sz="4" w:space="0" w:color="auto"/>
              <w:left w:val="nil"/>
              <w:bottom w:val="single" w:sz="4" w:space="0" w:color="auto"/>
              <w:right w:val="nil"/>
            </w:tcBorders>
            <w:noWrap/>
            <w:hideMark/>
          </w:tcPr>
          <w:p w14:paraId="7262CCCF" w14:textId="77777777" w:rsidR="00406340" w:rsidRPr="000D067E" w:rsidRDefault="00406340" w:rsidP="00406340">
            <w:pPr>
              <w:rPr>
                <w:b/>
                <w:bCs/>
                <w:color w:val="385623" w:themeColor="accent6" w:themeShade="80"/>
              </w:rPr>
            </w:pPr>
            <w:r w:rsidRPr="000D067E">
              <w:rPr>
                <w:b/>
                <w:bCs/>
                <w:color w:val="385623" w:themeColor="accent6" w:themeShade="80"/>
              </w:rPr>
              <w:t>Longitude</w:t>
            </w:r>
          </w:p>
        </w:tc>
      </w:tr>
      <w:tr w:rsidR="000D067E" w:rsidRPr="000D067E" w14:paraId="3B964567" w14:textId="77777777" w:rsidTr="00406340">
        <w:trPr>
          <w:trHeight w:val="290"/>
        </w:trPr>
        <w:tc>
          <w:tcPr>
            <w:tcW w:w="1030" w:type="dxa"/>
            <w:tcBorders>
              <w:top w:val="single" w:sz="4" w:space="0" w:color="auto"/>
              <w:left w:val="nil"/>
              <w:bottom w:val="nil"/>
              <w:right w:val="nil"/>
            </w:tcBorders>
            <w:noWrap/>
            <w:hideMark/>
          </w:tcPr>
          <w:p w14:paraId="3ECC9441" w14:textId="77777777" w:rsidR="00406340" w:rsidRPr="000D067E" w:rsidRDefault="00406340" w:rsidP="00406340">
            <w:pPr>
              <w:rPr>
                <w:color w:val="385623" w:themeColor="accent6" w:themeShade="80"/>
              </w:rPr>
            </w:pPr>
            <w:r w:rsidRPr="000D067E">
              <w:rPr>
                <w:color w:val="385623" w:themeColor="accent6" w:themeShade="80"/>
              </w:rPr>
              <w:t>1</w:t>
            </w:r>
          </w:p>
        </w:tc>
        <w:tc>
          <w:tcPr>
            <w:tcW w:w="2089" w:type="dxa"/>
            <w:tcBorders>
              <w:top w:val="single" w:sz="4" w:space="0" w:color="auto"/>
              <w:left w:val="nil"/>
              <w:bottom w:val="nil"/>
              <w:right w:val="nil"/>
            </w:tcBorders>
            <w:noWrap/>
            <w:hideMark/>
          </w:tcPr>
          <w:p w14:paraId="496062A5" w14:textId="77777777" w:rsidR="00406340" w:rsidRPr="000D067E" w:rsidRDefault="00406340" w:rsidP="00406340">
            <w:pPr>
              <w:rPr>
                <w:color w:val="385623" w:themeColor="accent6" w:themeShade="80"/>
              </w:rPr>
            </w:pPr>
            <w:r w:rsidRPr="000D067E">
              <w:rPr>
                <w:color w:val="385623" w:themeColor="accent6" w:themeShade="80"/>
              </w:rPr>
              <w:t>KENUPHD</w:t>
            </w:r>
          </w:p>
        </w:tc>
        <w:tc>
          <w:tcPr>
            <w:tcW w:w="2268" w:type="dxa"/>
            <w:tcBorders>
              <w:top w:val="single" w:sz="4" w:space="0" w:color="auto"/>
              <w:left w:val="nil"/>
              <w:bottom w:val="nil"/>
              <w:right w:val="nil"/>
            </w:tcBorders>
            <w:noWrap/>
            <w:hideMark/>
          </w:tcPr>
          <w:p w14:paraId="11B53666" w14:textId="77777777" w:rsidR="00406340" w:rsidRPr="000D067E" w:rsidRDefault="00406340" w:rsidP="00406340">
            <w:pPr>
              <w:rPr>
                <w:color w:val="385623" w:themeColor="accent6" w:themeShade="80"/>
              </w:rPr>
            </w:pPr>
            <w:r w:rsidRPr="000D067E">
              <w:rPr>
                <w:color w:val="385623" w:themeColor="accent6" w:themeShade="80"/>
              </w:rPr>
              <w:t>Kensington</w:t>
            </w:r>
          </w:p>
        </w:tc>
        <w:tc>
          <w:tcPr>
            <w:tcW w:w="1134" w:type="dxa"/>
            <w:tcBorders>
              <w:top w:val="single" w:sz="4" w:space="0" w:color="auto"/>
              <w:left w:val="nil"/>
              <w:bottom w:val="nil"/>
              <w:right w:val="nil"/>
            </w:tcBorders>
            <w:noWrap/>
            <w:hideMark/>
          </w:tcPr>
          <w:p w14:paraId="6FF4B474" w14:textId="77777777" w:rsidR="00406340" w:rsidRPr="000D067E" w:rsidRDefault="00406340" w:rsidP="00406340">
            <w:pPr>
              <w:rPr>
                <w:color w:val="385623" w:themeColor="accent6" w:themeShade="80"/>
              </w:rPr>
            </w:pPr>
            <w:r w:rsidRPr="000D067E">
              <w:rPr>
                <w:color w:val="385623" w:themeColor="accent6" w:themeShade="80"/>
              </w:rPr>
              <w:t>A</w:t>
            </w:r>
          </w:p>
        </w:tc>
        <w:tc>
          <w:tcPr>
            <w:tcW w:w="1761" w:type="dxa"/>
            <w:tcBorders>
              <w:top w:val="single" w:sz="4" w:space="0" w:color="auto"/>
              <w:left w:val="nil"/>
              <w:bottom w:val="nil"/>
              <w:right w:val="nil"/>
            </w:tcBorders>
          </w:tcPr>
          <w:p w14:paraId="5042339F" w14:textId="2B7449B9" w:rsidR="00406340" w:rsidRPr="000D067E" w:rsidRDefault="00406340" w:rsidP="00406340">
            <w:pPr>
              <w:rPr>
                <w:color w:val="385623" w:themeColor="accent6" w:themeShade="80"/>
              </w:rPr>
            </w:pPr>
            <w:r w:rsidRPr="000D067E">
              <w:rPr>
                <w:color w:val="385623" w:themeColor="accent6" w:themeShade="80"/>
              </w:rPr>
              <w:t>xeric</w:t>
            </w:r>
          </w:p>
        </w:tc>
        <w:tc>
          <w:tcPr>
            <w:tcW w:w="1843" w:type="dxa"/>
            <w:tcBorders>
              <w:top w:val="single" w:sz="4" w:space="0" w:color="auto"/>
              <w:left w:val="nil"/>
              <w:bottom w:val="nil"/>
              <w:right w:val="nil"/>
            </w:tcBorders>
            <w:noWrap/>
            <w:hideMark/>
          </w:tcPr>
          <w:p w14:paraId="19BBB856" w14:textId="0FF4D2DA" w:rsidR="00406340" w:rsidRPr="000D067E" w:rsidRDefault="00406340" w:rsidP="00406340">
            <w:pPr>
              <w:rPr>
                <w:color w:val="385623" w:themeColor="accent6" w:themeShade="80"/>
              </w:rPr>
            </w:pPr>
            <w:r w:rsidRPr="000D067E">
              <w:rPr>
                <w:color w:val="385623" w:themeColor="accent6" w:themeShade="80"/>
              </w:rPr>
              <w:t>42.53254195</w:t>
            </w:r>
          </w:p>
        </w:tc>
        <w:tc>
          <w:tcPr>
            <w:tcW w:w="1782" w:type="dxa"/>
            <w:tcBorders>
              <w:top w:val="single" w:sz="4" w:space="0" w:color="auto"/>
              <w:left w:val="nil"/>
              <w:bottom w:val="nil"/>
              <w:right w:val="nil"/>
            </w:tcBorders>
            <w:noWrap/>
            <w:hideMark/>
          </w:tcPr>
          <w:p w14:paraId="519B67D3" w14:textId="77777777" w:rsidR="00406340" w:rsidRPr="000D067E" w:rsidRDefault="00406340" w:rsidP="00406340">
            <w:pPr>
              <w:rPr>
                <w:color w:val="385623" w:themeColor="accent6" w:themeShade="80"/>
              </w:rPr>
            </w:pPr>
            <w:r w:rsidRPr="000D067E">
              <w:rPr>
                <w:color w:val="385623" w:themeColor="accent6" w:themeShade="80"/>
              </w:rPr>
              <w:t>-83.6705388</w:t>
            </w:r>
          </w:p>
        </w:tc>
      </w:tr>
      <w:tr w:rsidR="000D067E" w:rsidRPr="000D067E" w14:paraId="0E485FE5" w14:textId="77777777" w:rsidTr="00406340">
        <w:trPr>
          <w:trHeight w:val="290"/>
        </w:trPr>
        <w:tc>
          <w:tcPr>
            <w:tcW w:w="1030" w:type="dxa"/>
            <w:tcBorders>
              <w:top w:val="nil"/>
              <w:left w:val="nil"/>
              <w:bottom w:val="nil"/>
              <w:right w:val="nil"/>
            </w:tcBorders>
            <w:noWrap/>
            <w:hideMark/>
          </w:tcPr>
          <w:p w14:paraId="0EF1528B" w14:textId="77777777" w:rsidR="00406340" w:rsidRPr="000D067E" w:rsidRDefault="00406340" w:rsidP="00406340">
            <w:pPr>
              <w:rPr>
                <w:color w:val="385623" w:themeColor="accent6" w:themeShade="80"/>
              </w:rPr>
            </w:pPr>
            <w:r w:rsidRPr="000D067E">
              <w:rPr>
                <w:color w:val="385623" w:themeColor="accent6" w:themeShade="80"/>
              </w:rPr>
              <w:t>2</w:t>
            </w:r>
          </w:p>
        </w:tc>
        <w:tc>
          <w:tcPr>
            <w:tcW w:w="2089" w:type="dxa"/>
            <w:tcBorders>
              <w:top w:val="nil"/>
              <w:left w:val="nil"/>
              <w:bottom w:val="nil"/>
              <w:right w:val="nil"/>
            </w:tcBorders>
            <w:noWrap/>
            <w:hideMark/>
          </w:tcPr>
          <w:p w14:paraId="5AF854F8" w14:textId="77777777" w:rsidR="00406340" w:rsidRPr="000D067E" w:rsidRDefault="00406340" w:rsidP="00406340">
            <w:pPr>
              <w:rPr>
                <w:color w:val="385623" w:themeColor="accent6" w:themeShade="80"/>
              </w:rPr>
            </w:pPr>
            <w:r w:rsidRPr="000D067E">
              <w:rPr>
                <w:color w:val="385623" w:themeColor="accent6" w:themeShade="80"/>
              </w:rPr>
              <w:t>KENUPHD2</w:t>
            </w:r>
          </w:p>
        </w:tc>
        <w:tc>
          <w:tcPr>
            <w:tcW w:w="2268" w:type="dxa"/>
            <w:tcBorders>
              <w:top w:val="nil"/>
              <w:left w:val="nil"/>
              <w:bottom w:val="nil"/>
              <w:right w:val="nil"/>
            </w:tcBorders>
            <w:noWrap/>
            <w:hideMark/>
          </w:tcPr>
          <w:p w14:paraId="03E089F6" w14:textId="77777777" w:rsidR="00406340" w:rsidRPr="000D067E" w:rsidRDefault="00406340" w:rsidP="00406340">
            <w:pPr>
              <w:rPr>
                <w:color w:val="385623" w:themeColor="accent6" w:themeShade="80"/>
              </w:rPr>
            </w:pPr>
            <w:r w:rsidRPr="000D067E">
              <w:rPr>
                <w:color w:val="385623" w:themeColor="accent6" w:themeShade="80"/>
              </w:rPr>
              <w:t>Kensington</w:t>
            </w:r>
          </w:p>
        </w:tc>
        <w:tc>
          <w:tcPr>
            <w:tcW w:w="1134" w:type="dxa"/>
            <w:tcBorders>
              <w:top w:val="nil"/>
              <w:left w:val="nil"/>
              <w:bottom w:val="nil"/>
              <w:right w:val="nil"/>
            </w:tcBorders>
            <w:noWrap/>
            <w:hideMark/>
          </w:tcPr>
          <w:p w14:paraId="58194A01" w14:textId="77777777" w:rsidR="00406340" w:rsidRPr="000D067E" w:rsidRDefault="00406340" w:rsidP="00406340">
            <w:pPr>
              <w:rPr>
                <w:color w:val="385623" w:themeColor="accent6" w:themeShade="80"/>
              </w:rPr>
            </w:pPr>
            <w:r w:rsidRPr="000D067E">
              <w:rPr>
                <w:color w:val="385623" w:themeColor="accent6" w:themeShade="80"/>
              </w:rPr>
              <w:t>A</w:t>
            </w:r>
          </w:p>
        </w:tc>
        <w:tc>
          <w:tcPr>
            <w:tcW w:w="1761" w:type="dxa"/>
            <w:tcBorders>
              <w:top w:val="nil"/>
              <w:left w:val="nil"/>
              <w:bottom w:val="nil"/>
              <w:right w:val="nil"/>
            </w:tcBorders>
          </w:tcPr>
          <w:p w14:paraId="7BBE44D1" w14:textId="273D114E" w:rsidR="00406340" w:rsidRPr="000D067E" w:rsidRDefault="00406340" w:rsidP="00406340">
            <w:pPr>
              <w:rPr>
                <w:color w:val="385623" w:themeColor="accent6" w:themeShade="80"/>
              </w:rPr>
            </w:pPr>
            <w:r w:rsidRPr="000D067E">
              <w:rPr>
                <w:color w:val="385623" w:themeColor="accent6" w:themeShade="80"/>
              </w:rPr>
              <w:t>xeric</w:t>
            </w:r>
          </w:p>
        </w:tc>
        <w:tc>
          <w:tcPr>
            <w:tcW w:w="1843" w:type="dxa"/>
            <w:tcBorders>
              <w:top w:val="nil"/>
              <w:left w:val="nil"/>
              <w:bottom w:val="nil"/>
              <w:right w:val="nil"/>
            </w:tcBorders>
            <w:noWrap/>
            <w:hideMark/>
          </w:tcPr>
          <w:p w14:paraId="5D38E593" w14:textId="75AAEB08" w:rsidR="00406340" w:rsidRPr="000D067E" w:rsidRDefault="00406340" w:rsidP="00406340">
            <w:pPr>
              <w:rPr>
                <w:color w:val="385623" w:themeColor="accent6" w:themeShade="80"/>
              </w:rPr>
            </w:pPr>
            <w:r w:rsidRPr="000D067E">
              <w:rPr>
                <w:color w:val="385623" w:themeColor="accent6" w:themeShade="80"/>
              </w:rPr>
              <w:t>42.53296724</w:t>
            </w:r>
          </w:p>
        </w:tc>
        <w:tc>
          <w:tcPr>
            <w:tcW w:w="1782" w:type="dxa"/>
            <w:tcBorders>
              <w:top w:val="nil"/>
              <w:left w:val="nil"/>
              <w:bottom w:val="nil"/>
              <w:right w:val="nil"/>
            </w:tcBorders>
            <w:noWrap/>
            <w:hideMark/>
          </w:tcPr>
          <w:p w14:paraId="6ACC10BE" w14:textId="77777777" w:rsidR="00406340" w:rsidRPr="000D067E" w:rsidRDefault="00406340" w:rsidP="00406340">
            <w:pPr>
              <w:rPr>
                <w:color w:val="385623" w:themeColor="accent6" w:themeShade="80"/>
              </w:rPr>
            </w:pPr>
            <w:r w:rsidRPr="000D067E">
              <w:rPr>
                <w:color w:val="385623" w:themeColor="accent6" w:themeShade="80"/>
              </w:rPr>
              <w:t>-83.67076505</w:t>
            </w:r>
          </w:p>
        </w:tc>
      </w:tr>
      <w:tr w:rsidR="000D067E" w:rsidRPr="000D067E" w14:paraId="272E77BE" w14:textId="77777777" w:rsidTr="00406340">
        <w:trPr>
          <w:trHeight w:val="290"/>
        </w:trPr>
        <w:tc>
          <w:tcPr>
            <w:tcW w:w="1030" w:type="dxa"/>
            <w:tcBorders>
              <w:top w:val="nil"/>
              <w:left w:val="nil"/>
              <w:bottom w:val="nil"/>
              <w:right w:val="nil"/>
            </w:tcBorders>
            <w:noWrap/>
            <w:hideMark/>
          </w:tcPr>
          <w:p w14:paraId="09938280" w14:textId="77777777" w:rsidR="00406340" w:rsidRPr="000D067E" w:rsidRDefault="00406340" w:rsidP="00406340">
            <w:pPr>
              <w:rPr>
                <w:color w:val="385623" w:themeColor="accent6" w:themeShade="80"/>
              </w:rPr>
            </w:pPr>
            <w:r w:rsidRPr="000D067E">
              <w:rPr>
                <w:color w:val="385623" w:themeColor="accent6" w:themeShade="80"/>
              </w:rPr>
              <w:t>3</w:t>
            </w:r>
          </w:p>
        </w:tc>
        <w:tc>
          <w:tcPr>
            <w:tcW w:w="2089" w:type="dxa"/>
            <w:tcBorders>
              <w:top w:val="nil"/>
              <w:left w:val="nil"/>
              <w:bottom w:val="nil"/>
              <w:right w:val="nil"/>
            </w:tcBorders>
            <w:noWrap/>
            <w:hideMark/>
          </w:tcPr>
          <w:p w14:paraId="7B0225B7" w14:textId="77777777" w:rsidR="00406340" w:rsidRPr="000D067E" w:rsidRDefault="00406340" w:rsidP="00406340">
            <w:pPr>
              <w:rPr>
                <w:color w:val="385623" w:themeColor="accent6" w:themeShade="80"/>
              </w:rPr>
            </w:pPr>
            <w:r w:rsidRPr="000D067E">
              <w:rPr>
                <w:color w:val="385623" w:themeColor="accent6" w:themeShade="80"/>
              </w:rPr>
              <w:t>KENUPHD3</w:t>
            </w:r>
          </w:p>
        </w:tc>
        <w:tc>
          <w:tcPr>
            <w:tcW w:w="2268" w:type="dxa"/>
            <w:tcBorders>
              <w:top w:val="nil"/>
              <w:left w:val="nil"/>
              <w:bottom w:val="nil"/>
              <w:right w:val="nil"/>
            </w:tcBorders>
            <w:noWrap/>
            <w:hideMark/>
          </w:tcPr>
          <w:p w14:paraId="1C6DC6AF" w14:textId="77777777" w:rsidR="00406340" w:rsidRPr="000D067E" w:rsidRDefault="00406340" w:rsidP="00406340">
            <w:pPr>
              <w:rPr>
                <w:color w:val="385623" w:themeColor="accent6" w:themeShade="80"/>
              </w:rPr>
            </w:pPr>
            <w:r w:rsidRPr="000D067E">
              <w:rPr>
                <w:color w:val="385623" w:themeColor="accent6" w:themeShade="80"/>
              </w:rPr>
              <w:t>Kensington</w:t>
            </w:r>
          </w:p>
        </w:tc>
        <w:tc>
          <w:tcPr>
            <w:tcW w:w="1134" w:type="dxa"/>
            <w:tcBorders>
              <w:top w:val="nil"/>
              <w:left w:val="nil"/>
              <w:bottom w:val="nil"/>
              <w:right w:val="nil"/>
            </w:tcBorders>
            <w:noWrap/>
            <w:hideMark/>
          </w:tcPr>
          <w:p w14:paraId="3A6BDBF3" w14:textId="77777777" w:rsidR="00406340" w:rsidRPr="000D067E" w:rsidRDefault="00406340" w:rsidP="00406340">
            <w:pPr>
              <w:rPr>
                <w:color w:val="385623" w:themeColor="accent6" w:themeShade="80"/>
              </w:rPr>
            </w:pPr>
            <w:r w:rsidRPr="000D067E">
              <w:rPr>
                <w:color w:val="385623" w:themeColor="accent6" w:themeShade="80"/>
              </w:rPr>
              <w:t>A</w:t>
            </w:r>
          </w:p>
        </w:tc>
        <w:tc>
          <w:tcPr>
            <w:tcW w:w="1761" w:type="dxa"/>
            <w:tcBorders>
              <w:top w:val="nil"/>
              <w:left w:val="nil"/>
              <w:bottom w:val="nil"/>
              <w:right w:val="nil"/>
            </w:tcBorders>
          </w:tcPr>
          <w:p w14:paraId="6A4B7F28" w14:textId="6CCDA1AB" w:rsidR="00406340" w:rsidRPr="000D067E" w:rsidRDefault="00406340" w:rsidP="00406340">
            <w:pPr>
              <w:rPr>
                <w:color w:val="385623" w:themeColor="accent6" w:themeShade="80"/>
              </w:rPr>
            </w:pPr>
            <w:r w:rsidRPr="000D067E">
              <w:rPr>
                <w:color w:val="385623" w:themeColor="accent6" w:themeShade="80"/>
              </w:rPr>
              <w:t>xeric</w:t>
            </w:r>
          </w:p>
        </w:tc>
        <w:tc>
          <w:tcPr>
            <w:tcW w:w="1843" w:type="dxa"/>
            <w:tcBorders>
              <w:top w:val="nil"/>
              <w:left w:val="nil"/>
              <w:bottom w:val="nil"/>
              <w:right w:val="nil"/>
            </w:tcBorders>
            <w:noWrap/>
            <w:hideMark/>
          </w:tcPr>
          <w:p w14:paraId="56E1D1D7" w14:textId="0BAAB126" w:rsidR="00406340" w:rsidRPr="000D067E" w:rsidRDefault="00406340" w:rsidP="00406340">
            <w:pPr>
              <w:rPr>
                <w:color w:val="385623" w:themeColor="accent6" w:themeShade="80"/>
              </w:rPr>
            </w:pPr>
            <w:r w:rsidRPr="000D067E">
              <w:rPr>
                <w:color w:val="385623" w:themeColor="accent6" w:themeShade="80"/>
              </w:rPr>
              <w:t>42.53326356</w:t>
            </w:r>
          </w:p>
        </w:tc>
        <w:tc>
          <w:tcPr>
            <w:tcW w:w="1782" w:type="dxa"/>
            <w:tcBorders>
              <w:top w:val="nil"/>
              <w:left w:val="nil"/>
              <w:bottom w:val="nil"/>
              <w:right w:val="nil"/>
            </w:tcBorders>
            <w:noWrap/>
            <w:hideMark/>
          </w:tcPr>
          <w:p w14:paraId="303C19C5" w14:textId="77777777" w:rsidR="00406340" w:rsidRPr="000D067E" w:rsidRDefault="00406340" w:rsidP="00406340">
            <w:pPr>
              <w:rPr>
                <w:color w:val="385623" w:themeColor="accent6" w:themeShade="80"/>
              </w:rPr>
            </w:pPr>
            <w:r w:rsidRPr="000D067E">
              <w:rPr>
                <w:color w:val="385623" w:themeColor="accent6" w:themeShade="80"/>
              </w:rPr>
              <w:t>-83.67093244</w:t>
            </w:r>
          </w:p>
        </w:tc>
      </w:tr>
      <w:tr w:rsidR="000D067E" w:rsidRPr="000D067E" w14:paraId="47BD0A4B" w14:textId="77777777" w:rsidTr="00406340">
        <w:trPr>
          <w:trHeight w:val="290"/>
        </w:trPr>
        <w:tc>
          <w:tcPr>
            <w:tcW w:w="1030" w:type="dxa"/>
            <w:tcBorders>
              <w:top w:val="nil"/>
              <w:left w:val="nil"/>
              <w:bottom w:val="nil"/>
              <w:right w:val="nil"/>
            </w:tcBorders>
            <w:noWrap/>
            <w:hideMark/>
          </w:tcPr>
          <w:p w14:paraId="3CB46EEB" w14:textId="77777777" w:rsidR="00406340" w:rsidRPr="000D067E" w:rsidRDefault="00406340" w:rsidP="00406340">
            <w:pPr>
              <w:rPr>
                <w:color w:val="385623" w:themeColor="accent6" w:themeShade="80"/>
              </w:rPr>
            </w:pPr>
            <w:r w:rsidRPr="000D067E">
              <w:rPr>
                <w:color w:val="385623" w:themeColor="accent6" w:themeShade="80"/>
              </w:rPr>
              <w:t>4</w:t>
            </w:r>
          </w:p>
        </w:tc>
        <w:tc>
          <w:tcPr>
            <w:tcW w:w="2089" w:type="dxa"/>
            <w:tcBorders>
              <w:top w:val="nil"/>
              <w:left w:val="nil"/>
              <w:bottom w:val="nil"/>
              <w:right w:val="nil"/>
            </w:tcBorders>
            <w:noWrap/>
            <w:hideMark/>
          </w:tcPr>
          <w:p w14:paraId="710FFE5E" w14:textId="77777777" w:rsidR="00406340" w:rsidRPr="000D067E" w:rsidRDefault="00406340" w:rsidP="00406340">
            <w:pPr>
              <w:rPr>
                <w:color w:val="385623" w:themeColor="accent6" w:themeShade="80"/>
              </w:rPr>
            </w:pPr>
            <w:r w:rsidRPr="000D067E">
              <w:rPr>
                <w:color w:val="385623" w:themeColor="accent6" w:themeShade="80"/>
              </w:rPr>
              <w:t>HMHD</w:t>
            </w:r>
          </w:p>
        </w:tc>
        <w:tc>
          <w:tcPr>
            <w:tcW w:w="2268" w:type="dxa"/>
            <w:tcBorders>
              <w:top w:val="nil"/>
              <w:left w:val="nil"/>
              <w:bottom w:val="nil"/>
              <w:right w:val="nil"/>
            </w:tcBorders>
            <w:noWrap/>
            <w:hideMark/>
          </w:tcPr>
          <w:p w14:paraId="0D9E438E" w14:textId="77777777" w:rsidR="00406340" w:rsidRPr="000D067E" w:rsidRDefault="00406340" w:rsidP="00406340">
            <w:pPr>
              <w:rPr>
                <w:color w:val="385623" w:themeColor="accent6" w:themeShade="80"/>
              </w:rPr>
            </w:pPr>
            <w:r w:rsidRPr="000D067E">
              <w:rPr>
                <w:color w:val="385623" w:themeColor="accent6" w:themeShade="80"/>
              </w:rPr>
              <w:t>Hudson Mills</w:t>
            </w:r>
          </w:p>
        </w:tc>
        <w:tc>
          <w:tcPr>
            <w:tcW w:w="1134" w:type="dxa"/>
            <w:tcBorders>
              <w:top w:val="nil"/>
              <w:left w:val="nil"/>
              <w:bottom w:val="nil"/>
              <w:right w:val="nil"/>
            </w:tcBorders>
            <w:noWrap/>
            <w:hideMark/>
          </w:tcPr>
          <w:p w14:paraId="0B92452D" w14:textId="77777777" w:rsidR="00406340" w:rsidRPr="000D067E" w:rsidRDefault="00406340" w:rsidP="00406340">
            <w:pPr>
              <w:rPr>
                <w:color w:val="385623" w:themeColor="accent6" w:themeShade="80"/>
              </w:rPr>
            </w:pPr>
            <w:r w:rsidRPr="000D067E">
              <w:rPr>
                <w:color w:val="385623" w:themeColor="accent6" w:themeShade="80"/>
              </w:rPr>
              <w:t>AA</w:t>
            </w:r>
          </w:p>
        </w:tc>
        <w:tc>
          <w:tcPr>
            <w:tcW w:w="1761" w:type="dxa"/>
            <w:tcBorders>
              <w:top w:val="nil"/>
              <w:left w:val="nil"/>
              <w:bottom w:val="nil"/>
              <w:right w:val="nil"/>
            </w:tcBorders>
          </w:tcPr>
          <w:p w14:paraId="52A0420F" w14:textId="27C01023" w:rsidR="00406340" w:rsidRPr="000D067E" w:rsidRDefault="00406340" w:rsidP="00406340">
            <w:pPr>
              <w:rPr>
                <w:color w:val="385623" w:themeColor="accent6" w:themeShade="80"/>
              </w:rPr>
            </w:pPr>
            <w:r w:rsidRPr="000D067E">
              <w:rPr>
                <w:color w:val="385623" w:themeColor="accent6" w:themeShade="80"/>
              </w:rPr>
              <w:t>mesic</w:t>
            </w:r>
          </w:p>
        </w:tc>
        <w:tc>
          <w:tcPr>
            <w:tcW w:w="1843" w:type="dxa"/>
            <w:tcBorders>
              <w:top w:val="nil"/>
              <w:left w:val="nil"/>
              <w:bottom w:val="nil"/>
              <w:right w:val="nil"/>
            </w:tcBorders>
            <w:noWrap/>
            <w:hideMark/>
          </w:tcPr>
          <w:p w14:paraId="057497BB" w14:textId="69C7866F" w:rsidR="00406340" w:rsidRPr="000D067E" w:rsidRDefault="00406340" w:rsidP="00406340">
            <w:pPr>
              <w:rPr>
                <w:color w:val="385623" w:themeColor="accent6" w:themeShade="80"/>
              </w:rPr>
            </w:pPr>
            <w:r w:rsidRPr="000D067E">
              <w:rPr>
                <w:color w:val="385623" w:themeColor="accent6" w:themeShade="80"/>
              </w:rPr>
              <w:t>42.37834666</w:t>
            </w:r>
          </w:p>
        </w:tc>
        <w:tc>
          <w:tcPr>
            <w:tcW w:w="1782" w:type="dxa"/>
            <w:tcBorders>
              <w:top w:val="nil"/>
              <w:left w:val="nil"/>
              <w:bottom w:val="nil"/>
              <w:right w:val="nil"/>
            </w:tcBorders>
            <w:noWrap/>
            <w:hideMark/>
          </w:tcPr>
          <w:p w14:paraId="64EDA63E" w14:textId="77777777" w:rsidR="00406340" w:rsidRPr="000D067E" w:rsidRDefault="00406340" w:rsidP="00406340">
            <w:pPr>
              <w:rPr>
                <w:color w:val="385623" w:themeColor="accent6" w:themeShade="80"/>
              </w:rPr>
            </w:pPr>
            <w:r w:rsidRPr="000D067E">
              <w:rPr>
                <w:color w:val="385623" w:themeColor="accent6" w:themeShade="80"/>
              </w:rPr>
              <w:t>-83.91336117</w:t>
            </w:r>
          </w:p>
        </w:tc>
      </w:tr>
      <w:tr w:rsidR="000D067E" w:rsidRPr="000D067E" w14:paraId="6509945D" w14:textId="77777777" w:rsidTr="00406340">
        <w:trPr>
          <w:trHeight w:val="290"/>
        </w:trPr>
        <w:tc>
          <w:tcPr>
            <w:tcW w:w="1030" w:type="dxa"/>
            <w:tcBorders>
              <w:top w:val="nil"/>
              <w:left w:val="nil"/>
              <w:bottom w:val="nil"/>
              <w:right w:val="nil"/>
            </w:tcBorders>
            <w:noWrap/>
            <w:hideMark/>
          </w:tcPr>
          <w:p w14:paraId="3A40B9E9" w14:textId="77777777" w:rsidR="00406340" w:rsidRPr="000D067E" w:rsidRDefault="00406340" w:rsidP="00406340">
            <w:pPr>
              <w:rPr>
                <w:color w:val="385623" w:themeColor="accent6" w:themeShade="80"/>
              </w:rPr>
            </w:pPr>
            <w:r w:rsidRPr="000D067E">
              <w:rPr>
                <w:color w:val="385623" w:themeColor="accent6" w:themeShade="80"/>
              </w:rPr>
              <w:t>5</w:t>
            </w:r>
          </w:p>
        </w:tc>
        <w:tc>
          <w:tcPr>
            <w:tcW w:w="2089" w:type="dxa"/>
            <w:tcBorders>
              <w:top w:val="nil"/>
              <w:left w:val="nil"/>
              <w:bottom w:val="nil"/>
              <w:right w:val="nil"/>
            </w:tcBorders>
            <w:noWrap/>
            <w:hideMark/>
          </w:tcPr>
          <w:p w14:paraId="6028F13D" w14:textId="77777777" w:rsidR="00406340" w:rsidRPr="000D067E" w:rsidRDefault="00406340" w:rsidP="00406340">
            <w:pPr>
              <w:rPr>
                <w:color w:val="385623" w:themeColor="accent6" w:themeShade="80"/>
              </w:rPr>
            </w:pPr>
            <w:r w:rsidRPr="000D067E">
              <w:rPr>
                <w:color w:val="385623" w:themeColor="accent6" w:themeShade="80"/>
              </w:rPr>
              <w:t>HMHD2</w:t>
            </w:r>
          </w:p>
        </w:tc>
        <w:tc>
          <w:tcPr>
            <w:tcW w:w="2268" w:type="dxa"/>
            <w:tcBorders>
              <w:top w:val="nil"/>
              <w:left w:val="nil"/>
              <w:bottom w:val="nil"/>
              <w:right w:val="nil"/>
            </w:tcBorders>
            <w:noWrap/>
            <w:hideMark/>
          </w:tcPr>
          <w:p w14:paraId="1DBBA9F2" w14:textId="77777777" w:rsidR="00406340" w:rsidRPr="000D067E" w:rsidRDefault="00406340" w:rsidP="00406340">
            <w:pPr>
              <w:rPr>
                <w:color w:val="385623" w:themeColor="accent6" w:themeShade="80"/>
              </w:rPr>
            </w:pPr>
            <w:r w:rsidRPr="000D067E">
              <w:rPr>
                <w:color w:val="385623" w:themeColor="accent6" w:themeShade="80"/>
              </w:rPr>
              <w:t>Hudson Mills</w:t>
            </w:r>
          </w:p>
        </w:tc>
        <w:tc>
          <w:tcPr>
            <w:tcW w:w="1134" w:type="dxa"/>
            <w:tcBorders>
              <w:top w:val="nil"/>
              <w:left w:val="nil"/>
              <w:bottom w:val="nil"/>
              <w:right w:val="nil"/>
            </w:tcBorders>
            <w:noWrap/>
            <w:hideMark/>
          </w:tcPr>
          <w:p w14:paraId="43737B43" w14:textId="77777777" w:rsidR="00406340" w:rsidRPr="000D067E" w:rsidRDefault="00406340" w:rsidP="00406340">
            <w:pPr>
              <w:rPr>
                <w:color w:val="385623" w:themeColor="accent6" w:themeShade="80"/>
              </w:rPr>
            </w:pPr>
            <w:r w:rsidRPr="000D067E">
              <w:rPr>
                <w:color w:val="385623" w:themeColor="accent6" w:themeShade="80"/>
              </w:rPr>
              <w:t>AA</w:t>
            </w:r>
          </w:p>
        </w:tc>
        <w:tc>
          <w:tcPr>
            <w:tcW w:w="1761" w:type="dxa"/>
            <w:tcBorders>
              <w:top w:val="nil"/>
              <w:left w:val="nil"/>
              <w:bottom w:val="nil"/>
              <w:right w:val="nil"/>
            </w:tcBorders>
          </w:tcPr>
          <w:p w14:paraId="790460B9" w14:textId="0E37E1AA" w:rsidR="00406340" w:rsidRPr="000D067E" w:rsidRDefault="00406340" w:rsidP="00406340">
            <w:pPr>
              <w:rPr>
                <w:color w:val="385623" w:themeColor="accent6" w:themeShade="80"/>
              </w:rPr>
            </w:pPr>
            <w:r w:rsidRPr="000D067E">
              <w:rPr>
                <w:color w:val="385623" w:themeColor="accent6" w:themeShade="80"/>
              </w:rPr>
              <w:t>mesic</w:t>
            </w:r>
          </w:p>
        </w:tc>
        <w:tc>
          <w:tcPr>
            <w:tcW w:w="1843" w:type="dxa"/>
            <w:tcBorders>
              <w:top w:val="nil"/>
              <w:left w:val="nil"/>
              <w:bottom w:val="nil"/>
              <w:right w:val="nil"/>
            </w:tcBorders>
            <w:noWrap/>
            <w:hideMark/>
          </w:tcPr>
          <w:p w14:paraId="404C84B8" w14:textId="42E2B865" w:rsidR="00406340" w:rsidRPr="000D067E" w:rsidRDefault="00406340" w:rsidP="00406340">
            <w:pPr>
              <w:rPr>
                <w:color w:val="385623" w:themeColor="accent6" w:themeShade="80"/>
              </w:rPr>
            </w:pPr>
            <w:r w:rsidRPr="000D067E">
              <w:rPr>
                <w:color w:val="385623" w:themeColor="accent6" w:themeShade="80"/>
              </w:rPr>
              <w:t>42.3779638</w:t>
            </w:r>
          </w:p>
        </w:tc>
        <w:tc>
          <w:tcPr>
            <w:tcW w:w="1782" w:type="dxa"/>
            <w:tcBorders>
              <w:top w:val="nil"/>
              <w:left w:val="nil"/>
              <w:bottom w:val="nil"/>
              <w:right w:val="nil"/>
            </w:tcBorders>
            <w:noWrap/>
            <w:hideMark/>
          </w:tcPr>
          <w:p w14:paraId="528C5658" w14:textId="77777777" w:rsidR="00406340" w:rsidRPr="000D067E" w:rsidRDefault="00406340" w:rsidP="00406340">
            <w:pPr>
              <w:rPr>
                <w:color w:val="385623" w:themeColor="accent6" w:themeShade="80"/>
              </w:rPr>
            </w:pPr>
            <w:r w:rsidRPr="000D067E">
              <w:rPr>
                <w:color w:val="385623" w:themeColor="accent6" w:themeShade="80"/>
              </w:rPr>
              <w:t>-83</w:t>
            </w:r>
            <w:r w:rsidRPr="000D067E">
              <w:rPr>
                <w:color w:val="385623" w:themeColor="accent6" w:themeShade="80"/>
              </w:rPr>
              <w:lastRenderedPageBreak/>
              <w:t>.91309216</w:t>
            </w:r>
          </w:p>
        </w:tc>
      </w:tr>
      <w:tr w:rsidR="000D067E" w:rsidRPr="000D067E" w14:paraId="2246C1B1" w14:textId="77777777" w:rsidTr="00406340">
        <w:trPr>
          <w:trHeight w:val="290"/>
        </w:trPr>
        <w:tc>
          <w:tcPr>
            <w:tcW w:w="1030" w:type="dxa"/>
            <w:tcBorders>
              <w:top w:val="nil"/>
              <w:left w:val="nil"/>
              <w:bottom w:val="nil"/>
              <w:right w:val="nil"/>
            </w:tcBorders>
            <w:noWrap/>
            <w:hideMark/>
          </w:tcPr>
          <w:p w14:paraId="3B8D9B1D" w14:textId="77777777" w:rsidR="00406340" w:rsidRPr="000D067E" w:rsidRDefault="00406340" w:rsidP="00406340">
            <w:pPr>
              <w:rPr>
                <w:color w:val="385623" w:themeColor="accent6" w:themeShade="80"/>
              </w:rPr>
            </w:pPr>
            <w:r w:rsidRPr="000D067E">
              <w:rPr>
                <w:color w:val="385623" w:themeColor="accent6" w:themeShade="80"/>
              </w:rPr>
              <w:t>6</w:t>
            </w:r>
          </w:p>
        </w:tc>
        <w:tc>
          <w:tcPr>
            <w:tcW w:w="2089" w:type="dxa"/>
            <w:tcBorders>
              <w:top w:val="nil"/>
              <w:left w:val="nil"/>
              <w:bottom w:val="nil"/>
              <w:right w:val="nil"/>
            </w:tcBorders>
            <w:noWrap/>
            <w:hideMark/>
          </w:tcPr>
          <w:p w14:paraId="42846D85" w14:textId="77777777" w:rsidR="00406340" w:rsidRPr="000D067E" w:rsidRDefault="00406340" w:rsidP="00406340">
            <w:pPr>
              <w:rPr>
                <w:color w:val="385623" w:themeColor="accent6" w:themeShade="80"/>
              </w:rPr>
            </w:pPr>
            <w:r w:rsidRPr="000D067E">
              <w:rPr>
                <w:color w:val="385623" w:themeColor="accent6" w:themeShade="80"/>
              </w:rPr>
              <w:t>HMHD3</w:t>
            </w:r>
          </w:p>
        </w:tc>
        <w:tc>
          <w:tcPr>
            <w:tcW w:w="2268" w:type="dxa"/>
            <w:tcBorders>
              <w:top w:val="nil"/>
              <w:left w:val="nil"/>
              <w:bottom w:val="nil"/>
              <w:right w:val="nil"/>
            </w:tcBorders>
            <w:noWrap/>
            <w:hideMark/>
          </w:tcPr>
          <w:p w14:paraId="6D6A53D1" w14:textId="77777777" w:rsidR="00406340" w:rsidRPr="000D067E" w:rsidRDefault="00406340" w:rsidP="00406340">
            <w:pPr>
              <w:rPr>
                <w:color w:val="385623" w:themeColor="accent6" w:themeShade="80"/>
              </w:rPr>
            </w:pPr>
            <w:r w:rsidRPr="000D067E">
              <w:rPr>
                <w:color w:val="385623" w:themeColor="accent6" w:themeShade="80"/>
              </w:rPr>
              <w:t>Hudson Mills</w:t>
            </w:r>
          </w:p>
        </w:tc>
        <w:tc>
          <w:tcPr>
            <w:tcW w:w="1134" w:type="dxa"/>
            <w:tcBorders>
              <w:top w:val="nil"/>
              <w:left w:val="nil"/>
              <w:bottom w:val="nil"/>
              <w:right w:val="nil"/>
            </w:tcBorders>
            <w:noWrap/>
            <w:hideMark/>
          </w:tcPr>
          <w:p w14:paraId="231E643A" w14:textId="77777777" w:rsidR="00406340" w:rsidRPr="000D067E" w:rsidRDefault="00406340" w:rsidP="00406340">
            <w:pPr>
              <w:rPr>
                <w:color w:val="385623" w:themeColor="accent6" w:themeShade="80"/>
              </w:rPr>
            </w:pPr>
            <w:r w:rsidRPr="000D067E">
              <w:rPr>
                <w:color w:val="385623" w:themeColor="accent6" w:themeShade="80"/>
              </w:rPr>
              <w:t>AA</w:t>
            </w:r>
          </w:p>
        </w:tc>
        <w:tc>
          <w:tcPr>
            <w:tcW w:w="1761" w:type="dxa"/>
            <w:tcBorders>
              <w:top w:val="nil"/>
              <w:left w:val="nil"/>
              <w:bottom w:val="nil"/>
              <w:right w:val="nil"/>
            </w:tcBorders>
          </w:tcPr>
          <w:p w14:paraId="30F9E886" w14:textId="10D8ED29" w:rsidR="00406340" w:rsidRPr="000D067E" w:rsidRDefault="00406340" w:rsidP="00406340">
            <w:pPr>
              <w:rPr>
                <w:color w:val="385623" w:themeColor="accent6" w:themeShade="80"/>
              </w:rPr>
            </w:pPr>
            <w:r w:rsidRPr="000D067E">
              <w:rPr>
                <w:color w:val="385623" w:themeColor="accent6" w:themeShade="80"/>
              </w:rPr>
              <w:t>mesic</w:t>
            </w:r>
          </w:p>
        </w:tc>
        <w:tc>
          <w:tcPr>
            <w:tcW w:w="1843" w:type="dxa"/>
            <w:tcBorders>
              <w:top w:val="nil"/>
              <w:left w:val="nil"/>
              <w:bottom w:val="nil"/>
              <w:right w:val="nil"/>
            </w:tcBorders>
            <w:noWrap/>
            <w:hideMark/>
          </w:tcPr>
          <w:p w14:paraId="5FF7BCBE" w14:textId="22E46BF0" w:rsidR="00406340" w:rsidRPr="000D067E" w:rsidRDefault="00406340" w:rsidP="00406340">
            <w:pPr>
              <w:rPr>
                <w:color w:val="385623" w:themeColor="accent6" w:themeShade="80"/>
              </w:rPr>
            </w:pPr>
            <w:r w:rsidRPr="000D067E">
              <w:rPr>
                <w:color w:val="385623" w:themeColor="accent6" w:themeShade="80"/>
              </w:rPr>
              <w:t>42.37830402</w:t>
            </w:r>
          </w:p>
        </w:tc>
        <w:tc>
          <w:tcPr>
            <w:tcW w:w="1782" w:type="dxa"/>
            <w:tcBorders>
              <w:top w:val="nil"/>
              <w:left w:val="nil"/>
              <w:bottom w:val="nil"/>
              <w:right w:val="nil"/>
            </w:tcBorders>
            <w:noWrap/>
            <w:hideMark/>
          </w:tcPr>
          <w:p w14:paraId="3E109D4A" w14:textId="77777777" w:rsidR="00406340" w:rsidRPr="000D067E" w:rsidRDefault="00406340" w:rsidP="00406340">
            <w:pPr>
              <w:rPr>
                <w:color w:val="385623" w:themeColor="accent6" w:themeShade="80"/>
              </w:rPr>
            </w:pPr>
            <w:r w:rsidRPr="000D067E">
              <w:rPr>
                <w:color w:val="385623" w:themeColor="accent6" w:themeShade="80"/>
              </w:rPr>
              <w:t>-83.91382332</w:t>
            </w:r>
          </w:p>
        </w:tc>
      </w:tr>
      <w:tr w:rsidR="000D067E" w:rsidRPr="000D067E" w14:paraId="35E2C4B9" w14:textId="77777777" w:rsidTr="00406340">
        <w:trPr>
          <w:trHeight w:val="290"/>
        </w:trPr>
        <w:tc>
          <w:tcPr>
            <w:tcW w:w="1030" w:type="dxa"/>
            <w:tcBorders>
              <w:top w:val="nil"/>
              <w:left w:val="nil"/>
              <w:bottom w:val="nil"/>
              <w:right w:val="nil"/>
            </w:tcBorders>
            <w:noWrap/>
            <w:hideMark/>
          </w:tcPr>
          <w:p w14:paraId="0F8169A9" w14:textId="77777777" w:rsidR="00406340" w:rsidRPr="000D067E" w:rsidRDefault="00406340" w:rsidP="00406340">
            <w:pPr>
              <w:rPr>
                <w:color w:val="385623" w:themeColor="accent6" w:themeShade="80"/>
              </w:rPr>
            </w:pPr>
            <w:r w:rsidRPr="000D067E">
              <w:rPr>
                <w:color w:val="385623" w:themeColor="accent6" w:themeShade="80"/>
              </w:rPr>
              <w:t>7</w:t>
            </w:r>
          </w:p>
        </w:tc>
        <w:tc>
          <w:tcPr>
            <w:tcW w:w="2089" w:type="dxa"/>
            <w:tcBorders>
              <w:top w:val="nil"/>
              <w:left w:val="nil"/>
              <w:bottom w:val="nil"/>
              <w:right w:val="nil"/>
            </w:tcBorders>
            <w:noWrap/>
            <w:hideMark/>
          </w:tcPr>
          <w:p w14:paraId="72BF415F" w14:textId="77777777" w:rsidR="00406340" w:rsidRPr="000D067E" w:rsidRDefault="00406340" w:rsidP="00406340">
            <w:pPr>
              <w:rPr>
                <w:color w:val="385623" w:themeColor="accent6" w:themeShade="80"/>
              </w:rPr>
            </w:pPr>
            <w:r w:rsidRPr="000D067E">
              <w:rPr>
                <w:color w:val="385623" w:themeColor="accent6" w:themeShade="80"/>
              </w:rPr>
              <w:t>KENDRY</w:t>
            </w:r>
          </w:p>
        </w:tc>
        <w:tc>
          <w:tcPr>
            <w:tcW w:w="2268" w:type="dxa"/>
            <w:tcBorders>
              <w:top w:val="nil"/>
              <w:left w:val="nil"/>
              <w:bottom w:val="nil"/>
              <w:right w:val="nil"/>
            </w:tcBorders>
            <w:noWrap/>
            <w:hideMark/>
          </w:tcPr>
          <w:p w14:paraId="2E3BD692" w14:textId="77777777" w:rsidR="00406340" w:rsidRPr="000D067E" w:rsidRDefault="00406340" w:rsidP="00406340">
            <w:pPr>
              <w:rPr>
                <w:color w:val="385623" w:themeColor="accent6" w:themeShade="80"/>
              </w:rPr>
            </w:pPr>
            <w:r w:rsidRPr="000D067E">
              <w:rPr>
                <w:color w:val="385623" w:themeColor="accent6" w:themeShade="80"/>
              </w:rPr>
              <w:t>Kensington</w:t>
            </w:r>
          </w:p>
        </w:tc>
        <w:tc>
          <w:tcPr>
            <w:tcW w:w="1134" w:type="dxa"/>
            <w:tcBorders>
              <w:top w:val="nil"/>
              <w:left w:val="nil"/>
              <w:bottom w:val="nil"/>
              <w:right w:val="nil"/>
            </w:tcBorders>
            <w:noWrap/>
            <w:hideMark/>
          </w:tcPr>
          <w:p w14:paraId="48A358A9" w14:textId="77777777" w:rsidR="00406340" w:rsidRPr="000D067E" w:rsidRDefault="00406340" w:rsidP="00406340">
            <w:pPr>
              <w:rPr>
                <w:color w:val="385623" w:themeColor="accent6" w:themeShade="80"/>
              </w:rPr>
            </w:pPr>
            <w:r w:rsidRPr="000D067E">
              <w:rPr>
                <w:color w:val="385623" w:themeColor="accent6" w:themeShade="80"/>
              </w:rPr>
              <w:t>B</w:t>
            </w:r>
          </w:p>
        </w:tc>
        <w:tc>
          <w:tcPr>
            <w:tcW w:w="1761" w:type="dxa"/>
            <w:tcBorders>
              <w:top w:val="nil"/>
              <w:left w:val="nil"/>
              <w:bottom w:val="nil"/>
              <w:right w:val="nil"/>
            </w:tcBorders>
          </w:tcPr>
          <w:p w14:paraId="4C993181" w14:textId="6D0EEC6C" w:rsidR="00406340" w:rsidRPr="000D067E" w:rsidRDefault="00406340" w:rsidP="00406340">
            <w:pPr>
              <w:rPr>
                <w:color w:val="385623" w:themeColor="accent6" w:themeShade="80"/>
              </w:rPr>
            </w:pPr>
            <w:r w:rsidRPr="000D067E">
              <w:rPr>
                <w:color w:val="385623" w:themeColor="accent6" w:themeShade="80"/>
              </w:rPr>
              <w:t>xeric</w:t>
            </w:r>
          </w:p>
        </w:tc>
        <w:tc>
          <w:tcPr>
            <w:tcW w:w="1843" w:type="dxa"/>
            <w:tcBorders>
              <w:top w:val="nil"/>
              <w:left w:val="nil"/>
              <w:bottom w:val="nil"/>
              <w:right w:val="nil"/>
            </w:tcBorders>
            <w:noWrap/>
            <w:hideMark/>
          </w:tcPr>
          <w:p w14:paraId="3D8D1905" w14:textId="2B6CEA19" w:rsidR="00406340" w:rsidRPr="000D067E" w:rsidRDefault="00406340" w:rsidP="00406340">
            <w:pPr>
              <w:rPr>
                <w:color w:val="385623" w:themeColor="accent6" w:themeShade="80"/>
              </w:rPr>
            </w:pPr>
            <w:r w:rsidRPr="000D067E">
              <w:rPr>
                <w:color w:val="385623" w:themeColor="accent6" w:themeShade="80"/>
              </w:rPr>
              <w:t>42.53544514</w:t>
            </w:r>
          </w:p>
        </w:tc>
        <w:tc>
          <w:tcPr>
            <w:tcW w:w="1782" w:type="dxa"/>
            <w:tcBorders>
              <w:top w:val="nil"/>
              <w:left w:val="nil"/>
              <w:bottom w:val="nil"/>
              <w:right w:val="nil"/>
            </w:tcBorders>
            <w:noWrap/>
            <w:hideMark/>
          </w:tcPr>
          <w:p w14:paraId="6905B58C" w14:textId="77777777" w:rsidR="00406340" w:rsidRPr="000D067E" w:rsidRDefault="00406340" w:rsidP="00406340">
            <w:pPr>
              <w:rPr>
                <w:color w:val="385623" w:themeColor="accent6" w:themeShade="80"/>
              </w:rPr>
            </w:pPr>
            <w:r w:rsidRPr="000D067E">
              <w:rPr>
                <w:color w:val="385623" w:themeColor="accent6" w:themeShade="80"/>
              </w:rPr>
              <w:t>-83.66722319</w:t>
            </w:r>
          </w:p>
        </w:tc>
      </w:tr>
      <w:tr w:rsidR="000D067E" w:rsidRPr="000D067E" w14:paraId="4439F0FE" w14:textId="77777777" w:rsidTr="00406340">
        <w:trPr>
          <w:trHeight w:val="290"/>
        </w:trPr>
        <w:tc>
          <w:tcPr>
            <w:tcW w:w="1030" w:type="dxa"/>
            <w:tcBorders>
              <w:top w:val="nil"/>
              <w:left w:val="nil"/>
              <w:bottom w:val="nil"/>
              <w:right w:val="nil"/>
            </w:tcBorders>
            <w:noWrap/>
            <w:hideMark/>
          </w:tcPr>
          <w:p w14:paraId="57A1B789" w14:textId="77777777" w:rsidR="00406340" w:rsidRPr="000D067E" w:rsidRDefault="00406340" w:rsidP="00406340">
            <w:pPr>
              <w:rPr>
                <w:color w:val="385623" w:themeColor="accent6" w:themeShade="80"/>
              </w:rPr>
            </w:pPr>
            <w:r w:rsidRPr="000D067E">
              <w:rPr>
                <w:color w:val="385623" w:themeColor="accent6" w:themeShade="80"/>
              </w:rPr>
              <w:t>8</w:t>
            </w:r>
          </w:p>
        </w:tc>
        <w:tc>
          <w:tcPr>
            <w:tcW w:w="2089" w:type="dxa"/>
            <w:tcBorders>
              <w:top w:val="nil"/>
              <w:left w:val="nil"/>
              <w:bottom w:val="nil"/>
              <w:right w:val="nil"/>
            </w:tcBorders>
            <w:noWrap/>
            <w:hideMark/>
          </w:tcPr>
          <w:p w14:paraId="720AE3CD" w14:textId="77777777" w:rsidR="00406340" w:rsidRPr="000D067E" w:rsidRDefault="00406340" w:rsidP="00406340">
            <w:pPr>
              <w:rPr>
                <w:color w:val="385623" w:themeColor="accent6" w:themeShade="80"/>
              </w:rPr>
            </w:pPr>
            <w:r w:rsidRPr="000D067E">
              <w:rPr>
                <w:color w:val="385623" w:themeColor="accent6" w:themeShade="80"/>
              </w:rPr>
              <w:t>KENDRY2</w:t>
            </w:r>
          </w:p>
        </w:tc>
        <w:tc>
          <w:tcPr>
            <w:tcW w:w="2268" w:type="dxa"/>
            <w:tcBorders>
              <w:top w:val="nil"/>
              <w:left w:val="nil"/>
              <w:bottom w:val="nil"/>
              <w:right w:val="nil"/>
            </w:tcBorders>
            <w:noWrap/>
            <w:hideMark/>
          </w:tcPr>
          <w:p w14:paraId="26D211EE" w14:textId="77777777" w:rsidR="00406340" w:rsidRPr="000D067E" w:rsidRDefault="00406340" w:rsidP="00406340">
            <w:pPr>
              <w:rPr>
                <w:color w:val="385623" w:themeColor="accent6" w:themeShade="80"/>
              </w:rPr>
            </w:pPr>
            <w:r w:rsidRPr="000D067E">
              <w:rPr>
                <w:color w:val="385623" w:themeColor="accent6" w:themeShade="80"/>
              </w:rPr>
              <w:t>Kensington</w:t>
            </w:r>
          </w:p>
        </w:tc>
        <w:tc>
          <w:tcPr>
            <w:tcW w:w="1134" w:type="dxa"/>
            <w:tcBorders>
              <w:top w:val="nil"/>
              <w:left w:val="nil"/>
              <w:bottom w:val="nil"/>
              <w:right w:val="nil"/>
            </w:tcBorders>
            <w:noWrap/>
            <w:hideMark/>
          </w:tcPr>
          <w:p w14:paraId="6406A503" w14:textId="77777777" w:rsidR="00406340" w:rsidRPr="000D067E" w:rsidRDefault="00406340" w:rsidP="00406340">
            <w:pPr>
              <w:rPr>
                <w:color w:val="385623" w:themeColor="accent6" w:themeShade="80"/>
              </w:rPr>
            </w:pPr>
            <w:r w:rsidRPr="000D067E">
              <w:rPr>
                <w:color w:val="385623" w:themeColor="accent6" w:themeShade="80"/>
              </w:rPr>
              <w:t>B</w:t>
            </w:r>
          </w:p>
        </w:tc>
        <w:tc>
          <w:tcPr>
            <w:tcW w:w="1761" w:type="dxa"/>
            <w:tcBorders>
              <w:top w:val="nil"/>
              <w:left w:val="nil"/>
              <w:bottom w:val="nil"/>
              <w:right w:val="nil"/>
            </w:tcBorders>
          </w:tcPr>
          <w:p w14:paraId="29BA1C0E" w14:textId="7090E3B7" w:rsidR="00406340" w:rsidRPr="000D067E" w:rsidRDefault="00406340" w:rsidP="00406340">
            <w:pPr>
              <w:rPr>
                <w:color w:val="385623" w:themeColor="accent6" w:themeShade="80"/>
              </w:rPr>
            </w:pPr>
            <w:r w:rsidRPr="000D067E">
              <w:rPr>
                <w:color w:val="385623" w:themeColor="accent6" w:themeShade="80"/>
              </w:rPr>
              <w:t>xeric</w:t>
            </w:r>
          </w:p>
        </w:tc>
        <w:tc>
          <w:tcPr>
            <w:tcW w:w="1843" w:type="dxa"/>
            <w:tcBorders>
              <w:top w:val="nil"/>
              <w:left w:val="nil"/>
              <w:bottom w:val="nil"/>
              <w:right w:val="nil"/>
            </w:tcBorders>
            <w:noWrap/>
            <w:hideMark/>
          </w:tcPr>
          <w:p w14:paraId="6DF53DDA" w14:textId="63FADA0B" w:rsidR="00406340" w:rsidRPr="000D067E" w:rsidRDefault="00406340" w:rsidP="00406340">
            <w:pPr>
              <w:rPr>
                <w:color w:val="385623" w:themeColor="accent6" w:themeShade="80"/>
              </w:rPr>
            </w:pPr>
            <w:r w:rsidRPr="000D067E">
              <w:rPr>
                <w:color w:val="385623" w:themeColor="accent6" w:themeShade="80"/>
              </w:rPr>
              <w:t>42.53563361</w:t>
            </w:r>
          </w:p>
        </w:tc>
        <w:tc>
          <w:tcPr>
            <w:tcW w:w="1782" w:type="dxa"/>
            <w:tcBorders>
              <w:top w:val="nil"/>
              <w:left w:val="nil"/>
              <w:bottom w:val="nil"/>
              <w:right w:val="nil"/>
            </w:tcBorders>
            <w:noWrap/>
            <w:hideMark/>
          </w:tcPr>
          <w:p w14:paraId="7452C542" w14:textId="77777777" w:rsidR="00406340" w:rsidRPr="000D067E" w:rsidRDefault="00406340" w:rsidP="00406340">
            <w:pPr>
              <w:rPr>
                <w:color w:val="385623" w:themeColor="accent6" w:themeShade="80"/>
              </w:rPr>
            </w:pPr>
            <w:r w:rsidRPr="000D067E">
              <w:rPr>
                <w:color w:val="385623" w:themeColor="accent6" w:themeShade="80"/>
              </w:rPr>
              <w:t>-83.66642756</w:t>
            </w:r>
          </w:p>
        </w:tc>
      </w:tr>
      <w:tr w:rsidR="000D067E" w:rsidRPr="000D067E" w14:paraId="5587ABDA" w14:textId="77777777" w:rsidTr="00406340">
        <w:trPr>
          <w:trHeight w:val="290"/>
        </w:trPr>
        <w:tc>
          <w:tcPr>
            <w:tcW w:w="1030" w:type="dxa"/>
            <w:tcBorders>
              <w:top w:val="nil"/>
              <w:left w:val="nil"/>
              <w:bottom w:val="nil"/>
              <w:right w:val="nil"/>
            </w:tcBorders>
            <w:noWrap/>
            <w:hideMark/>
          </w:tcPr>
          <w:p w14:paraId="7DDF1264" w14:textId="77777777" w:rsidR="00406340" w:rsidRPr="000D067E" w:rsidRDefault="00406340" w:rsidP="00406340">
            <w:pPr>
              <w:rPr>
                <w:color w:val="385623" w:themeColor="accent6" w:themeShade="80"/>
              </w:rPr>
            </w:pPr>
            <w:r w:rsidRPr="000D067E">
              <w:rPr>
                <w:color w:val="385623" w:themeColor="accent6" w:themeShade="80"/>
              </w:rPr>
              <w:t>9</w:t>
            </w:r>
          </w:p>
        </w:tc>
        <w:tc>
          <w:tcPr>
            <w:tcW w:w="2089" w:type="dxa"/>
            <w:tcBorders>
              <w:top w:val="nil"/>
              <w:left w:val="nil"/>
              <w:bottom w:val="nil"/>
              <w:right w:val="nil"/>
            </w:tcBorders>
            <w:noWrap/>
            <w:hideMark/>
          </w:tcPr>
          <w:p w14:paraId="71D18986" w14:textId="77777777" w:rsidR="00406340" w:rsidRPr="000D067E" w:rsidRDefault="00406340" w:rsidP="00406340">
            <w:pPr>
              <w:rPr>
                <w:color w:val="385623" w:themeColor="accent6" w:themeShade="80"/>
              </w:rPr>
            </w:pPr>
            <w:r w:rsidRPr="000D067E">
              <w:rPr>
                <w:color w:val="385623" w:themeColor="accent6" w:themeShade="80"/>
              </w:rPr>
              <w:t>KENDRY3</w:t>
            </w:r>
          </w:p>
        </w:tc>
        <w:tc>
          <w:tcPr>
            <w:tcW w:w="2268" w:type="dxa"/>
            <w:tcBorders>
              <w:top w:val="nil"/>
              <w:left w:val="nil"/>
              <w:bottom w:val="nil"/>
              <w:right w:val="nil"/>
            </w:tcBorders>
            <w:noWrap/>
            <w:hideMark/>
          </w:tcPr>
          <w:p w14:paraId="0E95DBFC" w14:textId="77777777" w:rsidR="00406340" w:rsidRPr="000D067E" w:rsidRDefault="00406340" w:rsidP="00406340">
            <w:pPr>
              <w:rPr>
                <w:color w:val="385623" w:themeColor="accent6" w:themeShade="80"/>
              </w:rPr>
            </w:pPr>
            <w:r w:rsidRPr="000D067E">
              <w:rPr>
                <w:color w:val="385623" w:themeColor="accent6" w:themeShade="80"/>
              </w:rPr>
              <w:t>Kensington</w:t>
            </w:r>
          </w:p>
        </w:tc>
        <w:tc>
          <w:tcPr>
            <w:tcW w:w="1134" w:type="dxa"/>
            <w:tcBorders>
              <w:top w:val="nil"/>
              <w:left w:val="nil"/>
              <w:bottom w:val="nil"/>
              <w:right w:val="nil"/>
            </w:tcBorders>
            <w:noWrap/>
            <w:hideMark/>
          </w:tcPr>
          <w:p w14:paraId="2625013B" w14:textId="77777777" w:rsidR="00406340" w:rsidRPr="000D067E" w:rsidRDefault="00406340" w:rsidP="00406340">
            <w:pPr>
              <w:rPr>
                <w:color w:val="385623" w:themeColor="accent6" w:themeShade="80"/>
              </w:rPr>
            </w:pPr>
            <w:r w:rsidRPr="000D067E">
              <w:rPr>
                <w:color w:val="385623" w:themeColor="accent6" w:themeShade="80"/>
              </w:rPr>
              <w:t>B</w:t>
            </w:r>
          </w:p>
        </w:tc>
        <w:tc>
          <w:tcPr>
            <w:tcW w:w="1761" w:type="dxa"/>
            <w:tcBorders>
              <w:top w:val="nil"/>
              <w:left w:val="nil"/>
              <w:bottom w:val="nil"/>
              <w:right w:val="nil"/>
            </w:tcBorders>
          </w:tcPr>
          <w:p w14:paraId="24F70CB8" w14:textId="017CE6AF" w:rsidR="00406340" w:rsidRPr="000D067E" w:rsidRDefault="00406340" w:rsidP="00406340">
            <w:pPr>
              <w:rPr>
                <w:color w:val="385623" w:themeColor="accent6" w:themeShade="80"/>
              </w:rPr>
            </w:pPr>
            <w:r w:rsidRPr="000D067E">
              <w:rPr>
                <w:color w:val="385623" w:themeColor="accent6" w:themeShade="80"/>
              </w:rPr>
              <w:t>xeric</w:t>
            </w:r>
          </w:p>
        </w:tc>
        <w:tc>
          <w:tcPr>
            <w:tcW w:w="1843" w:type="dxa"/>
            <w:tcBorders>
              <w:top w:val="nil"/>
              <w:left w:val="nil"/>
              <w:bottom w:val="nil"/>
              <w:right w:val="nil"/>
            </w:tcBorders>
            <w:noWrap/>
            <w:hideMark/>
          </w:tcPr>
          <w:p w14:paraId="74ACEE20" w14:textId="4A769B11" w:rsidR="00406340" w:rsidRPr="000D067E" w:rsidRDefault="00406340" w:rsidP="00406340">
            <w:pPr>
              <w:rPr>
                <w:color w:val="385623" w:themeColor="accent6" w:themeShade="80"/>
              </w:rPr>
            </w:pPr>
            <w:r w:rsidRPr="000D067E">
              <w:rPr>
                <w:color w:val="385623" w:themeColor="accent6" w:themeShade="80"/>
              </w:rPr>
              <w:t>42.53588209</w:t>
            </w:r>
          </w:p>
        </w:tc>
        <w:tc>
          <w:tcPr>
            <w:tcW w:w="1782" w:type="dxa"/>
            <w:tcBorders>
              <w:top w:val="nil"/>
              <w:left w:val="nil"/>
              <w:bottom w:val="nil"/>
              <w:right w:val="nil"/>
            </w:tcBorders>
            <w:noWrap/>
            <w:hideMark/>
          </w:tcPr>
          <w:p w14:paraId="29383C96" w14:textId="77777777" w:rsidR="00406340" w:rsidRPr="000D067E" w:rsidRDefault="00406340" w:rsidP="00406340">
            <w:pPr>
              <w:rPr>
                <w:color w:val="385623" w:themeColor="accent6" w:themeShade="80"/>
              </w:rPr>
            </w:pPr>
            <w:r w:rsidRPr="000D067E">
              <w:rPr>
                <w:color w:val="385623" w:themeColor="accent6" w:themeShade="80"/>
              </w:rPr>
              <w:t>-83.66709668</w:t>
            </w:r>
          </w:p>
        </w:tc>
      </w:tr>
      <w:tr w:rsidR="000D067E" w:rsidRPr="000D067E" w14:paraId="38E3FCD7" w14:textId="77777777" w:rsidTr="00406340">
        <w:trPr>
          <w:trHeight w:val="290"/>
        </w:trPr>
        <w:tc>
          <w:tcPr>
            <w:tcW w:w="1030" w:type="dxa"/>
            <w:tcBorders>
              <w:top w:val="nil"/>
              <w:left w:val="nil"/>
              <w:bottom w:val="nil"/>
              <w:right w:val="nil"/>
            </w:tcBorders>
            <w:noWrap/>
            <w:hideMark/>
          </w:tcPr>
          <w:p w14:paraId="50D8A070" w14:textId="77777777" w:rsidR="00406340" w:rsidRPr="000D067E" w:rsidRDefault="00406340" w:rsidP="00406340">
            <w:pPr>
              <w:rPr>
                <w:color w:val="385623" w:themeColor="accent6" w:themeShade="80"/>
              </w:rPr>
            </w:pPr>
            <w:r w:rsidRPr="000D067E">
              <w:rPr>
                <w:color w:val="385623" w:themeColor="accent6" w:themeShade="80"/>
              </w:rPr>
              <w:t>10</w:t>
            </w:r>
          </w:p>
        </w:tc>
        <w:tc>
          <w:tcPr>
            <w:tcW w:w="2089" w:type="dxa"/>
            <w:tcBorders>
              <w:top w:val="nil"/>
              <w:left w:val="nil"/>
              <w:bottom w:val="nil"/>
              <w:right w:val="nil"/>
            </w:tcBorders>
            <w:noWrap/>
            <w:hideMark/>
          </w:tcPr>
          <w:p w14:paraId="218FC527" w14:textId="77777777" w:rsidR="00406340" w:rsidRPr="000D067E" w:rsidRDefault="00406340" w:rsidP="00406340">
            <w:pPr>
              <w:rPr>
                <w:color w:val="385623" w:themeColor="accent6" w:themeShade="80"/>
              </w:rPr>
            </w:pPr>
            <w:r w:rsidRPr="000D067E">
              <w:rPr>
                <w:color w:val="385623" w:themeColor="accent6" w:themeShade="80"/>
              </w:rPr>
              <w:t>HMDRY</w:t>
            </w:r>
          </w:p>
        </w:tc>
        <w:tc>
          <w:tcPr>
            <w:tcW w:w="2268" w:type="dxa"/>
            <w:tcBorders>
              <w:top w:val="nil"/>
              <w:left w:val="nil"/>
              <w:bottom w:val="nil"/>
              <w:right w:val="nil"/>
            </w:tcBorders>
            <w:noWrap/>
            <w:hideMark/>
          </w:tcPr>
          <w:p w14:paraId="238B2231" w14:textId="77777777" w:rsidR="00406340" w:rsidRPr="000D067E" w:rsidRDefault="00406340" w:rsidP="00406340">
            <w:pPr>
              <w:rPr>
                <w:color w:val="385623" w:themeColor="accent6" w:themeShade="80"/>
              </w:rPr>
            </w:pPr>
            <w:r w:rsidRPr="000D067E">
              <w:rPr>
                <w:color w:val="385623" w:themeColor="accent6" w:themeShade="80"/>
              </w:rPr>
              <w:t>Hudson Mills</w:t>
            </w:r>
          </w:p>
        </w:tc>
        <w:tc>
          <w:tcPr>
            <w:tcW w:w="1134" w:type="dxa"/>
            <w:tcBorders>
              <w:top w:val="nil"/>
              <w:left w:val="nil"/>
              <w:bottom w:val="nil"/>
              <w:right w:val="nil"/>
            </w:tcBorders>
            <w:noWrap/>
            <w:hideMark/>
          </w:tcPr>
          <w:p w14:paraId="2BAB6E0B" w14:textId="77777777" w:rsidR="00406340" w:rsidRPr="000D067E" w:rsidRDefault="00406340" w:rsidP="00406340">
            <w:pPr>
              <w:rPr>
                <w:color w:val="385623" w:themeColor="accent6" w:themeShade="80"/>
              </w:rPr>
            </w:pPr>
            <w:r w:rsidRPr="000D067E">
              <w:rPr>
                <w:color w:val="385623" w:themeColor="accent6" w:themeShade="80"/>
              </w:rPr>
              <w:t>BB</w:t>
            </w:r>
          </w:p>
        </w:tc>
        <w:tc>
          <w:tcPr>
            <w:tcW w:w="1761" w:type="dxa"/>
            <w:tcBorders>
              <w:top w:val="nil"/>
              <w:left w:val="nil"/>
              <w:bottom w:val="nil"/>
              <w:right w:val="nil"/>
            </w:tcBorders>
          </w:tcPr>
          <w:p w14:paraId="3DAF4EC3" w14:textId="2FAA7D26" w:rsidR="00406340" w:rsidRPr="000D067E" w:rsidRDefault="00406340" w:rsidP="00406340">
            <w:pPr>
              <w:rPr>
                <w:color w:val="385623" w:themeColor="accent6" w:themeShade="80"/>
              </w:rPr>
            </w:pPr>
            <w:r w:rsidRPr="000D067E">
              <w:rPr>
                <w:color w:val="385623" w:themeColor="accent6" w:themeShade="80"/>
              </w:rPr>
              <w:t>xeric</w:t>
            </w:r>
          </w:p>
        </w:tc>
        <w:tc>
          <w:tcPr>
            <w:tcW w:w="1843" w:type="dxa"/>
            <w:tcBorders>
              <w:top w:val="nil"/>
              <w:left w:val="nil"/>
              <w:bottom w:val="nil"/>
              <w:right w:val="nil"/>
            </w:tcBorders>
            <w:noWrap/>
            <w:hideMark/>
          </w:tcPr>
          <w:p w14:paraId="6AA97755" w14:textId="262CBE94" w:rsidR="00406340" w:rsidRPr="000D067E" w:rsidRDefault="00406340" w:rsidP="00406340">
            <w:pPr>
              <w:rPr>
                <w:color w:val="385623" w:themeColor="accent6" w:themeShade="80"/>
              </w:rPr>
            </w:pPr>
            <w:r w:rsidRPr="000D067E">
              <w:rPr>
                <w:color w:val="385623" w:themeColor="accent6" w:themeShade="80"/>
              </w:rPr>
              <w:t>42.37515735</w:t>
            </w:r>
          </w:p>
        </w:tc>
        <w:tc>
          <w:tcPr>
            <w:tcW w:w="1782" w:type="dxa"/>
            <w:tcBorders>
              <w:top w:val="nil"/>
              <w:left w:val="nil"/>
              <w:bottom w:val="nil"/>
              <w:right w:val="nil"/>
            </w:tcBorders>
            <w:noWrap/>
            <w:hideMark/>
          </w:tcPr>
          <w:p w14:paraId="0253E1D5" w14:textId="77777777" w:rsidR="00406340" w:rsidRPr="000D067E" w:rsidRDefault="00406340" w:rsidP="00406340">
            <w:pPr>
              <w:rPr>
                <w:color w:val="385623" w:themeColor="accent6" w:themeShade="80"/>
              </w:rPr>
            </w:pPr>
            <w:r w:rsidRPr="000D067E">
              <w:rPr>
                <w:color w:val="385623" w:themeColor="accent6" w:themeShade="80"/>
              </w:rPr>
              <w:t>-83.91411337</w:t>
            </w:r>
          </w:p>
        </w:tc>
      </w:tr>
      <w:tr w:rsidR="000D067E" w:rsidRPr="000D067E" w14:paraId="5E421704" w14:textId="77777777" w:rsidTr="00406340">
        <w:trPr>
          <w:trHeight w:val="290"/>
        </w:trPr>
        <w:tc>
          <w:tcPr>
            <w:tcW w:w="1030" w:type="dxa"/>
            <w:tcBorders>
              <w:top w:val="nil"/>
              <w:left w:val="nil"/>
              <w:bottom w:val="nil"/>
              <w:right w:val="nil"/>
            </w:tcBorders>
            <w:noWrap/>
            <w:hideMark/>
          </w:tcPr>
          <w:p w14:paraId="1D6786CB" w14:textId="77777777" w:rsidR="00406340" w:rsidRPr="000D067E" w:rsidRDefault="00406340" w:rsidP="00406340">
            <w:pPr>
              <w:rPr>
                <w:color w:val="385623" w:themeColor="accent6" w:themeShade="80"/>
              </w:rPr>
            </w:pPr>
            <w:r w:rsidRPr="000D067E">
              <w:rPr>
                <w:color w:val="385623" w:themeColor="accent6" w:themeShade="80"/>
              </w:rPr>
              <w:t>11</w:t>
            </w:r>
          </w:p>
        </w:tc>
        <w:tc>
          <w:tcPr>
            <w:tcW w:w="2089" w:type="dxa"/>
            <w:tcBorders>
              <w:top w:val="nil"/>
              <w:left w:val="nil"/>
              <w:bottom w:val="nil"/>
              <w:right w:val="nil"/>
            </w:tcBorders>
            <w:noWrap/>
            <w:hideMark/>
          </w:tcPr>
          <w:p w14:paraId="27AAE68D" w14:textId="77777777" w:rsidR="00406340" w:rsidRPr="000D067E" w:rsidRDefault="00406340" w:rsidP="00406340">
            <w:pPr>
              <w:rPr>
                <w:color w:val="385623" w:themeColor="accent6" w:themeShade="80"/>
              </w:rPr>
            </w:pPr>
            <w:r w:rsidRPr="000D067E">
              <w:rPr>
                <w:color w:val="385623" w:themeColor="accent6" w:themeShade="80"/>
              </w:rPr>
              <w:t>HMDRY2</w:t>
            </w:r>
          </w:p>
        </w:tc>
        <w:tc>
          <w:tcPr>
            <w:tcW w:w="2268" w:type="dxa"/>
            <w:tcBorders>
              <w:top w:val="nil"/>
              <w:left w:val="nil"/>
              <w:bottom w:val="nil"/>
              <w:right w:val="nil"/>
            </w:tcBorders>
            <w:noWrap/>
            <w:hideMark/>
          </w:tcPr>
          <w:p w14:paraId="625B69AA" w14:textId="77777777" w:rsidR="00406340" w:rsidRPr="000D067E" w:rsidRDefault="00406340" w:rsidP="00406340">
            <w:pPr>
              <w:rPr>
                <w:color w:val="385623" w:themeColor="accent6" w:themeShade="80"/>
              </w:rPr>
            </w:pPr>
            <w:r w:rsidRPr="000D067E">
              <w:rPr>
                <w:color w:val="385623" w:themeColor="accent6" w:themeShade="80"/>
              </w:rPr>
              <w:t>Hudson Mills</w:t>
            </w:r>
          </w:p>
        </w:tc>
        <w:tc>
          <w:tcPr>
            <w:tcW w:w="1134" w:type="dxa"/>
            <w:tcBorders>
              <w:top w:val="nil"/>
              <w:left w:val="nil"/>
              <w:bottom w:val="nil"/>
              <w:right w:val="nil"/>
            </w:tcBorders>
            <w:noWrap/>
            <w:hideMark/>
          </w:tcPr>
          <w:p w14:paraId="67F192AB" w14:textId="77777777" w:rsidR="00406340" w:rsidRPr="000D067E" w:rsidRDefault="00406340" w:rsidP="00406340">
            <w:pPr>
              <w:rPr>
                <w:color w:val="385623" w:themeColor="accent6" w:themeShade="80"/>
              </w:rPr>
            </w:pPr>
            <w:r w:rsidRPr="000D067E">
              <w:rPr>
                <w:color w:val="385623" w:themeColor="accent6" w:themeShade="80"/>
              </w:rPr>
              <w:t>BB</w:t>
            </w:r>
          </w:p>
        </w:tc>
        <w:tc>
          <w:tcPr>
            <w:tcW w:w="1761" w:type="dxa"/>
            <w:tcBorders>
              <w:top w:val="nil"/>
              <w:left w:val="nil"/>
              <w:bottom w:val="nil"/>
              <w:right w:val="nil"/>
            </w:tcBorders>
          </w:tcPr>
          <w:p w14:paraId="0136E111" w14:textId="3A8FEFC6" w:rsidR="00406340" w:rsidRPr="000D067E" w:rsidRDefault="00406340" w:rsidP="00406340">
            <w:pPr>
              <w:rPr>
                <w:color w:val="385623" w:themeColor="accent6" w:themeShade="80"/>
              </w:rPr>
            </w:pPr>
            <w:r w:rsidRPr="000D067E">
              <w:rPr>
                <w:color w:val="385623" w:themeColor="accent6" w:themeShade="80"/>
              </w:rPr>
              <w:t>xeric</w:t>
            </w:r>
          </w:p>
        </w:tc>
        <w:tc>
          <w:tcPr>
            <w:tcW w:w="1843" w:type="dxa"/>
            <w:tcBorders>
              <w:top w:val="nil"/>
              <w:left w:val="nil"/>
              <w:bottom w:val="nil"/>
              <w:right w:val="nil"/>
            </w:tcBorders>
            <w:noWrap/>
            <w:hideMark/>
          </w:tcPr>
          <w:p w14:paraId="3994AA40" w14:textId="4D61A21D" w:rsidR="00406340" w:rsidRPr="000D067E" w:rsidRDefault="00406340" w:rsidP="00406340">
            <w:pPr>
              <w:rPr>
                <w:color w:val="385623" w:themeColor="accent6" w:themeShade="80"/>
              </w:rPr>
            </w:pPr>
            <w:r w:rsidRPr="000D067E">
              <w:rPr>
                <w:color w:val="385623" w:themeColor="accent6" w:themeShade="80"/>
              </w:rPr>
              <w:t>42.37474575</w:t>
            </w:r>
          </w:p>
        </w:tc>
        <w:tc>
          <w:tcPr>
            <w:tcW w:w="1782" w:type="dxa"/>
            <w:tcBorders>
              <w:top w:val="nil"/>
              <w:left w:val="nil"/>
              <w:bottom w:val="nil"/>
              <w:right w:val="nil"/>
            </w:tcBorders>
            <w:noWrap/>
            <w:hideMark/>
          </w:tcPr>
          <w:p w14:paraId="175423F5" w14:textId="77777777" w:rsidR="00406340" w:rsidRPr="000D067E" w:rsidRDefault="00406340" w:rsidP="00406340">
            <w:pPr>
              <w:rPr>
                <w:color w:val="385623" w:themeColor="accent6" w:themeShade="80"/>
              </w:rPr>
            </w:pPr>
            <w:r w:rsidRPr="000D067E">
              <w:rPr>
                <w:color w:val="385623" w:themeColor="accent6" w:themeShade="80"/>
              </w:rPr>
              <w:t>-83.91429938</w:t>
            </w:r>
          </w:p>
        </w:tc>
      </w:tr>
      <w:tr w:rsidR="000D067E" w:rsidRPr="000D067E" w14:paraId="32CED908" w14:textId="77777777" w:rsidTr="00406340">
        <w:trPr>
          <w:trHeight w:val="290"/>
        </w:trPr>
        <w:tc>
          <w:tcPr>
            <w:tcW w:w="1030" w:type="dxa"/>
            <w:tcBorders>
              <w:top w:val="nil"/>
              <w:left w:val="nil"/>
              <w:bottom w:val="nil"/>
              <w:right w:val="nil"/>
            </w:tcBorders>
            <w:noWrap/>
            <w:hideMark/>
          </w:tcPr>
          <w:p w14:paraId="2879EA18" w14:textId="77777777" w:rsidR="00406340" w:rsidRPr="000D067E" w:rsidRDefault="00406340" w:rsidP="00406340">
            <w:pPr>
              <w:rPr>
                <w:color w:val="385623" w:themeColor="accent6" w:themeShade="80"/>
              </w:rPr>
            </w:pPr>
            <w:r w:rsidRPr="000D067E">
              <w:rPr>
                <w:color w:val="385623" w:themeColor="accent6" w:themeShade="80"/>
              </w:rPr>
              <w:t>12</w:t>
            </w:r>
          </w:p>
        </w:tc>
        <w:tc>
          <w:tcPr>
            <w:tcW w:w="2089" w:type="dxa"/>
            <w:tcBorders>
              <w:top w:val="nil"/>
              <w:left w:val="nil"/>
              <w:bottom w:val="nil"/>
              <w:right w:val="nil"/>
            </w:tcBorders>
            <w:noWrap/>
            <w:hideMark/>
          </w:tcPr>
          <w:p w14:paraId="681654F0" w14:textId="77777777" w:rsidR="00406340" w:rsidRPr="000D067E" w:rsidRDefault="00406340" w:rsidP="00406340">
            <w:pPr>
              <w:rPr>
                <w:color w:val="385623" w:themeColor="accent6" w:themeShade="80"/>
              </w:rPr>
            </w:pPr>
            <w:r w:rsidRPr="000D067E">
              <w:rPr>
                <w:color w:val="385623" w:themeColor="accent6" w:themeShade="80"/>
              </w:rPr>
              <w:t>HMDRY3</w:t>
            </w:r>
          </w:p>
        </w:tc>
        <w:tc>
          <w:tcPr>
            <w:tcW w:w="2268" w:type="dxa"/>
            <w:tcBorders>
              <w:top w:val="nil"/>
              <w:left w:val="nil"/>
              <w:bottom w:val="nil"/>
              <w:right w:val="nil"/>
            </w:tcBorders>
            <w:noWrap/>
            <w:hideMark/>
          </w:tcPr>
          <w:p w14:paraId="3BC55A32" w14:textId="77777777" w:rsidR="00406340" w:rsidRPr="000D067E" w:rsidRDefault="00406340" w:rsidP="00406340">
            <w:pPr>
              <w:rPr>
                <w:color w:val="385623" w:themeColor="accent6" w:themeShade="80"/>
              </w:rPr>
            </w:pPr>
            <w:r w:rsidRPr="000D067E">
              <w:rPr>
                <w:color w:val="385623" w:themeColor="accent6" w:themeShade="80"/>
              </w:rPr>
              <w:t>Hudson Mills</w:t>
            </w:r>
          </w:p>
        </w:tc>
        <w:tc>
          <w:tcPr>
            <w:tcW w:w="1134" w:type="dxa"/>
            <w:tcBorders>
              <w:top w:val="nil"/>
              <w:left w:val="nil"/>
              <w:bottom w:val="nil"/>
              <w:right w:val="nil"/>
            </w:tcBorders>
            <w:noWrap/>
            <w:hideMark/>
          </w:tcPr>
          <w:p w14:paraId="1D22164B" w14:textId="77777777" w:rsidR="00406340" w:rsidRPr="000D067E" w:rsidRDefault="00406340" w:rsidP="00406340">
            <w:pPr>
              <w:rPr>
                <w:color w:val="385623" w:themeColor="accent6" w:themeShade="80"/>
              </w:rPr>
            </w:pPr>
            <w:r w:rsidRPr="000D067E">
              <w:rPr>
                <w:color w:val="385623" w:themeColor="accent6" w:themeShade="80"/>
              </w:rPr>
              <w:t>BB</w:t>
            </w:r>
          </w:p>
        </w:tc>
        <w:tc>
          <w:tcPr>
            <w:tcW w:w="1761" w:type="dxa"/>
            <w:tcBorders>
              <w:top w:val="nil"/>
              <w:left w:val="nil"/>
              <w:bottom w:val="nil"/>
              <w:right w:val="nil"/>
            </w:tcBorders>
          </w:tcPr>
          <w:p w14:paraId="223FA4B1" w14:textId="3EEE6385" w:rsidR="00406340" w:rsidRPr="000D067E" w:rsidRDefault="00406340" w:rsidP="00406340">
            <w:pPr>
              <w:rPr>
                <w:color w:val="385623" w:themeColor="accent6" w:themeShade="80"/>
              </w:rPr>
            </w:pPr>
            <w:r w:rsidRPr="000D067E">
              <w:rPr>
                <w:color w:val="385623" w:themeColor="accent6" w:themeShade="80"/>
              </w:rPr>
              <w:t>xeric</w:t>
            </w:r>
          </w:p>
        </w:tc>
        <w:tc>
          <w:tcPr>
            <w:tcW w:w="1843" w:type="dxa"/>
            <w:tcBorders>
              <w:top w:val="nil"/>
              <w:left w:val="nil"/>
              <w:bottom w:val="nil"/>
              <w:right w:val="nil"/>
            </w:tcBorders>
            <w:noWrap/>
            <w:hideMark/>
          </w:tcPr>
          <w:p w14:paraId="3FBE04D3" w14:textId="15C82959" w:rsidR="00406340" w:rsidRPr="000D067E" w:rsidRDefault="00406340" w:rsidP="00406340">
            <w:pPr>
              <w:rPr>
                <w:color w:val="385623" w:themeColor="accent6" w:themeShade="80"/>
              </w:rPr>
            </w:pPr>
            <w:r w:rsidRPr="000D067E">
              <w:rPr>
                <w:color w:val="385623" w:themeColor="accent6" w:themeShade="80"/>
              </w:rPr>
              <w:t>42.37398156</w:t>
            </w:r>
          </w:p>
        </w:tc>
        <w:tc>
          <w:tcPr>
            <w:tcW w:w="1782" w:type="dxa"/>
            <w:tcBorders>
              <w:top w:val="nil"/>
              <w:left w:val="nil"/>
              <w:bottom w:val="nil"/>
              <w:right w:val="nil"/>
            </w:tcBorders>
            <w:noWrap/>
            <w:hideMark/>
          </w:tcPr>
          <w:p w14:paraId="77CBFABA" w14:textId="77777777" w:rsidR="00406340" w:rsidRPr="000D067E" w:rsidRDefault="00406340" w:rsidP="00406340">
            <w:pPr>
              <w:rPr>
                <w:color w:val="385623" w:themeColor="accent6" w:themeShade="80"/>
              </w:rPr>
            </w:pPr>
            <w:r w:rsidRPr="000D067E">
              <w:rPr>
                <w:color w:val="385623" w:themeColor="accent6" w:themeShade="80"/>
              </w:rPr>
              <w:t>-83.91421887</w:t>
            </w:r>
          </w:p>
        </w:tc>
      </w:tr>
      <w:tr w:rsidR="000D067E" w:rsidRPr="000D067E" w14:paraId="28FB43E3" w14:textId="77777777" w:rsidTr="00406340">
        <w:trPr>
          <w:trHeight w:val="290"/>
        </w:trPr>
        <w:tc>
          <w:tcPr>
            <w:tcW w:w="1030" w:type="dxa"/>
            <w:tcBorders>
              <w:top w:val="nil"/>
              <w:left w:val="nil"/>
              <w:bottom w:val="nil"/>
              <w:right w:val="nil"/>
            </w:tcBorders>
            <w:noWrap/>
            <w:hideMark/>
          </w:tcPr>
          <w:p w14:paraId="4468D096" w14:textId="77777777" w:rsidR="00406340" w:rsidRPr="000D067E" w:rsidRDefault="00406340" w:rsidP="00406340">
            <w:pPr>
              <w:rPr>
                <w:color w:val="385623" w:themeColor="accent6" w:themeShade="80"/>
              </w:rPr>
            </w:pPr>
            <w:r w:rsidRPr="000D067E">
              <w:rPr>
                <w:color w:val="385623" w:themeColor="accent6" w:themeShade="80"/>
              </w:rPr>
              <w:t>13</w:t>
            </w:r>
          </w:p>
        </w:tc>
        <w:tc>
          <w:tcPr>
            <w:tcW w:w="2089" w:type="dxa"/>
            <w:tcBorders>
              <w:top w:val="nil"/>
              <w:left w:val="nil"/>
              <w:bottom w:val="nil"/>
              <w:right w:val="nil"/>
            </w:tcBorders>
            <w:noWrap/>
            <w:hideMark/>
          </w:tcPr>
          <w:p w14:paraId="0416EBAE" w14:textId="77777777" w:rsidR="00406340" w:rsidRPr="000D067E" w:rsidRDefault="00406340" w:rsidP="00406340">
            <w:pPr>
              <w:rPr>
                <w:color w:val="385623" w:themeColor="accent6" w:themeShade="80"/>
              </w:rPr>
            </w:pPr>
            <w:r w:rsidRPr="000D067E">
              <w:rPr>
                <w:color w:val="385623" w:themeColor="accent6" w:themeShade="80"/>
              </w:rPr>
              <w:t>KENUP</w:t>
            </w:r>
          </w:p>
        </w:tc>
        <w:tc>
          <w:tcPr>
            <w:tcW w:w="2268" w:type="dxa"/>
            <w:tcBorders>
              <w:top w:val="nil"/>
              <w:left w:val="nil"/>
              <w:bottom w:val="nil"/>
              <w:right w:val="nil"/>
            </w:tcBorders>
            <w:noWrap/>
            <w:hideMark/>
          </w:tcPr>
          <w:p w14:paraId="7E5C15E0" w14:textId="77777777" w:rsidR="00406340" w:rsidRPr="000D067E" w:rsidRDefault="00406340" w:rsidP="00406340">
            <w:pPr>
              <w:rPr>
                <w:color w:val="385623" w:themeColor="accent6" w:themeShade="80"/>
              </w:rPr>
            </w:pPr>
            <w:r w:rsidRPr="000D067E">
              <w:rPr>
                <w:color w:val="385623" w:themeColor="accent6" w:themeShade="80"/>
              </w:rPr>
              <w:t>Kensington</w:t>
            </w:r>
          </w:p>
        </w:tc>
        <w:tc>
          <w:tcPr>
            <w:tcW w:w="1134" w:type="dxa"/>
            <w:tcBorders>
              <w:top w:val="nil"/>
              <w:left w:val="nil"/>
              <w:bottom w:val="nil"/>
              <w:right w:val="nil"/>
            </w:tcBorders>
            <w:noWrap/>
            <w:hideMark/>
          </w:tcPr>
          <w:p w14:paraId="2DC01DE6" w14:textId="77777777" w:rsidR="00406340" w:rsidRPr="000D067E" w:rsidRDefault="00406340" w:rsidP="00406340">
            <w:pPr>
              <w:rPr>
                <w:color w:val="385623" w:themeColor="accent6" w:themeShade="80"/>
              </w:rPr>
            </w:pPr>
            <w:r w:rsidRPr="000D067E">
              <w:rPr>
                <w:color w:val="385623" w:themeColor="accent6" w:themeShade="80"/>
              </w:rPr>
              <w:t>C</w:t>
            </w:r>
          </w:p>
        </w:tc>
        <w:tc>
          <w:tcPr>
            <w:tcW w:w="1761" w:type="dxa"/>
            <w:tcBorders>
              <w:top w:val="nil"/>
              <w:left w:val="nil"/>
              <w:bottom w:val="nil"/>
              <w:right w:val="nil"/>
            </w:tcBorders>
          </w:tcPr>
          <w:p w14:paraId="045EA032" w14:textId="5A6CCCB7" w:rsidR="00406340" w:rsidRPr="000D067E" w:rsidRDefault="00406340" w:rsidP="00406340">
            <w:pPr>
              <w:rPr>
                <w:color w:val="385623" w:themeColor="accent6" w:themeShade="80"/>
              </w:rPr>
            </w:pPr>
            <w:r w:rsidRPr="000D067E">
              <w:rPr>
                <w:color w:val="385623" w:themeColor="accent6" w:themeShade="80"/>
              </w:rPr>
              <w:t>xeric</w:t>
            </w:r>
          </w:p>
        </w:tc>
        <w:tc>
          <w:tcPr>
            <w:tcW w:w="1843" w:type="dxa"/>
            <w:tcBorders>
              <w:top w:val="nil"/>
              <w:left w:val="nil"/>
              <w:bottom w:val="nil"/>
              <w:right w:val="nil"/>
            </w:tcBorders>
            <w:noWrap/>
            <w:hideMark/>
          </w:tcPr>
          <w:p w14:paraId="3E47CD35" w14:textId="2A45980F" w:rsidR="00406340" w:rsidRPr="000D067E" w:rsidRDefault="00406340" w:rsidP="00406340">
            <w:pPr>
              <w:rPr>
                <w:color w:val="385623" w:themeColor="accent6" w:themeShade="80"/>
              </w:rPr>
            </w:pPr>
            <w:r w:rsidRPr="000D067E">
              <w:rPr>
                <w:color w:val="385623" w:themeColor="accent6" w:themeShade="80"/>
              </w:rPr>
              <w:t>42.53463699</w:t>
            </w:r>
          </w:p>
        </w:tc>
        <w:tc>
          <w:tcPr>
            <w:tcW w:w="1782" w:type="dxa"/>
            <w:tcBorders>
              <w:top w:val="nil"/>
              <w:left w:val="nil"/>
              <w:bottom w:val="nil"/>
              <w:right w:val="nil"/>
            </w:tcBorders>
            <w:noWrap/>
            <w:hideMark/>
          </w:tcPr>
          <w:p w14:paraId="63983D1F" w14:textId="77777777" w:rsidR="00406340" w:rsidRPr="000D067E" w:rsidRDefault="00406340" w:rsidP="00406340">
            <w:pPr>
              <w:rPr>
                <w:color w:val="385623" w:themeColor="accent6" w:themeShade="80"/>
              </w:rPr>
            </w:pPr>
            <w:r w:rsidRPr="000D067E">
              <w:rPr>
                <w:color w:val="385623" w:themeColor="accent6" w:themeShade="80"/>
              </w:rPr>
              <w:t>-83.66695495</w:t>
            </w:r>
          </w:p>
        </w:tc>
      </w:tr>
      <w:tr w:rsidR="000D067E" w:rsidRPr="000D067E" w14:paraId="1752AB1D" w14:textId="77777777" w:rsidTr="00406340">
        <w:trPr>
          <w:trHeight w:val="290"/>
        </w:trPr>
        <w:tc>
          <w:tcPr>
            <w:tcW w:w="1030" w:type="dxa"/>
            <w:tcBorders>
              <w:top w:val="nil"/>
              <w:left w:val="nil"/>
              <w:bottom w:val="nil"/>
              <w:right w:val="nil"/>
            </w:tcBorders>
            <w:noWrap/>
            <w:hideMark/>
          </w:tcPr>
          <w:p w14:paraId="4A682D36" w14:textId="77777777" w:rsidR="00406340" w:rsidRPr="000D067E" w:rsidRDefault="00406340" w:rsidP="00406340">
            <w:pPr>
              <w:rPr>
                <w:color w:val="385623" w:themeColor="accent6" w:themeShade="80"/>
              </w:rPr>
            </w:pPr>
            <w:r w:rsidRPr="000D067E">
              <w:rPr>
                <w:color w:val="385623" w:themeColor="accent6" w:themeShade="80"/>
              </w:rPr>
              <w:t>14</w:t>
            </w:r>
          </w:p>
        </w:tc>
        <w:tc>
          <w:tcPr>
            <w:tcW w:w="2089" w:type="dxa"/>
            <w:tcBorders>
              <w:top w:val="nil"/>
              <w:left w:val="nil"/>
              <w:bottom w:val="nil"/>
              <w:right w:val="nil"/>
            </w:tcBorders>
            <w:noWrap/>
            <w:hideMark/>
          </w:tcPr>
          <w:p w14:paraId="199B50FA" w14:textId="77777777" w:rsidR="00406340" w:rsidRPr="000D067E" w:rsidRDefault="00406340" w:rsidP="00406340">
            <w:pPr>
              <w:rPr>
                <w:color w:val="385623" w:themeColor="accent6" w:themeShade="80"/>
              </w:rPr>
            </w:pPr>
            <w:r w:rsidRPr="000D067E">
              <w:rPr>
                <w:color w:val="385623" w:themeColor="accent6" w:themeShade="80"/>
              </w:rPr>
              <w:t>KENUP2</w:t>
            </w:r>
          </w:p>
        </w:tc>
        <w:tc>
          <w:tcPr>
            <w:tcW w:w="2268" w:type="dxa"/>
            <w:tcBorders>
              <w:top w:val="nil"/>
              <w:left w:val="nil"/>
              <w:bottom w:val="nil"/>
              <w:right w:val="nil"/>
            </w:tcBorders>
            <w:noWrap/>
            <w:hideMark/>
          </w:tcPr>
          <w:p w14:paraId="767E50EC" w14:textId="77777777" w:rsidR="00406340" w:rsidRPr="000D067E" w:rsidRDefault="00406340" w:rsidP="00406340">
            <w:pPr>
              <w:rPr>
                <w:color w:val="385623" w:themeColor="accent6" w:themeShade="80"/>
              </w:rPr>
            </w:pPr>
            <w:r w:rsidRPr="000D067E">
              <w:rPr>
                <w:color w:val="385623" w:themeColor="accent6" w:themeShade="80"/>
              </w:rPr>
              <w:t>Kensington</w:t>
            </w:r>
          </w:p>
        </w:tc>
        <w:tc>
          <w:tcPr>
            <w:tcW w:w="1134" w:type="dxa"/>
            <w:tcBorders>
              <w:top w:val="nil"/>
              <w:left w:val="nil"/>
              <w:bottom w:val="nil"/>
              <w:right w:val="nil"/>
            </w:tcBorders>
            <w:noWrap/>
            <w:hideMark/>
          </w:tcPr>
          <w:p w14:paraId="66F36039" w14:textId="77777777" w:rsidR="00406340" w:rsidRPr="000D067E" w:rsidRDefault="00406340" w:rsidP="00406340">
            <w:pPr>
              <w:rPr>
                <w:color w:val="385623" w:themeColor="accent6" w:themeShade="80"/>
              </w:rPr>
            </w:pPr>
            <w:r w:rsidRPr="000D067E">
              <w:rPr>
                <w:color w:val="385623" w:themeColor="accent6" w:themeShade="80"/>
              </w:rPr>
              <w:t>C</w:t>
            </w:r>
          </w:p>
        </w:tc>
        <w:tc>
          <w:tcPr>
            <w:tcW w:w="1761" w:type="dxa"/>
            <w:tcBorders>
              <w:top w:val="nil"/>
              <w:left w:val="nil"/>
              <w:bottom w:val="nil"/>
              <w:right w:val="nil"/>
            </w:tcBorders>
          </w:tcPr>
          <w:p w14:paraId="563622CF" w14:textId="1AF67BCC" w:rsidR="00406340" w:rsidRPr="000D067E" w:rsidRDefault="00406340" w:rsidP="00406340">
            <w:pPr>
              <w:rPr>
                <w:color w:val="385623" w:themeColor="accent6" w:themeShade="80"/>
              </w:rPr>
            </w:pPr>
            <w:r w:rsidRPr="000D067E">
              <w:rPr>
                <w:color w:val="385623" w:themeColor="accent6" w:themeShade="80"/>
              </w:rPr>
              <w:t>xeric</w:t>
            </w:r>
          </w:p>
        </w:tc>
        <w:tc>
          <w:tcPr>
            <w:tcW w:w="1843" w:type="dxa"/>
            <w:tcBorders>
              <w:top w:val="nil"/>
              <w:left w:val="nil"/>
              <w:bottom w:val="nil"/>
              <w:right w:val="nil"/>
            </w:tcBorders>
            <w:noWrap/>
            <w:hideMark/>
          </w:tcPr>
          <w:p w14:paraId="21BF5987" w14:textId="1C8C8C2B" w:rsidR="00406340" w:rsidRPr="000D067E" w:rsidRDefault="00406340" w:rsidP="00406340">
            <w:pPr>
              <w:rPr>
                <w:color w:val="385623" w:themeColor="accent6" w:themeShade="80"/>
              </w:rPr>
            </w:pPr>
            <w:r w:rsidRPr="000D067E">
              <w:rPr>
                <w:color w:val="385623" w:themeColor="accent6" w:themeShade="80"/>
              </w:rPr>
              <w:t>42.53497995</w:t>
            </w:r>
          </w:p>
        </w:tc>
        <w:tc>
          <w:tcPr>
            <w:tcW w:w="1782" w:type="dxa"/>
            <w:tcBorders>
              <w:top w:val="nil"/>
              <w:left w:val="nil"/>
              <w:bottom w:val="nil"/>
              <w:right w:val="nil"/>
            </w:tcBorders>
            <w:noWrap/>
            <w:hideMark/>
          </w:tcPr>
          <w:p w14:paraId="44DA5C52" w14:textId="77777777" w:rsidR="00406340" w:rsidRPr="000D067E" w:rsidRDefault="00406340" w:rsidP="00406340">
            <w:pPr>
              <w:rPr>
                <w:color w:val="385623" w:themeColor="accent6" w:themeShade="80"/>
              </w:rPr>
            </w:pPr>
            <w:r w:rsidRPr="000D067E">
              <w:rPr>
                <w:color w:val="385623" w:themeColor="accent6" w:themeShade="80"/>
              </w:rPr>
              <w:t>-83.66657034</w:t>
            </w:r>
          </w:p>
        </w:tc>
      </w:tr>
      <w:tr w:rsidR="000D067E" w:rsidRPr="000D067E" w14:paraId="0FE59A42" w14:textId="77777777" w:rsidTr="00406340">
        <w:trPr>
          <w:trHeight w:val="290"/>
        </w:trPr>
        <w:tc>
          <w:tcPr>
            <w:tcW w:w="1030" w:type="dxa"/>
            <w:tcBorders>
              <w:top w:val="nil"/>
              <w:left w:val="nil"/>
              <w:bottom w:val="nil"/>
              <w:right w:val="nil"/>
            </w:tcBorders>
            <w:noWrap/>
            <w:hideMark/>
          </w:tcPr>
          <w:p w14:paraId="597B2850" w14:textId="77777777" w:rsidR="00406340" w:rsidRPr="000D067E" w:rsidRDefault="00406340" w:rsidP="00406340">
            <w:pPr>
              <w:rPr>
                <w:color w:val="385623" w:themeColor="accent6" w:themeShade="80"/>
              </w:rPr>
            </w:pPr>
            <w:r w:rsidRPr="000D067E">
              <w:rPr>
                <w:color w:val="385623" w:themeColor="accent6" w:themeShade="80"/>
              </w:rPr>
              <w:t>15</w:t>
            </w:r>
          </w:p>
        </w:tc>
        <w:tc>
          <w:tcPr>
            <w:tcW w:w="2089" w:type="dxa"/>
            <w:tcBorders>
              <w:top w:val="nil"/>
              <w:left w:val="nil"/>
              <w:bottom w:val="nil"/>
              <w:right w:val="nil"/>
            </w:tcBorders>
            <w:noWrap/>
            <w:hideMark/>
          </w:tcPr>
          <w:p w14:paraId="64C6686A" w14:textId="77777777" w:rsidR="00406340" w:rsidRPr="000D067E" w:rsidRDefault="00406340" w:rsidP="00406340">
            <w:pPr>
              <w:rPr>
                <w:color w:val="385623" w:themeColor="accent6" w:themeShade="80"/>
              </w:rPr>
            </w:pPr>
            <w:r w:rsidRPr="000D067E">
              <w:rPr>
                <w:color w:val="385623" w:themeColor="accent6" w:themeShade="80"/>
              </w:rPr>
              <w:t>KENUP3</w:t>
            </w:r>
          </w:p>
        </w:tc>
        <w:tc>
          <w:tcPr>
            <w:tcW w:w="2268" w:type="dxa"/>
            <w:tcBorders>
              <w:top w:val="nil"/>
              <w:left w:val="nil"/>
              <w:bottom w:val="nil"/>
              <w:right w:val="nil"/>
            </w:tcBorders>
            <w:noWrap/>
            <w:hideMark/>
          </w:tcPr>
          <w:p w14:paraId="2AA0A52B" w14:textId="77777777" w:rsidR="00406340" w:rsidRPr="000D067E" w:rsidRDefault="00406340" w:rsidP="00406340">
            <w:pPr>
              <w:rPr>
                <w:color w:val="385623" w:themeColor="accent6" w:themeShade="80"/>
              </w:rPr>
            </w:pPr>
            <w:r w:rsidRPr="000D067E">
              <w:rPr>
                <w:color w:val="385623" w:themeColor="accent6" w:themeShade="80"/>
              </w:rPr>
              <w:t>Kensington</w:t>
            </w:r>
          </w:p>
        </w:tc>
        <w:tc>
          <w:tcPr>
            <w:tcW w:w="1134" w:type="dxa"/>
            <w:tcBorders>
              <w:top w:val="nil"/>
              <w:left w:val="nil"/>
              <w:bottom w:val="nil"/>
              <w:right w:val="nil"/>
            </w:tcBorders>
            <w:noWrap/>
            <w:hideMark/>
          </w:tcPr>
          <w:p w14:paraId="6FED235B" w14:textId="77777777" w:rsidR="00406340" w:rsidRPr="000D067E" w:rsidRDefault="00406340" w:rsidP="00406340">
            <w:pPr>
              <w:rPr>
                <w:color w:val="385623" w:themeColor="accent6" w:themeShade="80"/>
              </w:rPr>
            </w:pPr>
            <w:r w:rsidRPr="000D067E">
              <w:rPr>
                <w:color w:val="385623" w:themeColor="accent6" w:themeShade="80"/>
              </w:rPr>
              <w:t>C</w:t>
            </w:r>
          </w:p>
        </w:tc>
        <w:tc>
          <w:tcPr>
            <w:tcW w:w="1761" w:type="dxa"/>
            <w:tcBorders>
              <w:top w:val="nil"/>
              <w:left w:val="nil"/>
              <w:bottom w:val="nil"/>
              <w:right w:val="nil"/>
            </w:tcBorders>
          </w:tcPr>
          <w:p w14:paraId="0B68547B" w14:textId="7CF8097D" w:rsidR="00406340" w:rsidRPr="000D067E" w:rsidRDefault="00406340" w:rsidP="00406340">
            <w:pPr>
              <w:rPr>
                <w:color w:val="385623" w:themeColor="accent6" w:themeShade="80"/>
              </w:rPr>
            </w:pPr>
            <w:r w:rsidRPr="000D067E">
              <w:rPr>
                <w:color w:val="385623" w:themeColor="accent6" w:themeShade="80"/>
              </w:rPr>
              <w:t>xeric</w:t>
            </w:r>
          </w:p>
        </w:tc>
        <w:tc>
          <w:tcPr>
            <w:tcW w:w="1843" w:type="dxa"/>
            <w:tcBorders>
              <w:top w:val="nil"/>
              <w:left w:val="nil"/>
              <w:bottom w:val="nil"/>
              <w:right w:val="nil"/>
            </w:tcBorders>
            <w:noWrap/>
            <w:hideMark/>
          </w:tcPr>
          <w:p w14:paraId="777257DC" w14:textId="5F3917B4" w:rsidR="00406340" w:rsidRPr="000D067E" w:rsidRDefault="00406340" w:rsidP="00406340">
            <w:pPr>
              <w:rPr>
                <w:color w:val="385623" w:themeColor="accent6" w:themeShade="80"/>
              </w:rPr>
            </w:pPr>
            <w:r w:rsidRPr="000D067E">
              <w:rPr>
                <w:color w:val="385623" w:themeColor="accent6" w:themeShade="80"/>
              </w:rPr>
              <w:t>42.53429542</w:t>
            </w:r>
          </w:p>
        </w:tc>
        <w:tc>
          <w:tcPr>
            <w:tcW w:w="1782" w:type="dxa"/>
            <w:tcBorders>
              <w:top w:val="nil"/>
              <w:left w:val="nil"/>
              <w:bottom w:val="nil"/>
              <w:right w:val="nil"/>
            </w:tcBorders>
            <w:noWrap/>
            <w:hideMark/>
          </w:tcPr>
          <w:p w14:paraId="78A19239" w14:textId="77777777" w:rsidR="00406340" w:rsidRPr="000D067E" w:rsidRDefault="00406340" w:rsidP="00406340">
            <w:pPr>
              <w:rPr>
                <w:color w:val="385623" w:themeColor="accent6" w:themeShade="80"/>
              </w:rPr>
            </w:pPr>
            <w:r w:rsidRPr="000D067E">
              <w:rPr>
                <w:color w:val="385623" w:themeColor="accent6" w:themeShade="80"/>
              </w:rPr>
              <w:t>-83.66721965</w:t>
            </w:r>
          </w:p>
        </w:tc>
      </w:tr>
      <w:tr w:rsidR="000D067E" w:rsidRPr="000D067E" w14:paraId="1ECC8BD0" w14:textId="77777777" w:rsidTr="00406340">
        <w:trPr>
          <w:trHeight w:val="290"/>
        </w:trPr>
        <w:tc>
          <w:tcPr>
            <w:tcW w:w="1030" w:type="dxa"/>
            <w:tcBorders>
              <w:top w:val="nil"/>
              <w:left w:val="nil"/>
              <w:bottom w:val="nil"/>
              <w:right w:val="nil"/>
            </w:tcBorders>
            <w:noWrap/>
            <w:hideMark/>
          </w:tcPr>
          <w:p w14:paraId="765BA28D" w14:textId="77777777" w:rsidR="00406340" w:rsidRPr="000D067E" w:rsidRDefault="00406340" w:rsidP="00406340">
            <w:pPr>
              <w:rPr>
                <w:color w:val="385623" w:themeColor="accent6" w:themeShade="80"/>
              </w:rPr>
            </w:pPr>
            <w:r w:rsidRPr="000D067E">
              <w:rPr>
                <w:color w:val="385623" w:themeColor="accent6" w:themeShade="80"/>
              </w:rPr>
              <w:t>16</w:t>
            </w:r>
          </w:p>
        </w:tc>
        <w:tc>
          <w:tcPr>
            <w:tcW w:w="2089" w:type="dxa"/>
            <w:tcBorders>
              <w:top w:val="nil"/>
              <w:left w:val="nil"/>
              <w:bottom w:val="nil"/>
              <w:right w:val="nil"/>
            </w:tcBorders>
            <w:noWrap/>
            <w:hideMark/>
          </w:tcPr>
          <w:p w14:paraId="3477ED7D" w14:textId="77777777" w:rsidR="00406340" w:rsidRPr="000D067E" w:rsidRDefault="00406340" w:rsidP="00406340">
            <w:pPr>
              <w:rPr>
                <w:color w:val="385623" w:themeColor="accent6" w:themeShade="80"/>
              </w:rPr>
            </w:pPr>
            <w:r w:rsidRPr="000D067E">
              <w:rPr>
                <w:color w:val="385623" w:themeColor="accent6" w:themeShade="80"/>
              </w:rPr>
              <w:t>ILOPEN</w:t>
            </w:r>
          </w:p>
        </w:tc>
        <w:tc>
          <w:tcPr>
            <w:tcW w:w="2268" w:type="dxa"/>
            <w:tcBorders>
              <w:top w:val="nil"/>
              <w:left w:val="nil"/>
              <w:bottom w:val="nil"/>
              <w:right w:val="nil"/>
            </w:tcBorders>
            <w:noWrap/>
            <w:hideMark/>
          </w:tcPr>
          <w:p w14:paraId="77DEAE65" w14:textId="77777777" w:rsidR="00406340" w:rsidRPr="000D067E" w:rsidRDefault="00406340" w:rsidP="00406340">
            <w:pPr>
              <w:rPr>
                <w:color w:val="385623" w:themeColor="accent6" w:themeShade="80"/>
              </w:rPr>
            </w:pPr>
            <w:r w:rsidRPr="000D067E">
              <w:rPr>
                <w:color w:val="385623" w:themeColor="accent6" w:themeShade="80"/>
              </w:rPr>
              <w:t>Island Lake</w:t>
            </w:r>
          </w:p>
        </w:tc>
        <w:tc>
          <w:tcPr>
            <w:tcW w:w="1134" w:type="dxa"/>
            <w:tcBorders>
              <w:top w:val="nil"/>
              <w:left w:val="nil"/>
              <w:bottom w:val="nil"/>
              <w:right w:val="nil"/>
            </w:tcBorders>
            <w:noWrap/>
            <w:hideMark/>
          </w:tcPr>
          <w:p w14:paraId="34D55EAA" w14:textId="77777777" w:rsidR="00406340" w:rsidRPr="000D067E" w:rsidRDefault="00406340" w:rsidP="00406340">
            <w:pPr>
              <w:rPr>
                <w:color w:val="385623" w:themeColor="accent6" w:themeShade="80"/>
              </w:rPr>
            </w:pPr>
            <w:r w:rsidRPr="000D067E">
              <w:rPr>
                <w:color w:val="385623" w:themeColor="accent6" w:themeShade="80"/>
              </w:rPr>
              <w:t>CC</w:t>
            </w:r>
          </w:p>
        </w:tc>
        <w:tc>
          <w:tcPr>
            <w:tcW w:w="1761" w:type="dxa"/>
            <w:tcBorders>
              <w:top w:val="nil"/>
              <w:left w:val="nil"/>
              <w:bottom w:val="nil"/>
              <w:right w:val="nil"/>
            </w:tcBorders>
          </w:tcPr>
          <w:p w14:paraId="3FE06E1B" w14:textId="5290EC15" w:rsidR="00406340" w:rsidRPr="000D067E" w:rsidRDefault="00406340" w:rsidP="00406340">
            <w:pPr>
              <w:rPr>
                <w:color w:val="385623" w:themeColor="accent6" w:themeShade="80"/>
              </w:rPr>
            </w:pPr>
            <w:r w:rsidRPr="000D067E">
              <w:rPr>
                <w:color w:val="385623" w:themeColor="accent6" w:themeShade="80"/>
              </w:rPr>
              <w:t>mesic</w:t>
            </w:r>
          </w:p>
        </w:tc>
        <w:tc>
          <w:tcPr>
            <w:tcW w:w="1843" w:type="dxa"/>
            <w:tcBorders>
              <w:top w:val="nil"/>
              <w:left w:val="nil"/>
              <w:bottom w:val="nil"/>
              <w:right w:val="nil"/>
            </w:tcBorders>
            <w:noWrap/>
            <w:hideMark/>
          </w:tcPr>
          <w:p w14:paraId="789D70E7" w14:textId="0537FAD9" w:rsidR="00406340" w:rsidRPr="000D067E" w:rsidRDefault="00406340" w:rsidP="00406340">
            <w:pPr>
              <w:rPr>
                <w:color w:val="385623" w:themeColor="accent6" w:themeShade="80"/>
              </w:rPr>
            </w:pPr>
            <w:r w:rsidRPr="000D067E">
              <w:rPr>
                <w:color w:val="385623" w:themeColor="accent6" w:themeShade="80"/>
              </w:rPr>
              <w:t>42.49941418</w:t>
            </w:r>
          </w:p>
        </w:tc>
        <w:tc>
          <w:tcPr>
            <w:tcW w:w="1782" w:type="dxa"/>
            <w:tcBorders>
              <w:top w:val="nil"/>
              <w:left w:val="nil"/>
              <w:bottom w:val="nil"/>
              <w:right w:val="nil"/>
            </w:tcBorders>
            <w:noWrap/>
            <w:hideMark/>
          </w:tcPr>
          <w:p w14:paraId="4B014341" w14:textId="77777777" w:rsidR="00406340" w:rsidRPr="000D067E" w:rsidRDefault="00406340" w:rsidP="00406340">
            <w:pPr>
              <w:rPr>
                <w:color w:val="385623" w:themeColor="accent6" w:themeShade="80"/>
              </w:rPr>
            </w:pPr>
            <w:r w:rsidRPr="000D067E">
              <w:rPr>
                <w:color w:val="385623" w:themeColor="accent6" w:themeShade="80"/>
              </w:rPr>
              <w:t>-83.7165664</w:t>
            </w:r>
          </w:p>
        </w:tc>
      </w:tr>
      <w:tr w:rsidR="000D067E" w:rsidRPr="000D067E" w14:paraId="7C5DF19C" w14:textId="77777777" w:rsidTr="00406340">
        <w:trPr>
          <w:trHeight w:val="290"/>
        </w:trPr>
        <w:tc>
          <w:tcPr>
            <w:tcW w:w="1030" w:type="dxa"/>
            <w:tcBorders>
              <w:top w:val="nil"/>
              <w:left w:val="nil"/>
              <w:bottom w:val="nil"/>
              <w:right w:val="nil"/>
            </w:tcBorders>
            <w:noWrap/>
            <w:hideMark/>
          </w:tcPr>
          <w:p w14:paraId="281C6096" w14:textId="77777777" w:rsidR="00406340" w:rsidRPr="000D067E" w:rsidRDefault="00406340" w:rsidP="00406340">
            <w:pPr>
              <w:rPr>
                <w:color w:val="385623" w:themeColor="accent6" w:themeShade="80"/>
              </w:rPr>
            </w:pPr>
            <w:r w:rsidRPr="000D067E">
              <w:rPr>
                <w:color w:val="385623" w:themeColor="accent6" w:themeShade="80"/>
              </w:rPr>
              <w:t>17</w:t>
            </w:r>
          </w:p>
        </w:tc>
        <w:tc>
          <w:tcPr>
            <w:tcW w:w="2089" w:type="dxa"/>
            <w:tcBorders>
              <w:top w:val="nil"/>
              <w:left w:val="nil"/>
              <w:bottom w:val="nil"/>
              <w:right w:val="nil"/>
            </w:tcBorders>
            <w:noWrap/>
            <w:hideMark/>
          </w:tcPr>
          <w:p w14:paraId="63B232E8" w14:textId="77777777" w:rsidR="00406340" w:rsidRPr="000D067E" w:rsidRDefault="00406340" w:rsidP="00406340">
            <w:pPr>
              <w:rPr>
                <w:color w:val="385623" w:themeColor="accent6" w:themeShade="80"/>
              </w:rPr>
            </w:pPr>
            <w:r w:rsidRPr="000D067E">
              <w:rPr>
                <w:color w:val="385623" w:themeColor="accent6" w:themeShade="80"/>
              </w:rPr>
              <w:t>ILOPEN2</w:t>
            </w:r>
          </w:p>
        </w:tc>
        <w:tc>
          <w:tcPr>
            <w:tcW w:w="2268" w:type="dxa"/>
            <w:tcBorders>
              <w:top w:val="nil"/>
              <w:left w:val="nil"/>
              <w:bottom w:val="nil"/>
              <w:right w:val="nil"/>
            </w:tcBorders>
            <w:noWrap/>
            <w:hideMark/>
          </w:tcPr>
          <w:p w14:paraId="4657D502" w14:textId="77777777" w:rsidR="00406340" w:rsidRPr="000D067E" w:rsidRDefault="00406340" w:rsidP="00406340">
            <w:pPr>
              <w:rPr>
                <w:color w:val="385623" w:themeColor="accent6" w:themeShade="80"/>
              </w:rPr>
            </w:pPr>
            <w:r w:rsidRPr="000D067E">
              <w:rPr>
                <w:color w:val="385623" w:themeColor="accent6" w:themeShade="80"/>
              </w:rPr>
              <w:t>Island Lake</w:t>
            </w:r>
          </w:p>
        </w:tc>
        <w:tc>
          <w:tcPr>
            <w:tcW w:w="1134" w:type="dxa"/>
            <w:tcBorders>
              <w:top w:val="nil"/>
              <w:left w:val="nil"/>
              <w:bottom w:val="nil"/>
              <w:right w:val="nil"/>
            </w:tcBorders>
            <w:noWrap/>
            <w:hideMark/>
          </w:tcPr>
          <w:p w14:paraId="329388B1" w14:textId="77777777" w:rsidR="00406340" w:rsidRPr="000D067E" w:rsidRDefault="00406340" w:rsidP="00406340">
            <w:pPr>
              <w:rPr>
                <w:color w:val="385623" w:themeColor="accent6" w:themeShade="80"/>
              </w:rPr>
            </w:pPr>
            <w:r w:rsidRPr="000D067E">
              <w:rPr>
                <w:color w:val="385623" w:themeColor="accent6" w:themeShade="80"/>
              </w:rPr>
              <w:t>CC</w:t>
            </w:r>
          </w:p>
        </w:tc>
        <w:tc>
          <w:tcPr>
            <w:tcW w:w="1761" w:type="dxa"/>
            <w:tcBorders>
              <w:top w:val="nil"/>
              <w:left w:val="nil"/>
              <w:bottom w:val="nil"/>
              <w:right w:val="nil"/>
            </w:tcBorders>
          </w:tcPr>
          <w:p w14:paraId="400F8C89" w14:textId="1CBDBC38" w:rsidR="00406340" w:rsidRPr="000D067E" w:rsidRDefault="00406340" w:rsidP="00406340">
            <w:pPr>
              <w:rPr>
                <w:color w:val="385623" w:themeColor="accent6" w:themeShade="80"/>
              </w:rPr>
            </w:pPr>
            <w:r w:rsidRPr="000D067E">
              <w:rPr>
                <w:color w:val="385623" w:themeColor="accent6" w:themeShade="80"/>
              </w:rPr>
              <w:t>mesic</w:t>
            </w:r>
          </w:p>
        </w:tc>
        <w:tc>
          <w:tcPr>
            <w:tcW w:w="1843" w:type="dxa"/>
            <w:tcBorders>
              <w:top w:val="nil"/>
              <w:left w:val="nil"/>
              <w:bottom w:val="nil"/>
              <w:right w:val="nil"/>
            </w:tcBorders>
            <w:noWrap/>
            <w:hideMark/>
          </w:tcPr>
          <w:p w14:paraId="60EFB568" w14:textId="4D62FDDF" w:rsidR="00406340" w:rsidRPr="000D067E" w:rsidRDefault="00406340" w:rsidP="00406340">
            <w:pPr>
              <w:rPr>
                <w:color w:val="385623" w:themeColor="accent6" w:themeShade="80"/>
              </w:rPr>
            </w:pPr>
            <w:r w:rsidRPr="000D067E">
              <w:rPr>
                <w:color w:val="385623" w:themeColor="accent6" w:themeShade="80"/>
              </w:rPr>
              <w:t>42.50011316</w:t>
            </w:r>
          </w:p>
        </w:tc>
        <w:tc>
          <w:tcPr>
            <w:tcW w:w="1782" w:type="dxa"/>
            <w:tcBorders>
              <w:top w:val="nil"/>
              <w:left w:val="nil"/>
              <w:bottom w:val="nil"/>
              <w:right w:val="nil"/>
            </w:tcBorders>
            <w:noWrap/>
            <w:hideMark/>
          </w:tcPr>
          <w:p w14:paraId="670F3F14" w14:textId="77777777" w:rsidR="00406340" w:rsidRPr="000D067E" w:rsidRDefault="00406340" w:rsidP="00406340">
            <w:pPr>
              <w:rPr>
                <w:color w:val="385623" w:themeColor="accent6" w:themeShade="80"/>
              </w:rPr>
            </w:pPr>
            <w:r w:rsidRPr="000D067E">
              <w:rPr>
                <w:color w:val="385623" w:themeColor="accent6" w:themeShade="80"/>
              </w:rPr>
              <w:t>-83.71690408</w:t>
            </w:r>
          </w:p>
        </w:tc>
      </w:tr>
      <w:tr w:rsidR="000D067E" w:rsidRPr="000D067E" w14:paraId="20845399" w14:textId="77777777" w:rsidTr="00A61333">
        <w:trPr>
          <w:trHeight w:val="290"/>
        </w:trPr>
        <w:tc>
          <w:tcPr>
            <w:tcW w:w="1030" w:type="dxa"/>
            <w:tcBorders>
              <w:top w:val="nil"/>
              <w:left w:val="nil"/>
              <w:right w:val="nil"/>
            </w:tcBorders>
            <w:noWrap/>
            <w:hideMark/>
          </w:tcPr>
          <w:p w14:paraId="3B0ADDD7" w14:textId="77777777" w:rsidR="00406340" w:rsidRPr="000D067E" w:rsidRDefault="00406340" w:rsidP="00406340">
            <w:pPr>
              <w:rPr>
                <w:color w:val="385623" w:themeColor="accent6" w:themeShade="80"/>
              </w:rPr>
            </w:pPr>
            <w:r w:rsidRPr="000D067E">
              <w:rPr>
                <w:color w:val="385623" w:themeColor="accent6" w:themeShade="80"/>
              </w:rPr>
              <w:t>18</w:t>
            </w:r>
          </w:p>
        </w:tc>
        <w:tc>
          <w:tcPr>
            <w:tcW w:w="2089" w:type="dxa"/>
            <w:tcBorders>
              <w:top w:val="nil"/>
              <w:left w:val="nil"/>
              <w:right w:val="nil"/>
            </w:tcBorders>
            <w:noWrap/>
            <w:hideMark/>
          </w:tcPr>
          <w:p w14:paraId="2AED57CD" w14:textId="77777777" w:rsidR="00406340" w:rsidRPr="000D067E" w:rsidRDefault="00406340" w:rsidP="00406340">
            <w:pPr>
              <w:rPr>
                <w:color w:val="385623" w:themeColor="accent6" w:themeShade="80"/>
              </w:rPr>
            </w:pPr>
            <w:r w:rsidRPr="000D067E">
              <w:rPr>
                <w:color w:val="385623" w:themeColor="accent6" w:themeShade="80"/>
              </w:rPr>
              <w:t>ILOPEN3</w:t>
            </w:r>
          </w:p>
        </w:tc>
        <w:tc>
          <w:tcPr>
            <w:tcW w:w="2268" w:type="dxa"/>
            <w:tcBorders>
              <w:top w:val="nil"/>
              <w:left w:val="nil"/>
              <w:right w:val="nil"/>
            </w:tcBorders>
            <w:noWrap/>
            <w:hideMark/>
          </w:tcPr>
          <w:p w14:paraId="6E4E0D04" w14:textId="77777777" w:rsidR="00406340" w:rsidRPr="000D067E" w:rsidRDefault="00406340" w:rsidP="00406340">
            <w:pPr>
              <w:rPr>
                <w:color w:val="385623" w:themeColor="accent6" w:themeShade="80"/>
              </w:rPr>
            </w:pPr>
            <w:r w:rsidRPr="000D067E">
              <w:rPr>
                <w:color w:val="385623" w:themeColor="accent6" w:themeShade="80"/>
              </w:rPr>
              <w:t>Island Lake</w:t>
            </w:r>
          </w:p>
        </w:tc>
        <w:tc>
          <w:tcPr>
            <w:tcW w:w="1134" w:type="dxa"/>
            <w:tcBorders>
              <w:top w:val="nil"/>
              <w:left w:val="nil"/>
              <w:right w:val="nil"/>
            </w:tcBorders>
            <w:noWrap/>
            <w:hideMark/>
          </w:tcPr>
          <w:p w14:paraId="43563F79" w14:textId="77777777" w:rsidR="00406340" w:rsidRPr="000D067E" w:rsidRDefault="00406340" w:rsidP="00406340">
            <w:pPr>
              <w:rPr>
                <w:color w:val="385623" w:themeColor="accent6" w:themeShade="80"/>
              </w:rPr>
            </w:pPr>
            <w:r w:rsidRPr="000D067E">
              <w:rPr>
                <w:color w:val="385623" w:themeColor="accent6" w:themeShade="80"/>
              </w:rPr>
              <w:t>CC</w:t>
            </w:r>
          </w:p>
        </w:tc>
        <w:tc>
          <w:tcPr>
            <w:tcW w:w="1761" w:type="dxa"/>
            <w:tcBorders>
              <w:top w:val="nil"/>
              <w:left w:val="nil"/>
              <w:right w:val="nil"/>
            </w:tcBorders>
          </w:tcPr>
          <w:p w14:paraId="262BB67D" w14:textId="35EA7AF9" w:rsidR="00406340" w:rsidRPr="000D067E" w:rsidRDefault="00406340" w:rsidP="00406340">
            <w:pPr>
              <w:rPr>
                <w:color w:val="385623" w:themeColor="accent6" w:themeShade="80"/>
              </w:rPr>
            </w:pPr>
            <w:r w:rsidRPr="000D067E">
              <w:rPr>
                <w:color w:val="385623" w:themeColor="accent6" w:themeShade="80"/>
              </w:rPr>
              <w:t>mesic</w:t>
            </w:r>
          </w:p>
        </w:tc>
        <w:tc>
          <w:tcPr>
            <w:tcW w:w="1843" w:type="dxa"/>
            <w:tcBorders>
              <w:top w:val="nil"/>
              <w:left w:val="nil"/>
              <w:right w:val="nil"/>
            </w:tcBorders>
            <w:noWrap/>
            <w:hideMark/>
          </w:tcPr>
          <w:p w14:paraId="5ECDE9E2" w14:textId="455C6B33" w:rsidR="00406340" w:rsidRPr="000D067E" w:rsidRDefault="00406340" w:rsidP="00406340">
            <w:pPr>
              <w:rPr>
                <w:color w:val="385623" w:themeColor="accent6" w:themeShade="80"/>
              </w:rPr>
            </w:pPr>
            <w:r w:rsidRPr="000D067E">
              <w:rPr>
                <w:color w:val="385623" w:themeColor="accent6" w:themeShade="80"/>
              </w:rPr>
              <w:t>42.49984426</w:t>
            </w:r>
          </w:p>
        </w:tc>
        <w:tc>
          <w:tcPr>
            <w:tcW w:w="1782" w:type="dxa"/>
            <w:tcBorders>
              <w:top w:val="nil"/>
              <w:left w:val="nil"/>
              <w:right w:val="nil"/>
            </w:tcBorders>
            <w:noWrap/>
            <w:hideMark/>
          </w:tcPr>
          <w:p w14:paraId="1C9276A5" w14:textId="77777777" w:rsidR="00406340" w:rsidRPr="000D067E" w:rsidRDefault="00406340" w:rsidP="00406340">
            <w:pPr>
              <w:rPr>
                <w:color w:val="385623" w:themeColor="accent6" w:themeShade="80"/>
              </w:rPr>
            </w:pPr>
            <w:r w:rsidRPr="000D067E">
              <w:rPr>
                <w:color w:val="385623" w:themeColor="accent6" w:themeShade="80"/>
              </w:rPr>
              <w:t>-83.71729405</w:t>
            </w:r>
          </w:p>
        </w:tc>
      </w:tr>
      <w:tr w:rsidR="00406340" w:rsidRPr="000D067E" w14:paraId="7EC87C2A" w14:textId="77777777" w:rsidTr="00A61333">
        <w:trPr>
          <w:trHeight w:val="290"/>
        </w:trPr>
        <w:tc>
          <w:tcPr>
            <w:tcW w:w="1030" w:type="dxa"/>
            <w:tcBorders>
              <w:top w:val="nil"/>
              <w:left w:val="nil"/>
              <w:bottom w:val="single" w:sz="4" w:space="0" w:color="auto"/>
              <w:right w:val="nil"/>
            </w:tcBorders>
            <w:noWrap/>
            <w:hideMark/>
          </w:tcPr>
          <w:p w14:paraId="0F87C9DC" w14:textId="77777777" w:rsidR="00406340" w:rsidRPr="000D067E" w:rsidRDefault="00406340" w:rsidP="00406340">
            <w:pPr>
              <w:rPr>
                <w:color w:val="385623" w:themeColor="accent6" w:themeShade="80"/>
              </w:rPr>
            </w:pPr>
            <w:r w:rsidRPr="000D067E">
              <w:rPr>
                <w:color w:val="385623" w:themeColor="accent6" w:themeShade="80"/>
              </w:rPr>
              <w:t>19</w:t>
            </w:r>
          </w:p>
        </w:tc>
        <w:tc>
          <w:tcPr>
            <w:tcW w:w="2089" w:type="dxa"/>
            <w:tcBorders>
              <w:top w:val="nil"/>
              <w:left w:val="nil"/>
              <w:bottom w:val="single" w:sz="4" w:space="0" w:color="auto"/>
              <w:right w:val="nil"/>
            </w:tcBorders>
            <w:noWrap/>
            <w:hideMark/>
          </w:tcPr>
          <w:p w14:paraId="6757B604" w14:textId="77777777" w:rsidR="00406340" w:rsidRPr="000D067E" w:rsidRDefault="00406340" w:rsidP="00406340">
            <w:pPr>
              <w:rPr>
                <w:color w:val="385623" w:themeColor="accent6" w:themeShade="80"/>
              </w:rPr>
            </w:pPr>
            <w:r w:rsidRPr="000D067E">
              <w:rPr>
                <w:color w:val="385623" w:themeColor="accent6" w:themeShade="80"/>
              </w:rPr>
              <w:t>KENDRY3</w:t>
            </w:r>
          </w:p>
        </w:tc>
        <w:tc>
          <w:tcPr>
            <w:tcW w:w="2268" w:type="dxa"/>
            <w:tcBorders>
              <w:top w:val="nil"/>
              <w:left w:val="nil"/>
              <w:bottom w:val="single" w:sz="4" w:space="0" w:color="auto"/>
              <w:right w:val="nil"/>
            </w:tcBorders>
            <w:noWrap/>
            <w:hideMark/>
          </w:tcPr>
          <w:p w14:paraId="2AEEA107" w14:textId="77777777" w:rsidR="00406340" w:rsidRPr="000D067E" w:rsidRDefault="00406340" w:rsidP="00406340">
            <w:pPr>
              <w:rPr>
                <w:color w:val="385623" w:themeColor="accent6" w:themeShade="80"/>
              </w:rPr>
            </w:pPr>
            <w:r w:rsidRPr="000D067E">
              <w:rPr>
                <w:color w:val="385623" w:themeColor="accent6" w:themeShade="80"/>
              </w:rPr>
              <w:t>Kensington</w:t>
            </w:r>
          </w:p>
        </w:tc>
        <w:tc>
          <w:tcPr>
            <w:tcW w:w="1134" w:type="dxa"/>
            <w:tcBorders>
              <w:top w:val="nil"/>
              <w:left w:val="nil"/>
              <w:bottom w:val="single" w:sz="4" w:space="0" w:color="auto"/>
              <w:right w:val="nil"/>
            </w:tcBorders>
            <w:noWrap/>
            <w:hideMark/>
          </w:tcPr>
          <w:p w14:paraId="1FA460C3" w14:textId="77777777" w:rsidR="00406340" w:rsidRPr="000D067E" w:rsidRDefault="00406340" w:rsidP="00406340">
            <w:pPr>
              <w:rPr>
                <w:color w:val="385623" w:themeColor="accent6" w:themeShade="80"/>
              </w:rPr>
            </w:pPr>
            <w:r w:rsidRPr="000D067E">
              <w:rPr>
                <w:color w:val="385623" w:themeColor="accent6" w:themeShade="80"/>
              </w:rPr>
              <w:t>D</w:t>
            </w:r>
          </w:p>
        </w:tc>
        <w:tc>
          <w:tcPr>
            <w:tcW w:w="1761" w:type="dxa"/>
            <w:tcBorders>
              <w:top w:val="nil"/>
              <w:left w:val="nil"/>
              <w:bottom w:val="single" w:sz="4" w:space="0" w:color="auto"/>
              <w:right w:val="nil"/>
            </w:tcBorders>
          </w:tcPr>
          <w:p w14:paraId="3C919004" w14:textId="7F7C78FF" w:rsidR="00406340" w:rsidRPr="000D067E" w:rsidRDefault="00406340" w:rsidP="00406340">
            <w:pPr>
              <w:rPr>
                <w:color w:val="385623" w:themeColor="accent6" w:themeShade="80"/>
              </w:rPr>
            </w:pPr>
            <w:r w:rsidRPr="000D067E">
              <w:rPr>
                <w:color w:val="385623" w:themeColor="accent6" w:themeShade="80"/>
              </w:rPr>
              <w:t>xeric</w:t>
            </w:r>
          </w:p>
        </w:tc>
        <w:tc>
          <w:tcPr>
            <w:tcW w:w="1843" w:type="dxa"/>
            <w:tcBorders>
              <w:top w:val="nil"/>
              <w:left w:val="nil"/>
              <w:bottom w:val="single" w:sz="4" w:space="0" w:color="auto"/>
              <w:right w:val="nil"/>
            </w:tcBorders>
            <w:noWrap/>
            <w:hideMark/>
          </w:tcPr>
          <w:p w14:paraId="0020DCCE" w14:textId="4CD3A95E" w:rsidR="00406340" w:rsidRPr="000D067E" w:rsidRDefault="00406340" w:rsidP="00406340">
            <w:pPr>
              <w:rPr>
                <w:color w:val="385623" w:themeColor="accent6" w:themeShade="80"/>
              </w:rPr>
            </w:pPr>
            <w:r w:rsidRPr="000D067E">
              <w:rPr>
                <w:color w:val="385623" w:themeColor="accent6" w:themeShade="80"/>
              </w:rPr>
              <w:t>42.53784433</w:t>
            </w:r>
          </w:p>
        </w:tc>
        <w:tc>
          <w:tcPr>
            <w:tcW w:w="1782" w:type="dxa"/>
            <w:tcBorders>
              <w:top w:val="nil"/>
              <w:left w:val="nil"/>
              <w:bottom w:val="single" w:sz="4" w:space="0" w:color="auto"/>
              <w:right w:val="nil"/>
            </w:tcBorders>
            <w:noWrap/>
            <w:hideMark/>
          </w:tcPr>
          <w:p w14:paraId="07C374A6" w14:textId="77777777" w:rsidR="00406340" w:rsidRPr="000D067E" w:rsidRDefault="00406340" w:rsidP="00406340">
            <w:pPr>
              <w:rPr>
                <w:color w:val="385623" w:themeColor="accent6" w:themeShade="80"/>
              </w:rPr>
            </w:pPr>
            <w:r w:rsidRPr="000D067E">
              <w:rPr>
                <w:color w:val="385623" w:themeColor="accent6" w:themeShade="80"/>
              </w:rPr>
              <w:t>-83.66665362</w:t>
            </w:r>
          </w:p>
        </w:tc>
      </w:tr>
    </w:tbl>
    <w:p w14:paraId="4C51F49B" w14:textId="77777777" w:rsidR="0013534D" w:rsidRPr="000D067E" w:rsidRDefault="0013534D" w:rsidP="00194003">
      <w:pPr>
        <w:rPr>
          <w:color w:val="385623" w:themeColor="accent6" w:themeShade="80"/>
        </w:rPr>
      </w:pPr>
    </w:p>
    <w:p w14:paraId="0D9DDE0F" w14:textId="77777777" w:rsidR="00A61333" w:rsidRPr="000D067E" w:rsidRDefault="00A61333" w:rsidP="00194003">
      <w:pPr>
        <w:rPr>
          <w:color w:val="385623" w:themeColor="accent6" w:themeShade="80"/>
        </w:rPr>
      </w:pPr>
    </w:p>
    <w:p w14:paraId="2EE2C351" w14:textId="77777777" w:rsidR="00A61333" w:rsidRPr="000D067E" w:rsidRDefault="00A61333" w:rsidP="00194003">
      <w:pPr>
        <w:rPr>
          <w:color w:val="385623" w:themeColor="accent6" w:themeShade="80"/>
        </w:rPr>
      </w:pPr>
    </w:p>
    <w:p w14:paraId="5DB2BDC8" w14:textId="77777777" w:rsidR="00A61333" w:rsidRPr="000D067E" w:rsidRDefault="00A61333" w:rsidP="00194003">
      <w:pPr>
        <w:rPr>
          <w:color w:val="385623" w:themeColor="accent6" w:themeShade="80"/>
        </w:rPr>
      </w:pPr>
    </w:p>
    <w:tbl>
      <w:tblPr>
        <w:tblW w:w="11907" w:type="dxa"/>
        <w:tblLook w:val="04A0" w:firstRow="1" w:lastRow="0" w:firstColumn="1" w:lastColumn="0" w:noHBand="0" w:noVBand="1"/>
      </w:tblPr>
      <w:tblGrid>
        <w:gridCol w:w="1030"/>
        <w:gridCol w:w="2089"/>
        <w:gridCol w:w="2268"/>
        <w:gridCol w:w="1134"/>
        <w:gridCol w:w="1761"/>
        <w:gridCol w:w="1843"/>
        <w:gridCol w:w="1782"/>
      </w:tblGrid>
      <w:tr w:rsidR="000D067E" w:rsidRPr="000D067E" w14:paraId="07104BD6" w14:textId="77777777" w:rsidTr="003C655B">
        <w:trPr>
          <w:trHeight w:val="290"/>
        </w:trPr>
        <w:tc>
          <w:tcPr>
            <w:tcW w:w="1030" w:type="dxa"/>
            <w:tcBorders>
              <w:top w:val="single" w:sz="4" w:space="0" w:color="auto"/>
              <w:left w:val="nil"/>
              <w:bottom w:val="nil"/>
              <w:right w:val="nil"/>
            </w:tcBorders>
            <w:noWrap/>
          </w:tcPr>
          <w:p w14:paraId="524385B9" w14:textId="77777777" w:rsidR="00A61333" w:rsidRPr="000D067E" w:rsidRDefault="00A61333" w:rsidP="00A61333">
            <w:pPr>
              <w:rPr>
                <w:b/>
                <w:bCs/>
                <w:color w:val="385623" w:themeColor="accent6" w:themeShade="80"/>
              </w:rPr>
            </w:pPr>
            <w:r w:rsidRPr="000D067E">
              <w:rPr>
                <w:b/>
                <w:bCs/>
                <w:color w:val="385623" w:themeColor="accent6" w:themeShade="80"/>
              </w:rPr>
              <w:t xml:space="preserve">Plot </w:t>
            </w:r>
          </w:p>
          <w:p w14:paraId="6597AA41" w14:textId="036DDA62" w:rsidR="00A61333" w:rsidRPr="000D067E" w:rsidRDefault="00A61333" w:rsidP="00A61333">
            <w:pPr>
              <w:rPr>
                <w:color w:val="385623" w:themeColor="accent6" w:themeShade="80"/>
              </w:rPr>
            </w:pPr>
            <w:r w:rsidRPr="000D067E">
              <w:rPr>
                <w:b/>
                <w:bCs/>
                <w:color w:val="385623" w:themeColor="accent6" w:themeShade="80"/>
              </w:rPr>
              <w:t>number</w:t>
            </w:r>
          </w:p>
        </w:tc>
        <w:tc>
          <w:tcPr>
            <w:tcW w:w="2089" w:type="dxa"/>
            <w:tcBorders>
              <w:top w:val="single" w:sz="4" w:space="0" w:color="auto"/>
              <w:left w:val="nil"/>
              <w:bottom w:val="nil"/>
              <w:right w:val="nil"/>
            </w:tcBorders>
            <w:noWrap/>
          </w:tcPr>
          <w:p w14:paraId="066B5CFA" w14:textId="285FA2B7" w:rsidR="00A61333" w:rsidRPr="000D067E" w:rsidRDefault="00A61333" w:rsidP="00A61333">
            <w:pPr>
              <w:rPr>
                <w:color w:val="385623" w:themeColor="accent6" w:themeShade="80"/>
              </w:rPr>
            </w:pPr>
            <w:r w:rsidRPr="000D067E">
              <w:rPr>
                <w:b/>
                <w:bCs/>
                <w:color w:val="385623" w:themeColor="accent6" w:themeShade="80"/>
              </w:rPr>
              <w:t>Plot name</w:t>
            </w:r>
          </w:p>
        </w:tc>
        <w:tc>
          <w:tcPr>
            <w:tcW w:w="2268" w:type="dxa"/>
            <w:tcBorders>
              <w:top w:val="single" w:sz="4" w:space="0" w:color="auto"/>
              <w:left w:val="nil"/>
              <w:bottom w:val="nil"/>
              <w:right w:val="nil"/>
            </w:tcBorders>
            <w:noWrap/>
          </w:tcPr>
          <w:p w14:paraId="5FDAA2BC" w14:textId="77F21A66" w:rsidR="00A61333" w:rsidRPr="000D067E" w:rsidRDefault="00A61333" w:rsidP="00A61333">
            <w:pPr>
              <w:rPr>
                <w:color w:val="385623" w:themeColor="accent6" w:themeShade="80"/>
              </w:rPr>
            </w:pPr>
            <w:r w:rsidRPr="000D067E">
              <w:rPr>
                <w:b/>
                <w:bCs/>
                <w:color w:val="385623" w:themeColor="accent6" w:themeShade="80"/>
              </w:rPr>
              <w:t>Park</w:t>
            </w:r>
          </w:p>
        </w:tc>
        <w:tc>
          <w:tcPr>
            <w:tcW w:w="1134" w:type="dxa"/>
            <w:tcBorders>
              <w:top w:val="single" w:sz="4" w:space="0" w:color="auto"/>
              <w:left w:val="nil"/>
              <w:bottom w:val="nil"/>
              <w:right w:val="nil"/>
            </w:tcBorders>
            <w:noWrap/>
          </w:tcPr>
          <w:p w14:paraId="61A1DDD0" w14:textId="1DEBA5AE" w:rsidR="00A61333" w:rsidRPr="000D067E" w:rsidRDefault="00A61333" w:rsidP="00A61333">
            <w:pPr>
              <w:rPr>
                <w:color w:val="385623" w:themeColor="accent6" w:themeShade="80"/>
              </w:rPr>
            </w:pPr>
            <w:r w:rsidRPr="000D067E">
              <w:rPr>
                <w:b/>
                <w:bCs/>
                <w:color w:val="385623" w:themeColor="accent6" w:themeShade="80"/>
              </w:rPr>
              <w:t>Transect</w:t>
            </w:r>
          </w:p>
        </w:tc>
        <w:tc>
          <w:tcPr>
            <w:tcW w:w="1761" w:type="dxa"/>
            <w:tcBorders>
              <w:top w:val="single" w:sz="4" w:space="0" w:color="auto"/>
              <w:left w:val="nil"/>
              <w:bottom w:val="nil"/>
              <w:right w:val="nil"/>
            </w:tcBorders>
          </w:tcPr>
          <w:p w14:paraId="743FC9F7" w14:textId="77777777" w:rsidR="00A61333" w:rsidRPr="000D067E" w:rsidRDefault="00A61333" w:rsidP="00A61333">
            <w:pPr>
              <w:rPr>
                <w:b/>
                <w:bCs/>
                <w:color w:val="385623" w:themeColor="accent6" w:themeShade="80"/>
              </w:rPr>
            </w:pPr>
            <w:r w:rsidRPr="000D067E">
              <w:rPr>
                <w:b/>
                <w:bCs/>
                <w:color w:val="385623" w:themeColor="accent6" w:themeShade="80"/>
              </w:rPr>
              <w:t xml:space="preserve">Hydrological </w:t>
            </w:r>
          </w:p>
          <w:p w14:paraId="19C75466" w14:textId="4E340D0E" w:rsidR="00A61333" w:rsidRPr="000D067E" w:rsidRDefault="00A61333" w:rsidP="00A61333">
            <w:pPr>
              <w:rPr>
                <w:color w:val="385623" w:themeColor="accent6" w:themeShade="80"/>
              </w:rPr>
            </w:pPr>
            <w:r w:rsidRPr="000D067E">
              <w:rPr>
                <w:b/>
                <w:bCs/>
                <w:color w:val="385623" w:themeColor="accent6" w:themeShade="80"/>
              </w:rPr>
              <w:t>class</w:t>
            </w:r>
          </w:p>
        </w:tc>
        <w:tc>
          <w:tcPr>
            <w:tcW w:w="1843" w:type="dxa"/>
            <w:tcBorders>
              <w:top w:val="single" w:sz="4" w:space="0" w:color="auto"/>
              <w:left w:val="nil"/>
              <w:bottom w:val="nil"/>
              <w:right w:val="nil"/>
            </w:tcBorders>
            <w:noWrap/>
          </w:tcPr>
          <w:p w14:paraId="0EFD8CBF" w14:textId="3DE5A389" w:rsidR="00A61333" w:rsidRPr="000D067E" w:rsidRDefault="00A61333" w:rsidP="00A61333">
            <w:pPr>
              <w:rPr>
                <w:color w:val="385623" w:themeColor="accent6" w:themeShade="80"/>
              </w:rPr>
            </w:pPr>
            <w:r w:rsidRPr="000D067E">
              <w:rPr>
                <w:b/>
                <w:bCs/>
                <w:color w:val="385623" w:themeColor="accent6" w:themeShade="80"/>
              </w:rPr>
              <w:t>Latitude</w:t>
            </w:r>
          </w:p>
        </w:tc>
        <w:tc>
          <w:tcPr>
            <w:tcW w:w="1782" w:type="dxa"/>
            <w:tcBorders>
              <w:top w:val="single" w:sz="4" w:space="0" w:color="auto"/>
              <w:left w:val="nil"/>
              <w:bottom w:val="nil"/>
              <w:right w:val="nil"/>
            </w:tcBorders>
            <w:noWrap/>
          </w:tcPr>
          <w:p w14:paraId="300D3E00" w14:textId="2DBF8341" w:rsidR="00A61333" w:rsidRPr="000D067E" w:rsidRDefault="00A61333" w:rsidP="00A61333">
            <w:pPr>
              <w:rPr>
                <w:color w:val="385623" w:themeColor="accent6" w:themeShade="80"/>
              </w:rPr>
            </w:pPr>
            <w:r w:rsidRPr="000D067E">
              <w:rPr>
                <w:b/>
                <w:bCs/>
                <w:color w:val="385623" w:themeColor="accent6" w:themeShade="80"/>
              </w:rPr>
              <w:t>Longitude</w:t>
            </w:r>
          </w:p>
        </w:tc>
      </w:tr>
      <w:tr w:rsidR="000D067E" w:rsidRPr="000D067E" w14:paraId="2D6B5508" w14:textId="77777777" w:rsidTr="003C655B">
        <w:trPr>
          <w:trHeight w:val="290"/>
        </w:trPr>
        <w:tc>
          <w:tcPr>
            <w:tcW w:w="1030" w:type="dxa"/>
            <w:tcBorders>
              <w:top w:val="single" w:sz="4" w:space="0" w:color="auto"/>
              <w:left w:val="nil"/>
              <w:bottom w:val="nil"/>
              <w:right w:val="nil"/>
            </w:tcBorders>
            <w:noWrap/>
            <w:hideMark/>
          </w:tcPr>
          <w:p w14:paraId="66474BC9" w14:textId="77777777" w:rsidR="00A61333" w:rsidRPr="000D067E" w:rsidRDefault="00A61333" w:rsidP="003C655B">
            <w:pPr>
              <w:rPr>
                <w:color w:val="385623" w:themeColor="accent6" w:themeShade="80"/>
              </w:rPr>
            </w:pPr>
            <w:r w:rsidRPr="000D067E">
              <w:rPr>
                <w:color w:val="385623" w:themeColor="accent6" w:themeShade="80"/>
              </w:rPr>
              <w:t>20</w:t>
            </w:r>
          </w:p>
        </w:tc>
        <w:tc>
          <w:tcPr>
            <w:tcW w:w="2089" w:type="dxa"/>
            <w:tcBorders>
              <w:top w:val="single" w:sz="4" w:space="0" w:color="auto"/>
              <w:left w:val="nil"/>
              <w:bottom w:val="nil"/>
              <w:right w:val="nil"/>
            </w:tcBorders>
            <w:noWrap/>
            <w:hideMark/>
          </w:tcPr>
          <w:p w14:paraId="583343C5" w14:textId="77777777" w:rsidR="00A61333" w:rsidRPr="000D067E" w:rsidRDefault="00A61333" w:rsidP="003C655B">
            <w:pPr>
              <w:rPr>
                <w:color w:val="385623" w:themeColor="accent6" w:themeShade="80"/>
              </w:rPr>
            </w:pPr>
            <w:r w:rsidRPr="000D067E">
              <w:rPr>
                <w:color w:val="385623" w:themeColor="accent6" w:themeShade="80"/>
              </w:rPr>
              <w:t>KENDRY3A</w:t>
            </w:r>
          </w:p>
        </w:tc>
        <w:tc>
          <w:tcPr>
            <w:tcW w:w="2268" w:type="dxa"/>
            <w:tcBorders>
              <w:top w:val="single" w:sz="4" w:space="0" w:color="auto"/>
              <w:left w:val="nil"/>
              <w:bottom w:val="nil"/>
              <w:right w:val="nil"/>
            </w:tcBorders>
            <w:noWrap/>
            <w:hideMark/>
          </w:tcPr>
          <w:p w14:paraId="41BBD008" w14:textId="77777777" w:rsidR="00A61333" w:rsidRPr="000D067E" w:rsidRDefault="00A61333" w:rsidP="003C655B">
            <w:pPr>
              <w:rPr>
                <w:color w:val="385623" w:themeColor="accent6" w:themeShade="80"/>
              </w:rPr>
            </w:pPr>
            <w:r w:rsidRPr="000D067E">
              <w:rPr>
                <w:color w:val="385623" w:themeColor="accent6" w:themeShade="80"/>
              </w:rPr>
              <w:t>Kensington</w:t>
            </w:r>
          </w:p>
        </w:tc>
        <w:tc>
          <w:tcPr>
            <w:tcW w:w="1134" w:type="dxa"/>
            <w:tcBorders>
              <w:top w:val="single" w:sz="4" w:space="0" w:color="auto"/>
              <w:left w:val="nil"/>
              <w:bottom w:val="nil"/>
              <w:right w:val="nil"/>
            </w:tcBorders>
            <w:noWrap/>
            <w:hideMark/>
          </w:tcPr>
          <w:p w14:paraId="5D289939" w14:textId="77777777" w:rsidR="00A61333" w:rsidRPr="000D067E" w:rsidRDefault="00A61333" w:rsidP="003C655B">
            <w:pPr>
              <w:rPr>
                <w:color w:val="385623" w:themeColor="accent6" w:themeShade="80"/>
              </w:rPr>
            </w:pPr>
            <w:r w:rsidRPr="000D067E">
              <w:rPr>
                <w:color w:val="385623" w:themeColor="accent6" w:themeShade="80"/>
              </w:rPr>
              <w:t>D</w:t>
            </w:r>
          </w:p>
        </w:tc>
        <w:tc>
          <w:tcPr>
            <w:tcW w:w="1761" w:type="dxa"/>
            <w:tcBorders>
              <w:top w:val="single" w:sz="4" w:space="0" w:color="auto"/>
              <w:left w:val="nil"/>
              <w:bottom w:val="nil"/>
              <w:right w:val="nil"/>
            </w:tcBorders>
          </w:tcPr>
          <w:p w14:paraId="798B0322" w14:textId="77777777" w:rsidR="00A61333" w:rsidRPr="000D067E" w:rsidRDefault="00A61333" w:rsidP="003C655B">
            <w:pPr>
              <w:rPr>
                <w:color w:val="385623" w:themeColor="accent6" w:themeShade="80"/>
              </w:rPr>
            </w:pPr>
            <w:r w:rsidRPr="000D067E">
              <w:rPr>
                <w:color w:val="385623" w:themeColor="accent6" w:themeShade="80"/>
              </w:rPr>
              <w:t>xeric</w:t>
            </w:r>
          </w:p>
        </w:tc>
        <w:tc>
          <w:tcPr>
            <w:tcW w:w="1843" w:type="dxa"/>
            <w:tcBorders>
              <w:top w:val="single" w:sz="4" w:space="0" w:color="auto"/>
              <w:left w:val="nil"/>
              <w:bottom w:val="nil"/>
              <w:right w:val="nil"/>
            </w:tcBorders>
            <w:noWrap/>
            <w:hideMark/>
          </w:tcPr>
          <w:p w14:paraId="650430FA" w14:textId="77777777" w:rsidR="00A61333" w:rsidRPr="000D067E" w:rsidRDefault="00A61333" w:rsidP="003C655B">
            <w:pPr>
              <w:rPr>
                <w:color w:val="385623" w:themeColor="accent6" w:themeShade="80"/>
              </w:rPr>
            </w:pPr>
            <w:r w:rsidRPr="000D067E">
              <w:rPr>
                <w:color w:val="385623" w:themeColor="accent6" w:themeShade="80"/>
              </w:rPr>
              <w:t>42.53794168</w:t>
            </w:r>
          </w:p>
        </w:tc>
        <w:tc>
          <w:tcPr>
            <w:tcW w:w="1782" w:type="dxa"/>
            <w:tcBorders>
              <w:top w:val="single" w:sz="4" w:space="0" w:color="auto"/>
              <w:left w:val="nil"/>
              <w:bottom w:val="nil"/>
              <w:right w:val="nil"/>
            </w:tcBorders>
            <w:noWrap/>
            <w:hideMark/>
          </w:tcPr>
          <w:p w14:paraId="6CD7C9F3" w14:textId="77777777" w:rsidR="00A61333" w:rsidRPr="000D067E" w:rsidRDefault="00A61333" w:rsidP="003C655B">
            <w:pPr>
              <w:rPr>
                <w:color w:val="385623" w:themeColor="accent6" w:themeShade="80"/>
              </w:rPr>
            </w:pPr>
            <w:r w:rsidRPr="000D067E">
              <w:rPr>
                <w:color w:val="385623" w:themeColor="accent6" w:themeShade="80"/>
              </w:rPr>
              <w:t>-83.66596685</w:t>
            </w:r>
          </w:p>
        </w:tc>
      </w:tr>
      <w:tr w:rsidR="000D067E" w:rsidRPr="000D067E" w14:paraId="497523FE" w14:textId="77777777" w:rsidTr="003C655B">
        <w:trPr>
          <w:trHeight w:val="290"/>
        </w:trPr>
        <w:tc>
          <w:tcPr>
            <w:tcW w:w="1030" w:type="dxa"/>
            <w:tcBorders>
              <w:top w:val="nil"/>
              <w:left w:val="nil"/>
              <w:bottom w:val="nil"/>
              <w:right w:val="nil"/>
            </w:tcBorders>
            <w:noWrap/>
            <w:hideMark/>
          </w:tcPr>
          <w:p w14:paraId="09A9E129" w14:textId="77777777" w:rsidR="00A61333" w:rsidRPr="000D067E" w:rsidRDefault="00A61333" w:rsidP="003C655B">
            <w:pPr>
              <w:rPr>
                <w:color w:val="385623" w:themeColor="accent6" w:themeShade="80"/>
              </w:rPr>
            </w:pPr>
            <w:r w:rsidRPr="000D067E">
              <w:rPr>
                <w:color w:val="385623" w:themeColor="accent6" w:themeShade="80"/>
              </w:rPr>
              <w:t>21</w:t>
            </w:r>
          </w:p>
        </w:tc>
        <w:tc>
          <w:tcPr>
            <w:tcW w:w="2089" w:type="dxa"/>
            <w:tcBorders>
              <w:top w:val="nil"/>
              <w:left w:val="nil"/>
              <w:bottom w:val="nil"/>
              <w:right w:val="nil"/>
            </w:tcBorders>
            <w:noWrap/>
            <w:hideMark/>
          </w:tcPr>
          <w:p w14:paraId="552F9FC9" w14:textId="77777777" w:rsidR="00A61333" w:rsidRPr="000D067E" w:rsidRDefault="00A61333" w:rsidP="003C655B">
            <w:pPr>
              <w:rPr>
                <w:color w:val="385623" w:themeColor="accent6" w:themeShade="80"/>
              </w:rPr>
            </w:pPr>
            <w:r w:rsidRPr="000D067E">
              <w:rPr>
                <w:color w:val="385623" w:themeColor="accent6" w:themeShade="80"/>
              </w:rPr>
              <w:t>KENDRY3B</w:t>
            </w:r>
          </w:p>
        </w:tc>
        <w:tc>
          <w:tcPr>
            <w:tcW w:w="2268" w:type="dxa"/>
            <w:tcBorders>
              <w:top w:val="nil"/>
              <w:left w:val="nil"/>
              <w:bottom w:val="nil"/>
              <w:right w:val="nil"/>
            </w:tcBorders>
            <w:noWrap/>
            <w:hideMark/>
          </w:tcPr>
          <w:p w14:paraId="1F11BD36" w14:textId="77777777" w:rsidR="00A61333" w:rsidRPr="000D067E" w:rsidRDefault="00A61333" w:rsidP="003C655B">
            <w:pPr>
              <w:rPr>
                <w:color w:val="385623" w:themeColor="accent6" w:themeShade="80"/>
              </w:rPr>
            </w:pPr>
            <w:r w:rsidRPr="000D067E">
              <w:rPr>
                <w:color w:val="385623" w:themeColor="accent6" w:themeShade="80"/>
              </w:rPr>
              <w:t>Kensington</w:t>
            </w:r>
          </w:p>
        </w:tc>
        <w:tc>
          <w:tcPr>
            <w:tcW w:w="1134" w:type="dxa"/>
            <w:tcBorders>
              <w:top w:val="nil"/>
              <w:left w:val="nil"/>
              <w:bottom w:val="nil"/>
              <w:right w:val="nil"/>
            </w:tcBorders>
            <w:noWrap/>
            <w:hideMark/>
          </w:tcPr>
          <w:p w14:paraId="06947645" w14:textId="77777777" w:rsidR="00A61333" w:rsidRPr="000D067E" w:rsidRDefault="00A61333" w:rsidP="003C655B">
            <w:pPr>
              <w:rPr>
                <w:color w:val="385623" w:themeColor="accent6" w:themeShade="80"/>
              </w:rPr>
            </w:pPr>
            <w:r w:rsidRPr="000D067E">
              <w:rPr>
                <w:color w:val="385623" w:themeColor="accent6" w:themeShade="80"/>
              </w:rPr>
              <w:t>D</w:t>
            </w:r>
          </w:p>
        </w:tc>
        <w:tc>
          <w:tcPr>
            <w:tcW w:w="1761" w:type="dxa"/>
            <w:tcBorders>
              <w:top w:val="nil"/>
              <w:left w:val="nil"/>
              <w:bottom w:val="nil"/>
              <w:right w:val="nil"/>
            </w:tcBorders>
          </w:tcPr>
          <w:p w14:paraId="0889EAA5" w14:textId="77777777" w:rsidR="00A61333" w:rsidRPr="000D067E" w:rsidRDefault="00A61333" w:rsidP="003C655B">
            <w:pPr>
              <w:rPr>
                <w:color w:val="385623" w:themeColor="accent6" w:themeShade="80"/>
              </w:rPr>
            </w:pPr>
            <w:r w:rsidRPr="000D067E">
              <w:rPr>
                <w:color w:val="385623" w:themeColor="accent6" w:themeShade="80"/>
              </w:rPr>
              <w:t>xeric</w:t>
            </w:r>
          </w:p>
        </w:tc>
        <w:tc>
          <w:tcPr>
            <w:tcW w:w="1843" w:type="dxa"/>
            <w:tcBorders>
              <w:top w:val="nil"/>
              <w:left w:val="nil"/>
              <w:bottom w:val="nil"/>
              <w:right w:val="nil"/>
            </w:tcBorders>
            <w:noWrap/>
            <w:hideMark/>
          </w:tcPr>
          <w:p w14:paraId="2DFB6A8C" w14:textId="77777777" w:rsidR="00A61333" w:rsidRPr="000D067E" w:rsidRDefault="00A61333" w:rsidP="003C655B">
            <w:pPr>
              <w:rPr>
                <w:color w:val="385623" w:themeColor="accent6" w:themeShade="80"/>
              </w:rPr>
            </w:pPr>
            <w:r w:rsidRPr="000D067E">
              <w:rPr>
                <w:color w:val="385623" w:themeColor="accent6" w:themeShade="80"/>
              </w:rPr>
              <w:t>42.53727952</w:t>
            </w:r>
          </w:p>
        </w:tc>
        <w:tc>
          <w:tcPr>
            <w:tcW w:w="1782" w:type="dxa"/>
            <w:tcBorders>
              <w:top w:val="nil"/>
              <w:left w:val="nil"/>
              <w:bottom w:val="nil"/>
              <w:right w:val="nil"/>
            </w:tcBorders>
            <w:noWrap/>
            <w:hideMark/>
          </w:tcPr>
          <w:p w14:paraId="213355F4" w14:textId="77777777" w:rsidR="00A61333" w:rsidRPr="000D067E" w:rsidRDefault="00A61333" w:rsidP="003C655B">
            <w:pPr>
              <w:rPr>
                <w:color w:val="385623" w:themeColor="accent6" w:themeShade="80"/>
              </w:rPr>
            </w:pPr>
            <w:r w:rsidRPr="000D067E">
              <w:rPr>
                <w:color w:val="385623" w:themeColor="accent6" w:themeShade="80"/>
              </w:rPr>
              <w:t>-83.66639485</w:t>
            </w:r>
          </w:p>
        </w:tc>
      </w:tr>
      <w:tr w:rsidR="000D067E" w:rsidRPr="000D067E" w14:paraId="140500D4" w14:textId="77777777" w:rsidTr="003C655B">
        <w:trPr>
          <w:trHeight w:val="290"/>
        </w:trPr>
        <w:tc>
          <w:tcPr>
            <w:tcW w:w="1030" w:type="dxa"/>
            <w:tcBorders>
              <w:top w:val="nil"/>
              <w:left w:val="nil"/>
              <w:bottom w:val="nil"/>
              <w:right w:val="nil"/>
            </w:tcBorders>
            <w:noWrap/>
            <w:hideMark/>
          </w:tcPr>
          <w:p w14:paraId="2DF2A383" w14:textId="77777777" w:rsidR="00A61333" w:rsidRPr="000D067E" w:rsidRDefault="00A61333" w:rsidP="003C655B">
            <w:pPr>
              <w:rPr>
                <w:color w:val="385623" w:themeColor="accent6" w:themeShade="80"/>
              </w:rPr>
            </w:pPr>
            <w:r w:rsidRPr="000D067E">
              <w:rPr>
                <w:color w:val="385623" w:themeColor="accent6" w:themeShade="80"/>
              </w:rPr>
              <w:t>22</w:t>
            </w:r>
          </w:p>
        </w:tc>
        <w:tc>
          <w:tcPr>
            <w:tcW w:w="2089" w:type="dxa"/>
            <w:tcBorders>
              <w:top w:val="nil"/>
              <w:left w:val="nil"/>
              <w:bottom w:val="nil"/>
              <w:right w:val="nil"/>
            </w:tcBorders>
            <w:noWrap/>
            <w:hideMark/>
          </w:tcPr>
          <w:p w14:paraId="5077A311" w14:textId="77777777" w:rsidR="00A61333" w:rsidRPr="000D067E" w:rsidRDefault="00A61333" w:rsidP="003C655B">
            <w:pPr>
              <w:rPr>
                <w:color w:val="385623" w:themeColor="accent6" w:themeShade="80"/>
              </w:rPr>
            </w:pPr>
            <w:r w:rsidRPr="000D067E">
              <w:rPr>
                <w:color w:val="385623" w:themeColor="accent6" w:themeShade="80"/>
              </w:rPr>
              <w:t>ILLOW</w:t>
            </w:r>
          </w:p>
        </w:tc>
        <w:tc>
          <w:tcPr>
            <w:tcW w:w="2268" w:type="dxa"/>
            <w:tcBorders>
              <w:top w:val="nil"/>
              <w:left w:val="nil"/>
              <w:bottom w:val="nil"/>
              <w:right w:val="nil"/>
            </w:tcBorders>
            <w:noWrap/>
            <w:hideMark/>
          </w:tcPr>
          <w:p w14:paraId="18B7B226" w14:textId="77777777" w:rsidR="00A61333" w:rsidRPr="000D067E" w:rsidRDefault="00A61333" w:rsidP="003C655B">
            <w:pPr>
              <w:rPr>
                <w:color w:val="385623" w:themeColor="accent6" w:themeShade="80"/>
              </w:rPr>
            </w:pPr>
            <w:r w:rsidRPr="000D067E">
              <w:rPr>
                <w:color w:val="385623" w:themeColor="accent6" w:themeShade="80"/>
              </w:rPr>
              <w:t>Island Lake</w:t>
            </w:r>
          </w:p>
        </w:tc>
        <w:tc>
          <w:tcPr>
            <w:tcW w:w="1134" w:type="dxa"/>
            <w:tcBorders>
              <w:top w:val="nil"/>
              <w:left w:val="nil"/>
              <w:bottom w:val="nil"/>
              <w:right w:val="nil"/>
            </w:tcBorders>
            <w:noWrap/>
            <w:hideMark/>
          </w:tcPr>
          <w:p w14:paraId="5A3A0FA7" w14:textId="77777777" w:rsidR="00A61333" w:rsidRPr="000D067E" w:rsidRDefault="00A61333" w:rsidP="003C655B">
            <w:pPr>
              <w:rPr>
                <w:color w:val="385623" w:themeColor="accent6" w:themeShade="80"/>
              </w:rPr>
            </w:pPr>
            <w:r w:rsidRPr="000D067E">
              <w:rPr>
                <w:color w:val="385623" w:themeColor="accent6" w:themeShade="80"/>
              </w:rPr>
              <w:t>DD</w:t>
            </w:r>
          </w:p>
        </w:tc>
        <w:tc>
          <w:tcPr>
            <w:tcW w:w="1761" w:type="dxa"/>
            <w:tcBorders>
              <w:top w:val="nil"/>
              <w:left w:val="nil"/>
              <w:bottom w:val="nil"/>
              <w:right w:val="nil"/>
            </w:tcBorders>
          </w:tcPr>
          <w:p w14:paraId="00776E30" w14:textId="77777777" w:rsidR="00A61333" w:rsidRPr="000D067E" w:rsidRDefault="00A61333" w:rsidP="003C655B">
            <w:pPr>
              <w:rPr>
                <w:color w:val="385623" w:themeColor="accent6" w:themeShade="80"/>
              </w:rPr>
            </w:pPr>
            <w:r w:rsidRPr="000D067E">
              <w:rPr>
                <w:color w:val="385623" w:themeColor="accent6" w:themeShade="80"/>
              </w:rPr>
              <w:t>hydric</w:t>
            </w:r>
          </w:p>
        </w:tc>
        <w:tc>
          <w:tcPr>
            <w:tcW w:w="1843" w:type="dxa"/>
            <w:tcBorders>
              <w:top w:val="nil"/>
              <w:left w:val="nil"/>
              <w:bottom w:val="nil"/>
              <w:right w:val="nil"/>
            </w:tcBorders>
            <w:noWrap/>
            <w:hideMark/>
          </w:tcPr>
          <w:p w14:paraId="00CAC5DD" w14:textId="77777777" w:rsidR="00A61333" w:rsidRPr="000D067E" w:rsidRDefault="00A61333" w:rsidP="003C655B">
            <w:pPr>
              <w:rPr>
                <w:color w:val="385623" w:themeColor="accent6" w:themeShade="80"/>
              </w:rPr>
            </w:pPr>
            <w:r w:rsidRPr="000D067E">
              <w:rPr>
                <w:color w:val="385623" w:themeColor="accent6" w:themeShade="80"/>
              </w:rPr>
              <w:t>42.49971912</w:t>
            </w:r>
          </w:p>
        </w:tc>
        <w:tc>
          <w:tcPr>
            <w:tcW w:w="1782" w:type="dxa"/>
            <w:tcBorders>
              <w:top w:val="nil"/>
              <w:left w:val="nil"/>
              <w:bottom w:val="nil"/>
              <w:right w:val="nil"/>
            </w:tcBorders>
            <w:noWrap/>
            <w:hideMark/>
          </w:tcPr>
          <w:p w14:paraId="7E155905" w14:textId="77777777" w:rsidR="00A61333" w:rsidRPr="000D067E" w:rsidRDefault="00A61333" w:rsidP="003C655B">
            <w:pPr>
              <w:rPr>
                <w:color w:val="385623" w:themeColor="accent6" w:themeShade="80"/>
              </w:rPr>
            </w:pPr>
            <w:r w:rsidRPr="000D067E">
              <w:rPr>
                <w:color w:val="385623" w:themeColor="accent6" w:themeShade="80"/>
              </w:rPr>
              <w:t>-83.71630958</w:t>
            </w:r>
          </w:p>
        </w:tc>
      </w:tr>
      <w:tr w:rsidR="000D067E" w:rsidRPr="000D067E" w14:paraId="37E8FF82" w14:textId="77777777" w:rsidTr="003C655B">
        <w:trPr>
          <w:trHeight w:val="290"/>
        </w:trPr>
        <w:tc>
          <w:tcPr>
            <w:tcW w:w="1030" w:type="dxa"/>
            <w:tcBorders>
              <w:top w:val="nil"/>
              <w:left w:val="nil"/>
              <w:bottom w:val="nil"/>
              <w:right w:val="nil"/>
            </w:tcBorders>
            <w:noWrap/>
            <w:hideMark/>
          </w:tcPr>
          <w:p w14:paraId="1EFD6E74" w14:textId="77777777" w:rsidR="00A61333" w:rsidRPr="000D067E" w:rsidRDefault="00A61333" w:rsidP="003C655B">
            <w:pPr>
              <w:rPr>
                <w:color w:val="385623" w:themeColor="accent6" w:themeShade="80"/>
              </w:rPr>
            </w:pPr>
            <w:r w:rsidRPr="000D067E">
              <w:rPr>
                <w:color w:val="385623" w:themeColor="accent6" w:themeShade="80"/>
              </w:rPr>
              <w:t>23</w:t>
            </w:r>
          </w:p>
        </w:tc>
        <w:tc>
          <w:tcPr>
            <w:tcW w:w="2089" w:type="dxa"/>
            <w:tcBorders>
              <w:top w:val="nil"/>
              <w:left w:val="nil"/>
              <w:bottom w:val="nil"/>
              <w:right w:val="nil"/>
            </w:tcBorders>
            <w:noWrap/>
            <w:hideMark/>
          </w:tcPr>
          <w:p w14:paraId="7B831CC6" w14:textId="77777777" w:rsidR="00A61333" w:rsidRPr="000D067E" w:rsidRDefault="00A61333" w:rsidP="003C655B">
            <w:pPr>
              <w:rPr>
                <w:color w:val="385623" w:themeColor="accent6" w:themeShade="80"/>
              </w:rPr>
            </w:pPr>
            <w:r w:rsidRPr="000D067E">
              <w:rPr>
                <w:color w:val="385623" w:themeColor="accent6" w:themeShade="80"/>
              </w:rPr>
              <w:t>ILLOW2</w:t>
            </w:r>
          </w:p>
        </w:tc>
        <w:tc>
          <w:tcPr>
            <w:tcW w:w="2268" w:type="dxa"/>
            <w:tcBorders>
              <w:top w:val="nil"/>
              <w:left w:val="nil"/>
              <w:bottom w:val="nil"/>
              <w:right w:val="nil"/>
            </w:tcBorders>
            <w:noWrap/>
            <w:hideMark/>
          </w:tcPr>
          <w:p w14:paraId="6FF3C074" w14:textId="77777777" w:rsidR="00A61333" w:rsidRPr="000D067E" w:rsidRDefault="00A61333" w:rsidP="003C655B">
            <w:pPr>
              <w:rPr>
                <w:color w:val="385623" w:themeColor="accent6" w:themeShade="80"/>
              </w:rPr>
            </w:pPr>
            <w:r w:rsidRPr="000D067E">
              <w:rPr>
                <w:color w:val="385623" w:themeColor="accent6" w:themeShade="80"/>
              </w:rPr>
              <w:t>Island Lake</w:t>
            </w:r>
          </w:p>
        </w:tc>
        <w:tc>
          <w:tcPr>
            <w:tcW w:w="1134" w:type="dxa"/>
            <w:tcBorders>
              <w:top w:val="nil"/>
              <w:left w:val="nil"/>
              <w:bottom w:val="nil"/>
              <w:right w:val="nil"/>
            </w:tcBorders>
            <w:noWrap/>
            <w:hideMark/>
          </w:tcPr>
          <w:p w14:paraId="752B0AF6" w14:textId="77777777" w:rsidR="00A61333" w:rsidRPr="000D067E" w:rsidRDefault="00A61333" w:rsidP="003C655B">
            <w:pPr>
              <w:rPr>
                <w:color w:val="385623" w:themeColor="accent6" w:themeShade="80"/>
              </w:rPr>
            </w:pPr>
            <w:r w:rsidRPr="000D067E">
              <w:rPr>
                <w:color w:val="385623" w:themeColor="accent6" w:themeShade="80"/>
              </w:rPr>
              <w:t>DD</w:t>
            </w:r>
          </w:p>
        </w:tc>
        <w:tc>
          <w:tcPr>
            <w:tcW w:w="1761" w:type="dxa"/>
            <w:tcBorders>
              <w:top w:val="nil"/>
              <w:left w:val="nil"/>
              <w:bottom w:val="nil"/>
              <w:right w:val="nil"/>
            </w:tcBorders>
          </w:tcPr>
          <w:p w14:paraId="0F508412" w14:textId="77777777" w:rsidR="00A61333" w:rsidRPr="000D067E" w:rsidRDefault="00A61333" w:rsidP="003C655B">
            <w:pPr>
              <w:rPr>
                <w:color w:val="385623" w:themeColor="accent6" w:themeShade="80"/>
              </w:rPr>
            </w:pPr>
            <w:r w:rsidRPr="000D067E">
              <w:rPr>
                <w:color w:val="385623" w:themeColor="accent6" w:themeShade="80"/>
              </w:rPr>
              <w:t>hydric</w:t>
            </w:r>
          </w:p>
        </w:tc>
        <w:tc>
          <w:tcPr>
            <w:tcW w:w="1843" w:type="dxa"/>
            <w:tcBorders>
              <w:top w:val="nil"/>
              <w:left w:val="nil"/>
              <w:bottom w:val="nil"/>
              <w:right w:val="nil"/>
            </w:tcBorders>
            <w:noWrap/>
            <w:hideMark/>
          </w:tcPr>
          <w:p w14:paraId="1EE74E07" w14:textId="77777777" w:rsidR="00A61333" w:rsidRPr="000D067E" w:rsidRDefault="00A61333" w:rsidP="003C655B">
            <w:pPr>
              <w:rPr>
                <w:color w:val="385623" w:themeColor="accent6" w:themeShade="80"/>
              </w:rPr>
            </w:pPr>
            <w:r w:rsidRPr="000D067E">
              <w:rPr>
                <w:color w:val="385623" w:themeColor="accent6" w:themeShade="80"/>
              </w:rPr>
              <w:t>42.50085549</w:t>
            </w:r>
          </w:p>
        </w:tc>
        <w:tc>
          <w:tcPr>
            <w:tcW w:w="1782" w:type="dxa"/>
            <w:tcBorders>
              <w:top w:val="nil"/>
              <w:left w:val="nil"/>
              <w:bottom w:val="nil"/>
              <w:right w:val="nil"/>
            </w:tcBorders>
            <w:noWrap/>
            <w:hideMark/>
          </w:tcPr>
          <w:p w14:paraId="2AA931D2" w14:textId="77777777" w:rsidR="00A61333" w:rsidRPr="000D067E" w:rsidRDefault="00A61333" w:rsidP="003C655B">
            <w:pPr>
              <w:rPr>
                <w:color w:val="385623" w:themeColor="accent6" w:themeShade="80"/>
              </w:rPr>
            </w:pPr>
            <w:r w:rsidRPr="000D067E">
              <w:rPr>
                <w:color w:val="385623" w:themeColor="accent6" w:themeShade="80"/>
              </w:rPr>
              <w:t>-83.7166848</w:t>
            </w:r>
          </w:p>
        </w:tc>
      </w:tr>
      <w:tr w:rsidR="000D067E" w:rsidRPr="000D067E" w14:paraId="6F02F051" w14:textId="77777777" w:rsidTr="003C655B">
        <w:trPr>
          <w:trHeight w:val="290"/>
        </w:trPr>
        <w:tc>
          <w:tcPr>
            <w:tcW w:w="1030" w:type="dxa"/>
            <w:tcBorders>
              <w:top w:val="nil"/>
              <w:left w:val="nil"/>
              <w:bottom w:val="nil"/>
              <w:right w:val="nil"/>
            </w:tcBorders>
            <w:noWrap/>
            <w:hideMark/>
          </w:tcPr>
          <w:p w14:paraId="009EFD3D" w14:textId="77777777" w:rsidR="00A61333" w:rsidRPr="000D067E" w:rsidRDefault="00A61333" w:rsidP="003C655B">
            <w:pPr>
              <w:rPr>
                <w:color w:val="385623" w:themeColor="accent6" w:themeShade="80"/>
              </w:rPr>
            </w:pPr>
            <w:r w:rsidRPr="000D067E">
              <w:rPr>
                <w:color w:val="385623" w:themeColor="accent6" w:themeShade="80"/>
              </w:rPr>
              <w:t>24</w:t>
            </w:r>
          </w:p>
        </w:tc>
        <w:tc>
          <w:tcPr>
            <w:tcW w:w="2089" w:type="dxa"/>
            <w:tcBorders>
              <w:top w:val="nil"/>
              <w:left w:val="nil"/>
              <w:bottom w:val="nil"/>
              <w:right w:val="nil"/>
            </w:tcBorders>
            <w:noWrap/>
            <w:hideMark/>
          </w:tcPr>
          <w:p w14:paraId="6E65CCEC" w14:textId="77777777" w:rsidR="00A61333" w:rsidRPr="000D067E" w:rsidRDefault="00A61333" w:rsidP="003C655B">
            <w:pPr>
              <w:rPr>
                <w:color w:val="385623" w:themeColor="accent6" w:themeShade="80"/>
              </w:rPr>
            </w:pPr>
            <w:r w:rsidRPr="000D067E">
              <w:rPr>
                <w:color w:val="385623" w:themeColor="accent6" w:themeShade="80"/>
              </w:rPr>
              <w:t>ILLOW3</w:t>
            </w:r>
          </w:p>
        </w:tc>
        <w:tc>
          <w:tcPr>
            <w:tcW w:w="2268" w:type="dxa"/>
            <w:tcBorders>
              <w:top w:val="nil"/>
              <w:left w:val="nil"/>
              <w:bottom w:val="nil"/>
              <w:right w:val="nil"/>
            </w:tcBorders>
            <w:noWrap/>
            <w:hideMark/>
          </w:tcPr>
          <w:p w14:paraId="527369AD" w14:textId="77777777" w:rsidR="00A61333" w:rsidRPr="000D067E" w:rsidRDefault="00A61333" w:rsidP="003C655B">
            <w:pPr>
              <w:rPr>
                <w:color w:val="385623" w:themeColor="accent6" w:themeShade="80"/>
              </w:rPr>
            </w:pPr>
            <w:r w:rsidRPr="000D067E">
              <w:rPr>
                <w:color w:val="385623" w:themeColor="accent6" w:themeShade="80"/>
              </w:rPr>
              <w:t>Island Lake</w:t>
            </w:r>
          </w:p>
        </w:tc>
        <w:tc>
          <w:tcPr>
            <w:tcW w:w="1134" w:type="dxa"/>
            <w:tcBorders>
              <w:top w:val="nil"/>
              <w:left w:val="nil"/>
              <w:bottom w:val="nil"/>
              <w:right w:val="nil"/>
            </w:tcBorders>
            <w:noWrap/>
            <w:hideMark/>
          </w:tcPr>
          <w:p w14:paraId="30AA0577" w14:textId="77777777" w:rsidR="00A61333" w:rsidRPr="000D067E" w:rsidRDefault="00A61333" w:rsidP="003C655B">
            <w:pPr>
              <w:rPr>
                <w:color w:val="385623" w:themeColor="accent6" w:themeShade="80"/>
              </w:rPr>
            </w:pPr>
            <w:r w:rsidRPr="000D067E">
              <w:rPr>
                <w:color w:val="385623" w:themeColor="accent6" w:themeShade="80"/>
              </w:rPr>
              <w:t>DD</w:t>
            </w:r>
          </w:p>
        </w:tc>
        <w:tc>
          <w:tcPr>
            <w:tcW w:w="1761" w:type="dxa"/>
            <w:tcBorders>
              <w:top w:val="nil"/>
              <w:left w:val="nil"/>
              <w:bottom w:val="nil"/>
              <w:right w:val="nil"/>
            </w:tcBorders>
          </w:tcPr>
          <w:p w14:paraId="05A06420" w14:textId="77777777" w:rsidR="00A61333" w:rsidRPr="000D067E" w:rsidRDefault="00A61333" w:rsidP="003C655B">
            <w:pPr>
              <w:rPr>
                <w:color w:val="385623" w:themeColor="accent6" w:themeShade="80"/>
              </w:rPr>
            </w:pPr>
            <w:r w:rsidRPr="000D067E">
              <w:rPr>
                <w:color w:val="385623" w:themeColor="accent6" w:themeShade="80"/>
              </w:rPr>
              <w:t>hydric</w:t>
            </w:r>
          </w:p>
        </w:tc>
        <w:tc>
          <w:tcPr>
            <w:tcW w:w="1843" w:type="dxa"/>
            <w:tcBorders>
              <w:top w:val="nil"/>
              <w:left w:val="nil"/>
              <w:bottom w:val="nil"/>
              <w:right w:val="nil"/>
            </w:tcBorders>
            <w:noWrap/>
            <w:hideMark/>
          </w:tcPr>
          <w:p w14:paraId="752DD472" w14:textId="77777777" w:rsidR="00A61333" w:rsidRPr="000D067E" w:rsidRDefault="00A61333" w:rsidP="003C655B">
            <w:pPr>
              <w:rPr>
                <w:color w:val="385623" w:themeColor="accent6" w:themeShade="80"/>
              </w:rPr>
            </w:pPr>
            <w:r w:rsidRPr="000D067E">
              <w:rPr>
                <w:color w:val="385623" w:themeColor="accent6" w:themeShade="80"/>
              </w:rPr>
              <w:t>42.49794685</w:t>
            </w:r>
          </w:p>
        </w:tc>
        <w:tc>
          <w:tcPr>
            <w:tcW w:w="1782" w:type="dxa"/>
            <w:tcBorders>
              <w:top w:val="nil"/>
              <w:left w:val="nil"/>
              <w:bottom w:val="nil"/>
              <w:right w:val="nil"/>
            </w:tcBorders>
            <w:noWrap/>
            <w:hideMark/>
          </w:tcPr>
          <w:p w14:paraId="7A3C1BC9" w14:textId="77777777" w:rsidR="00A61333" w:rsidRPr="000D067E" w:rsidRDefault="00A61333" w:rsidP="003C655B">
            <w:pPr>
              <w:rPr>
                <w:color w:val="385623" w:themeColor="accent6" w:themeShade="80"/>
              </w:rPr>
            </w:pPr>
            <w:r w:rsidRPr="000D067E">
              <w:rPr>
                <w:color w:val="385623" w:themeColor="accent6" w:themeShade="80"/>
              </w:rPr>
              <w:t>-83.71775494</w:t>
            </w:r>
          </w:p>
        </w:tc>
      </w:tr>
      <w:tr w:rsidR="000D067E" w:rsidRPr="000D067E" w14:paraId="61013DB0" w14:textId="77777777" w:rsidTr="003C655B">
        <w:trPr>
          <w:trHeight w:val="290"/>
        </w:trPr>
        <w:tc>
          <w:tcPr>
            <w:tcW w:w="1030" w:type="dxa"/>
            <w:tcBorders>
              <w:top w:val="nil"/>
              <w:left w:val="nil"/>
              <w:bottom w:val="nil"/>
              <w:right w:val="nil"/>
            </w:tcBorders>
            <w:noWrap/>
            <w:hideMark/>
          </w:tcPr>
          <w:p w14:paraId="5ECA4ED5" w14:textId="77777777" w:rsidR="00A61333" w:rsidRPr="000D067E" w:rsidRDefault="00A61333" w:rsidP="003C655B">
            <w:pPr>
              <w:rPr>
                <w:color w:val="385623" w:themeColor="accent6" w:themeShade="80"/>
              </w:rPr>
            </w:pPr>
            <w:r w:rsidRPr="000D067E">
              <w:rPr>
                <w:color w:val="385623" w:themeColor="accent6" w:themeShade="80"/>
              </w:rPr>
              <w:t>25</w:t>
            </w:r>
          </w:p>
        </w:tc>
        <w:tc>
          <w:tcPr>
            <w:tcW w:w="2089" w:type="dxa"/>
            <w:tcBorders>
              <w:top w:val="nil"/>
              <w:left w:val="nil"/>
              <w:bottom w:val="nil"/>
              <w:right w:val="nil"/>
            </w:tcBorders>
            <w:noWrap/>
            <w:hideMark/>
          </w:tcPr>
          <w:p w14:paraId="123F2184" w14:textId="77777777" w:rsidR="00A61333" w:rsidRPr="000D067E" w:rsidRDefault="00A61333" w:rsidP="003C655B">
            <w:pPr>
              <w:rPr>
                <w:color w:val="385623" w:themeColor="accent6" w:themeShade="80"/>
              </w:rPr>
            </w:pPr>
            <w:r w:rsidRPr="000D067E">
              <w:rPr>
                <w:color w:val="385623" w:themeColor="accent6" w:themeShade="80"/>
              </w:rPr>
              <w:t>PLINT</w:t>
            </w:r>
          </w:p>
        </w:tc>
        <w:tc>
          <w:tcPr>
            <w:tcW w:w="2268" w:type="dxa"/>
            <w:tcBorders>
              <w:top w:val="nil"/>
              <w:left w:val="nil"/>
              <w:bottom w:val="nil"/>
              <w:right w:val="nil"/>
            </w:tcBorders>
            <w:noWrap/>
            <w:hideMark/>
          </w:tcPr>
          <w:p w14:paraId="1AF57A28" w14:textId="77777777" w:rsidR="00A61333" w:rsidRPr="000D067E" w:rsidRDefault="00A61333" w:rsidP="003C655B">
            <w:pPr>
              <w:rPr>
                <w:color w:val="385623" w:themeColor="accent6" w:themeShade="80"/>
              </w:rPr>
            </w:pPr>
            <w:r w:rsidRPr="000D067E">
              <w:rPr>
                <w:color w:val="385623" w:themeColor="accent6" w:themeShade="80"/>
              </w:rPr>
              <w:t>Proud Lake</w:t>
            </w:r>
          </w:p>
        </w:tc>
        <w:tc>
          <w:tcPr>
            <w:tcW w:w="1134" w:type="dxa"/>
            <w:tcBorders>
              <w:top w:val="nil"/>
              <w:left w:val="nil"/>
              <w:bottom w:val="nil"/>
              <w:right w:val="nil"/>
            </w:tcBorders>
            <w:noWrap/>
            <w:hideMark/>
          </w:tcPr>
          <w:p w14:paraId="565C02A8" w14:textId="77777777" w:rsidR="00A61333" w:rsidRPr="000D067E" w:rsidRDefault="00A61333" w:rsidP="003C655B">
            <w:pPr>
              <w:rPr>
                <w:color w:val="385623" w:themeColor="accent6" w:themeShade="80"/>
              </w:rPr>
            </w:pPr>
            <w:r w:rsidRPr="000D067E">
              <w:rPr>
                <w:color w:val="385623" w:themeColor="accent6" w:themeShade="80"/>
              </w:rPr>
              <w:t>E</w:t>
            </w:r>
          </w:p>
        </w:tc>
        <w:tc>
          <w:tcPr>
            <w:tcW w:w="1761" w:type="dxa"/>
            <w:tcBorders>
              <w:top w:val="nil"/>
              <w:left w:val="nil"/>
              <w:bottom w:val="nil"/>
              <w:right w:val="nil"/>
            </w:tcBorders>
          </w:tcPr>
          <w:p w14:paraId="22DED4BA" w14:textId="77777777" w:rsidR="00A61333" w:rsidRPr="000D067E" w:rsidRDefault="00A61333" w:rsidP="003C655B">
            <w:pPr>
              <w:rPr>
                <w:color w:val="385623" w:themeColor="accent6" w:themeShade="80"/>
              </w:rPr>
            </w:pPr>
            <w:r w:rsidRPr="000D067E">
              <w:rPr>
                <w:color w:val="385623" w:themeColor="accent6" w:themeShade="80"/>
              </w:rPr>
              <w:t>xeric</w:t>
            </w:r>
          </w:p>
        </w:tc>
        <w:tc>
          <w:tcPr>
            <w:tcW w:w="1843" w:type="dxa"/>
            <w:tcBorders>
              <w:top w:val="nil"/>
              <w:left w:val="nil"/>
              <w:bottom w:val="nil"/>
              <w:right w:val="nil"/>
            </w:tcBorders>
            <w:noWrap/>
            <w:hideMark/>
          </w:tcPr>
          <w:p w14:paraId="5993BA69" w14:textId="77777777" w:rsidR="00A61333" w:rsidRPr="000D067E" w:rsidRDefault="00A61333" w:rsidP="003C655B">
            <w:pPr>
              <w:rPr>
                <w:color w:val="385623" w:themeColor="accent6" w:themeShade="80"/>
              </w:rPr>
            </w:pPr>
            <w:r w:rsidRPr="000D067E">
              <w:rPr>
                <w:color w:val="385623" w:themeColor="accent6" w:themeShade="80"/>
              </w:rPr>
              <w:t>42.5759159</w:t>
            </w:r>
          </w:p>
        </w:tc>
        <w:tc>
          <w:tcPr>
            <w:tcW w:w="1782" w:type="dxa"/>
            <w:tcBorders>
              <w:top w:val="nil"/>
              <w:left w:val="nil"/>
              <w:bottom w:val="nil"/>
              <w:right w:val="nil"/>
            </w:tcBorders>
            <w:noWrap/>
            <w:hideMark/>
          </w:tcPr>
          <w:p w14:paraId="13633BFE" w14:textId="77777777" w:rsidR="00A61333" w:rsidRPr="000D067E" w:rsidRDefault="00A61333" w:rsidP="003C655B">
            <w:pPr>
              <w:rPr>
                <w:color w:val="385623" w:themeColor="accent6" w:themeShade="80"/>
              </w:rPr>
            </w:pPr>
            <w:r w:rsidRPr="000D067E">
              <w:rPr>
                <w:color w:val="385623" w:themeColor="accent6" w:themeShade="80"/>
              </w:rPr>
              <w:t>-83.52099242</w:t>
            </w:r>
          </w:p>
        </w:tc>
      </w:tr>
      <w:tr w:rsidR="000D067E" w:rsidRPr="000D067E" w14:paraId="3C58BDA8" w14:textId="77777777" w:rsidTr="003C655B">
        <w:trPr>
          <w:trHeight w:val="290"/>
        </w:trPr>
        <w:tc>
          <w:tcPr>
            <w:tcW w:w="1030" w:type="dxa"/>
            <w:tcBorders>
              <w:top w:val="nil"/>
              <w:left w:val="nil"/>
              <w:bottom w:val="nil"/>
              <w:right w:val="nil"/>
            </w:tcBorders>
            <w:noWrap/>
            <w:hideMark/>
          </w:tcPr>
          <w:p w14:paraId="07A86E8B" w14:textId="77777777" w:rsidR="00A61333" w:rsidRPr="000D067E" w:rsidRDefault="00A61333" w:rsidP="003C655B">
            <w:pPr>
              <w:rPr>
                <w:color w:val="385623" w:themeColor="accent6" w:themeShade="80"/>
              </w:rPr>
            </w:pPr>
            <w:r w:rsidRPr="000D067E">
              <w:rPr>
                <w:color w:val="385623" w:themeColor="accent6" w:themeShade="80"/>
              </w:rPr>
              <w:t>26</w:t>
            </w:r>
          </w:p>
        </w:tc>
        <w:tc>
          <w:tcPr>
            <w:tcW w:w="2089" w:type="dxa"/>
            <w:tcBorders>
              <w:top w:val="nil"/>
              <w:left w:val="nil"/>
              <w:bottom w:val="nil"/>
              <w:right w:val="nil"/>
            </w:tcBorders>
            <w:noWrap/>
            <w:hideMark/>
          </w:tcPr>
          <w:p w14:paraId="63A589A9" w14:textId="77777777" w:rsidR="00A61333" w:rsidRPr="000D067E" w:rsidRDefault="00A61333" w:rsidP="003C655B">
            <w:pPr>
              <w:rPr>
                <w:color w:val="385623" w:themeColor="accent6" w:themeShade="80"/>
              </w:rPr>
            </w:pPr>
            <w:r w:rsidRPr="000D067E">
              <w:rPr>
                <w:color w:val="385623" w:themeColor="accent6" w:themeShade="80"/>
              </w:rPr>
              <w:t>PLINT2</w:t>
            </w:r>
          </w:p>
        </w:tc>
        <w:tc>
          <w:tcPr>
            <w:tcW w:w="2268" w:type="dxa"/>
            <w:tcBorders>
              <w:top w:val="nil"/>
              <w:left w:val="nil"/>
              <w:bottom w:val="nil"/>
              <w:right w:val="nil"/>
            </w:tcBorders>
            <w:noWrap/>
            <w:hideMark/>
          </w:tcPr>
          <w:p w14:paraId="609EF6F4" w14:textId="77777777" w:rsidR="00A61333" w:rsidRPr="000D067E" w:rsidRDefault="00A61333" w:rsidP="003C655B">
            <w:pPr>
              <w:rPr>
                <w:color w:val="385623" w:themeColor="accent6" w:themeShade="80"/>
              </w:rPr>
            </w:pPr>
            <w:r w:rsidRPr="000D067E">
              <w:rPr>
                <w:color w:val="385623" w:themeColor="accent6" w:themeShade="80"/>
              </w:rPr>
              <w:t>Proud Lake</w:t>
            </w:r>
          </w:p>
        </w:tc>
        <w:tc>
          <w:tcPr>
            <w:tcW w:w="1134" w:type="dxa"/>
            <w:tcBorders>
              <w:top w:val="nil"/>
              <w:left w:val="nil"/>
              <w:bottom w:val="nil"/>
              <w:right w:val="nil"/>
            </w:tcBorders>
            <w:noWrap/>
            <w:hideMark/>
          </w:tcPr>
          <w:p w14:paraId="4D74D152" w14:textId="77777777" w:rsidR="00A61333" w:rsidRPr="000D067E" w:rsidRDefault="00A61333" w:rsidP="003C655B">
            <w:pPr>
              <w:rPr>
                <w:color w:val="385623" w:themeColor="accent6" w:themeShade="80"/>
              </w:rPr>
            </w:pPr>
            <w:r w:rsidRPr="000D067E">
              <w:rPr>
                <w:color w:val="385623" w:themeColor="accent6" w:themeShade="80"/>
              </w:rPr>
              <w:t>E</w:t>
            </w:r>
          </w:p>
        </w:tc>
        <w:tc>
          <w:tcPr>
            <w:tcW w:w="1761" w:type="dxa"/>
            <w:tcBorders>
              <w:top w:val="nil"/>
              <w:left w:val="nil"/>
              <w:bottom w:val="nil"/>
              <w:right w:val="nil"/>
            </w:tcBorders>
          </w:tcPr>
          <w:p w14:paraId="158F1919" w14:textId="77777777" w:rsidR="00A61333" w:rsidRPr="000D067E" w:rsidRDefault="00A61333" w:rsidP="003C655B">
            <w:pPr>
              <w:rPr>
                <w:color w:val="385623" w:themeColor="accent6" w:themeShade="80"/>
              </w:rPr>
            </w:pPr>
            <w:r w:rsidRPr="000D067E">
              <w:rPr>
                <w:color w:val="385623" w:themeColor="accent6" w:themeShade="80"/>
              </w:rPr>
              <w:t>xeric</w:t>
            </w:r>
          </w:p>
        </w:tc>
        <w:tc>
          <w:tcPr>
            <w:tcW w:w="1843" w:type="dxa"/>
            <w:tcBorders>
              <w:top w:val="nil"/>
              <w:left w:val="nil"/>
              <w:bottom w:val="nil"/>
              <w:right w:val="nil"/>
            </w:tcBorders>
            <w:noWrap/>
            <w:hideMark/>
          </w:tcPr>
          <w:p w14:paraId="2DC2938C" w14:textId="77777777" w:rsidR="00A61333" w:rsidRPr="000D067E" w:rsidRDefault="00A61333" w:rsidP="003C655B">
            <w:pPr>
              <w:rPr>
                <w:color w:val="385623" w:themeColor="accent6" w:themeShade="80"/>
              </w:rPr>
            </w:pPr>
            <w:r w:rsidRPr="000D067E">
              <w:rPr>
                <w:color w:val="385623" w:themeColor="accent6" w:themeShade="80"/>
              </w:rPr>
              <w:t>42.57601569</w:t>
            </w:r>
          </w:p>
        </w:tc>
        <w:tc>
          <w:tcPr>
            <w:tcW w:w="1782" w:type="dxa"/>
            <w:tcBorders>
              <w:top w:val="nil"/>
              <w:left w:val="nil"/>
              <w:bottom w:val="nil"/>
              <w:right w:val="nil"/>
            </w:tcBorders>
            <w:noWrap/>
            <w:hideMark/>
          </w:tcPr>
          <w:p w14:paraId="1CA335EE" w14:textId="77777777" w:rsidR="00A61333" w:rsidRPr="000D067E" w:rsidRDefault="00A61333" w:rsidP="003C655B">
            <w:pPr>
              <w:rPr>
                <w:color w:val="385623" w:themeColor="accent6" w:themeShade="80"/>
              </w:rPr>
            </w:pPr>
            <w:r w:rsidRPr="000D067E">
              <w:rPr>
                <w:color w:val="385623" w:themeColor="accent6" w:themeShade="80"/>
              </w:rPr>
              <w:t>-83.52054316</w:t>
            </w:r>
          </w:p>
        </w:tc>
      </w:tr>
      <w:tr w:rsidR="000D067E" w:rsidRPr="000D067E" w14:paraId="004129A5" w14:textId="77777777" w:rsidTr="003C655B">
        <w:trPr>
          <w:trHeight w:val="290"/>
        </w:trPr>
        <w:tc>
          <w:tcPr>
            <w:tcW w:w="1030" w:type="dxa"/>
            <w:tcBorders>
              <w:top w:val="nil"/>
              <w:left w:val="nil"/>
              <w:bottom w:val="nil"/>
              <w:right w:val="nil"/>
            </w:tcBorders>
            <w:noWrap/>
            <w:hideMark/>
          </w:tcPr>
          <w:p w14:paraId="3370B9D6" w14:textId="77777777" w:rsidR="00A61333" w:rsidRPr="000D067E" w:rsidRDefault="00A61333" w:rsidP="003C655B">
            <w:pPr>
              <w:rPr>
                <w:color w:val="385623" w:themeColor="accent6" w:themeShade="80"/>
              </w:rPr>
            </w:pPr>
            <w:r w:rsidRPr="000D067E">
              <w:rPr>
                <w:color w:val="385623" w:themeColor="accent6" w:themeShade="80"/>
              </w:rPr>
              <w:t>27</w:t>
            </w:r>
          </w:p>
        </w:tc>
        <w:tc>
          <w:tcPr>
            <w:tcW w:w="2089" w:type="dxa"/>
            <w:tcBorders>
              <w:top w:val="nil"/>
              <w:left w:val="nil"/>
              <w:bottom w:val="nil"/>
              <w:right w:val="nil"/>
            </w:tcBorders>
            <w:noWrap/>
            <w:hideMark/>
          </w:tcPr>
          <w:p w14:paraId="06961E7D" w14:textId="77777777" w:rsidR="00A61333" w:rsidRPr="000D067E" w:rsidRDefault="00A61333" w:rsidP="003C655B">
            <w:pPr>
              <w:rPr>
                <w:color w:val="385623" w:themeColor="accent6" w:themeShade="80"/>
              </w:rPr>
            </w:pPr>
            <w:r w:rsidRPr="000D067E">
              <w:rPr>
                <w:color w:val="385623" w:themeColor="accent6" w:themeShade="80"/>
              </w:rPr>
              <w:t>PLINT3</w:t>
            </w:r>
          </w:p>
        </w:tc>
        <w:tc>
          <w:tcPr>
            <w:tcW w:w="2268" w:type="dxa"/>
            <w:tcBorders>
              <w:top w:val="nil"/>
              <w:left w:val="nil"/>
              <w:bottom w:val="nil"/>
              <w:right w:val="nil"/>
            </w:tcBorders>
            <w:noWrap/>
            <w:hideMark/>
          </w:tcPr>
          <w:p w14:paraId="481C496C" w14:textId="77777777" w:rsidR="00A61333" w:rsidRPr="000D067E" w:rsidRDefault="00A61333" w:rsidP="003C655B">
            <w:pPr>
              <w:rPr>
                <w:color w:val="385623" w:themeColor="accent6" w:themeShade="80"/>
              </w:rPr>
            </w:pPr>
            <w:r w:rsidRPr="000D067E">
              <w:rPr>
                <w:color w:val="385623" w:themeColor="accent6" w:themeShade="80"/>
              </w:rPr>
              <w:t>Proud Lake</w:t>
            </w:r>
          </w:p>
        </w:tc>
        <w:tc>
          <w:tcPr>
            <w:tcW w:w="1134" w:type="dxa"/>
            <w:tcBorders>
              <w:top w:val="nil"/>
              <w:left w:val="nil"/>
              <w:bottom w:val="nil"/>
              <w:right w:val="nil"/>
            </w:tcBorders>
            <w:noWrap/>
            <w:hideMark/>
          </w:tcPr>
          <w:p w14:paraId="00398DEE" w14:textId="77777777" w:rsidR="00A61333" w:rsidRPr="000D067E" w:rsidRDefault="00A61333" w:rsidP="003C655B">
            <w:pPr>
              <w:rPr>
                <w:color w:val="385623" w:themeColor="accent6" w:themeShade="80"/>
              </w:rPr>
            </w:pPr>
            <w:r w:rsidRPr="000D067E">
              <w:rPr>
                <w:color w:val="385623" w:themeColor="accent6" w:themeShade="80"/>
              </w:rPr>
              <w:t>E</w:t>
            </w:r>
          </w:p>
        </w:tc>
        <w:tc>
          <w:tcPr>
            <w:tcW w:w="1761" w:type="dxa"/>
            <w:tcBorders>
              <w:top w:val="nil"/>
              <w:left w:val="nil"/>
              <w:bottom w:val="nil"/>
              <w:right w:val="nil"/>
            </w:tcBorders>
          </w:tcPr>
          <w:p w14:paraId="3B0680D5" w14:textId="77777777" w:rsidR="00A61333" w:rsidRPr="000D067E" w:rsidRDefault="00A61333" w:rsidP="003C655B">
            <w:pPr>
              <w:rPr>
                <w:color w:val="385623" w:themeColor="accent6" w:themeShade="80"/>
              </w:rPr>
            </w:pPr>
            <w:r w:rsidRPr="000D067E">
              <w:rPr>
                <w:color w:val="385623" w:themeColor="accent6" w:themeShade="80"/>
              </w:rPr>
              <w:t>xeric</w:t>
            </w:r>
          </w:p>
        </w:tc>
        <w:tc>
          <w:tcPr>
            <w:tcW w:w="1843" w:type="dxa"/>
            <w:tcBorders>
              <w:top w:val="nil"/>
              <w:left w:val="nil"/>
              <w:bottom w:val="nil"/>
              <w:right w:val="nil"/>
            </w:tcBorders>
            <w:noWrap/>
            <w:hideMark/>
          </w:tcPr>
          <w:p w14:paraId="03894D04" w14:textId="77777777" w:rsidR="00A61333" w:rsidRPr="000D067E" w:rsidRDefault="00A61333" w:rsidP="003C655B">
            <w:pPr>
              <w:rPr>
                <w:color w:val="385623" w:themeColor="accent6" w:themeShade="80"/>
              </w:rPr>
            </w:pPr>
            <w:r w:rsidRPr="000D067E">
              <w:rPr>
                <w:color w:val="385623" w:themeColor="accent6" w:themeShade="80"/>
              </w:rPr>
              <w:t>42.57637225</w:t>
            </w:r>
          </w:p>
        </w:tc>
        <w:tc>
          <w:tcPr>
            <w:tcW w:w="1782" w:type="dxa"/>
            <w:tcBorders>
              <w:top w:val="nil"/>
              <w:left w:val="nil"/>
              <w:bottom w:val="nil"/>
              <w:right w:val="nil"/>
            </w:tcBorders>
            <w:noWrap/>
            <w:hideMark/>
          </w:tcPr>
          <w:p w14:paraId="455C47F4" w14:textId="77777777" w:rsidR="00A61333" w:rsidRPr="000D067E" w:rsidRDefault="00A61333" w:rsidP="003C655B">
            <w:pPr>
              <w:rPr>
                <w:color w:val="385623" w:themeColor="accent6" w:themeShade="80"/>
              </w:rPr>
            </w:pPr>
            <w:r w:rsidRPr="000D067E">
              <w:rPr>
                <w:color w:val="385623" w:themeColor="accent6" w:themeShade="80"/>
              </w:rPr>
              <w:t>-83.52026922</w:t>
            </w:r>
          </w:p>
        </w:tc>
      </w:tr>
      <w:tr w:rsidR="000D067E" w:rsidRPr="000D067E" w14:paraId="461B0B47" w14:textId="77777777" w:rsidTr="003C655B">
        <w:trPr>
          <w:trHeight w:val="290"/>
        </w:trPr>
        <w:tc>
          <w:tcPr>
            <w:tcW w:w="1030" w:type="dxa"/>
            <w:tcBorders>
              <w:top w:val="nil"/>
              <w:left w:val="nil"/>
              <w:bottom w:val="nil"/>
              <w:right w:val="nil"/>
            </w:tcBorders>
            <w:noWrap/>
            <w:hideMark/>
          </w:tcPr>
          <w:p w14:paraId="5EE755CA" w14:textId="77777777" w:rsidR="00A61333" w:rsidRPr="000D067E" w:rsidRDefault="00A61333" w:rsidP="003C655B">
            <w:pPr>
              <w:rPr>
                <w:color w:val="385623" w:themeColor="accent6" w:themeShade="80"/>
              </w:rPr>
            </w:pPr>
            <w:r w:rsidRPr="000D067E">
              <w:rPr>
                <w:color w:val="385623" w:themeColor="accent6" w:themeShade="80"/>
              </w:rPr>
              <w:t>28</w:t>
            </w:r>
          </w:p>
        </w:tc>
        <w:tc>
          <w:tcPr>
            <w:tcW w:w="2089" w:type="dxa"/>
            <w:tcBorders>
              <w:top w:val="nil"/>
              <w:left w:val="nil"/>
              <w:bottom w:val="nil"/>
              <w:right w:val="nil"/>
            </w:tcBorders>
            <w:noWrap/>
            <w:hideMark/>
          </w:tcPr>
          <w:p w14:paraId="6BD2FEB9" w14:textId="77777777" w:rsidR="00A61333" w:rsidRPr="000D067E" w:rsidRDefault="00A61333" w:rsidP="003C655B">
            <w:pPr>
              <w:rPr>
                <w:color w:val="385623" w:themeColor="accent6" w:themeShade="80"/>
              </w:rPr>
            </w:pPr>
            <w:r w:rsidRPr="000D067E">
              <w:rPr>
                <w:color w:val="385623" w:themeColor="accent6" w:themeShade="80"/>
              </w:rPr>
              <w:t>HLMAT</w:t>
            </w:r>
          </w:p>
        </w:tc>
        <w:tc>
          <w:tcPr>
            <w:tcW w:w="2268" w:type="dxa"/>
            <w:tcBorders>
              <w:top w:val="nil"/>
              <w:left w:val="nil"/>
              <w:bottom w:val="nil"/>
              <w:right w:val="nil"/>
            </w:tcBorders>
            <w:noWrap/>
            <w:hideMark/>
          </w:tcPr>
          <w:p w14:paraId="1882ED5B" w14:textId="77777777" w:rsidR="00A61333" w:rsidRPr="000D067E" w:rsidRDefault="00A61333" w:rsidP="003C655B">
            <w:pPr>
              <w:rPr>
                <w:color w:val="385623" w:themeColor="accent6" w:themeShade="80"/>
              </w:rPr>
            </w:pPr>
            <w:r w:rsidRPr="000D067E">
              <w:rPr>
                <w:color w:val="385623" w:themeColor="accent6" w:themeShade="80"/>
              </w:rPr>
              <w:t>Highland</w:t>
            </w:r>
          </w:p>
        </w:tc>
        <w:tc>
          <w:tcPr>
            <w:tcW w:w="1134" w:type="dxa"/>
            <w:tcBorders>
              <w:top w:val="nil"/>
              <w:left w:val="nil"/>
              <w:bottom w:val="nil"/>
              <w:right w:val="nil"/>
            </w:tcBorders>
            <w:noWrap/>
            <w:hideMark/>
          </w:tcPr>
          <w:p w14:paraId="71D87022" w14:textId="77777777" w:rsidR="00A61333" w:rsidRPr="000D067E" w:rsidRDefault="00A61333" w:rsidP="003C655B">
            <w:pPr>
              <w:rPr>
                <w:color w:val="385623" w:themeColor="accent6" w:themeShade="80"/>
              </w:rPr>
            </w:pPr>
            <w:r w:rsidRPr="000D067E">
              <w:rPr>
                <w:color w:val="385623" w:themeColor="accent6" w:themeShade="80"/>
              </w:rPr>
              <w:t>EE</w:t>
            </w:r>
          </w:p>
        </w:tc>
        <w:tc>
          <w:tcPr>
            <w:tcW w:w="1761" w:type="dxa"/>
            <w:tcBorders>
              <w:top w:val="nil"/>
              <w:left w:val="nil"/>
              <w:bottom w:val="nil"/>
              <w:right w:val="nil"/>
            </w:tcBorders>
          </w:tcPr>
          <w:p w14:paraId="1752AB69" w14:textId="77777777" w:rsidR="00A61333" w:rsidRPr="000D067E" w:rsidRDefault="00A61333" w:rsidP="003C655B">
            <w:pPr>
              <w:rPr>
                <w:color w:val="385623" w:themeColor="accent6" w:themeShade="80"/>
              </w:rPr>
            </w:pPr>
            <w:r w:rsidRPr="000D067E">
              <w:rPr>
                <w:color w:val="385623" w:themeColor="accent6" w:themeShade="80"/>
              </w:rPr>
              <w:t>xeric</w:t>
            </w:r>
          </w:p>
        </w:tc>
        <w:tc>
          <w:tcPr>
            <w:tcW w:w="1843" w:type="dxa"/>
            <w:tcBorders>
              <w:top w:val="nil"/>
              <w:left w:val="nil"/>
              <w:bottom w:val="nil"/>
              <w:right w:val="nil"/>
            </w:tcBorders>
            <w:noWrap/>
            <w:hideMark/>
          </w:tcPr>
          <w:p w14:paraId="598693B7" w14:textId="77777777" w:rsidR="00A61333" w:rsidRPr="000D067E" w:rsidRDefault="00A61333" w:rsidP="003C655B">
            <w:pPr>
              <w:rPr>
                <w:color w:val="385623" w:themeColor="accent6" w:themeShade="80"/>
              </w:rPr>
            </w:pPr>
            <w:r w:rsidRPr="000D067E">
              <w:rPr>
                <w:color w:val="385623" w:themeColor="accent6" w:themeShade="80"/>
              </w:rPr>
              <w:t>42.64473456</w:t>
            </w:r>
          </w:p>
        </w:tc>
        <w:tc>
          <w:tcPr>
            <w:tcW w:w="1782" w:type="dxa"/>
            <w:tcBorders>
              <w:top w:val="nil"/>
              <w:left w:val="nil"/>
              <w:bottom w:val="nil"/>
              <w:right w:val="nil"/>
            </w:tcBorders>
            <w:noWrap/>
            <w:hideMark/>
          </w:tcPr>
          <w:p w14:paraId="1ADDB2A4" w14:textId="77777777" w:rsidR="00A61333" w:rsidRPr="000D067E" w:rsidRDefault="00A61333" w:rsidP="003C655B">
            <w:pPr>
              <w:rPr>
                <w:color w:val="385623" w:themeColor="accent6" w:themeShade="80"/>
              </w:rPr>
            </w:pPr>
            <w:r w:rsidRPr="000D067E">
              <w:rPr>
                <w:color w:val="385623" w:themeColor="accent6" w:themeShade="80"/>
              </w:rPr>
              <w:t>-83.56669535</w:t>
            </w:r>
          </w:p>
        </w:tc>
      </w:tr>
      <w:tr w:rsidR="000D067E" w:rsidRPr="000D067E" w14:paraId="0F433B58" w14:textId="77777777" w:rsidTr="003C655B">
        <w:trPr>
          <w:trHeight w:val="290"/>
        </w:trPr>
        <w:tc>
          <w:tcPr>
            <w:tcW w:w="1030" w:type="dxa"/>
            <w:tcBorders>
              <w:top w:val="nil"/>
              <w:left w:val="nil"/>
              <w:bottom w:val="nil"/>
              <w:right w:val="nil"/>
            </w:tcBorders>
            <w:noWrap/>
            <w:hideMark/>
          </w:tcPr>
          <w:p w14:paraId="168C8A7F" w14:textId="77777777" w:rsidR="00A61333" w:rsidRPr="000D067E" w:rsidRDefault="00A61333" w:rsidP="003C655B">
            <w:pPr>
              <w:rPr>
                <w:color w:val="385623" w:themeColor="accent6" w:themeShade="80"/>
              </w:rPr>
            </w:pPr>
            <w:r w:rsidRPr="000D067E">
              <w:rPr>
                <w:color w:val="385623" w:themeColor="accent6" w:themeShade="80"/>
              </w:rPr>
              <w:t>29</w:t>
            </w:r>
          </w:p>
        </w:tc>
        <w:tc>
          <w:tcPr>
            <w:tcW w:w="2089" w:type="dxa"/>
            <w:tcBorders>
              <w:top w:val="nil"/>
              <w:left w:val="nil"/>
              <w:bottom w:val="nil"/>
              <w:right w:val="nil"/>
            </w:tcBorders>
            <w:noWrap/>
            <w:hideMark/>
          </w:tcPr>
          <w:p w14:paraId="28A9EC9A" w14:textId="77777777" w:rsidR="00A61333" w:rsidRPr="000D067E" w:rsidRDefault="00A61333" w:rsidP="003C655B">
            <w:pPr>
              <w:rPr>
                <w:color w:val="385623" w:themeColor="accent6" w:themeShade="80"/>
              </w:rPr>
            </w:pPr>
            <w:r w:rsidRPr="000D067E">
              <w:rPr>
                <w:color w:val="385623" w:themeColor="accent6" w:themeShade="80"/>
              </w:rPr>
              <w:t>HLMAT2</w:t>
            </w:r>
          </w:p>
        </w:tc>
        <w:tc>
          <w:tcPr>
            <w:tcW w:w="2268" w:type="dxa"/>
            <w:tcBorders>
              <w:top w:val="nil"/>
              <w:left w:val="nil"/>
              <w:bottom w:val="nil"/>
              <w:right w:val="nil"/>
            </w:tcBorders>
            <w:noWrap/>
            <w:hideMark/>
          </w:tcPr>
          <w:p w14:paraId="19E687D8" w14:textId="77777777" w:rsidR="00A61333" w:rsidRPr="000D067E" w:rsidRDefault="00A61333" w:rsidP="003C655B">
            <w:pPr>
              <w:rPr>
                <w:color w:val="385623" w:themeColor="accent6" w:themeShade="80"/>
              </w:rPr>
            </w:pPr>
            <w:r w:rsidRPr="000D067E">
              <w:rPr>
                <w:color w:val="385623" w:themeColor="accent6" w:themeShade="80"/>
              </w:rPr>
              <w:t>Highland</w:t>
            </w:r>
          </w:p>
        </w:tc>
        <w:tc>
          <w:tcPr>
            <w:tcW w:w="1134" w:type="dxa"/>
            <w:tcBorders>
              <w:top w:val="nil"/>
              <w:left w:val="nil"/>
              <w:bottom w:val="nil"/>
              <w:right w:val="nil"/>
            </w:tcBorders>
            <w:noWrap/>
            <w:hideMark/>
          </w:tcPr>
          <w:p w14:paraId="3BF63047" w14:textId="77777777" w:rsidR="00A61333" w:rsidRPr="000D067E" w:rsidRDefault="00A61333" w:rsidP="003C655B">
            <w:pPr>
              <w:rPr>
                <w:color w:val="385623" w:themeColor="accent6" w:themeShade="80"/>
              </w:rPr>
            </w:pPr>
            <w:r w:rsidRPr="000D067E">
              <w:rPr>
                <w:color w:val="385623" w:themeColor="accent6" w:themeShade="80"/>
              </w:rPr>
              <w:t>EE</w:t>
            </w:r>
          </w:p>
        </w:tc>
        <w:tc>
          <w:tcPr>
            <w:tcW w:w="1761" w:type="dxa"/>
            <w:tcBorders>
              <w:top w:val="nil"/>
              <w:left w:val="nil"/>
              <w:bottom w:val="nil"/>
              <w:right w:val="nil"/>
            </w:tcBorders>
          </w:tcPr>
          <w:p w14:paraId="6EA6E038" w14:textId="77777777" w:rsidR="00A61333" w:rsidRPr="000D067E" w:rsidRDefault="00A61333" w:rsidP="003C655B">
            <w:pPr>
              <w:rPr>
                <w:color w:val="385623" w:themeColor="accent6" w:themeShade="80"/>
              </w:rPr>
            </w:pPr>
            <w:r w:rsidRPr="000D067E">
              <w:rPr>
                <w:color w:val="385623" w:themeColor="accent6" w:themeShade="80"/>
              </w:rPr>
              <w:t>xeric</w:t>
            </w:r>
          </w:p>
        </w:tc>
        <w:tc>
          <w:tcPr>
            <w:tcW w:w="1843" w:type="dxa"/>
            <w:tcBorders>
              <w:top w:val="nil"/>
              <w:left w:val="nil"/>
              <w:bottom w:val="nil"/>
              <w:right w:val="nil"/>
            </w:tcBorders>
            <w:noWrap/>
            <w:hideMark/>
          </w:tcPr>
          <w:p w14:paraId="12F4A8AD" w14:textId="77777777" w:rsidR="00A61333" w:rsidRPr="000D067E" w:rsidRDefault="00A61333" w:rsidP="003C655B">
            <w:pPr>
              <w:rPr>
                <w:color w:val="385623" w:themeColor="accent6" w:themeShade="80"/>
              </w:rPr>
            </w:pPr>
            <w:r w:rsidRPr="000D067E">
              <w:rPr>
                <w:color w:val="385623" w:themeColor="accent6" w:themeShade="80"/>
              </w:rPr>
              <w:t>42.64590976</w:t>
            </w:r>
          </w:p>
        </w:tc>
        <w:tc>
          <w:tcPr>
            <w:tcW w:w="1782" w:type="dxa"/>
            <w:tcBorders>
              <w:top w:val="nil"/>
              <w:left w:val="nil"/>
              <w:bottom w:val="nil"/>
              <w:right w:val="nil"/>
            </w:tcBorders>
            <w:noWrap/>
            <w:hideMark/>
          </w:tcPr>
          <w:p w14:paraId="4EF7B0B7" w14:textId="77777777" w:rsidR="00A61333" w:rsidRPr="000D067E" w:rsidRDefault="00A61333" w:rsidP="003C655B">
            <w:pPr>
              <w:rPr>
                <w:color w:val="385623" w:themeColor="accent6" w:themeShade="80"/>
              </w:rPr>
            </w:pPr>
            <w:r w:rsidRPr="000D067E">
              <w:rPr>
                <w:color w:val="385623" w:themeColor="accent6" w:themeShade="80"/>
              </w:rPr>
              <w:t>-83.56680506</w:t>
            </w:r>
          </w:p>
        </w:tc>
      </w:tr>
      <w:tr w:rsidR="000D067E" w:rsidRPr="000D067E" w14:paraId="76BFA51F" w14:textId="77777777" w:rsidTr="003C655B">
        <w:trPr>
          <w:trHeight w:val="290"/>
        </w:trPr>
        <w:tc>
          <w:tcPr>
            <w:tcW w:w="1030" w:type="dxa"/>
            <w:tcBorders>
              <w:top w:val="nil"/>
              <w:left w:val="nil"/>
              <w:bottom w:val="nil"/>
              <w:right w:val="nil"/>
            </w:tcBorders>
            <w:noWrap/>
            <w:hideMark/>
          </w:tcPr>
          <w:p w14:paraId="214850CC" w14:textId="77777777" w:rsidR="00A61333" w:rsidRPr="000D067E" w:rsidRDefault="00A61333" w:rsidP="003C655B">
            <w:pPr>
              <w:rPr>
                <w:color w:val="385623" w:themeColor="accent6" w:themeShade="80"/>
              </w:rPr>
            </w:pPr>
            <w:r w:rsidRPr="000D067E">
              <w:rPr>
                <w:color w:val="385623" w:themeColor="accent6" w:themeShade="80"/>
              </w:rPr>
              <w:t>30</w:t>
            </w:r>
          </w:p>
        </w:tc>
        <w:tc>
          <w:tcPr>
            <w:tcW w:w="2089" w:type="dxa"/>
            <w:tcBorders>
              <w:top w:val="nil"/>
              <w:left w:val="nil"/>
              <w:bottom w:val="nil"/>
              <w:right w:val="nil"/>
            </w:tcBorders>
            <w:noWrap/>
            <w:hideMark/>
          </w:tcPr>
          <w:p w14:paraId="6E5073EE" w14:textId="77777777" w:rsidR="00A61333" w:rsidRPr="000D067E" w:rsidRDefault="00A61333" w:rsidP="003C655B">
            <w:pPr>
              <w:rPr>
                <w:color w:val="385623" w:themeColor="accent6" w:themeShade="80"/>
              </w:rPr>
            </w:pPr>
            <w:r w:rsidRPr="000D067E">
              <w:rPr>
                <w:color w:val="385623" w:themeColor="accent6" w:themeShade="80"/>
              </w:rPr>
              <w:t>HLMAT3</w:t>
            </w:r>
          </w:p>
        </w:tc>
        <w:tc>
          <w:tcPr>
            <w:tcW w:w="2268" w:type="dxa"/>
            <w:tcBorders>
              <w:top w:val="nil"/>
              <w:left w:val="nil"/>
              <w:bottom w:val="nil"/>
              <w:right w:val="nil"/>
            </w:tcBorders>
            <w:noWrap/>
            <w:hideMark/>
          </w:tcPr>
          <w:p w14:paraId="1F7C58CA" w14:textId="77777777" w:rsidR="00A61333" w:rsidRPr="000D067E" w:rsidRDefault="00A61333" w:rsidP="003C655B">
            <w:pPr>
              <w:rPr>
                <w:color w:val="385623" w:themeColor="accent6" w:themeShade="80"/>
              </w:rPr>
            </w:pPr>
            <w:r w:rsidRPr="000D067E">
              <w:rPr>
                <w:color w:val="385623" w:themeColor="accent6" w:themeShade="80"/>
              </w:rPr>
              <w:t>Highland</w:t>
            </w:r>
          </w:p>
        </w:tc>
        <w:tc>
          <w:tcPr>
            <w:tcW w:w="1134" w:type="dxa"/>
            <w:tcBorders>
              <w:top w:val="nil"/>
              <w:left w:val="nil"/>
              <w:bottom w:val="nil"/>
              <w:right w:val="nil"/>
            </w:tcBorders>
            <w:noWrap/>
            <w:hideMark/>
          </w:tcPr>
          <w:p w14:paraId="00670372" w14:textId="77777777" w:rsidR="00A61333" w:rsidRPr="000D067E" w:rsidRDefault="00A61333" w:rsidP="003C655B">
            <w:pPr>
              <w:rPr>
                <w:color w:val="385623" w:themeColor="accent6" w:themeShade="80"/>
              </w:rPr>
            </w:pPr>
            <w:r w:rsidRPr="000D067E">
              <w:rPr>
                <w:color w:val="385623" w:themeColor="accent6" w:themeShade="80"/>
              </w:rPr>
              <w:t>EE</w:t>
            </w:r>
          </w:p>
        </w:tc>
        <w:tc>
          <w:tcPr>
            <w:tcW w:w="1761" w:type="dxa"/>
            <w:tcBorders>
              <w:top w:val="nil"/>
              <w:left w:val="nil"/>
              <w:bottom w:val="nil"/>
              <w:right w:val="nil"/>
            </w:tcBorders>
          </w:tcPr>
          <w:p w14:paraId="0AFBD986" w14:textId="77777777" w:rsidR="00A61333" w:rsidRPr="000D067E" w:rsidRDefault="00A61333" w:rsidP="003C655B">
            <w:pPr>
              <w:rPr>
                <w:color w:val="385623" w:themeColor="accent6" w:themeShade="80"/>
              </w:rPr>
            </w:pPr>
            <w:r w:rsidRPr="000D067E">
              <w:rPr>
                <w:color w:val="385623" w:themeColor="accent6" w:themeShade="80"/>
              </w:rPr>
              <w:t>xeric</w:t>
            </w:r>
          </w:p>
        </w:tc>
        <w:tc>
          <w:tcPr>
            <w:tcW w:w="1843" w:type="dxa"/>
            <w:tcBorders>
              <w:top w:val="nil"/>
              <w:left w:val="nil"/>
              <w:bottom w:val="nil"/>
              <w:right w:val="nil"/>
            </w:tcBorders>
            <w:noWrap/>
            <w:hideMark/>
          </w:tcPr>
          <w:p w14:paraId="7AD4AA7E" w14:textId="77777777" w:rsidR="00A61333" w:rsidRPr="000D067E" w:rsidRDefault="00A61333" w:rsidP="003C655B">
            <w:pPr>
              <w:rPr>
                <w:color w:val="385623" w:themeColor="accent6" w:themeShade="80"/>
              </w:rPr>
            </w:pPr>
            <w:r w:rsidRPr="000D067E">
              <w:rPr>
                <w:color w:val="385623" w:themeColor="accent6" w:themeShade="80"/>
              </w:rPr>
              <w:t>42.64686284</w:t>
            </w:r>
          </w:p>
        </w:tc>
        <w:tc>
          <w:tcPr>
            <w:tcW w:w="1782" w:type="dxa"/>
            <w:tcBorders>
              <w:top w:val="nil"/>
              <w:left w:val="nil"/>
              <w:bottom w:val="nil"/>
              <w:right w:val="nil"/>
            </w:tcBorders>
            <w:noWrap/>
            <w:hideMark/>
          </w:tcPr>
          <w:p w14:paraId="4B9D908F" w14:textId="77777777" w:rsidR="00A61333" w:rsidRPr="000D067E" w:rsidRDefault="00A61333" w:rsidP="003C655B">
            <w:pPr>
              <w:rPr>
                <w:color w:val="385623" w:themeColor="accent6" w:themeShade="80"/>
              </w:rPr>
            </w:pPr>
            <w:r w:rsidRPr="000D067E">
              <w:rPr>
                <w:color w:val="385623" w:themeColor="accent6" w:themeShade="80"/>
              </w:rPr>
              <w:t>-83.56915982</w:t>
            </w:r>
          </w:p>
        </w:tc>
      </w:tr>
      <w:tr w:rsidR="000D067E" w:rsidRPr="000D067E" w14:paraId="706D7279" w14:textId="77777777" w:rsidTr="003C655B">
        <w:trPr>
          <w:trHeight w:val="290"/>
        </w:trPr>
        <w:tc>
          <w:tcPr>
            <w:tcW w:w="1030" w:type="dxa"/>
            <w:tcBorders>
              <w:top w:val="nil"/>
              <w:left w:val="nil"/>
              <w:bottom w:val="nil"/>
              <w:right w:val="nil"/>
            </w:tcBorders>
            <w:noWrap/>
            <w:hideMark/>
          </w:tcPr>
          <w:p w14:paraId="312E9B09" w14:textId="77777777" w:rsidR="00A61333" w:rsidRPr="000D067E" w:rsidRDefault="00A61333" w:rsidP="003C655B">
            <w:pPr>
              <w:rPr>
                <w:color w:val="385623" w:themeColor="accent6" w:themeShade="80"/>
              </w:rPr>
            </w:pPr>
            <w:r w:rsidRPr="000D067E">
              <w:rPr>
                <w:color w:val="385623" w:themeColor="accent6" w:themeShade="80"/>
              </w:rPr>
              <w:t>31</w:t>
            </w:r>
          </w:p>
        </w:tc>
        <w:tc>
          <w:tcPr>
            <w:tcW w:w="2089" w:type="dxa"/>
            <w:tcBorders>
              <w:top w:val="nil"/>
              <w:left w:val="nil"/>
              <w:bottom w:val="nil"/>
              <w:right w:val="nil"/>
            </w:tcBorders>
            <w:noWrap/>
            <w:hideMark/>
          </w:tcPr>
          <w:p w14:paraId="63FE7D03" w14:textId="77777777" w:rsidR="00A61333" w:rsidRPr="000D067E" w:rsidRDefault="00A61333" w:rsidP="003C655B">
            <w:pPr>
              <w:rPr>
                <w:color w:val="385623" w:themeColor="accent6" w:themeShade="80"/>
              </w:rPr>
            </w:pPr>
            <w:r w:rsidRPr="000D067E">
              <w:rPr>
                <w:color w:val="385623" w:themeColor="accent6" w:themeShade="80"/>
              </w:rPr>
              <w:t>PLDRYMAT</w:t>
            </w:r>
          </w:p>
        </w:tc>
        <w:tc>
          <w:tcPr>
            <w:tcW w:w="2268" w:type="dxa"/>
            <w:tcBorders>
              <w:top w:val="nil"/>
              <w:left w:val="nil"/>
              <w:bottom w:val="nil"/>
              <w:right w:val="nil"/>
            </w:tcBorders>
            <w:noWrap/>
            <w:hideMark/>
          </w:tcPr>
          <w:p w14:paraId="350EC6A4" w14:textId="77777777" w:rsidR="00A61333" w:rsidRPr="000D067E" w:rsidRDefault="00A61333" w:rsidP="003C655B">
            <w:pPr>
              <w:rPr>
                <w:color w:val="385623" w:themeColor="accent6" w:themeShade="80"/>
              </w:rPr>
            </w:pPr>
            <w:r w:rsidRPr="000D067E">
              <w:rPr>
                <w:color w:val="385623" w:themeColor="accent6" w:themeShade="80"/>
              </w:rPr>
              <w:t>Proud Lake</w:t>
            </w:r>
          </w:p>
        </w:tc>
        <w:tc>
          <w:tcPr>
            <w:tcW w:w="1134" w:type="dxa"/>
            <w:tcBorders>
              <w:top w:val="nil"/>
              <w:left w:val="nil"/>
              <w:bottom w:val="nil"/>
              <w:right w:val="nil"/>
            </w:tcBorders>
            <w:noWrap/>
            <w:hideMark/>
          </w:tcPr>
          <w:p w14:paraId="12E7404C" w14:textId="77777777" w:rsidR="00A61333" w:rsidRPr="000D067E" w:rsidRDefault="00A61333" w:rsidP="003C655B">
            <w:pPr>
              <w:rPr>
                <w:color w:val="385623" w:themeColor="accent6" w:themeShade="80"/>
              </w:rPr>
            </w:pPr>
            <w:r w:rsidRPr="000D067E">
              <w:rPr>
                <w:color w:val="385623" w:themeColor="accent6" w:themeShade="80"/>
              </w:rPr>
              <w:t>F</w:t>
            </w:r>
          </w:p>
        </w:tc>
        <w:tc>
          <w:tcPr>
            <w:tcW w:w="1761" w:type="dxa"/>
            <w:tcBorders>
              <w:top w:val="nil"/>
              <w:left w:val="nil"/>
              <w:bottom w:val="nil"/>
              <w:right w:val="nil"/>
            </w:tcBorders>
          </w:tcPr>
          <w:p w14:paraId="4C9A585C" w14:textId="77777777" w:rsidR="00A61333" w:rsidRPr="000D067E" w:rsidRDefault="00A61333" w:rsidP="003C655B">
            <w:pPr>
              <w:rPr>
                <w:color w:val="385623" w:themeColor="accent6" w:themeShade="80"/>
              </w:rPr>
            </w:pPr>
            <w:r w:rsidRPr="000D067E">
              <w:rPr>
                <w:color w:val="385623" w:themeColor="accent6" w:themeShade="80"/>
              </w:rPr>
              <w:t>xeric</w:t>
            </w:r>
          </w:p>
        </w:tc>
        <w:tc>
          <w:tcPr>
            <w:tcW w:w="1843" w:type="dxa"/>
            <w:tcBorders>
              <w:top w:val="nil"/>
              <w:left w:val="nil"/>
              <w:bottom w:val="nil"/>
              <w:right w:val="nil"/>
            </w:tcBorders>
            <w:noWrap/>
            <w:hideMark/>
          </w:tcPr>
          <w:p w14:paraId="583C9677" w14:textId="77777777" w:rsidR="00A61333" w:rsidRPr="000D067E" w:rsidRDefault="00A61333" w:rsidP="003C655B">
            <w:pPr>
              <w:rPr>
                <w:color w:val="385623" w:themeColor="accent6" w:themeShade="80"/>
              </w:rPr>
            </w:pPr>
            <w:r w:rsidRPr="000D067E">
              <w:rPr>
                <w:color w:val="385623" w:themeColor="accent6" w:themeShade="80"/>
              </w:rPr>
              <w:t>42.57578816</w:t>
            </w:r>
          </w:p>
        </w:tc>
        <w:tc>
          <w:tcPr>
            <w:tcW w:w="1782" w:type="dxa"/>
            <w:tcBorders>
              <w:top w:val="nil"/>
              <w:left w:val="nil"/>
              <w:bottom w:val="nil"/>
              <w:right w:val="nil"/>
            </w:tcBorders>
            <w:noWrap/>
            <w:hideMark/>
          </w:tcPr>
          <w:p w14:paraId="2765334A" w14:textId="77777777" w:rsidR="00A61333" w:rsidRPr="000D067E" w:rsidRDefault="00A61333" w:rsidP="003C655B">
            <w:pPr>
              <w:rPr>
                <w:color w:val="385623" w:themeColor="accent6" w:themeShade="80"/>
              </w:rPr>
            </w:pPr>
            <w:r w:rsidRPr="000D067E">
              <w:rPr>
                <w:color w:val="385623" w:themeColor="accent6" w:themeShade="80"/>
              </w:rPr>
              <w:t>-83.52318352</w:t>
            </w:r>
          </w:p>
        </w:tc>
      </w:tr>
      <w:tr w:rsidR="000D067E" w:rsidRPr="000D067E" w14:paraId="44E69B32" w14:textId="77777777" w:rsidTr="003C655B">
        <w:trPr>
          <w:trHeight w:val="290"/>
        </w:trPr>
        <w:tc>
          <w:tcPr>
            <w:tcW w:w="1030" w:type="dxa"/>
            <w:tcBorders>
              <w:top w:val="nil"/>
              <w:left w:val="nil"/>
              <w:bottom w:val="nil"/>
              <w:right w:val="nil"/>
            </w:tcBorders>
            <w:noWrap/>
            <w:hideMark/>
          </w:tcPr>
          <w:p w14:paraId="31CD8EEF" w14:textId="77777777" w:rsidR="00A61333" w:rsidRPr="000D067E" w:rsidRDefault="00A61333" w:rsidP="003C655B">
            <w:pPr>
              <w:rPr>
                <w:color w:val="385623" w:themeColor="accent6" w:themeShade="80"/>
              </w:rPr>
            </w:pPr>
            <w:r w:rsidRPr="000D067E">
              <w:rPr>
                <w:color w:val="385623" w:themeColor="accent6" w:themeShade="80"/>
              </w:rPr>
              <w:t>32</w:t>
            </w:r>
          </w:p>
        </w:tc>
        <w:tc>
          <w:tcPr>
            <w:tcW w:w="2089" w:type="dxa"/>
            <w:tcBorders>
              <w:top w:val="nil"/>
              <w:left w:val="nil"/>
              <w:bottom w:val="nil"/>
              <w:right w:val="nil"/>
            </w:tcBorders>
            <w:noWrap/>
            <w:hideMark/>
          </w:tcPr>
          <w:p w14:paraId="35F12DC8" w14:textId="77777777" w:rsidR="00A61333" w:rsidRPr="000D067E" w:rsidRDefault="00A61333" w:rsidP="003C655B">
            <w:pPr>
              <w:rPr>
                <w:color w:val="385623" w:themeColor="accent6" w:themeShade="80"/>
              </w:rPr>
            </w:pPr>
            <w:r w:rsidRPr="000D067E">
              <w:rPr>
                <w:color w:val="385623" w:themeColor="accent6" w:themeShade="80"/>
              </w:rPr>
              <w:t>PLDRYMAT2</w:t>
            </w:r>
          </w:p>
        </w:tc>
        <w:tc>
          <w:tcPr>
            <w:tcW w:w="2268" w:type="dxa"/>
            <w:tcBorders>
              <w:top w:val="nil"/>
              <w:left w:val="nil"/>
              <w:bottom w:val="nil"/>
              <w:right w:val="nil"/>
            </w:tcBorders>
            <w:noWrap/>
            <w:hideMark/>
          </w:tcPr>
          <w:p w14:paraId="00762C06" w14:textId="77777777" w:rsidR="00A61333" w:rsidRPr="000D067E" w:rsidRDefault="00A61333" w:rsidP="003C655B">
            <w:pPr>
              <w:rPr>
                <w:color w:val="385623" w:themeColor="accent6" w:themeShade="80"/>
              </w:rPr>
            </w:pPr>
            <w:r w:rsidRPr="000D067E">
              <w:rPr>
                <w:color w:val="385623" w:themeColor="accent6" w:themeShade="80"/>
              </w:rPr>
              <w:t>Proud Lake</w:t>
            </w:r>
          </w:p>
        </w:tc>
        <w:tc>
          <w:tcPr>
            <w:tcW w:w="1134" w:type="dxa"/>
            <w:tcBorders>
              <w:top w:val="nil"/>
              <w:left w:val="nil"/>
              <w:bottom w:val="nil"/>
              <w:right w:val="nil"/>
            </w:tcBorders>
            <w:noWrap/>
            <w:hideMark/>
          </w:tcPr>
          <w:p w14:paraId="508397E7" w14:textId="77777777" w:rsidR="00A61333" w:rsidRPr="000D067E" w:rsidRDefault="00A61333" w:rsidP="003C655B">
            <w:pPr>
              <w:rPr>
                <w:color w:val="385623" w:themeColor="accent6" w:themeShade="80"/>
              </w:rPr>
            </w:pPr>
            <w:r w:rsidRPr="000D067E">
              <w:rPr>
                <w:color w:val="385623" w:themeColor="accent6" w:themeShade="80"/>
              </w:rPr>
              <w:t>F</w:t>
            </w:r>
          </w:p>
        </w:tc>
        <w:tc>
          <w:tcPr>
            <w:tcW w:w="1761" w:type="dxa"/>
            <w:tcBorders>
              <w:top w:val="nil"/>
              <w:left w:val="nil"/>
              <w:bottom w:val="nil"/>
              <w:right w:val="nil"/>
            </w:tcBorders>
          </w:tcPr>
          <w:p w14:paraId="63675BD3" w14:textId="77777777" w:rsidR="00A61333" w:rsidRPr="000D067E" w:rsidRDefault="00A61333" w:rsidP="003C655B">
            <w:pPr>
              <w:rPr>
                <w:color w:val="385623" w:themeColor="accent6" w:themeShade="80"/>
              </w:rPr>
            </w:pPr>
            <w:r w:rsidRPr="000D067E">
              <w:rPr>
                <w:color w:val="385623" w:themeColor="accent6" w:themeShade="80"/>
              </w:rPr>
              <w:t>xeric</w:t>
            </w:r>
          </w:p>
        </w:tc>
        <w:tc>
          <w:tcPr>
            <w:tcW w:w="1843" w:type="dxa"/>
            <w:tcBorders>
              <w:top w:val="nil"/>
              <w:left w:val="nil"/>
              <w:bottom w:val="nil"/>
              <w:right w:val="nil"/>
            </w:tcBorders>
            <w:noWrap/>
            <w:hideMark/>
          </w:tcPr>
          <w:p w14:paraId="0F3A89F8" w14:textId="77777777" w:rsidR="00A61333" w:rsidRPr="000D067E" w:rsidRDefault="00A61333" w:rsidP="003C655B">
            <w:pPr>
              <w:rPr>
                <w:color w:val="385623" w:themeColor="accent6" w:themeShade="80"/>
              </w:rPr>
            </w:pPr>
            <w:r w:rsidRPr="000D067E">
              <w:rPr>
                <w:color w:val="385623" w:themeColor="accent6" w:themeShade="80"/>
              </w:rPr>
              <w:t>42.57577574</w:t>
            </w:r>
          </w:p>
        </w:tc>
        <w:tc>
          <w:tcPr>
            <w:tcW w:w="1782" w:type="dxa"/>
            <w:tcBorders>
              <w:top w:val="nil"/>
              <w:left w:val="nil"/>
              <w:bottom w:val="nil"/>
              <w:right w:val="nil"/>
            </w:tcBorders>
            <w:noWrap/>
            <w:hideMark/>
          </w:tcPr>
          <w:p w14:paraId="53CB9A2D" w14:textId="77777777" w:rsidR="00A61333" w:rsidRPr="000D067E" w:rsidRDefault="00A61333" w:rsidP="003C655B">
            <w:pPr>
              <w:rPr>
                <w:color w:val="385623" w:themeColor="accent6" w:themeShade="80"/>
              </w:rPr>
            </w:pPr>
            <w:r w:rsidRPr="000D067E">
              <w:rPr>
                <w:color w:val="385623" w:themeColor="accent6" w:themeShade="80"/>
              </w:rPr>
              <w:t>-83.52399007</w:t>
            </w:r>
          </w:p>
        </w:tc>
      </w:tr>
      <w:tr w:rsidR="000D067E" w:rsidRPr="000D067E" w14:paraId="4350C817" w14:textId="77777777" w:rsidTr="003C655B">
        <w:trPr>
          <w:trHeight w:val="290"/>
        </w:trPr>
        <w:tc>
          <w:tcPr>
            <w:tcW w:w="1030" w:type="dxa"/>
            <w:tcBorders>
              <w:top w:val="nil"/>
              <w:left w:val="nil"/>
              <w:bottom w:val="nil"/>
              <w:right w:val="nil"/>
            </w:tcBorders>
            <w:noWrap/>
            <w:hideMark/>
          </w:tcPr>
          <w:p w14:paraId="5DDCA7C0" w14:textId="77777777" w:rsidR="00A61333" w:rsidRPr="000D067E" w:rsidRDefault="00A61333" w:rsidP="003C655B">
            <w:pPr>
              <w:rPr>
                <w:color w:val="385623" w:themeColor="accent6" w:themeShade="80"/>
              </w:rPr>
            </w:pPr>
            <w:r w:rsidRPr="000D067E">
              <w:rPr>
                <w:color w:val="385623" w:themeColor="accent6" w:themeShade="80"/>
              </w:rPr>
              <w:t>33</w:t>
            </w:r>
          </w:p>
        </w:tc>
        <w:tc>
          <w:tcPr>
            <w:tcW w:w="2089" w:type="dxa"/>
            <w:tcBorders>
              <w:top w:val="nil"/>
              <w:left w:val="nil"/>
              <w:bottom w:val="nil"/>
              <w:right w:val="nil"/>
            </w:tcBorders>
            <w:noWrap/>
            <w:hideMark/>
          </w:tcPr>
          <w:p w14:paraId="751C61BD" w14:textId="77777777" w:rsidR="00A61333" w:rsidRPr="000D067E" w:rsidRDefault="00A61333" w:rsidP="003C655B">
            <w:pPr>
              <w:rPr>
                <w:color w:val="385623" w:themeColor="accent6" w:themeShade="80"/>
              </w:rPr>
            </w:pPr>
            <w:r w:rsidRPr="000D067E">
              <w:rPr>
                <w:color w:val="385623" w:themeColor="accent6" w:themeShade="80"/>
              </w:rPr>
              <w:t>PLDRYMAT2A</w:t>
            </w:r>
          </w:p>
        </w:tc>
        <w:tc>
          <w:tcPr>
            <w:tcW w:w="2268" w:type="dxa"/>
            <w:tcBorders>
              <w:top w:val="nil"/>
              <w:left w:val="nil"/>
              <w:bottom w:val="nil"/>
              <w:right w:val="nil"/>
            </w:tcBorders>
            <w:noWrap/>
            <w:hideMark/>
          </w:tcPr>
          <w:p w14:paraId="5CDE8C90" w14:textId="77777777" w:rsidR="00A61333" w:rsidRPr="000D067E" w:rsidRDefault="00A61333" w:rsidP="003C655B">
            <w:pPr>
              <w:rPr>
                <w:color w:val="385623" w:themeColor="accent6" w:themeShade="80"/>
              </w:rPr>
            </w:pPr>
            <w:r w:rsidRPr="000D067E">
              <w:rPr>
                <w:color w:val="385623" w:themeColor="accent6" w:themeShade="80"/>
              </w:rPr>
              <w:t>Proud Lake</w:t>
            </w:r>
          </w:p>
        </w:tc>
        <w:tc>
          <w:tcPr>
            <w:tcW w:w="1134" w:type="dxa"/>
            <w:tcBorders>
              <w:top w:val="nil"/>
              <w:left w:val="nil"/>
              <w:bottom w:val="nil"/>
              <w:right w:val="nil"/>
            </w:tcBorders>
            <w:noWrap/>
            <w:hideMark/>
          </w:tcPr>
          <w:p w14:paraId="60C368B8" w14:textId="77777777" w:rsidR="00A61333" w:rsidRPr="000D067E" w:rsidRDefault="00A61333" w:rsidP="003C655B">
            <w:pPr>
              <w:rPr>
                <w:color w:val="385623" w:themeColor="accent6" w:themeShade="80"/>
              </w:rPr>
            </w:pPr>
            <w:r w:rsidRPr="000D067E">
              <w:rPr>
                <w:color w:val="385623" w:themeColor="accent6" w:themeShade="80"/>
              </w:rPr>
              <w:t>F</w:t>
            </w:r>
          </w:p>
        </w:tc>
        <w:tc>
          <w:tcPr>
            <w:tcW w:w="1761" w:type="dxa"/>
            <w:tcBorders>
              <w:top w:val="nil"/>
              <w:left w:val="nil"/>
              <w:bottom w:val="nil"/>
              <w:right w:val="nil"/>
            </w:tcBorders>
          </w:tcPr>
          <w:p w14:paraId="43955713" w14:textId="77777777" w:rsidR="00A61333" w:rsidRPr="000D067E" w:rsidRDefault="00A61333" w:rsidP="003C655B">
            <w:pPr>
              <w:rPr>
                <w:color w:val="385623" w:themeColor="accent6" w:themeShade="80"/>
              </w:rPr>
            </w:pPr>
            <w:r w:rsidRPr="000D067E">
              <w:rPr>
                <w:color w:val="385623" w:themeColor="accent6" w:themeShade="80"/>
              </w:rPr>
              <w:t>xeric</w:t>
            </w:r>
          </w:p>
        </w:tc>
        <w:tc>
          <w:tcPr>
            <w:tcW w:w="1843" w:type="dxa"/>
            <w:tcBorders>
              <w:top w:val="nil"/>
              <w:left w:val="nil"/>
              <w:bottom w:val="nil"/>
              <w:right w:val="nil"/>
            </w:tcBorders>
            <w:noWrap/>
            <w:hideMark/>
          </w:tcPr>
          <w:p w14:paraId="533A53E2" w14:textId="77777777" w:rsidR="00A61333" w:rsidRPr="000D067E" w:rsidRDefault="00A61333" w:rsidP="003C655B">
            <w:pPr>
              <w:rPr>
                <w:color w:val="385623" w:themeColor="accent6" w:themeShade="80"/>
              </w:rPr>
            </w:pPr>
            <w:r w:rsidRPr="000D067E">
              <w:rPr>
                <w:color w:val="385623" w:themeColor="accent6" w:themeShade="80"/>
              </w:rPr>
              <w:t>42.57635459</w:t>
            </w:r>
          </w:p>
        </w:tc>
        <w:tc>
          <w:tcPr>
            <w:tcW w:w="1782" w:type="dxa"/>
            <w:tcBorders>
              <w:top w:val="nil"/>
              <w:left w:val="nil"/>
              <w:bottom w:val="nil"/>
              <w:right w:val="nil"/>
            </w:tcBorders>
            <w:noWrap/>
            <w:hideMark/>
          </w:tcPr>
          <w:p w14:paraId="7FB0F916" w14:textId="77777777" w:rsidR="00A61333" w:rsidRPr="000D067E" w:rsidRDefault="00A61333" w:rsidP="003C655B">
            <w:pPr>
              <w:rPr>
                <w:color w:val="385623" w:themeColor="accent6" w:themeShade="80"/>
              </w:rPr>
            </w:pPr>
            <w:r w:rsidRPr="000D067E">
              <w:rPr>
                <w:color w:val="385623" w:themeColor="accent6" w:themeShade="80"/>
              </w:rPr>
              <w:t>-83.52182426</w:t>
            </w:r>
          </w:p>
        </w:tc>
      </w:tr>
      <w:tr w:rsidR="000D067E" w:rsidRPr="000D067E" w14:paraId="2BAAB732" w14:textId="77777777" w:rsidTr="003C655B">
        <w:trPr>
          <w:trHeight w:val="290"/>
        </w:trPr>
        <w:tc>
          <w:tcPr>
            <w:tcW w:w="1030" w:type="dxa"/>
            <w:tcBorders>
              <w:top w:val="nil"/>
              <w:left w:val="nil"/>
              <w:bottom w:val="nil"/>
              <w:right w:val="nil"/>
            </w:tcBorders>
            <w:noWrap/>
            <w:hideMark/>
          </w:tcPr>
          <w:p w14:paraId="0D18E104" w14:textId="77777777" w:rsidR="00A61333" w:rsidRPr="000D067E" w:rsidRDefault="00A61333" w:rsidP="003C655B">
            <w:pPr>
              <w:rPr>
                <w:color w:val="385623" w:themeColor="accent6" w:themeShade="80"/>
              </w:rPr>
            </w:pPr>
            <w:r w:rsidRPr="000D067E">
              <w:rPr>
                <w:color w:val="385623" w:themeColor="accent6" w:themeShade="80"/>
              </w:rPr>
              <w:t>34</w:t>
            </w:r>
          </w:p>
        </w:tc>
        <w:tc>
          <w:tcPr>
            <w:tcW w:w="2089" w:type="dxa"/>
            <w:tcBorders>
              <w:top w:val="nil"/>
              <w:left w:val="nil"/>
              <w:bottom w:val="nil"/>
              <w:right w:val="nil"/>
            </w:tcBorders>
            <w:noWrap/>
            <w:hideMark/>
          </w:tcPr>
          <w:p w14:paraId="0E7D14F2" w14:textId="77777777" w:rsidR="00A61333" w:rsidRPr="000D067E" w:rsidRDefault="00A61333" w:rsidP="003C655B">
            <w:pPr>
              <w:rPr>
                <w:color w:val="385623" w:themeColor="accent6" w:themeShade="80"/>
              </w:rPr>
            </w:pPr>
            <w:r w:rsidRPr="000D067E">
              <w:rPr>
                <w:color w:val="385623" w:themeColor="accent6" w:themeShade="80"/>
              </w:rPr>
              <w:t>PLCONF</w:t>
            </w:r>
          </w:p>
        </w:tc>
        <w:tc>
          <w:tcPr>
            <w:tcW w:w="2268" w:type="dxa"/>
            <w:tcBorders>
              <w:top w:val="nil"/>
              <w:left w:val="nil"/>
              <w:bottom w:val="nil"/>
              <w:right w:val="nil"/>
            </w:tcBorders>
            <w:noWrap/>
            <w:hideMark/>
          </w:tcPr>
          <w:p w14:paraId="6F994E1F" w14:textId="77777777" w:rsidR="00A61333" w:rsidRPr="000D067E" w:rsidRDefault="00A61333" w:rsidP="003C655B">
            <w:pPr>
              <w:rPr>
                <w:color w:val="385623" w:themeColor="accent6" w:themeShade="80"/>
              </w:rPr>
            </w:pPr>
            <w:r w:rsidRPr="000D067E">
              <w:rPr>
                <w:color w:val="385623" w:themeColor="accent6" w:themeShade="80"/>
              </w:rPr>
              <w:t>Proud Lake</w:t>
            </w:r>
          </w:p>
        </w:tc>
        <w:tc>
          <w:tcPr>
            <w:tcW w:w="1134" w:type="dxa"/>
            <w:tcBorders>
              <w:top w:val="nil"/>
              <w:left w:val="nil"/>
              <w:bottom w:val="nil"/>
              <w:right w:val="nil"/>
            </w:tcBorders>
            <w:noWrap/>
            <w:hideMark/>
          </w:tcPr>
          <w:p w14:paraId="6756DCAB" w14:textId="77777777" w:rsidR="00A61333" w:rsidRPr="000D067E" w:rsidRDefault="00A61333" w:rsidP="003C655B">
            <w:pPr>
              <w:rPr>
                <w:color w:val="385623" w:themeColor="accent6" w:themeShade="80"/>
              </w:rPr>
            </w:pPr>
            <w:r w:rsidRPr="000D067E">
              <w:rPr>
                <w:color w:val="385623" w:themeColor="accent6" w:themeShade="80"/>
              </w:rPr>
              <w:t>G</w:t>
            </w:r>
          </w:p>
        </w:tc>
        <w:tc>
          <w:tcPr>
            <w:tcW w:w="1761" w:type="dxa"/>
            <w:tcBorders>
              <w:top w:val="nil"/>
              <w:left w:val="nil"/>
              <w:bottom w:val="nil"/>
              <w:right w:val="nil"/>
            </w:tcBorders>
          </w:tcPr>
          <w:p w14:paraId="0A5C6B0F" w14:textId="77777777" w:rsidR="00A61333" w:rsidRPr="000D067E" w:rsidRDefault="00A61333" w:rsidP="003C655B">
            <w:pPr>
              <w:rPr>
                <w:color w:val="385623" w:themeColor="accent6" w:themeShade="80"/>
              </w:rPr>
            </w:pPr>
            <w:r w:rsidRPr="000D067E">
              <w:rPr>
                <w:color w:val="385623" w:themeColor="accent6" w:themeShade="80"/>
              </w:rPr>
              <w:t>xeric</w:t>
            </w:r>
          </w:p>
        </w:tc>
        <w:tc>
          <w:tcPr>
            <w:tcW w:w="1843" w:type="dxa"/>
            <w:tcBorders>
              <w:top w:val="nil"/>
              <w:left w:val="nil"/>
              <w:bottom w:val="nil"/>
              <w:right w:val="nil"/>
            </w:tcBorders>
            <w:noWrap/>
            <w:hideMark/>
          </w:tcPr>
          <w:p w14:paraId="1683D73F" w14:textId="77777777" w:rsidR="00A61333" w:rsidRPr="000D067E" w:rsidRDefault="00A61333" w:rsidP="003C655B">
            <w:pPr>
              <w:rPr>
                <w:color w:val="385623" w:themeColor="accent6" w:themeShade="80"/>
              </w:rPr>
            </w:pPr>
            <w:r w:rsidRPr="000D067E">
              <w:rPr>
                <w:color w:val="385623" w:themeColor="accent6" w:themeShade="80"/>
              </w:rPr>
              <w:t>42.57571524</w:t>
            </w:r>
          </w:p>
        </w:tc>
        <w:tc>
          <w:tcPr>
            <w:tcW w:w="1782" w:type="dxa"/>
            <w:tcBorders>
              <w:top w:val="nil"/>
              <w:left w:val="nil"/>
              <w:bottom w:val="nil"/>
              <w:right w:val="nil"/>
            </w:tcBorders>
            <w:noWrap/>
            <w:hideMark/>
          </w:tcPr>
          <w:p w14:paraId="5AE55996" w14:textId="77777777" w:rsidR="00A61333" w:rsidRPr="000D067E" w:rsidRDefault="00A61333" w:rsidP="003C655B">
            <w:pPr>
              <w:rPr>
                <w:color w:val="385623" w:themeColor="accent6" w:themeShade="80"/>
              </w:rPr>
            </w:pPr>
            <w:r w:rsidRPr="000D067E">
              <w:rPr>
                <w:color w:val="385623" w:themeColor="accent6" w:themeShade="80"/>
              </w:rPr>
              <w:t>-83.52814029</w:t>
            </w:r>
          </w:p>
        </w:tc>
      </w:tr>
      <w:tr w:rsidR="000D067E" w:rsidRPr="000D067E" w14:paraId="27EE0B7B" w14:textId="77777777" w:rsidTr="003C655B">
        <w:trPr>
          <w:trHeight w:val="290"/>
        </w:trPr>
        <w:tc>
          <w:tcPr>
            <w:tcW w:w="1030" w:type="dxa"/>
            <w:tcBorders>
              <w:top w:val="nil"/>
              <w:left w:val="nil"/>
              <w:bottom w:val="nil"/>
              <w:right w:val="nil"/>
            </w:tcBorders>
            <w:noWrap/>
            <w:hideMark/>
          </w:tcPr>
          <w:p w14:paraId="4F42BBA0" w14:textId="77777777" w:rsidR="00A61333" w:rsidRPr="000D067E" w:rsidRDefault="00A61333" w:rsidP="003C655B">
            <w:pPr>
              <w:rPr>
                <w:color w:val="385623" w:themeColor="accent6" w:themeShade="80"/>
              </w:rPr>
            </w:pPr>
            <w:r w:rsidRPr="000D067E">
              <w:rPr>
                <w:color w:val="385623" w:themeColor="accent6" w:themeShade="80"/>
              </w:rPr>
              <w:t>35</w:t>
            </w:r>
          </w:p>
        </w:tc>
        <w:tc>
          <w:tcPr>
            <w:tcW w:w="2089" w:type="dxa"/>
            <w:tcBorders>
              <w:top w:val="nil"/>
              <w:left w:val="nil"/>
              <w:bottom w:val="nil"/>
              <w:right w:val="nil"/>
            </w:tcBorders>
            <w:noWrap/>
            <w:hideMark/>
          </w:tcPr>
          <w:p w14:paraId="4E24C762" w14:textId="77777777" w:rsidR="00A61333" w:rsidRPr="000D067E" w:rsidRDefault="00A61333" w:rsidP="003C655B">
            <w:pPr>
              <w:rPr>
                <w:color w:val="385623" w:themeColor="accent6" w:themeShade="80"/>
              </w:rPr>
            </w:pPr>
            <w:r w:rsidRPr="000D067E">
              <w:rPr>
                <w:color w:val="385623" w:themeColor="accent6" w:themeShade="80"/>
              </w:rPr>
              <w:t>PLDRYMAT3</w:t>
            </w:r>
          </w:p>
        </w:tc>
        <w:tc>
          <w:tcPr>
            <w:tcW w:w="2268" w:type="dxa"/>
            <w:tcBorders>
              <w:top w:val="nil"/>
              <w:left w:val="nil"/>
              <w:bottom w:val="nil"/>
              <w:right w:val="nil"/>
            </w:tcBorders>
            <w:noWrap/>
            <w:hideMark/>
          </w:tcPr>
          <w:p w14:paraId="7401E7C5" w14:textId="77777777" w:rsidR="00A61333" w:rsidRPr="000D067E" w:rsidRDefault="00A61333" w:rsidP="003C655B">
            <w:pPr>
              <w:rPr>
                <w:color w:val="385623" w:themeColor="accent6" w:themeShade="80"/>
              </w:rPr>
            </w:pPr>
            <w:r w:rsidRPr="000D067E">
              <w:rPr>
                <w:color w:val="385623" w:themeColor="accent6" w:themeShade="80"/>
              </w:rPr>
              <w:t>Proud Lake</w:t>
            </w:r>
          </w:p>
        </w:tc>
        <w:tc>
          <w:tcPr>
            <w:tcW w:w="1134" w:type="dxa"/>
            <w:tcBorders>
              <w:top w:val="nil"/>
              <w:left w:val="nil"/>
              <w:bottom w:val="nil"/>
              <w:right w:val="nil"/>
            </w:tcBorders>
            <w:noWrap/>
            <w:hideMark/>
          </w:tcPr>
          <w:p w14:paraId="0825635C" w14:textId="77777777" w:rsidR="00A61333" w:rsidRPr="000D067E" w:rsidRDefault="00A61333" w:rsidP="003C655B">
            <w:pPr>
              <w:rPr>
                <w:color w:val="385623" w:themeColor="accent6" w:themeShade="80"/>
              </w:rPr>
            </w:pPr>
            <w:r w:rsidRPr="000D067E">
              <w:rPr>
                <w:color w:val="385623" w:themeColor="accent6" w:themeShade="80"/>
              </w:rPr>
              <w:t>G</w:t>
            </w:r>
          </w:p>
        </w:tc>
        <w:tc>
          <w:tcPr>
            <w:tcW w:w="1761" w:type="dxa"/>
            <w:tcBorders>
              <w:top w:val="nil"/>
              <w:left w:val="nil"/>
              <w:bottom w:val="nil"/>
              <w:right w:val="nil"/>
            </w:tcBorders>
          </w:tcPr>
          <w:p w14:paraId="1D617E64" w14:textId="77777777" w:rsidR="00A61333" w:rsidRPr="000D067E" w:rsidRDefault="00A61333" w:rsidP="003C655B">
            <w:pPr>
              <w:rPr>
                <w:color w:val="385623" w:themeColor="accent6" w:themeShade="80"/>
              </w:rPr>
            </w:pPr>
            <w:r w:rsidRPr="000D067E">
              <w:rPr>
                <w:color w:val="385623" w:themeColor="accent6" w:themeShade="80"/>
              </w:rPr>
              <w:t>xeric</w:t>
            </w:r>
          </w:p>
        </w:tc>
        <w:tc>
          <w:tcPr>
            <w:tcW w:w="1843" w:type="dxa"/>
            <w:tcBorders>
              <w:top w:val="nil"/>
              <w:left w:val="nil"/>
              <w:bottom w:val="nil"/>
              <w:right w:val="nil"/>
            </w:tcBorders>
            <w:noWrap/>
            <w:hideMark/>
          </w:tcPr>
          <w:p w14:paraId="403A7E1F" w14:textId="77777777" w:rsidR="00A61333" w:rsidRPr="000D067E" w:rsidRDefault="00A61333" w:rsidP="003C655B">
            <w:pPr>
              <w:rPr>
                <w:color w:val="385623" w:themeColor="accent6" w:themeShade="80"/>
              </w:rPr>
            </w:pPr>
            <w:r w:rsidRPr="000D067E">
              <w:rPr>
                <w:color w:val="385623" w:themeColor="accent6" w:themeShade="80"/>
              </w:rPr>
              <w:t>42.57581763</w:t>
            </w:r>
          </w:p>
        </w:tc>
        <w:tc>
          <w:tcPr>
            <w:tcW w:w="1782" w:type="dxa"/>
            <w:tcBorders>
              <w:top w:val="nil"/>
              <w:left w:val="nil"/>
              <w:bottom w:val="nil"/>
              <w:right w:val="nil"/>
            </w:tcBorders>
            <w:noWrap/>
            <w:hideMark/>
          </w:tcPr>
          <w:p w14:paraId="1F054328" w14:textId="77777777" w:rsidR="00A61333" w:rsidRPr="000D067E" w:rsidRDefault="00A61333" w:rsidP="003C655B">
            <w:pPr>
              <w:rPr>
                <w:color w:val="385623" w:themeColor="accent6" w:themeShade="80"/>
              </w:rPr>
            </w:pPr>
            <w:r w:rsidRPr="000D067E">
              <w:rPr>
                <w:color w:val="385623" w:themeColor="accent6" w:themeShade="80"/>
              </w:rPr>
              <w:t>-83.52740826</w:t>
            </w:r>
          </w:p>
        </w:tc>
      </w:tr>
      <w:tr w:rsidR="000D067E" w:rsidRPr="000D067E" w14:paraId="76D043D2" w14:textId="77777777" w:rsidTr="003C655B">
        <w:trPr>
          <w:trHeight w:val="290"/>
        </w:trPr>
        <w:tc>
          <w:tcPr>
            <w:tcW w:w="1030" w:type="dxa"/>
            <w:tcBorders>
              <w:top w:val="nil"/>
              <w:left w:val="nil"/>
              <w:bottom w:val="nil"/>
              <w:right w:val="nil"/>
            </w:tcBorders>
            <w:noWrap/>
            <w:hideMark/>
          </w:tcPr>
          <w:p w14:paraId="723B3F21" w14:textId="77777777" w:rsidR="00A61333" w:rsidRPr="000D067E" w:rsidRDefault="00A61333" w:rsidP="003C655B">
            <w:pPr>
              <w:rPr>
                <w:color w:val="385623" w:themeColor="accent6" w:themeShade="80"/>
              </w:rPr>
            </w:pPr>
            <w:r w:rsidRPr="000D067E">
              <w:rPr>
                <w:color w:val="385623" w:themeColor="accent6" w:themeShade="80"/>
              </w:rPr>
              <w:t>36</w:t>
            </w:r>
          </w:p>
        </w:tc>
        <w:tc>
          <w:tcPr>
            <w:tcW w:w="2089" w:type="dxa"/>
            <w:tcBorders>
              <w:top w:val="nil"/>
              <w:left w:val="nil"/>
              <w:bottom w:val="nil"/>
              <w:right w:val="nil"/>
            </w:tcBorders>
            <w:noWrap/>
            <w:hideMark/>
          </w:tcPr>
          <w:p w14:paraId="65F1BFD6" w14:textId="77777777" w:rsidR="00A61333" w:rsidRPr="000D067E" w:rsidRDefault="00A61333" w:rsidP="003C655B">
            <w:pPr>
              <w:rPr>
                <w:color w:val="385623" w:themeColor="accent6" w:themeShade="80"/>
              </w:rPr>
            </w:pPr>
            <w:r w:rsidRPr="000D067E">
              <w:rPr>
                <w:color w:val="385623" w:themeColor="accent6" w:themeShade="80"/>
              </w:rPr>
              <w:t>PLDRYMAT3A</w:t>
            </w:r>
          </w:p>
        </w:tc>
        <w:tc>
          <w:tcPr>
            <w:tcW w:w="2268" w:type="dxa"/>
            <w:tcBorders>
              <w:top w:val="nil"/>
              <w:left w:val="nil"/>
              <w:bottom w:val="nil"/>
              <w:right w:val="nil"/>
            </w:tcBorders>
            <w:noWrap/>
            <w:hideMark/>
          </w:tcPr>
          <w:p w14:paraId="06594F7C" w14:textId="77777777" w:rsidR="00A61333" w:rsidRPr="000D067E" w:rsidRDefault="00A61333" w:rsidP="003C655B">
            <w:pPr>
              <w:rPr>
                <w:color w:val="385623" w:themeColor="accent6" w:themeShade="80"/>
              </w:rPr>
            </w:pPr>
            <w:r w:rsidRPr="000D067E">
              <w:rPr>
                <w:color w:val="385623" w:themeColor="accent6" w:themeShade="80"/>
              </w:rPr>
              <w:t>Proud Lake</w:t>
            </w:r>
          </w:p>
        </w:tc>
        <w:tc>
          <w:tcPr>
            <w:tcW w:w="1134" w:type="dxa"/>
            <w:tcBorders>
              <w:top w:val="nil"/>
              <w:left w:val="nil"/>
              <w:bottom w:val="nil"/>
              <w:right w:val="nil"/>
            </w:tcBorders>
            <w:noWrap/>
            <w:hideMark/>
          </w:tcPr>
          <w:p w14:paraId="2B4AFA40" w14:textId="77777777" w:rsidR="00A61333" w:rsidRPr="000D067E" w:rsidRDefault="00A61333" w:rsidP="003C655B">
            <w:pPr>
              <w:rPr>
                <w:color w:val="385623" w:themeColor="accent6" w:themeShade="80"/>
              </w:rPr>
            </w:pPr>
            <w:r w:rsidRPr="000D067E">
              <w:rPr>
                <w:color w:val="385623" w:themeColor="accent6" w:themeShade="80"/>
              </w:rPr>
              <w:t>G</w:t>
            </w:r>
          </w:p>
        </w:tc>
        <w:tc>
          <w:tcPr>
            <w:tcW w:w="1761" w:type="dxa"/>
            <w:tcBorders>
              <w:top w:val="nil"/>
              <w:left w:val="nil"/>
              <w:bottom w:val="nil"/>
              <w:right w:val="nil"/>
            </w:tcBorders>
          </w:tcPr>
          <w:p w14:paraId="766F378C" w14:textId="77777777" w:rsidR="00A61333" w:rsidRPr="000D067E" w:rsidRDefault="00A61333" w:rsidP="003C655B">
            <w:pPr>
              <w:rPr>
                <w:color w:val="385623" w:themeColor="accent6" w:themeShade="80"/>
              </w:rPr>
            </w:pPr>
            <w:r w:rsidRPr="000D067E">
              <w:rPr>
                <w:color w:val="385623" w:themeColor="accent6" w:themeShade="80"/>
              </w:rPr>
              <w:t>xeric</w:t>
            </w:r>
          </w:p>
        </w:tc>
        <w:tc>
          <w:tcPr>
            <w:tcW w:w="1843" w:type="dxa"/>
            <w:tcBorders>
              <w:top w:val="nil"/>
              <w:left w:val="nil"/>
              <w:bottom w:val="nil"/>
              <w:right w:val="nil"/>
            </w:tcBorders>
            <w:noWrap/>
            <w:hideMark/>
          </w:tcPr>
          <w:p w14:paraId="23B2EEF2" w14:textId="77777777" w:rsidR="00A61333" w:rsidRPr="000D067E" w:rsidRDefault="00A61333" w:rsidP="003C655B">
            <w:pPr>
              <w:rPr>
                <w:color w:val="385623" w:themeColor="accent6" w:themeShade="80"/>
              </w:rPr>
            </w:pPr>
            <w:r w:rsidRPr="000D067E">
              <w:rPr>
                <w:color w:val="385623" w:themeColor="accent6" w:themeShade="80"/>
              </w:rPr>
              <w:t>42.57607392</w:t>
            </w:r>
          </w:p>
        </w:tc>
        <w:tc>
          <w:tcPr>
            <w:tcW w:w="1782" w:type="dxa"/>
            <w:tcBorders>
              <w:top w:val="nil"/>
              <w:left w:val="nil"/>
              <w:bottom w:val="nil"/>
              <w:right w:val="nil"/>
            </w:tcBorders>
            <w:noWrap/>
            <w:hideMark/>
          </w:tcPr>
          <w:p w14:paraId="228581C6" w14:textId="77777777" w:rsidR="00A61333" w:rsidRPr="000D067E" w:rsidRDefault="00A61333" w:rsidP="003C655B">
            <w:pPr>
              <w:rPr>
                <w:color w:val="385623" w:themeColor="accent6" w:themeShade="80"/>
              </w:rPr>
            </w:pPr>
            <w:r w:rsidRPr="000D067E">
              <w:rPr>
                <w:color w:val="385623" w:themeColor="accent6" w:themeShade="80"/>
              </w:rPr>
              <w:t>-83.52668128</w:t>
            </w:r>
          </w:p>
        </w:tc>
      </w:tr>
      <w:tr w:rsidR="000D067E" w:rsidRPr="000D067E" w14:paraId="59221FF8" w14:textId="77777777" w:rsidTr="003C655B">
        <w:trPr>
          <w:trHeight w:val="290"/>
        </w:trPr>
        <w:tc>
          <w:tcPr>
            <w:tcW w:w="1030" w:type="dxa"/>
            <w:tcBorders>
              <w:top w:val="nil"/>
              <w:left w:val="nil"/>
              <w:bottom w:val="nil"/>
              <w:right w:val="nil"/>
            </w:tcBorders>
            <w:noWrap/>
            <w:hideMark/>
          </w:tcPr>
          <w:p w14:paraId="2EC6C6A7" w14:textId="77777777" w:rsidR="00A61333" w:rsidRPr="000D067E" w:rsidRDefault="00A61333" w:rsidP="003C655B">
            <w:pPr>
              <w:rPr>
                <w:color w:val="385623" w:themeColor="accent6" w:themeShade="80"/>
              </w:rPr>
            </w:pPr>
            <w:r w:rsidRPr="000D067E">
              <w:rPr>
                <w:color w:val="385623" w:themeColor="accent6" w:themeShade="80"/>
              </w:rPr>
              <w:t>37</w:t>
            </w:r>
          </w:p>
        </w:tc>
        <w:tc>
          <w:tcPr>
            <w:tcW w:w="2089" w:type="dxa"/>
            <w:tcBorders>
              <w:top w:val="nil"/>
              <w:left w:val="nil"/>
              <w:bottom w:val="nil"/>
              <w:right w:val="nil"/>
            </w:tcBorders>
            <w:noWrap/>
            <w:hideMark/>
          </w:tcPr>
          <w:p w14:paraId="1ABFB5C9" w14:textId="77777777" w:rsidR="00A61333" w:rsidRPr="000D067E" w:rsidRDefault="00A61333" w:rsidP="003C655B">
            <w:pPr>
              <w:rPr>
                <w:color w:val="385623" w:themeColor="accent6" w:themeShade="80"/>
              </w:rPr>
            </w:pPr>
            <w:r w:rsidRPr="000D067E">
              <w:rPr>
                <w:color w:val="385623" w:themeColor="accent6" w:themeShade="80"/>
              </w:rPr>
              <w:t>PLWET</w:t>
            </w:r>
          </w:p>
        </w:tc>
        <w:tc>
          <w:tcPr>
            <w:tcW w:w="2268" w:type="dxa"/>
            <w:tcBorders>
              <w:top w:val="nil"/>
              <w:left w:val="nil"/>
              <w:bottom w:val="nil"/>
              <w:right w:val="nil"/>
            </w:tcBorders>
            <w:noWrap/>
            <w:hideMark/>
          </w:tcPr>
          <w:p w14:paraId="47AD8D93" w14:textId="77777777" w:rsidR="00A61333" w:rsidRPr="000D067E" w:rsidRDefault="00A61333" w:rsidP="003C655B">
            <w:pPr>
              <w:rPr>
                <w:color w:val="385623" w:themeColor="accent6" w:themeShade="80"/>
              </w:rPr>
            </w:pPr>
            <w:r w:rsidRPr="000D067E">
              <w:rPr>
                <w:color w:val="385623" w:themeColor="accent6" w:themeShade="80"/>
              </w:rPr>
              <w:t>Proud Lake</w:t>
            </w:r>
          </w:p>
        </w:tc>
        <w:tc>
          <w:tcPr>
            <w:tcW w:w="1134" w:type="dxa"/>
            <w:tcBorders>
              <w:top w:val="nil"/>
              <w:left w:val="nil"/>
              <w:bottom w:val="nil"/>
              <w:right w:val="nil"/>
            </w:tcBorders>
            <w:noWrap/>
            <w:hideMark/>
          </w:tcPr>
          <w:p w14:paraId="681D2B06" w14:textId="77777777" w:rsidR="00A61333" w:rsidRPr="000D067E" w:rsidRDefault="00A61333" w:rsidP="003C655B">
            <w:pPr>
              <w:rPr>
                <w:color w:val="385623" w:themeColor="accent6" w:themeShade="80"/>
              </w:rPr>
            </w:pPr>
            <w:r w:rsidRPr="000D067E">
              <w:rPr>
                <w:color w:val="385623" w:themeColor="accent6" w:themeShade="80"/>
              </w:rPr>
              <w:t>H</w:t>
            </w:r>
          </w:p>
        </w:tc>
        <w:tc>
          <w:tcPr>
            <w:tcW w:w="1761" w:type="dxa"/>
            <w:tcBorders>
              <w:top w:val="nil"/>
              <w:left w:val="nil"/>
              <w:bottom w:val="nil"/>
              <w:right w:val="nil"/>
            </w:tcBorders>
          </w:tcPr>
          <w:p w14:paraId="4208713A" w14:textId="77777777" w:rsidR="00A61333" w:rsidRPr="000D067E" w:rsidRDefault="00A61333" w:rsidP="003C655B">
            <w:pPr>
              <w:rPr>
                <w:color w:val="385623" w:themeColor="accent6" w:themeShade="80"/>
              </w:rPr>
            </w:pPr>
            <w:r w:rsidRPr="000D067E">
              <w:rPr>
                <w:color w:val="385623" w:themeColor="accent6" w:themeShade="80"/>
              </w:rPr>
              <w:t>hydric</w:t>
            </w:r>
          </w:p>
        </w:tc>
        <w:tc>
          <w:tcPr>
            <w:tcW w:w="1843" w:type="dxa"/>
            <w:tcBorders>
              <w:top w:val="nil"/>
              <w:left w:val="nil"/>
              <w:bottom w:val="nil"/>
              <w:right w:val="nil"/>
            </w:tcBorders>
            <w:noWrap/>
            <w:hideMark/>
          </w:tcPr>
          <w:p w14:paraId="58EC9510" w14:textId="77777777" w:rsidR="00A61333" w:rsidRPr="000D067E" w:rsidRDefault="00A61333" w:rsidP="003C655B">
            <w:pPr>
              <w:rPr>
                <w:color w:val="385623" w:themeColor="accent6" w:themeShade="80"/>
              </w:rPr>
            </w:pPr>
            <w:r w:rsidRPr="000D067E">
              <w:rPr>
                <w:color w:val="385623" w:themeColor="accent6" w:themeShade="80"/>
              </w:rPr>
              <w:t>42.5747667</w:t>
            </w:r>
          </w:p>
        </w:tc>
        <w:tc>
          <w:tcPr>
            <w:tcW w:w="1782" w:type="dxa"/>
            <w:tcBorders>
              <w:top w:val="nil"/>
              <w:left w:val="nil"/>
              <w:bottom w:val="nil"/>
              <w:right w:val="nil"/>
            </w:tcBorders>
            <w:noWrap/>
            <w:hideMark/>
          </w:tcPr>
          <w:p w14:paraId="071F5C3C" w14:textId="77777777" w:rsidR="00A61333" w:rsidRPr="000D067E" w:rsidRDefault="00A61333" w:rsidP="003C655B">
            <w:pPr>
              <w:rPr>
                <w:color w:val="385623" w:themeColor="accent6" w:themeShade="80"/>
              </w:rPr>
            </w:pPr>
            <w:r w:rsidRPr="000D067E">
              <w:rPr>
                <w:color w:val="385623" w:themeColor="accent6" w:themeShade="80"/>
              </w:rPr>
              <w:t>-83.54598723</w:t>
            </w:r>
          </w:p>
        </w:tc>
      </w:tr>
      <w:tr w:rsidR="000D067E" w:rsidRPr="000D067E" w14:paraId="59988E2B" w14:textId="77777777" w:rsidTr="003C655B">
        <w:trPr>
          <w:trHeight w:val="290"/>
        </w:trPr>
        <w:tc>
          <w:tcPr>
            <w:tcW w:w="1030" w:type="dxa"/>
            <w:tcBorders>
              <w:top w:val="nil"/>
              <w:left w:val="nil"/>
              <w:bottom w:val="nil"/>
              <w:right w:val="nil"/>
            </w:tcBorders>
            <w:noWrap/>
            <w:hideMark/>
          </w:tcPr>
          <w:p w14:paraId="0D315373" w14:textId="77777777" w:rsidR="00A61333" w:rsidRPr="000D067E" w:rsidRDefault="00A61333" w:rsidP="003C655B">
            <w:pPr>
              <w:rPr>
                <w:color w:val="385623" w:themeColor="accent6" w:themeShade="80"/>
              </w:rPr>
            </w:pPr>
            <w:r w:rsidRPr="000D067E">
              <w:rPr>
                <w:color w:val="385623" w:themeColor="accent6" w:themeShade="80"/>
              </w:rPr>
              <w:t>38</w:t>
            </w:r>
          </w:p>
        </w:tc>
        <w:tc>
          <w:tcPr>
            <w:tcW w:w="2089" w:type="dxa"/>
            <w:tcBorders>
              <w:top w:val="nil"/>
              <w:left w:val="nil"/>
              <w:bottom w:val="nil"/>
              <w:right w:val="nil"/>
            </w:tcBorders>
            <w:noWrap/>
            <w:hideMark/>
          </w:tcPr>
          <w:p w14:paraId="385B1AE6" w14:textId="77777777" w:rsidR="00A61333" w:rsidRPr="000D067E" w:rsidRDefault="00A61333" w:rsidP="003C655B">
            <w:pPr>
              <w:rPr>
                <w:color w:val="385623" w:themeColor="accent6" w:themeShade="80"/>
              </w:rPr>
            </w:pPr>
            <w:r w:rsidRPr="000D067E">
              <w:rPr>
                <w:color w:val="385623" w:themeColor="accent6" w:themeShade="80"/>
              </w:rPr>
              <w:t>P</w:t>
            </w:r>
            <w:r w:rsidRPr="000D067E">
              <w:rPr>
                <w:color w:val="385623" w:themeColor="accent6" w:themeShade="80"/>
              </w:rPr>
              <w:lastRenderedPageBreak/>
              <w:t>LWET2</w:t>
            </w:r>
          </w:p>
        </w:tc>
        <w:tc>
          <w:tcPr>
            <w:tcW w:w="2268" w:type="dxa"/>
            <w:tcBorders>
              <w:top w:val="nil"/>
              <w:left w:val="nil"/>
              <w:bottom w:val="nil"/>
              <w:right w:val="nil"/>
            </w:tcBorders>
            <w:noWrap/>
            <w:hideMark/>
          </w:tcPr>
          <w:p w14:paraId="1A23C545" w14:textId="77777777" w:rsidR="00A61333" w:rsidRPr="000D067E" w:rsidRDefault="00A61333" w:rsidP="003C655B">
            <w:pPr>
              <w:rPr>
                <w:color w:val="385623" w:themeColor="accent6" w:themeShade="80"/>
              </w:rPr>
            </w:pPr>
            <w:r w:rsidRPr="000D067E">
              <w:rPr>
                <w:color w:val="385623" w:themeColor="accent6" w:themeShade="80"/>
              </w:rPr>
              <w:t>Proud Lake</w:t>
            </w:r>
          </w:p>
        </w:tc>
        <w:tc>
          <w:tcPr>
            <w:tcW w:w="1134" w:type="dxa"/>
            <w:tcBorders>
              <w:top w:val="nil"/>
              <w:left w:val="nil"/>
              <w:bottom w:val="nil"/>
              <w:right w:val="nil"/>
            </w:tcBorders>
            <w:noWrap/>
            <w:hideMark/>
          </w:tcPr>
          <w:p w14:paraId="6953A821" w14:textId="77777777" w:rsidR="00A61333" w:rsidRPr="000D067E" w:rsidRDefault="00A61333" w:rsidP="003C655B">
            <w:pPr>
              <w:rPr>
                <w:color w:val="385623" w:themeColor="accent6" w:themeShade="80"/>
              </w:rPr>
            </w:pPr>
            <w:r w:rsidRPr="000D067E">
              <w:rPr>
                <w:color w:val="385623" w:themeColor="accent6" w:themeShade="80"/>
              </w:rPr>
              <w:t>H</w:t>
            </w:r>
          </w:p>
        </w:tc>
        <w:tc>
          <w:tcPr>
            <w:tcW w:w="1761" w:type="dxa"/>
            <w:tcBorders>
              <w:top w:val="nil"/>
              <w:left w:val="nil"/>
              <w:bottom w:val="nil"/>
              <w:right w:val="nil"/>
            </w:tcBorders>
          </w:tcPr>
          <w:p w14:paraId="4965DF71" w14:textId="77777777" w:rsidR="00A61333" w:rsidRPr="000D067E" w:rsidRDefault="00A61333" w:rsidP="003C655B">
            <w:pPr>
              <w:rPr>
                <w:color w:val="385623" w:themeColor="accent6" w:themeShade="80"/>
              </w:rPr>
            </w:pPr>
            <w:r w:rsidRPr="000D067E">
              <w:rPr>
                <w:color w:val="385623" w:themeColor="accent6" w:themeShade="80"/>
              </w:rPr>
              <w:t>hydric</w:t>
            </w:r>
          </w:p>
        </w:tc>
        <w:tc>
          <w:tcPr>
            <w:tcW w:w="1843" w:type="dxa"/>
            <w:tcBorders>
              <w:top w:val="nil"/>
              <w:left w:val="nil"/>
              <w:bottom w:val="nil"/>
              <w:right w:val="nil"/>
            </w:tcBorders>
            <w:noWrap/>
            <w:hideMark/>
          </w:tcPr>
          <w:p w14:paraId="6439C9A4" w14:textId="77777777" w:rsidR="00A61333" w:rsidRPr="000D067E" w:rsidRDefault="00A61333" w:rsidP="003C655B">
            <w:pPr>
              <w:rPr>
                <w:color w:val="385623" w:themeColor="accent6" w:themeShade="80"/>
              </w:rPr>
            </w:pPr>
            <w:r w:rsidRPr="000D067E">
              <w:rPr>
                <w:color w:val="385623" w:themeColor="accent6" w:themeShade="80"/>
              </w:rPr>
              <w:t>42.57474279</w:t>
            </w:r>
          </w:p>
        </w:tc>
        <w:tc>
          <w:tcPr>
            <w:tcW w:w="1782" w:type="dxa"/>
            <w:tcBorders>
              <w:top w:val="nil"/>
              <w:left w:val="nil"/>
              <w:bottom w:val="nil"/>
              <w:right w:val="nil"/>
            </w:tcBorders>
            <w:noWrap/>
            <w:hideMark/>
          </w:tcPr>
          <w:p w14:paraId="17F97F62" w14:textId="77777777" w:rsidR="00A61333" w:rsidRPr="000D067E" w:rsidRDefault="00A61333" w:rsidP="003C655B">
            <w:pPr>
              <w:rPr>
                <w:color w:val="385623" w:themeColor="accent6" w:themeShade="80"/>
              </w:rPr>
            </w:pPr>
            <w:r w:rsidRPr="000D067E">
              <w:rPr>
                <w:color w:val="385623" w:themeColor="accent6" w:themeShade="80"/>
              </w:rPr>
              <w:t>-83.54632682</w:t>
            </w:r>
          </w:p>
        </w:tc>
      </w:tr>
      <w:tr w:rsidR="00A61333" w:rsidRPr="000D067E" w14:paraId="483CE92B" w14:textId="77777777" w:rsidTr="003C655B">
        <w:trPr>
          <w:trHeight w:val="290"/>
        </w:trPr>
        <w:tc>
          <w:tcPr>
            <w:tcW w:w="1030" w:type="dxa"/>
            <w:tcBorders>
              <w:top w:val="nil"/>
              <w:left w:val="nil"/>
              <w:bottom w:val="nil"/>
              <w:right w:val="nil"/>
            </w:tcBorders>
            <w:noWrap/>
            <w:hideMark/>
          </w:tcPr>
          <w:p w14:paraId="4C92F0F8" w14:textId="77777777" w:rsidR="00A61333" w:rsidRPr="000D067E" w:rsidRDefault="00A61333" w:rsidP="003C655B">
            <w:pPr>
              <w:rPr>
                <w:color w:val="385623" w:themeColor="accent6" w:themeShade="80"/>
              </w:rPr>
            </w:pPr>
            <w:r w:rsidRPr="000D067E">
              <w:rPr>
                <w:color w:val="385623" w:themeColor="accent6" w:themeShade="80"/>
              </w:rPr>
              <w:t>39</w:t>
            </w:r>
          </w:p>
        </w:tc>
        <w:tc>
          <w:tcPr>
            <w:tcW w:w="2089" w:type="dxa"/>
            <w:tcBorders>
              <w:top w:val="nil"/>
              <w:left w:val="nil"/>
              <w:bottom w:val="nil"/>
              <w:right w:val="nil"/>
            </w:tcBorders>
            <w:noWrap/>
            <w:hideMark/>
          </w:tcPr>
          <w:p w14:paraId="3C3342C5" w14:textId="77777777" w:rsidR="00A61333" w:rsidRPr="000D067E" w:rsidRDefault="00A61333" w:rsidP="003C655B">
            <w:pPr>
              <w:rPr>
                <w:color w:val="385623" w:themeColor="accent6" w:themeShade="80"/>
              </w:rPr>
            </w:pPr>
            <w:r w:rsidRPr="000D067E">
              <w:rPr>
                <w:color w:val="385623" w:themeColor="accent6" w:themeShade="80"/>
              </w:rPr>
              <w:t>PLWET3</w:t>
            </w:r>
          </w:p>
        </w:tc>
        <w:tc>
          <w:tcPr>
            <w:tcW w:w="2268" w:type="dxa"/>
            <w:tcBorders>
              <w:top w:val="nil"/>
              <w:left w:val="nil"/>
              <w:bottom w:val="nil"/>
              <w:right w:val="nil"/>
            </w:tcBorders>
            <w:noWrap/>
            <w:hideMark/>
          </w:tcPr>
          <w:p w14:paraId="15954FE4" w14:textId="77777777" w:rsidR="00A61333" w:rsidRPr="000D067E" w:rsidRDefault="00A61333" w:rsidP="003C655B">
            <w:pPr>
              <w:rPr>
                <w:color w:val="385623" w:themeColor="accent6" w:themeShade="80"/>
              </w:rPr>
            </w:pPr>
            <w:r w:rsidRPr="000D067E">
              <w:rPr>
                <w:color w:val="385623" w:themeColor="accent6" w:themeShade="80"/>
              </w:rPr>
              <w:t>Proud Lake</w:t>
            </w:r>
          </w:p>
        </w:tc>
        <w:tc>
          <w:tcPr>
            <w:tcW w:w="1134" w:type="dxa"/>
            <w:tcBorders>
              <w:top w:val="nil"/>
              <w:left w:val="nil"/>
              <w:bottom w:val="nil"/>
              <w:right w:val="nil"/>
            </w:tcBorders>
            <w:noWrap/>
            <w:hideMark/>
          </w:tcPr>
          <w:p w14:paraId="1C26ACE1" w14:textId="77777777" w:rsidR="00A61333" w:rsidRPr="000D067E" w:rsidRDefault="00A61333" w:rsidP="003C655B">
            <w:pPr>
              <w:rPr>
                <w:color w:val="385623" w:themeColor="accent6" w:themeShade="80"/>
              </w:rPr>
            </w:pPr>
            <w:r w:rsidRPr="000D067E">
              <w:rPr>
                <w:color w:val="385623" w:themeColor="accent6" w:themeShade="80"/>
              </w:rPr>
              <w:t>H</w:t>
            </w:r>
          </w:p>
        </w:tc>
        <w:tc>
          <w:tcPr>
            <w:tcW w:w="1761" w:type="dxa"/>
            <w:tcBorders>
              <w:top w:val="nil"/>
              <w:left w:val="nil"/>
              <w:bottom w:val="nil"/>
              <w:right w:val="nil"/>
            </w:tcBorders>
          </w:tcPr>
          <w:p w14:paraId="12C2FF6B" w14:textId="77777777" w:rsidR="00A61333" w:rsidRPr="000D067E" w:rsidRDefault="00A61333" w:rsidP="003C655B">
            <w:pPr>
              <w:rPr>
                <w:color w:val="385623" w:themeColor="accent6" w:themeShade="80"/>
              </w:rPr>
            </w:pPr>
            <w:r w:rsidRPr="000D067E">
              <w:rPr>
                <w:color w:val="385623" w:themeColor="accent6" w:themeShade="80"/>
              </w:rPr>
              <w:t>hydric</w:t>
            </w:r>
          </w:p>
        </w:tc>
        <w:tc>
          <w:tcPr>
            <w:tcW w:w="1843" w:type="dxa"/>
            <w:tcBorders>
              <w:top w:val="nil"/>
              <w:left w:val="nil"/>
              <w:bottom w:val="nil"/>
              <w:right w:val="nil"/>
            </w:tcBorders>
            <w:noWrap/>
            <w:hideMark/>
          </w:tcPr>
          <w:p w14:paraId="5DCD70E1" w14:textId="77777777" w:rsidR="00A61333" w:rsidRPr="000D067E" w:rsidRDefault="00A61333" w:rsidP="003C655B">
            <w:pPr>
              <w:rPr>
                <w:color w:val="385623" w:themeColor="accent6" w:themeShade="80"/>
              </w:rPr>
            </w:pPr>
            <w:r w:rsidRPr="000D067E">
              <w:rPr>
                <w:color w:val="385623" w:themeColor="accent6" w:themeShade="80"/>
              </w:rPr>
              <w:t>42.57428658</w:t>
            </w:r>
          </w:p>
        </w:tc>
        <w:tc>
          <w:tcPr>
            <w:tcW w:w="1782" w:type="dxa"/>
            <w:tcBorders>
              <w:top w:val="nil"/>
              <w:left w:val="nil"/>
              <w:bottom w:val="nil"/>
              <w:right w:val="nil"/>
            </w:tcBorders>
            <w:noWrap/>
            <w:hideMark/>
          </w:tcPr>
          <w:p w14:paraId="2D704CBE" w14:textId="77777777" w:rsidR="00A61333" w:rsidRPr="000D067E" w:rsidRDefault="00A61333" w:rsidP="003C655B">
            <w:pPr>
              <w:rPr>
                <w:color w:val="385623" w:themeColor="accent6" w:themeShade="80"/>
              </w:rPr>
            </w:pPr>
            <w:r w:rsidRPr="000D067E">
              <w:rPr>
                <w:color w:val="385623" w:themeColor="accent6" w:themeShade="80"/>
              </w:rPr>
              <w:t>-83.54708265</w:t>
            </w:r>
          </w:p>
        </w:tc>
      </w:tr>
    </w:tbl>
    <w:p w14:paraId="5EE730C8" w14:textId="77777777" w:rsidR="00A61333" w:rsidRPr="000D067E" w:rsidRDefault="00A61333" w:rsidP="00194003">
      <w:pPr>
        <w:rPr>
          <w:color w:val="385623" w:themeColor="accent6" w:themeShade="80"/>
        </w:rPr>
      </w:pPr>
    </w:p>
    <w:p w14:paraId="0EEC1E6B" w14:textId="6593E3A4" w:rsidR="00A61333" w:rsidRPr="000D067E" w:rsidRDefault="00A61333" w:rsidP="00194003">
      <w:pPr>
        <w:rPr>
          <w:color w:val="385623" w:themeColor="accent6" w:themeShade="80"/>
        </w:rPr>
      </w:pPr>
      <w:r w:rsidRPr="000D067E">
        <w:rPr>
          <w:color w:val="385623" w:themeColor="accent6" w:themeShade="80"/>
        </w:rPr>
        <w:tab/>
      </w:r>
      <w:r w:rsidRPr="000D067E">
        <w:rPr>
          <w:color w:val="385623" w:themeColor="accent6" w:themeShade="80"/>
        </w:rPr>
        <w:tab/>
      </w:r>
      <w:r w:rsidRPr="000D067E">
        <w:rPr>
          <w:color w:val="385623" w:themeColor="accent6" w:themeShade="80"/>
        </w:rPr>
        <w:tab/>
      </w:r>
      <w:r w:rsidRPr="000D067E">
        <w:rPr>
          <w:color w:val="385623" w:themeColor="accent6" w:themeShade="80"/>
        </w:rPr>
        <w:tab/>
      </w:r>
      <w:r w:rsidRPr="000D067E">
        <w:rPr>
          <w:color w:val="385623" w:themeColor="accent6" w:themeShade="80"/>
        </w:rPr>
        <w:tab/>
      </w:r>
      <w:r w:rsidR="00D04BF5" w:rsidRPr="000D067E">
        <w:rPr>
          <w:color w:val="385623" w:themeColor="accent6" w:themeShade="80"/>
        </w:rPr>
        <w:tab/>
      </w:r>
      <w:r w:rsidR="00D04BF5" w:rsidRPr="000D067E">
        <w:rPr>
          <w:color w:val="385623" w:themeColor="accent6" w:themeShade="80"/>
        </w:rPr>
        <w:tab/>
      </w:r>
      <w:r w:rsidR="00D04BF5" w:rsidRPr="000D067E">
        <w:rPr>
          <w:color w:val="385623" w:themeColor="accent6" w:themeShade="80"/>
        </w:rPr>
        <w:tab/>
      </w:r>
      <w:r w:rsidR="00D04BF5" w:rsidRPr="000D067E">
        <w:rPr>
          <w:color w:val="385623" w:themeColor="accent6" w:themeShade="80"/>
        </w:rPr>
        <w:tab/>
      </w:r>
      <w:r w:rsidR="00D04BF5" w:rsidRPr="000D067E">
        <w:rPr>
          <w:color w:val="385623" w:themeColor="accent6" w:themeShade="80"/>
        </w:rPr>
        <w:tab/>
      </w:r>
      <w:r w:rsidR="00D04BF5" w:rsidRPr="000D067E">
        <w:rPr>
          <w:color w:val="385623" w:themeColor="accent6" w:themeShade="80"/>
        </w:rPr>
        <w:tab/>
      </w:r>
      <w:r w:rsidR="00D04BF5" w:rsidRPr="000D067E">
        <w:rPr>
          <w:color w:val="385623" w:themeColor="accent6" w:themeShade="80"/>
        </w:rPr>
        <w:tab/>
      </w:r>
      <w:r w:rsidR="00D04BF5" w:rsidRPr="000D067E">
        <w:rPr>
          <w:color w:val="385623" w:themeColor="accent6" w:themeShade="80"/>
        </w:rPr>
        <w:tab/>
      </w:r>
    </w:p>
    <w:p w14:paraId="22FF0D63" w14:textId="77777777" w:rsidR="00A61333" w:rsidRPr="000D067E" w:rsidRDefault="00A61333" w:rsidP="00194003">
      <w:pPr>
        <w:rPr>
          <w:color w:val="385623" w:themeColor="accent6" w:themeShade="80"/>
        </w:rPr>
      </w:pPr>
    </w:p>
    <w:tbl>
      <w:tblPr>
        <w:tblW w:w="11907" w:type="dxa"/>
        <w:tblLook w:val="04A0" w:firstRow="1" w:lastRow="0" w:firstColumn="1" w:lastColumn="0" w:noHBand="0" w:noVBand="1"/>
      </w:tblPr>
      <w:tblGrid>
        <w:gridCol w:w="1030"/>
        <w:gridCol w:w="2089"/>
        <w:gridCol w:w="2268"/>
        <w:gridCol w:w="1134"/>
        <w:gridCol w:w="1761"/>
        <w:gridCol w:w="1843"/>
        <w:gridCol w:w="1782"/>
      </w:tblGrid>
      <w:tr w:rsidR="000D067E" w:rsidRPr="000D067E" w14:paraId="3DC4614B" w14:textId="77777777" w:rsidTr="003C655B">
        <w:trPr>
          <w:trHeight w:val="290"/>
        </w:trPr>
        <w:tc>
          <w:tcPr>
            <w:tcW w:w="1030" w:type="dxa"/>
            <w:tcBorders>
              <w:top w:val="nil"/>
              <w:left w:val="nil"/>
              <w:bottom w:val="nil"/>
              <w:right w:val="nil"/>
            </w:tcBorders>
            <w:noWrap/>
            <w:hideMark/>
          </w:tcPr>
          <w:p w14:paraId="35879FE3" w14:textId="77777777" w:rsidR="00A61333" w:rsidRPr="000D067E" w:rsidRDefault="00A61333" w:rsidP="003C655B">
            <w:pPr>
              <w:rPr>
                <w:color w:val="385623" w:themeColor="accent6" w:themeShade="80"/>
              </w:rPr>
            </w:pPr>
            <w:r w:rsidRPr="000D067E">
              <w:rPr>
                <w:color w:val="385623" w:themeColor="accent6" w:themeShade="80"/>
              </w:rPr>
              <w:t>40</w:t>
            </w:r>
          </w:p>
        </w:tc>
        <w:tc>
          <w:tcPr>
            <w:tcW w:w="2089" w:type="dxa"/>
            <w:tcBorders>
              <w:top w:val="nil"/>
              <w:left w:val="nil"/>
              <w:bottom w:val="nil"/>
              <w:right w:val="nil"/>
            </w:tcBorders>
            <w:noWrap/>
            <w:hideMark/>
          </w:tcPr>
          <w:p w14:paraId="2F0D9DA2" w14:textId="77777777" w:rsidR="00A61333" w:rsidRPr="000D067E" w:rsidRDefault="00A61333" w:rsidP="003C655B">
            <w:pPr>
              <w:rPr>
                <w:color w:val="385623" w:themeColor="accent6" w:themeShade="80"/>
              </w:rPr>
            </w:pPr>
            <w:r w:rsidRPr="000D067E">
              <w:rPr>
                <w:color w:val="385623" w:themeColor="accent6" w:themeShade="80"/>
              </w:rPr>
              <w:t>KENWET</w:t>
            </w:r>
          </w:p>
        </w:tc>
        <w:tc>
          <w:tcPr>
            <w:tcW w:w="2268" w:type="dxa"/>
            <w:tcBorders>
              <w:top w:val="nil"/>
              <w:left w:val="nil"/>
              <w:bottom w:val="nil"/>
              <w:right w:val="nil"/>
            </w:tcBorders>
            <w:noWrap/>
            <w:hideMark/>
          </w:tcPr>
          <w:p w14:paraId="38652558" w14:textId="77777777" w:rsidR="00A61333" w:rsidRPr="000D067E" w:rsidRDefault="00A61333" w:rsidP="003C655B">
            <w:pPr>
              <w:rPr>
                <w:color w:val="385623" w:themeColor="accent6" w:themeShade="80"/>
              </w:rPr>
            </w:pPr>
            <w:r w:rsidRPr="000D067E">
              <w:rPr>
                <w:color w:val="385623" w:themeColor="accent6" w:themeShade="80"/>
              </w:rPr>
              <w:t>Kensington</w:t>
            </w:r>
          </w:p>
        </w:tc>
        <w:tc>
          <w:tcPr>
            <w:tcW w:w="1134" w:type="dxa"/>
            <w:tcBorders>
              <w:top w:val="nil"/>
              <w:left w:val="nil"/>
              <w:bottom w:val="nil"/>
              <w:right w:val="nil"/>
            </w:tcBorders>
            <w:noWrap/>
            <w:hideMark/>
          </w:tcPr>
          <w:p w14:paraId="1B56847A" w14:textId="77777777" w:rsidR="00A61333" w:rsidRPr="000D067E" w:rsidRDefault="00A61333" w:rsidP="003C655B">
            <w:pPr>
              <w:rPr>
                <w:color w:val="385623" w:themeColor="accent6" w:themeShade="80"/>
              </w:rPr>
            </w:pPr>
            <w:r w:rsidRPr="000D067E">
              <w:rPr>
                <w:color w:val="385623" w:themeColor="accent6" w:themeShade="80"/>
              </w:rPr>
              <w:t>I</w:t>
            </w:r>
          </w:p>
        </w:tc>
        <w:tc>
          <w:tcPr>
            <w:tcW w:w="1761" w:type="dxa"/>
            <w:tcBorders>
              <w:top w:val="nil"/>
              <w:left w:val="nil"/>
              <w:bottom w:val="nil"/>
              <w:right w:val="nil"/>
            </w:tcBorders>
          </w:tcPr>
          <w:p w14:paraId="6124F830" w14:textId="77777777" w:rsidR="00A61333" w:rsidRPr="000D067E" w:rsidRDefault="00A61333" w:rsidP="003C655B">
            <w:pPr>
              <w:rPr>
                <w:color w:val="385623" w:themeColor="accent6" w:themeShade="80"/>
              </w:rPr>
            </w:pPr>
            <w:r w:rsidRPr="000D067E">
              <w:rPr>
                <w:color w:val="385623" w:themeColor="accent6" w:themeShade="80"/>
              </w:rPr>
              <w:t>hydric</w:t>
            </w:r>
          </w:p>
        </w:tc>
        <w:tc>
          <w:tcPr>
            <w:tcW w:w="1843" w:type="dxa"/>
            <w:tcBorders>
              <w:top w:val="nil"/>
              <w:left w:val="nil"/>
              <w:bottom w:val="nil"/>
              <w:right w:val="nil"/>
            </w:tcBorders>
            <w:noWrap/>
            <w:hideMark/>
          </w:tcPr>
          <w:p w14:paraId="6252284C" w14:textId="77777777" w:rsidR="00A61333" w:rsidRPr="000D067E" w:rsidRDefault="00A61333" w:rsidP="003C655B">
            <w:pPr>
              <w:rPr>
                <w:color w:val="385623" w:themeColor="accent6" w:themeShade="80"/>
              </w:rPr>
            </w:pPr>
            <w:r w:rsidRPr="000D067E">
              <w:rPr>
                <w:color w:val="385623" w:themeColor="accent6" w:themeShade="80"/>
              </w:rPr>
              <w:t>42.53043348</w:t>
            </w:r>
          </w:p>
        </w:tc>
        <w:tc>
          <w:tcPr>
            <w:tcW w:w="1782" w:type="dxa"/>
            <w:tcBorders>
              <w:top w:val="nil"/>
              <w:left w:val="nil"/>
              <w:bottom w:val="nil"/>
              <w:right w:val="nil"/>
            </w:tcBorders>
            <w:noWrap/>
            <w:hideMark/>
          </w:tcPr>
          <w:p w14:paraId="04E0C3CE" w14:textId="77777777" w:rsidR="00A61333" w:rsidRPr="000D067E" w:rsidRDefault="00A61333" w:rsidP="003C655B">
            <w:pPr>
              <w:rPr>
                <w:color w:val="385623" w:themeColor="accent6" w:themeShade="80"/>
              </w:rPr>
            </w:pPr>
            <w:r w:rsidRPr="000D067E">
              <w:rPr>
                <w:color w:val="385623" w:themeColor="accent6" w:themeShade="80"/>
              </w:rPr>
              <w:t>-83.67041583</w:t>
            </w:r>
          </w:p>
        </w:tc>
      </w:tr>
      <w:tr w:rsidR="000D067E" w:rsidRPr="000D067E" w14:paraId="1D6E331D" w14:textId="77777777" w:rsidTr="003C655B">
        <w:trPr>
          <w:trHeight w:val="290"/>
        </w:trPr>
        <w:tc>
          <w:tcPr>
            <w:tcW w:w="1030" w:type="dxa"/>
            <w:tcBorders>
              <w:top w:val="nil"/>
              <w:left w:val="nil"/>
              <w:bottom w:val="nil"/>
              <w:right w:val="nil"/>
            </w:tcBorders>
            <w:noWrap/>
            <w:hideMark/>
          </w:tcPr>
          <w:p w14:paraId="31D56193" w14:textId="77777777" w:rsidR="00A61333" w:rsidRPr="000D067E" w:rsidRDefault="00A61333" w:rsidP="003C655B">
            <w:pPr>
              <w:rPr>
                <w:color w:val="385623" w:themeColor="accent6" w:themeShade="80"/>
              </w:rPr>
            </w:pPr>
            <w:r w:rsidRPr="000D067E">
              <w:rPr>
                <w:color w:val="385623" w:themeColor="accent6" w:themeShade="80"/>
              </w:rPr>
              <w:t>41</w:t>
            </w:r>
          </w:p>
        </w:tc>
        <w:tc>
          <w:tcPr>
            <w:tcW w:w="2089" w:type="dxa"/>
            <w:tcBorders>
              <w:top w:val="nil"/>
              <w:left w:val="nil"/>
              <w:bottom w:val="nil"/>
              <w:right w:val="nil"/>
            </w:tcBorders>
            <w:noWrap/>
            <w:hideMark/>
          </w:tcPr>
          <w:p w14:paraId="620D0A62" w14:textId="77777777" w:rsidR="00A61333" w:rsidRPr="000D067E" w:rsidRDefault="00A61333" w:rsidP="003C655B">
            <w:pPr>
              <w:rPr>
                <w:color w:val="385623" w:themeColor="accent6" w:themeShade="80"/>
              </w:rPr>
            </w:pPr>
            <w:r w:rsidRPr="000D067E">
              <w:rPr>
                <w:color w:val="385623" w:themeColor="accent6" w:themeShade="80"/>
              </w:rPr>
              <w:t>KENWET2</w:t>
            </w:r>
          </w:p>
        </w:tc>
        <w:tc>
          <w:tcPr>
            <w:tcW w:w="2268" w:type="dxa"/>
            <w:tcBorders>
              <w:top w:val="nil"/>
              <w:left w:val="nil"/>
              <w:bottom w:val="nil"/>
              <w:right w:val="nil"/>
            </w:tcBorders>
            <w:noWrap/>
            <w:hideMark/>
          </w:tcPr>
          <w:p w14:paraId="29544478" w14:textId="77777777" w:rsidR="00A61333" w:rsidRPr="000D067E" w:rsidRDefault="00A61333" w:rsidP="003C655B">
            <w:pPr>
              <w:rPr>
                <w:color w:val="385623" w:themeColor="accent6" w:themeShade="80"/>
              </w:rPr>
            </w:pPr>
            <w:r w:rsidRPr="000D067E">
              <w:rPr>
                <w:color w:val="385623" w:themeColor="accent6" w:themeShade="80"/>
              </w:rPr>
              <w:t>Kensington</w:t>
            </w:r>
          </w:p>
        </w:tc>
        <w:tc>
          <w:tcPr>
            <w:tcW w:w="1134" w:type="dxa"/>
            <w:tcBorders>
              <w:top w:val="nil"/>
              <w:left w:val="nil"/>
              <w:bottom w:val="nil"/>
              <w:right w:val="nil"/>
            </w:tcBorders>
            <w:noWrap/>
            <w:hideMark/>
          </w:tcPr>
          <w:p w14:paraId="20D37488" w14:textId="77777777" w:rsidR="00A61333" w:rsidRPr="000D067E" w:rsidRDefault="00A61333" w:rsidP="003C655B">
            <w:pPr>
              <w:rPr>
                <w:color w:val="385623" w:themeColor="accent6" w:themeShade="80"/>
              </w:rPr>
            </w:pPr>
            <w:r w:rsidRPr="000D067E">
              <w:rPr>
                <w:color w:val="385623" w:themeColor="accent6" w:themeShade="80"/>
              </w:rPr>
              <w:t>I</w:t>
            </w:r>
          </w:p>
        </w:tc>
        <w:tc>
          <w:tcPr>
            <w:tcW w:w="1761" w:type="dxa"/>
            <w:tcBorders>
              <w:top w:val="nil"/>
              <w:left w:val="nil"/>
              <w:bottom w:val="nil"/>
              <w:right w:val="nil"/>
            </w:tcBorders>
          </w:tcPr>
          <w:p w14:paraId="6B2A3D13" w14:textId="77777777" w:rsidR="00A61333" w:rsidRPr="000D067E" w:rsidRDefault="00A61333" w:rsidP="003C655B">
            <w:pPr>
              <w:rPr>
                <w:color w:val="385623" w:themeColor="accent6" w:themeShade="80"/>
              </w:rPr>
            </w:pPr>
            <w:r w:rsidRPr="000D067E">
              <w:rPr>
                <w:color w:val="385623" w:themeColor="accent6" w:themeShade="80"/>
              </w:rPr>
              <w:t>hydric</w:t>
            </w:r>
          </w:p>
        </w:tc>
        <w:tc>
          <w:tcPr>
            <w:tcW w:w="1843" w:type="dxa"/>
            <w:tcBorders>
              <w:top w:val="nil"/>
              <w:left w:val="nil"/>
              <w:bottom w:val="nil"/>
              <w:right w:val="nil"/>
            </w:tcBorders>
            <w:noWrap/>
            <w:hideMark/>
          </w:tcPr>
          <w:p w14:paraId="4E760088" w14:textId="77777777" w:rsidR="00A61333" w:rsidRPr="000D067E" w:rsidRDefault="00A61333" w:rsidP="003C655B">
            <w:pPr>
              <w:rPr>
                <w:color w:val="385623" w:themeColor="accent6" w:themeShade="80"/>
              </w:rPr>
            </w:pPr>
            <w:r w:rsidRPr="000D067E">
              <w:rPr>
                <w:color w:val="385623" w:themeColor="accent6" w:themeShade="80"/>
              </w:rPr>
              <w:t>42.53110591</w:t>
            </w:r>
          </w:p>
        </w:tc>
        <w:tc>
          <w:tcPr>
            <w:tcW w:w="1782" w:type="dxa"/>
            <w:tcBorders>
              <w:top w:val="nil"/>
              <w:left w:val="nil"/>
              <w:bottom w:val="nil"/>
              <w:right w:val="nil"/>
            </w:tcBorders>
            <w:noWrap/>
            <w:hideMark/>
          </w:tcPr>
          <w:p w14:paraId="1FFF3A59" w14:textId="77777777" w:rsidR="00A61333" w:rsidRPr="000D067E" w:rsidRDefault="00A61333" w:rsidP="003C655B">
            <w:pPr>
              <w:rPr>
                <w:color w:val="385623" w:themeColor="accent6" w:themeShade="80"/>
              </w:rPr>
            </w:pPr>
            <w:r w:rsidRPr="000D067E">
              <w:rPr>
                <w:color w:val="385623" w:themeColor="accent6" w:themeShade="80"/>
              </w:rPr>
              <w:t>-83.66746124</w:t>
            </w:r>
          </w:p>
        </w:tc>
      </w:tr>
      <w:tr w:rsidR="000D067E" w:rsidRPr="000D067E" w14:paraId="3333EC1A" w14:textId="77777777" w:rsidTr="003C655B">
        <w:trPr>
          <w:trHeight w:val="290"/>
        </w:trPr>
        <w:tc>
          <w:tcPr>
            <w:tcW w:w="1030" w:type="dxa"/>
            <w:tcBorders>
              <w:top w:val="nil"/>
              <w:left w:val="nil"/>
              <w:bottom w:val="nil"/>
              <w:right w:val="nil"/>
            </w:tcBorders>
            <w:noWrap/>
            <w:hideMark/>
          </w:tcPr>
          <w:p w14:paraId="27AB9DA7" w14:textId="77777777" w:rsidR="00A61333" w:rsidRPr="000D067E" w:rsidRDefault="00A61333" w:rsidP="003C655B">
            <w:pPr>
              <w:rPr>
                <w:color w:val="385623" w:themeColor="accent6" w:themeShade="80"/>
              </w:rPr>
            </w:pPr>
            <w:r w:rsidRPr="000D067E">
              <w:rPr>
                <w:color w:val="385623" w:themeColor="accent6" w:themeShade="80"/>
              </w:rPr>
              <w:t>42</w:t>
            </w:r>
          </w:p>
        </w:tc>
        <w:tc>
          <w:tcPr>
            <w:tcW w:w="2089" w:type="dxa"/>
            <w:tcBorders>
              <w:top w:val="nil"/>
              <w:left w:val="nil"/>
              <w:bottom w:val="nil"/>
              <w:right w:val="nil"/>
            </w:tcBorders>
            <w:noWrap/>
            <w:hideMark/>
          </w:tcPr>
          <w:p w14:paraId="7DCBD965" w14:textId="77777777" w:rsidR="00A61333" w:rsidRPr="000D067E" w:rsidRDefault="00A61333" w:rsidP="003C655B">
            <w:pPr>
              <w:rPr>
                <w:color w:val="385623" w:themeColor="accent6" w:themeShade="80"/>
              </w:rPr>
            </w:pPr>
            <w:r w:rsidRPr="000D067E">
              <w:rPr>
                <w:color w:val="385623" w:themeColor="accent6" w:themeShade="80"/>
              </w:rPr>
              <w:t>KENWET4</w:t>
            </w:r>
          </w:p>
        </w:tc>
        <w:tc>
          <w:tcPr>
            <w:tcW w:w="2268" w:type="dxa"/>
            <w:tcBorders>
              <w:top w:val="nil"/>
              <w:left w:val="nil"/>
              <w:bottom w:val="nil"/>
              <w:right w:val="nil"/>
            </w:tcBorders>
            <w:noWrap/>
            <w:hideMark/>
          </w:tcPr>
          <w:p w14:paraId="105FEDB5" w14:textId="77777777" w:rsidR="00A61333" w:rsidRPr="000D067E" w:rsidRDefault="00A61333" w:rsidP="003C655B">
            <w:pPr>
              <w:rPr>
                <w:color w:val="385623" w:themeColor="accent6" w:themeShade="80"/>
              </w:rPr>
            </w:pPr>
            <w:r w:rsidRPr="000D067E">
              <w:rPr>
                <w:color w:val="385623" w:themeColor="accent6" w:themeShade="80"/>
              </w:rPr>
              <w:t>Kensington</w:t>
            </w:r>
          </w:p>
        </w:tc>
        <w:tc>
          <w:tcPr>
            <w:tcW w:w="1134" w:type="dxa"/>
            <w:tcBorders>
              <w:top w:val="nil"/>
              <w:left w:val="nil"/>
              <w:bottom w:val="nil"/>
              <w:right w:val="nil"/>
            </w:tcBorders>
            <w:noWrap/>
            <w:hideMark/>
          </w:tcPr>
          <w:p w14:paraId="4B2EEF87" w14:textId="77777777" w:rsidR="00A61333" w:rsidRPr="000D067E" w:rsidRDefault="00A61333" w:rsidP="003C655B">
            <w:pPr>
              <w:rPr>
                <w:color w:val="385623" w:themeColor="accent6" w:themeShade="80"/>
              </w:rPr>
            </w:pPr>
            <w:r w:rsidRPr="000D067E">
              <w:rPr>
                <w:color w:val="385623" w:themeColor="accent6" w:themeShade="80"/>
              </w:rPr>
              <w:t>I</w:t>
            </w:r>
          </w:p>
        </w:tc>
        <w:tc>
          <w:tcPr>
            <w:tcW w:w="1761" w:type="dxa"/>
            <w:tcBorders>
              <w:top w:val="nil"/>
              <w:left w:val="nil"/>
              <w:bottom w:val="nil"/>
              <w:right w:val="nil"/>
            </w:tcBorders>
          </w:tcPr>
          <w:p w14:paraId="62A7DF6A" w14:textId="77777777" w:rsidR="00A61333" w:rsidRPr="000D067E" w:rsidRDefault="00A61333" w:rsidP="003C655B">
            <w:pPr>
              <w:rPr>
                <w:color w:val="385623" w:themeColor="accent6" w:themeShade="80"/>
              </w:rPr>
            </w:pPr>
            <w:r w:rsidRPr="000D067E">
              <w:rPr>
                <w:color w:val="385623" w:themeColor="accent6" w:themeShade="80"/>
              </w:rPr>
              <w:t>hydric</w:t>
            </w:r>
          </w:p>
        </w:tc>
        <w:tc>
          <w:tcPr>
            <w:tcW w:w="1843" w:type="dxa"/>
            <w:tcBorders>
              <w:top w:val="nil"/>
              <w:left w:val="nil"/>
              <w:bottom w:val="nil"/>
              <w:right w:val="nil"/>
            </w:tcBorders>
            <w:noWrap/>
            <w:hideMark/>
          </w:tcPr>
          <w:p w14:paraId="5D32C963" w14:textId="77777777" w:rsidR="00A61333" w:rsidRPr="000D067E" w:rsidRDefault="00A61333" w:rsidP="003C655B">
            <w:pPr>
              <w:rPr>
                <w:color w:val="385623" w:themeColor="accent6" w:themeShade="80"/>
              </w:rPr>
            </w:pPr>
            <w:r w:rsidRPr="000D067E">
              <w:rPr>
                <w:color w:val="385623" w:themeColor="accent6" w:themeShade="80"/>
              </w:rPr>
              <w:t>42.53118814</w:t>
            </w:r>
          </w:p>
        </w:tc>
        <w:tc>
          <w:tcPr>
            <w:tcW w:w="1782" w:type="dxa"/>
            <w:tcBorders>
              <w:top w:val="nil"/>
              <w:left w:val="nil"/>
              <w:bottom w:val="nil"/>
              <w:right w:val="nil"/>
            </w:tcBorders>
            <w:noWrap/>
            <w:hideMark/>
          </w:tcPr>
          <w:p w14:paraId="0064B9AE" w14:textId="77777777" w:rsidR="00A61333" w:rsidRPr="000D067E" w:rsidRDefault="00A61333" w:rsidP="003C655B">
            <w:pPr>
              <w:rPr>
                <w:color w:val="385623" w:themeColor="accent6" w:themeShade="80"/>
              </w:rPr>
            </w:pPr>
            <w:r w:rsidRPr="000D067E">
              <w:rPr>
                <w:color w:val="385623" w:themeColor="accent6" w:themeShade="80"/>
              </w:rPr>
              <w:t>-83.66648081</w:t>
            </w:r>
          </w:p>
        </w:tc>
      </w:tr>
      <w:tr w:rsidR="000D067E" w:rsidRPr="000D067E" w14:paraId="43F0AFEA" w14:textId="77777777" w:rsidTr="003C655B">
        <w:trPr>
          <w:trHeight w:val="290"/>
        </w:trPr>
        <w:tc>
          <w:tcPr>
            <w:tcW w:w="1030" w:type="dxa"/>
            <w:tcBorders>
              <w:top w:val="nil"/>
              <w:left w:val="nil"/>
              <w:bottom w:val="nil"/>
              <w:right w:val="nil"/>
            </w:tcBorders>
            <w:noWrap/>
            <w:hideMark/>
          </w:tcPr>
          <w:p w14:paraId="69F57B82" w14:textId="77777777" w:rsidR="00A61333" w:rsidRPr="000D067E" w:rsidRDefault="00A61333" w:rsidP="003C655B">
            <w:pPr>
              <w:rPr>
                <w:color w:val="385623" w:themeColor="accent6" w:themeShade="80"/>
              </w:rPr>
            </w:pPr>
            <w:r w:rsidRPr="000D067E">
              <w:rPr>
                <w:color w:val="385623" w:themeColor="accent6" w:themeShade="80"/>
              </w:rPr>
              <w:t>43</w:t>
            </w:r>
          </w:p>
        </w:tc>
        <w:tc>
          <w:tcPr>
            <w:tcW w:w="2089" w:type="dxa"/>
            <w:tcBorders>
              <w:top w:val="nil"/>
              <w:left w:val="nil"/>
              <w:bottom w:val="nil"/>
              <w:right w:val="nil"/>
            </w:tcBorders>
            <w:noWrap/>
            <w:hideMark/>
          </w:tcPr>
          <w:p w14:paraId="09901F31" w14:textId="77777777" w:rsidR="00A61333" w:rsidRPr="000D067E" w:rsidRDefault="00A61333" w:rsidP="003C655B">
            <w:pPr>
              <w:rPr>
                <w:color w:val="385623" w:themeColor="accent6" w:themeShade="80"/>
              </w:rPr>
            </w:pPr>
            <w:r w:rsidRPr="000D067E">
              <w:rPr>
                <w:color w:val="385623" w:themeColor="accent6" w:themeShade="80"/>
              </w:rPr>
              <w:t>KENWET3</w:t>
            </w:r>
          </w:p>
        </w:tc>
        <w:tc>
          <w:tcPr>
            <w:tcW w:w="2268" w:type="dxa"/>
            <w:tcBorders>
              <w:top w:val="nil"/>
              <w:left w:val="nil"/>
              <w:bottom w:val="nil"/>
              <w:right w:val="nil"/>
            </w:tcBorders>
            <w:noWrap/>
            <w:hideMark/>
          </w:tcPr>
          <w:p w14:paraId="79096307" w14:textId="77777777" w:rsidR="00A61333" w:rsidRPr="000D067E" w:rsidRDefault="00A61333" w:rsidP="003C655B">
            <w:pPr>
              <w:rPr>
                <w:color w:val="385623" w:themeColor="accent6" w:themeShade="80"/>
              </w:rPr>
            </w:pPr>
            <w:r w:rsidRPr="000D067E">
              <w:rPr>
                <w:color w:val="385623" w:themeColor="accent6" w:themeShade="80"/>
              </w:rPr>
              <w:t>Kensington</w:t>
            </w:r>
          </w:p>
        </w:tc>
        <w:tc>
          <w:tcPr>
            <w:tcW w:w="1134" w:type="dxa"/>
            <w:tcBorders>
              <w:top w:val="nil"/>
              <w:left w:val="nil"/>
              <w:bottom w:val="nil"/>
              <w:right w:val="nil"/>
            </w:tcBorders>
            <w:noWrap/>
            <w:hideMark/>
          </w:tcPr>
          <w:p w14:paraId="782907A3" w14:textId="77777777" w:rsidR="00A61333" w:rsidRPr="000D067E" w:rsidRDefault="00A61333" w:rsidP="003C655B">
            <w:pPr>
              <w:rPr>
                <w:color w:val="385623" w:themeColor="accent6" w:themeShade="80"/>
              </w:rPr>
            </w:pPr>
            <w:r w:rsidRPr="000D067E">
              <w:rPr>
                <w:color w:val="385623" w:themeColor="accent6" w:themeShade="80"/>
              </w:rPr>
              <w:t>J</w:t>
            </w:r>
          </w:p>
        </w:tc>
        <w:tc>
          <w:tcPr>
            <w:tcW w:w="1761" w:type="dxa"/>
            <w:tcBorders>
              <w:top w:val="nil"/>
              <w:left w:val="nil"/>
              <w:bottom w:val="nil"/>
              <w:right w:val="nil"/>
            </w:tcBorders>
          </w:tcPr>
          <w:p w14:paraId="59170168" w14:textId="77777777" w:rsidR="00A61333" w:rsidRPr="000D067E" w:rsidRDefault="00A61333" w:rsidP="003C655B">
            <w:pPr>
              <w:rPr>
                <w:color w:val="385623" w:themeColor="accent6" w:themeShade="80"/>
              </w:rPr>
            </w:pPr>
            <w:r w:rsidRPr="000D067E">
              <w:rPr>
                <w:color w:val="385623" w:themeColor="accent6" w:themeShade="80"/>
              </w:rPr>
              <w:t>hydric</w:t>
            </w:r>
          </w:p>
        </w:tc>
        <w:tc>
          <w:tcPr>
            <w:tcW w:w="1843" w:type="dxa"/>
            <w:tcBorders>
              <w:top w:val="nil"/>
              <w:left w:val="nil"/>
              <w:bottom w:val="nil"/>
              <w:right w:val="nil"/>
            </w:tcBorders>
            <w:noWrap/>
            <w:hideMark/>
          </w:tcPr>
          <w:p w14:paraId="629DE319" w14:textId="77777777" w:rsidR="00A61333" w:rsidRPr="000D067E" w:rsidRDefault="00A61333" w:rsidP="003C655B">
            <w:pPr>
              <w:rPr>
                <w:color w:val="385623" w:themeColor="accent6" w:themeShade="80"/>
              </w:rPr>
            </w:pPr>
            <w:r w:rsidRPr="000D067E">
              <w:rPr>
                <w:color w:val="385623" w:themeColor="accent6" w:themeShade="80"/>
              </w:rPr>
              <w:t>42.53124676</w:t>
            </w:r>
          </w:p>
        </w:tc>
        <w:tc>
          <w:tcPr>
            <w:tcW w:w="1782" w:type="dxa"/>
            <w:tcBorders>
              <w:top w:val="nil"/>
              <w:left w:val="nil"/>
              <w:bottom w:val="nil"/>
              <w:right w:val="nil"/>
            </w:tcBorders>
            <w:noWrap/>
            <w:hideMark/>
          </w:tcPr>
          <w:p w14:paraId="5E1E1AA2" w14:textId="77777777" w:rsidR="00A61333" w:rsidRPr="000D067E" w:rsidRDefault="00A61333" w:rsidP="003C655B">
            <w:pPr>
              <w:rPr>
                <w:color w:val="385623" w:themeColor="accent6" w:themeShade="80"/>
              </w:rPr>
            </w:pPr>
            <w:r w:rsidRPr="000D067E">
              <w:rPr>
                <w:color w:val="385623" w:themeColor="accent6" w:themeShade="80"/>
              </w:rPr>
              <w:t>-83.66897599</w:t>
            </w:r>
          </w:p>
        </w:tc>
      </w:tr>
      <w:tr w:rsidR="000D067E" w:rsidRPr="000D067E" w14:paraId="302B72E5" w14:textId="77777777" w:rsidTr="003C655B">
        <w:trPr>
          <w:trHeight w:val="290"/>
        </w:trPr>
        <w:tc>
          <w:tcPr>
            <w:tcW w:w="1030" w:type="dxa"/>
            <w:tcBorders>
              <w:top w:val="nil"/>
              <w:left w:val="nil"/>
              <w:bottom w:val="nil"/>
              <w:right w:val="nil"/>
            </w:tcBorders>
            <w:noWrap/>
            <w:hideMark/>
          </w:tcPr>
          <w:p w14:paraId="03996F8A" w14:textId="77777777" w:rsidR="00A61333" w:rsidRPr="000D067E" w:rsidRDefault="00A61333" w:rsidP="003C655B">
            <w:pPr>
              <w:rPr>
                <w:color w:val="385623" w:themeColor="accent6" w:themeShade="80"/>
              </w:rPr>
            </w:pPr>
            <w:r w:rsidRPr="000D067E">
              <w:rPr>
                <w:color w:val="385623" w:themeColor="accent6" w:themeShade="80"/>
              </w:rPr>
              <w:t>44</w:t>
            </w:r>
          </w:p>
        </w:tc>
        <w:tc>
          <w:tcPr>
            <w:tcW w:w="2089" w:type="dxa"/>
            <w:tcBorders>
              <w:top w:val="nil"/>
              <w:left w:val="nil"/>
              <w:bottom w:val="nil"/>
              <w:right w:val="nil"/>
            </w:tcBorders>
            <w:noWrap/>
            <w:hideMark/>
          </w:tcPr>
          <w:p w14:paraId="3058B835" w14:textId="77777777" w:rsidR="00A61333" w:rsidRPr="000D067E" w:rsidRDefault="00A61333" w:rsidP="003C655B">
            <w:pPr>
              <w:rPr>
                <w:color w:val="385623" w:themeColor="accent6" w:themeShade="80"/>
              </w:rPr>
            </w:pPr>
            <w:r w:rsidRPr="000D067E">
              <w:rPr>
                <w:color w:val="385623" w:themeColor="accent6" w:themeShade="80"/>
              </w:rPr>
              <w:t>KENWET3A</w:t>
            </w:r>
          </w:p>
        </w:tc>
        <w:tc>
          <w:tcPr>
            <w:tcW w:w="2268" w:type="dxa"/>
            <w:tcBorders>
              <w:top w:val="nil"/>
              <w:left w:val="nil"/>
              <w:bottom w:val="nil"/>
              <w:right w:val="nil"/>
            </w:tcBorders>
            <w:noWrap/>
            <w:hideMark/>
          </w:tcPr>
          <w:p w14:paraId="569F9023" w14:textId="77777777" w:rsidR="00A61333" w:rsidRPr="000D067E" w:rsidRDefault="00A61333" w:rsidP="003C655B">
            <w:pPr>
              <w:rPr>
                <w:color w:val="385623" w:themeColor="accent6" w:themeShade="80"/>
              </w:rPr>
            </w:pPr>
            <w:r w:rsidRPr="000D067E">
              <w:rPr>
                <w:color w:val="385623" w:themeColor="accent6" w:themeShade="80"/>
              </w:rPr>
              <w:t>Kensington</w:t>
            </w:r>
          </w:p>
        </w:tc>
        <w:tc>
          <w:tcPr>
            <w:tcW w:w="1134" w:type="dxa"/>
            <w:tcBorders>
              <w:top w:val="nil"/>
              <w:left w:val="nil"/>
              <w:bottom w:val="nil"/>
              <w:right w:val="nil"/>
            </w:tcBorders>
            <w:noWrap/>
            <w:hideMark/>
          </w:tcPr>
          <w:p w14:paraId="4269621C" w14:textId="77777777" w:rsidR="00A61333" w:rsidRPr="000D067E" w:rsidRDefault="00A61333" w:rsidP="003C655B">
            <w:pPr>
              <w:rPr>
                <w:color w:val="385623" w:themeColor="accent6" w:themeShade="80"/>
              </w:rPr>
            </w:pPr>
            <w:r w:rsidRPr="000D067E">
              <w:rPr>
                <w:color w:val="385623" w:themeColor="accent6" w:themeShade="80"/>
              </w:rPr>
              <w:t>J</w:t>
            </w:r>
          </w:p>
        </w:tc>
        <w:tc>
          <w:tcPr>
            <w:tcW w:w="1761" w:type="dxa"/>
            <w:tcBorders>
              <w:top w:val="nil"/>
              <w:left w:val="nil"/>
              <w:bottom w:val="nil"/>
              <w:right w:val="nil"/>
            </w:tcBorders>
          </w:tcPr>
          <w:p w14:paraId="5FE5AC61" w14:textId="77777777" w:rsidR="00A61333" w:rsidRPr="000D067E" w:rsidRDefault="00A61333" w:rsidP="003C655B">
            <w:pPr>
              <w:rPr>
                <w:color w:val="385623" w:themeColor="accent6" w:themeShade="80"/>
              </w:rPr>
            </w:pPr>
            <w:r w:rsidRPr="000D067E">
              <w:rPr>
                <w:color w:val="385623" w:themeColor="accent6" w:themeShade="80"/>
              </w:rPr>
              <w:t>hydric</w:t>
            </w:r>
          </w:p>
        </w:tc>
        <w:tc>
          <w:tcPr>
            <w:tcW w:w="1843" w:type="dxa"/>
            <w:tcBorders>
              <w:top w:val="nil"/>
              <w:left w:val="nil"/>
              <w:bottom w:val="nil"/>
              <w:right w:val="nil"/>
            </w:tcBorders>
            <w:noWrap/>
            <w:hideMark/>
          </w:tcPr>
          <w:p w14:paraId="0912E7C6" w14:textId="77777777" w:rsidR="00A61333" w:rsidRPr="000D067E" w:rsidRDefault="00A61333" w:rsidP="003C655B">
            <w:pPr>
              <w:rPr>
                <w:color w:val="385623" w:themeColor="accent6" w:themeShade="80"/>
              </w:rPr>
            </w:pPr>
            <w:r w:rsidRPr="000D067E">
              <w:rPr>
                <w:color w:val="385623" w:themeColor="accent6" w:themeShade="80"/>
              </w:rPr>
              <w:t>42.53101609</w:t>
            </w:r>
          </w:p>
        </w:tc>
        <w:tc>
          <w:tcPr>
            <w:tcW w:w="1782" w:type="dxa"/>
            <w:tcBorders>
              <w:top w:val="nil"/>
              <w:left w:val="nil"/>
              <w:bottom w:val="nil"/>
              <w:right w:val="nil"/>
            </w:tcBorders>
            <w:noWrap/>
            <w:hideMark/>
          </w:tcPr>
          <w:p w14:paraId="355244F0" w14:textId="77777777" w:rsidR="00A61333" w:rsidRPr="000D067E" w:rsidRDefault="00A61333" w:rsidP="003C655B">
            <w:pPr>
              <w:rPr>
                <w:color w:val="385623" w:themeColor="accent6" w:themeShade="80"/>
              </w:rPr>
            </w:pPr>
            <w:r w:rsidRPr="000D067E">
              <w:rPr>
                <w:color w:val="385623" w:themeColor="accent6" w:themeShade="80"/>
              </w:rPr>
              <w:t>-83.66944111</w:t>
            </w:r>
          </w:p>
        </w:tc>
      </w:tr>
      <w:tr w:rsidR="000D067E" w:rsidRPr="000D067E" w14:paraId="6C139D6B" w14:textId="77777777" w:rsidTr="003C655B">
        <w:trPr>
          <w:trHeight w:val="290"/>
        </w:trPr>
        <w:tc>
          <w:tcPr>
            <w:tcW w:w="1030" w:type="dxa"/>
            <w:tcBorders>
              <w:top w:val="nil"/>
              <w:left w:val="nil"/>
              <w:bottom w:val="nil"/>
              <w:right w:val="nil"/>
            </w:tcBorders>
            <w:noWrap/>
            <w:hideMark/>
          </w:tcPr>
          <w:p w14:paraId="0DE38E84" w14:textId="77777777" w:rsidR="00A61333" w:rsidRPr="000D067E" w:rsidRDefault="00A61333" w:rsidP="003C655B">
            <w:pPr>
              <w:rPr>
                <w:color w:val="385623" w:themeColor="accent6" w:themeShade="80"/>
              </w:rPr>
            </w:pPr>
            <w:r w:rsidRPr="000D067E">
              <w:rPr>
                <w:color w:val="385623" w:themeColor="accent6" w:themeShade="80"/>
              </w:rPr>
              <w:t>45</w:t>
            </w:r>
          </w:p>
        </w:tc>
        <w:tc>
          <w:tcPr>
            <w:tcW w:w="2089" w:type="dxa"/>
            <w:tcBorders>
              <w:top w:val="nil"/>
              <w:left w:val="nil"/>
              <w:bottom w:val="nil"/>
              <w:right w:val="nil"/>
            </w:tcBorders>
            <w:noWrap/>
            <w:hideMark/>
          </w:tcPr>
          <w:p w14:paraId="6DDF10D4" w14:textId="77777777" w:rsidR="00A61333" w:rsidRPr="000D067E" w:rsidRDefault="00A61333" w:rsidP="003C655B">
            <w:pPr>
              <w:rPr>
                <w:color w:val="385623" w:themeColor="accent6" w:themeShade="80"/>
              </w:rPr>
            </w:pPr>
            <w:r w:rsidRPr="000D067E">
              <w:rPr>
                <w:color w:val="385623" w:themeColor="accent6" w:themeShade="80"/>
              </w:rPr>
              <w:t>KENWET3B</w:t>
            </w:r>
          </w:p>
        </w:tc>
        <w:tc>
          <w:tcPr>
            <w:tcW w:w="2268" w:type="dxa"/>
            <w:tcBorders>
              <w:top w:val="nil"/>
              <w:left w:val="nil"/>
              <w:bottom w:val="nil"/>
              <w:right w:val="nil"/>
            </w:tcBorders>
            <w:noWrap/>
            <w:hideMark/>
          </w:tcPr>
          <w:p w14:paraId="21957BAB" w14:textId="77777777" w:rsidR="00A61333" w:rsidRPr="000D067E" w:rsidRDefault="00A61333" w:rsidP="003C655B">
            <w:pPr>
              <w:rPr>
                <w:color w:val="385623" w:themeColor="accent6" w:themeShade="80"/>
              </w:rPr>
            </w:pPr>
            <w:r w:rsidRPr="000D067E">
              <w:rPr>
                <w:color w:val="385623" w:themeColor="accent6" w:themeShade="80"/>
              </w:rPr>
              <w:t>Kensington</w:t>
            </w:r>
          </w:p>
        </w:tc>
        <w:tc>
          <w:tcPr>
            <w:tcW w:w="1134" w:type="dxa"/>
            <w:tcBorders>
              <w:top w:val="nil"/>
              <w:left w:val="nil"/>
              <w:bottom w:val="nil"/>
              <w:right w:val="nil"/>
            </w:tcBorders>
            <w:noWrap/>
            <w:hideMark/>
          </w:tcPr>
          <w:p w14:paraId="7EB62343" w14:textId="77777777" w:rsidR="00A61333" w:rsidRPr="000D067E" w:rsidRDefault="00A61333" w:rsidP="003C655B">
            <w:pPr>
              <w:rPr>
                <w:color w:val="385623" w:themeColor="accent6" w:themeShade="80"/>
              </w:rPr>
            </w:pPr>
            <w:r w:rsidRPr="000D067E">
              <w:rPr>
                <w:color w:val="385623" w:themeColor="accent6" w:themeShade="80"/>
              </w:rPr>
              <w:t>J</w:t>
            </w:r>
          </w:p>
        </w:tc>
        <w:tc>
          <w:tcPr>
            <w:tcW w:w="1761" w:type="dxa"/>
            <w:tcBorders>
              <w:top w:val="nil"/>
              <w:left w:val="nil"/>
              <w:bottom w:val="nil"/>
              <w:right w:val="nil"/>
            </w:tcBorders>
          </w:tcPr>
          <w:p w14:paraId="2C73C0DF" w14:textId="77777777" w:rsidR="00A61333" w:rsidRPr="000D067E" w:rsidRDefault="00A61333" w:rsidP="003C655B">
            <w:pPr>
              <w:rPr>
                <w:color w:val="385623" w:themeColor="accent6" w:themeShade="80"/>
              </w:rPr>
            </w:pPr>
            <w:r w:rsidRPr="000D067E">
              <w:rPr>
                <w:color w:val="385623" w:themeColor="accent6" w:themeShade="80"/>
              </w:rPr>
              <w:t>hydric</w:t>
            </w:r>
          </w:p>
        </w:tc>
        <w:tc>
          <w:tcPr>
            <w:tcW w:w="1843" w:type="dxa"/>
            <w:tcBorders>
              <w:top w:val="nil"/>
              <w:left w:val="nil"/>
              <w:bottom w:val="nil"/>
              <w:right w:val="nil"/>
            </w:tcBorders>
            <w:noWrap/>
            <w:hideMark/>
          </w:tcPr>
          <w:p w14:paraId="6FBAE47B" w14:textId="77777777" w:rsidR="00A61333" w:rsidRPr="000D067E" w:rsidRDefault="00A61333" w:rsidP="003C655B">
            <w:pPr>
              <w:rPr>
                <w:color w:val="385623" w:themeColor="accent6" w:themeShade="80"/>
              </w:rPr>
            </w:pPr>
            <w:r w:rsidRPr="000D067E">
              <w:rPr>
                <w:color w:val="385623" w:themeColor="accent6" w:themeShade="80"/>
              </w:rPr>
              <w:t>42.53146534</w:t>
            </w:r>
          </w:p>
        </w:tc>
        <w:tc>
          <w:tcPr>
            <w:tcW w:w="1782" w:type="dxa"/>
            <w:tcBorders>
              <w:top w:val="nil"/>
              <w:left w:val="nil"/>
              <w:bottom w:val="nil"/>
              <w:right w:val="nil"/>
            </w:tcBorders>
            <w:noWrap/>
            <w:hideMark/>
          </w:tcPr>
          <w:p w14:paraId="6FDC28BC" w14:textId="77777777" w:rsidR="00A61333" w:rsidRPr="000D067E" w:rsidRDefault="00A61333" w:rsidP="003C655B">
            <w:pPr>
              <w:rPr>
                <w:color w:val="385623" w:themeColor="accent6" w:themeShade="80"/>
              </w:rPr>
            </w:pPr>
            <w:r w:rsidRPr="000D067E">
              <w:rPr>
                <w:color w:val="385623" w:themeColor="accent6" w:themeShade="80"/>
              </w:rPr>
              <w:t>-83.6685188</w:t>
            </w:r>
          </w:p>
        </w:tc>
      </w:tr>
      <w:tr w:rsidR="000D067E" w:rsidRPr="000D067E" w14:paraId="3D9B5346" w14:textId="77777777" w:rsidTr="003C655B">
        <w:trPr>
          <w:trHeight w:val="290"/>
        </w:trPr>
        <w:tc>
          <w:tcPr>
            <w:tcW w:w="1030" w:type="dxa"/>
            <w:tcBorders>
              <w:top w:val="nil"/>
              <w:left w:val="nil"/>
              <w:bottom w:val="nil"/>
              <w:right w:val="nil"/>
            </w:tcBorders>
            <w:noWrap/>
            <w:hideMark/>
          </w:tcPr>
          <w:p w14:paraId="478B0C14" w14:textId="77777777" w:rsidR="00A61333" w:rsidRPr="000D067E" w:rsidRDefault="00A61333" w:rsidP="003C655B">
            <w:pPr>
              <w:rPr>
                <w:color w:val="385623" w:themeColor="accent6" w:themeShade="80"/>
              </w:rPr>
            </w:pPr>
            <w:r w:rsidRPr="000D067E">
              <w:rPr>
                <w:color w:val="385623" w:themeColor="accent6" w:themeShade="80"/>
              </w:rPr>
              <w:t>49</w:t>
            </w:r>
          </w:p>
        </w:tc>
        <w:tc>
          <w:tcPr>
            <w:tcW w:w="2089" w:type="dxa"/>
            <w:tcBorders>
              <w:top w:val="nil"/>
              <w:left w:val="nil"/>
              <w:bottom w:val="nil"/>
              <w:right w:val="nil"/>
            </w:tcBorders>
            <w:noWrap/>
            <w:hideMark/>
          </w:tcPr>
          <w:p w14:paraId="3C5B3EFF" w14:textId="77777777" w:rsidR="00A61333" w:rsidRPr="000D067E" w:rsidRDefault="00A61333" w:rsidP="003C655B">
            <w:pPr>
              <w:rPr>
                <w:color w:val="385623" w:themeColor="accent6" w:themeShade="80"/>
              </w:rPr>
            </w:pPr>
            <w:r w:rsidRPr="000D067E">
              <w:rPr>
                <w:color w:val="385623" w:themeColor="accent6" w:themeShade="80"/>
              </w:rPr>
              <w:t>PONUP</w:t>
            </w:r>
          </w:p>
        </w:tc>
        <w:tc>
          <w:tcPr>
            <w:tcW w:w="2268" w:type="dxa"/>
            <w:tcBorders>
              <w:top w:val="nil"/>
              <w:left w:val="nil"/>
              <w:bottom w:val="nil"/>
              <w:right w:val="nil"/>
            </w:tcBorders>
            <w:noWrap/>
            <w:hideMark/>
          </w:tcPr>
          <w:p w14:paraId="138C8D6A" w14:textId="77777777" w:rsidR="00A61333" w:rsidRPr="000D067E" w:rsidRDefault="00A61333" w:rsidP="003C655B">
            <w:pPr>
              <w:rPr>
                <w:color w:val="385623" w:themeColor="accent6" w:themeShade="80"/>
              </w:rPr>
            </w:pPr>
            <w:r w:rsidRPr="000D067E">
              <w:rPr>
                <w:color w:val="385623" w:themeColor="accent6" w:themeShade="80"/>
              </w:rPr>
              <w:t>Pontiac Lake</w:t>
            </w:r>
          </w:p>
        </w:tc>
        <w:tc>
          <w:tcPr>
            <w:tcW w:w="1134" w:type="dxa"/>
            <w:tcBorders>
              <w:top w:val="nil"/>
              <w:left w:val="nil"/>
              <w:bottom w:val="nil"/>
              <w:right w:val="nil"/>
            </w:tcBorders>
            <w:noWrap/>
            <w:hideMark/>
          </w:tcPr>
          <w:p w14:paraId="1219C7A5" w14:textId="77777777" w:rsidR="00A61333" w:rsidRPr="000D067E" w:rsidRDefault="00A61333" w:rsidP="003C655B">
            <w:pPr>
              <w:rPr>
                <w:color w:val="385623" w:themeColor="accent6" w:themeShade="80"/>
              </w:rPr>
            </w:pPr>
            <w:r w:rsidRPr="000D067E">
              <w:rPr>
                <w:color w:val="385623" w:themeColor="accent6" w:themeShade="80"/>
              </w:rPr>
              <w:t>L</w:t>
            </w:r>
          </w:p>
        </w:tc>
        <w:tc>
          <w:tcPr>
            <w:tcW w:w="1761" w:type="dxa"/>
            <w:tcBorders>
              <w:top w:val="nil"/>
              <w:left w:val="nil"/>
              <w:bottom w:val="nil"/>
              <w:right w:val="nil"/>
            </w:tcBorders>
          </w:tcPr>
          <w:p w14:paraId="020CB7E6" w14:textId="77777777" w:rsidR="00A61333" w:rsidRPr="000D067E" w:rsidRDefault="00A61333" w:rsidP="003C655B">
            <w:pPr>
              <w:rPr>
                <w:color w:val="385623" w:themeColor="accent6" w:themeShade="80"/>
              </w:rPr>
            </w:pPr>
            <w:r w:rsidRPr="000D067E">
              <w:rPr>
                <w:color w:val="385623" w:themeColor="accent6" w:themeShade="80"/>
              </w:rPr>
              <w:t>xeric</w:t>
            </w:r>
          </w:p>
        </w:tc>
        <w:tc>
          <w:tcPr>
            <w:tcW w:w="1843" w:type="dxa"/>
            <w:tcBorders>
              <w:top w:val="nil"/>
              <w:left w:val="nil"/>
              <w:bottom w:val="nil"/>
              <w:right w:val="nil"/>
            </w:tcBorders>
            <w:noWrap/>
            <w:hideMark/>
          </w:tcPr>
          <w:p w14:paraId="3CF79373" w14:textId="77777777" w:rsidR="00A61333" w:rsidRPr="000D067E" w:rsidRDefault="00A61333" w:rsidP="003C655B">
            <w:pPr>
              <w:rPr>
                <w:color w:val="385623" w:themeColor="accent6" w:themeShade="80"/>
              </w:rPr>
            </w:pPr>
            <w:r w:rsidRPr="000D067E">
              <w:rPr>
                <w:color w:val="385623" w:themeColor="accent6" w:themeShade="80"/>
              </w:rPr>
              <w:t>42.67601991</w:t>
            </w:r>
          </w:p>
        </w:tc>
        <w:tc>
          <w:tcPr>
            <w:tcW w:w="1782" w:type="dxa"/>
            <w:tcBorders>
              <w:top w:val="nil"/>
              <w:left w:val="nil"/>
              <w:bottom w:val="nil"/>
              <w:right w:val="nil"/>
            </w:tcBorders>
            <w:noWrap/>
            <w:hideMark/>
          </w:tcPr>
          <w:p w14:paraId="00E072A8" w14:textId="77777777" w:rsidR="00A61333" w:rsidRPr="000D067E" w:rsidRDefault="00A61333" w:rsidP="003C655B">
            <w:pPr>
              <w:rPr>
                <w:color w:val="385623" w:themeColor="accent6" w:themeShade="80"/>
              </w:rPr>
            </w:pPr>
            <w:r w:rsidRPr="000D067E">
              <w:rPr>
                <w:color w:val="385623" w:themeColor="accent6" w:themeShade="80"/>
              </w:rPr>
              <w:t>-83.48374379</w:t>
            </w:r>
          </w:p>
        </w:tc>
      </w:tr>
      <w:tr w:rsidR="000D067E" w:rsidRPr="000D067E" w14:paraId="0AA02E2A" w14:textId="77777777" w:rsidTr="003C655B">
        <w:trPr>
          <w:trHeight w:val="290"/>
        </w:trPr>
        <w:tc>
          <w:tcPr>
            <w:tcW w:w="1030" w:type="dxa"/>
            <w:tcBorders>
              <w:top w:val="nil"/>
              <w:left w:val="nil"/>
              <w:bottom w:val="nil"/>
              <w:right w:val="nil"/>
            </w:tcBorders>
            <w:noWrap/>
            <w:hideMark/>
          </w:tcPr>
          <w:p w14:paraId="0AD67FC6" w14:textId="77777777" w:rsidR="00A61333" w:rsidRPr="000D067E" w:rsidRDefault="00A61333" w:rsidP="003C655B">
            <w:pPr>
              <w:rPr>
                <w:color w:val="385623" w:themeColor="accent6" w:themeShade="80"/>
              </w:rPr>
            </w:pPr>
            <w:r w:rsidRPr="000D067E">
              <w:rPr>
                <w:color w:val="385623" w:themeColor="accent6" w:themeShade="80"/>
              </w:rPr>
              <w:t>50</w:t>
            </w:r>
          </w:p>
        </w:tc>
        <w:tc>
          <w:tcPr>
            <w:tcW w:w="2089" w:type="dxa"/>
            <w:tcBorders>
              <w:top w:val="nil"/>
              <w:left w:val="nil"/>
              <w:bottom w:val="nil"/>
              <w:right w:val="nil"/>
            </w:tcBorders>
            <w:noWrap/>
            <w:hideMark/>
          </w:tcPr>
          <w:p w14:paraId="61F0779D" w14:textId="77777777" w:rsidR="00A61333" w:rsidRPr="000D067E" w:rsidRDefault="00A61333" w:rsidP="003C655B">
            <w:pPr>
              <w:rPr>
                <w:color w:val="385623" w:themeColor="accent6" w:themeShade="80"/>
              </w:rPr>
            </w:pPr>
            <w:r w:rsidRPr="000D067E">
              <w:rPr>
                <w:color w:val="385623" w:themeColor="accent6" w:themeShade="80"/>
              </w:rPr>
              <w:t>PONUP2</w:t>
            </w:r>
          </w:p>
        </w:tc>
        <w:tc>
          <w:tcPr>
            <w:tcW w:w="2268" w:type="dxa"/>
            <w:tcBorders>
              <w:top w:val="nil"/>
              <w:left w:val="nil"/>
              <w:bottom w:val="nil"/>
              <w:right w:val="nil"/>
            </w:tcBorders>
            <w:noWrap/>
            <w:hideMark/>
          </w:tcPr>
          <w:p w14:paraId="6129B413" w14:textId="77777777" w:rsidR="00A61333" w:rsidRPr="000D067E" w:rsidRDefault="00A61333" w:rsidP="003C655B">
            <w:pPr>
              <w:rPr>
                <w:color w:val="385623" w:themeColor="accent6" w:themeShade="80"/>
              </w:rPr>
            </w:pPr>
            <w:r w:rsidRPr="000D067E">
              <w:rPr>
                <w:color w:val="385623" w:themeColor="accent6" w:themeShade="80"/>
              </w:rPr>
              <w:t>Pontiac Lake</w:t>
            </w:r>
          </w:p>
        </w:tc>
        <w:tc>
          <w:tcPr>
            <w:tcW w:w="1134" w:type="dxa"/>
            <w:tcBorders>
              <w:top w:val="nil"/>
              <w:left w:val="nil"/>
              <w:bottom w:val="nil"/>
              <w:right w:val="nil"/>
            </w:tcBorders>
            <w:noWrap/>
            <w:hideMark/>
          </w:tcPr>
          <w:p w14:paraId="17EE2847" w14:textId="77777777" w:rsidR="00A61333" w:rsidRPr="000D067E" w:rsidRDefault="00A61333" w:rsidP="003C655B">
            <w:pPr>
              <w:rPr>
                <w:color w:val="385623" w:themeColor="accent6" w:themeShade="80"/>
              </w:rPr>
            </w:pPr>
            <w:r w:rsidRPr="000D067E">
              <w:rPr>
                <w:color w:val="385623" w:themeColor="accent6" w:themeShade="80"/>
              </w:rPr>
              <w:t>L</w:t>
            </w:r>
          </w:p>
        </w:tc>
        <w:tc>
          <w:tcPr>
            <w:tcW w:w="1761" w:type="dxa"/>
            <w:tcBorders>
              <w:top w:val="nil"/>
              <w:left w:val="nil"/>
              <w:bottom w:val="nil"/>
              <w:right w:val="nil"/>
            </w:tcBorders>
          </w:tcPr>
          <w:p w14:paraId="268BEA6F" w14:textId="77777777" w:rsidR="00A61333" w:rsidRPr="000D067E" w:rsidRDefault="00A61333" w:rsidP="003C655B">
            <w:pPr>
              <w:rPr>
                <w:color w:val="385623" w:themeColor="accent6" w:themeShade="80"/>
              </w:rPr>
            </w:pPr>
            <w:r w:rsidRPr="000D067E">
              <w:rPr>
                <w:color w:val="385623" w:themeColor="accent6" w:themeShade="80"/>
              </w:rPr>
              <w:t>xeric</w:t>
            </w:r>
          </w:p>
        </w:tc>
        <w:tc>
          <w:tcPr>
            <w:tcW w:w="1843" w:type="dxa"/>
            <w:tcBorders>
              <w:top w:val="nil"/>
              <w:left w:val="nil"/>
              <w:bottom w:val="nil"/>
              <w:right w:val="nil"/>
            </w:tcBorders>
            <w:noWrap/>
            <w:hideMark/>
          </w:tcPr>
          <w:p w14:paraId="60AD7878" w14:textId="77777777" w:rsidR="00A61333" w:rsidRPr="000D067E" w:rsidRDefault="00A61333" w:rsidP="003C655B">
            <w:pPr>
              <w:rPr>
                <w:color w:val="385623" w:themeColor="accent6" w:themeShade="80"/>
              </w:rPr>
            </w:pPr>
            <w:r w:rsidRPr="000D067E">
              <w:rPr>
                <w:color w:val="385623" w:themeColor="accent6" w:themeShade="80"/>
              </w:rPr>
              <w:t>42.67639534</w:t>
            </w:r>
          </w:p>
        </w:tc>
        <w:tc>
          <w:tcPr>
            <w:tcW w:w="1782" w:type="dxa"/>
            <w:tcBorders>
              <w:top w:val="nil"/>
              <w:left w:val="nil"/>
              <w:bottom w:val="nil"/>
              <w:right w:val="nil"/>
            </w:tcBorders>
            <w:noWrap/>
            <w:hideMark/>
          </w:tcPr>
          <w:p w14:paraId="79F36CC1" w14:textId="77777777" w:rsidR="00A61333" w:rsidRPr="000D067E" w:rsidRDefault="00A61333" w:rsidP="003C655B">
            <w:pPr>
              <w:rPr>
                <w:color w:val="385623" w:themeColor="accent6" w:themeShade="80"/>
              </w:rPr>
            </w:pPr>
            <w:r w:rsidRPr="000D067E">
              <w:rPr>
                <w:color w:val="385623" w:themeColor="accent6" w:themeShade="80"/>
              </w:rPr>
              <w:t>-83.48336561</w:t>
            </w:r>
          </w:p>
        </w:tc>
      </w:tr>
      <w:tr w:rsidR="000D067E" w:rsidRPr="000D067E" w14:paraId="494F2885" w14:textId="77777777" w:rsidTr="003C655B">
        <w:trPr>
          <w:trHeight w:val="290"/>
        </w:trPr>
        <w:tc>
          <w:tcPr>
            <w:tcW w:w="1030" w:type="dxa"/>
            <w:tcBorders>
              <w:top w:val="nil"/>
              <w:left w:val="nil"/>
              <w:bottom w:val="nil"/>
              <w:right w:val="nil"/>
            </w:tcBorders>
            <w:noWrap/>
            <w:hideMark/>
          </w:tcPr>
          <w:p w14:paraId="3E17B316" w14:textId="77777777" w:rsidR="00A61333" w:rsidRPr="000D067E" w:rsidRDefault="00A61333" w:rsidP="003C655B">
            <w:pPr>
              <w:rPr>
                <w:color w:val="385623" w:themeColor="accent6" w:themeShade="80"/>
              </w:rPr>
            </w:pPr>
            <w:r w:rsidRPr="000D067E">
              <w:rPr>
                <w:color w:val="385623" w:themeColor="accent6" w:themeShade="80"/>
              </w:rPr>
              <w:t>51</w:t>
            </w:r>
          </w:p>
        </w:tc>
        <w:tc>
          <w:tcPr>
            <w:tcW w:w="2089" w:type="dxa"/>
            <w:tcBorders>
              <w:top w:val="nil"/>
              <w:left w:val="nil"/>
              <w:bottom w:val="nil"/>
              <w:right w:val="nil"/>
            </w:tcBorders>
            <w:noWrap/>
            <w:hideMark/>
          </w:tcPr>
          <w:p w14:paraId="2E3E24D1" w14:textId="77777777" w:rsidR="00A61333" w:rsidRPr="000D067E" w:rsidRDefault="00A61333" w:rsidP="003C655B">
            <w:pPr>
              <w:rPr>
                <w:color w:val="385623" w:themeColor="accent6" w:themeShade="80"/>
              </w:rPr>
            </w:pPr>
            <w:r w:rsidRPr="000D067E">
              <w:rPr>
                <w:color w:val="385623" w:themeColor="accent6" w:themeShade="80"/>
              </w:rPr>
              <w:t>PONUP3</w:t>
            </w:r>
          </w:p>
        </w:tc>
        <w:tc>
          <w:tcPr>
            <w:tcW w:w="2268" w:type="dxa"/>
            <w:tcBorders>
              <w:top w:val="nil"/>
              <w:left w:val="nil"/>
              <w:bottom w:val="nil"/>
              <w:right w:val="nil"/>
            </w:tcBorders>
            <w:noWrap/>
            <w:hideMark/>
          </w:tcPr>
          <w:p w14:paraId="211726E4" w14:textId="77777777" w:rsidR="00A61333" w:rsidRPr="000D067E" w:rsidRDefault="00A61333" w:rsidP="003C655B">
            <w:pPr>
              <w:rPr>
                <w:color w:val="385623" w:themeColor="accent6" w:themeShade="80"/>
              </w:rPr>
            </w:pPr>
            <w:r w:rsidRPr="000D067E">
              <w:rPr>
                <w:color w:val="385623" w:themeColor="accent6" w:themeShade="80"/>
              </w:rPr>
              <w:t>Pontiac Lake</w:t>
            </w:r>
          </w:p>
        </w:tc>
        <w:tc>
          <w:tcPr>
            <w:tcW w:w="1134" w:type="dxa"/>
            <w:tcBorders>
              <w:top w:val="nil"/>
              <w:left w:val="nil"/>
              <w:bottom w:val="nil"/>
              <w:right w:val="nil"/>
            </w:tcBorders>
            <w:noWrap/>
            <w:hideMark/>
          </w:tcPr>
          <w:p w14:paraId="103BBED0" w14:textId="77777777" w:rsidR="00A61333" w:rsidRPr="000D067E" w:rsidRDefault="00A61333" w:rsidP="003C655B">
            <w:pPr>
              <w:rPr>
                <w:color w:val="385623" w:themeColor="accent6" w:themeShade="80"/>
              </w:rPr>
            </w:pPr>
            <w:r w:rsidRPr="000D067E">
              <w:rPr>
                <w:color w:val="385623" w:themeColor="accent6" w:themeShade="80"/>
              </w:rPr>
              <w:t>L</w:t>
            </w:r>
          </w:p>
        </w:tc>
        <w:tc>
          <w:tcPr>
            <w:tcW w:w="1761" w:type="dxa"/>
            <w:tcBorders>
              <w:top w:val="nil"/>
              <w:left w:val="nil"/>
              <w:bottom w:val="nil"/>
              <w:right w:val="nil"/>
            </w:tcBorders>
          </w:tcPr>
          <w:p w14:paraId="5F13FE10" w14:textId="77777777" w:rsidR="00A61333" w:rsidRPr="000D067E" w:rsidRDefault="00A61333" w:rsidP="003C655B">
            <w:pPr>
              <w:rPr>
                <w:color w:val="385623" w:themeColor="accent6" w:themeShade="80"/>
              </w:rPr>
            </w:pPr>
            <w:r w:rsidRPr="000D067E">
              <w:rPr>
                <w:color w:val="385623" w:themeColor="accent6" w:themeShade="80"/>
              </w:rPr>
              <w:t>xeric</w:t>
            </w:r>
          </w:p>
        </w:tc>
        <w:tc>
          <w:tcPr>
            <w:tcW w:w="1843" w:type="dxa"/>
            <w:tcBorders>
              <w:top w:val="nil"/>
              <w:left w:val="nil"/>
              <w:bottom w:val="nil"/>
              <w:right w:val="nil"/>
            </w:tcBorders>
            <w:noWrap/>
            <w:hideMark/>
          </w:tcPr>
          <w:p w14:paraId="1D06971D" w14:textId="77777777" w:rsidR="00A61333" w:rsidRPr="000D067E" w:rsidRDefault="00A61333" w:rsidP="003C655B">
            <w:pPr>
              <w:rPr>
                <w:color w:val="385623" w:themeColor="accent6" w:themeShade="80"/>
              </w:rPr>
            </w:pPr>
            <w:r w:rsidRPr="000D067E">
              <w:rPr>
                <w:color w:val="385623" w:themeColor="accent6" w:themeShade="80"/>
              </w:rPr>
              <w:t>42.67695181</w:t>
            </w:r>
          </w:p>
        </w:tc>
        <w:tc>
          <w:tcPr>
            <w:tcW w:w="1782" w:type="dxa"/>
            <w:tcBorders>
              <w:top w:val="nil"/>
              <w:left w:val="nil"/>
              <w:bottom w:val="nil"/>
              <w:right w:val="nil"/>
            </w:tcBorders>
            <w:noWrap/>
            <w:hideMark/>
          </w:tcPr>
          <w:p w14:paraId="20DFEB36" w14:textId="77777777" w:rsidR="00A61333" w:rsidRPr="000D067E" w:rsidRDefault="00A61333" w:rsidP="003C655B">
            <w:pPr>
              <w:rPr>
                <w:color w:val="385623" w:themeColor="accent6" w:themeShade="80"/>
              </w:rPr>
            </w:pPr>
            <w:r w:rsidRPr="000D067E">
              <w:rPr>
                <w:color w:val="385623" w:themeColor="accent6" w:themeShade="80"/>
              </w:rPr>
              <w:t>-83.48354417</w:t>
            </w:r>
          </w:p>
        </w:tc>
      </w:tr>
      <w:tr w:rsidR="000D067E" w:rsidRPr="000D067E" w14:paraId="5F11A3C3" w14:textId="77777777" w:rsidTr="003C655B">
        <w:trPr>
          <w:trHeight w:val="290"/>
        </w:trPr>
        <w:tc>
          <w:tcPr>
            <w:tcW w:w="1030" w:type="dxa"/>
            <w:tcBorders>
              <w:top w:val="nil"/>
              <w:left w:val="nil"/>
              <w:bottom w:val="nil"/>
              <w:right w:val="nil"/>
            </w:tcBorders>
            <w:noWrap/>
            <w:hideMark/>
          </w:tcPr>
          <w:p w14:paraId="7CD24F1A" w14:textId="77777777" w:rsidR="00A61333" w:rsidRPr="000D067E" w:rsidRDefault="00A61333" w:rsidP="003C655B">
            <w:pPr>
              <w:rPr>
                <w:color w:val="385623" w:themeColor="accent6" w:themeShade="80"/>
              </w:rPr>
            </w:pPr>
            <w:r w:rsidRPr="000D067E">
              <w:rPr>
                <w:color w:val="385623" w:themeColor="accent6" w:themeShade="80"/>
              </w:rPr>
              <w:t>52</w:t>
            </w:r>
          </w:p>
        </w:tc>
        <w:tc>
          <w:tcPr>
            <w:tcW w:w="2089" w:type="dxa"/>
            <w:tcBorders>
              <w:top w:val="nil"/>
              <w:left w:val="nil"/>
              <w:bottom w:val="nil"/>
              <w:right w:val="nil"/>
            </w:tcBorders>
            <w:noWrap/>
            <w:hideMark/>
          </w:tcPr>
          <w:p w14:paraId="2B31A204" w14:textId="77777777" w:rsidR="00A61333" w:rsidRPr="000D067E" w:rsidRDefault="00A61333" w:rsidP="003C655B">
            <w:pPr>
              <w:rPr>
                <w:color w:val="385623" w:themeColor="accent6" w:themeShade="80"/>
              </w:rPr>
            </w:pPr>
            <w:r w:rsidRPr="000D067E">
              <w:rPr>
                <w:color w:val="385623" w:themeColor="accent6" w:themeShade="80"/>
              </w:rPr>
              <w:t>PONHD</w:t>
            </w:r>
          </w:p>
        </w:tc>
        <w:tc>
          <w:tcPr>
            <w:tcW w:w="2268" w:type="dxa"/>
            <w:tcBorders>
              <w:top w:val="nil"/>
              <w:left w:val="nil"/>
              <w:bottom w:val="nil"/>
              <w:right w:val="nil"/>
            </w:tcBorders>
            <w:noWrap/>
            <w:hideMark/>
          </w:tcPr>
          <w:p w14:paraId="2A2139D0" w14:textId="77777777" w:rsidR="00A61333" w:rsidRPr="000D067E" w:rsidRDefault="00A61333" w:rsidP="003C655B">
            <w:pPr>
              <w:rPr>
                <w:color w:val="385623" w:themeColor="accent6" w:themeShade="80"/>
              </w:rPr>
            </w:pPr>
            <w:r w:rsidRPr="000D067E">
              <w:rPr>
                <w:color w:val="385623" w:themeColor="accent6" w:themeShade="80"/>
              </w:rPr>
              <w:t>Pontiac Lake</w:t>
            </w:r>
          </w:p>
        </w:tc>
        <w:tc>
          <w:tcPr>
            <w:tcW w:w="1134" w:type="dxa"/>
            <w:tcBorders>
              <w:top w:val="nil"/>
              <w:left w:val="nil"/>
              <w:bottom w:val="nil"/>
              <w:right w:val="nil"/>
            </w:tcBorders>
            <w:noWrap/>
            <w:hideMark/>
          </w:tcPr>
          <w:p w14:paraId="57B3A98B" w14:textId="77777777" w:rsidR="00A61333" w:rsidRPr="000D067E" w:rsidRDefault="00A61333" w:rsidP="003C655B">
            <w:pPr>
              <w:rPr>
                <w:color w:val="385623" w:themeColor="accent6" w:themeShade="80"/>
              </w:rPr>
            </w:pPr>
            <w:r w:rsidRPr="000D067E">
              <w:rPr>
                <w:color w:val="385623" w:themeColor="accent6" w:themeShade="80"/>
              </w:rPr>
              <w:t>M</w:t>
            </w:r>
          </w:p>
        </w:tc>
        <w:tc>
          <w:tcPr>
            <w:tcW w:w="1761" w:type="dxa"/>
            <w:tcBorders>
              <w:top w:val="nil"/>
              <w:left w:val="nil"/>
              <w:bottom w:val="nil"/>
              <w:right w:val="nil"/>
            </w:tcBorders>
          </w:tcPr>
          <w:p w14:paraId="227C1031" w14:textId="77777777" w:rsidR="00A61333" w:rsidRPr="000D067E" w:rsidRDefault="00A61333" w:rsidP="003C655B">
            <w:pPr>
              <w:rPr>
                <w:color w:val="385623" w:themeColor="accent6" w:themeShade="80"/>
              </w:rPr>
            </w:pPr>
            <w:r w:rsidRPr="000D067E">
              <w:rPr>
                <w:color w:val="385623" w:themeColor="accent6" w:themeShade="80"/>
              </w:rPr>
              <w:t>mesic</w:t>
            </w:r>
          </w:p>
        </w:tc>
        <w:tc>
          <w:tcPr>
            <w:tcW w:w="1843" w:type="dxa"/>
            <w:tcBorders>
              <w:top w:val="nil"/>
              <w:left w:val="nil"/>
              <w:bottom w:val="nil"/>
              <w:right w:val="nil"/>
            </w:tcBorders>
            <w:noWrap/>
            <w:hideMark/>
          </w:tcPr>
          <w:p w14:paraId="0C85E159" w14:textId="77777777" w:rsidR="00A61333" w:rsidRPr="000D067E" w:rsidRDefault="00A61333" w:rsidP="003C655B">
            <w:pPr>
              <w:rPr>
                <w:color w:val="385623" w:themeColor="accent6" w:themeShade="80"/>
              </w:rPr>
            </w:pPr>
            <w:r w:rsidRPr="000D067E">
              <w:rPr>
                <w:color w:val="385623" w:themeColor="accent6" w:themeShade="80"/>
              </w:rPr>
              <w:t>42.67737591</w:t>
            </w:r>
          </w:p>
        </w:tc>
        <w:tc>
          <w:tcPr>
            <w:tcW w:w="1782" w:type="dxa"/>
            <w:tcBorders>
              <w:top w:val="nil"/>
              <w:left w:val="nil"/>
              <w:bottom w:val="nil"/>
              <w:right w:val="nil"/>
            </w:tcBorders>
            <w:noWrap/>
            <w:hideMark/>
          </w:tcPr>
          <w:p w14:paraId="0722D9FE" w14:textId="77777777" w:rsidR="00A61333" w:rsidRPr="000D067E" w:rsidRDefault="00A61333" w:rsidP="003C655B">
            <w:pPr>
              <w:rPr>
                <w:color w:val="385623" w:themeColor="accent6" w:themeShade="80"/>
              </w:rPr>
            </w:pPr>
            <w:r w:rsidRPr="000D067E">
              <w:rPr>
                <w:color w:val="385623" w:themeColor="accent6" w:themeShade="80"/>
              </w:rPr>
              <w:t>-83.4842027</w:t>
            </w:r>
          </w:p>
        </w:tc>
      </w:tr>
      <w:tr w:rsidR="000D067E" w:rsidRPr="000D067E" w14:paraId="5D9CD793" w14:textId="77777777" w:rsidTr="003C655B">
        <w:trPr>
          <w:trHeight w:val="290"/>
        </w:trPr>
        <w:tc>
          <w:tcPr>
            <w:tcW w:w="1030" w:type="dxa"/>
            <w:tcBorders>
              <w:top w:val="nil"/>
              <w:left w:val="nil"/>
              <w:bottom w:val="nil"/>
              <w:right w:val="nil"/>
            </w:tcBorders>
            <w:noWrap/>
            <w:hideMark/>
          </w:tcPr>
          <w:p w14:paraId="42C45C69" w14:textId="77777777" w:rsidR="00A61333" w:rsidRPr="000D067E" w:rsidRDefault="00A61333" w:rsidP="003C655B">
            <w:pPr>
              <w:rPr>
                <w:color w:val="385623" w:themeColor="accent6" w:themeShade="80"/>
              </w:rPr>
            </w:pPr>
            <w:r w:rsidRPr="000D067E">
              <w:rPr>
                <w:color w:val="385623" w:themeColor="accent6" w:themeShade="80"/>
              </w:rPr>
              <w:t>53</w:t>
            </w:r>
          </w:p>
        </w:tc>
        <w:tc>
          <w:tcPr>
            <w:tcW w:w="2089" w:type="dxa"/>
            <w:tcBorders>
              <w:top w:val="nil"/>
              <w:left w:val="nil"/>
              <w:bottom w:val="nil"/>
              <w:right w:val="nil"/>
            </w:tcBorders>
            <w:noWrap/>
            <w:hideMark/>
          </w:tcPr>
          <w:p w14:paraId="021A098E" w14:textId="77777777" w:rsidR="00A61333" w:rsidRPr="000D067E" w:rsidRDefault="00A61333" w:rsidP="003C655B">
            <w:pPr>
              <w:rPr>
                <w:color w:val="385623" w:themeColor="accent6" w:themeShade="80"/>
              </w:rPr>
            </w:pPr>
            <w:r w:rsidRPr="000D067E">
              <w:rPr>
                <w:color w:val="385623" w:themeColor="accent6" w:themeShade="80"/>
              </w:rPr>
              <w:t>PONHD2</w:t>
            </w:r>
          </w:p>
        </w:tc>
        <w:tc>
          <w:tcPr>
            <w:tcW w:w="2268" w:type="dxa"/>
            <w:tcBorders>
              <w:top w:val="nil"/>
              <w:left w:val="nil"/>
              <w:bottom w:val="nil"/>
              <w:right w:val="nil"/>
            </w:tcBorders>
            <w:noWrap/>
            <w:hideMark/>
          </w:tcPr>
          <w:p w14:paraId="3BED4528" w14:textId="77777777" w:rsidR="00A61333" w:rsidRPr="000D067E" w:rsidRDefault="00A61333" w:rsidP="003C655B">
            <w:pPr>
              <w:rPr>
                <w:color w:val="385623" w:themeColor="accent6" w:themeShade="80"/>
              </w:rPr>
            </w:pPr>
            <w:r w:rsidRPr="000D067E">
              <w:rPr>
                <w:color w:val="385623" w:themeColor="accent6" w:themeShade="80"/>
              </w:rPr>
              <w:t>Pontiac Lake</w:t>
            </w:r>
          </w:p>
        </w:tc>
        <w:tc>
          <w:tcPr>
            <w:tcW w:w="1134" w:type="dxa"/>
            <w:tcBorders>
              <w:top w:val="nil"/>
              <w:left w:val="nil"/>
              <w:bottom w:val="nil"/>
              <w:right w:val="nil"/>
            </w:tcBorders>
            <w:noWrap/>
            <w:hideMark/>
          </w:tcPr>
          <w:p w14:paraId="1882EEB2" w14:textId="77777777" w:rsidR="00A61333" w:rsidRPr="000D067E" w:rsidRDefault="00A61333" w:rsidP="003C655B">
            <w:pPr>
              <w:rPr>
                <w:color w:val="385623" w:themeColor="accent6" w:themeShade="80"/>
              </w:rPr>
            </w:pPr>
            <w:r w:rsidRPr="000D067E">
              <w:rPr>
                <w:color w:val="385623" w:themeColor="accent6" w:themeShade="80"/>
              </w:rPr>
              <w:t>M</w:t>
            </w:r>
          </w:p>
        </w:tc>
        <w:tc>
          <w:tcPr>
            <w:tcW w:w="1761" w:type="dxa"/>
            <w:tcBorders>
              <w:top w:val="nil"/>
              <w:left w:val="nil"/>
              <w:bottom w:val="nil"/>
              <w:right w:val="nil"/>
            </w:tcBorders>
          </w:tcPr>
          <w:p w14:paraId="720BE100" w14:textId="77777777" w:rsidR="00A61333" w:rsidRPr="000D067E" w:rsidRDefault="00A61333" w:rsidP="003C655B">
            <w:pPr>
              <w:rPr>
                <w:color w:val="385623" w:themeColor="accent6" w:themeShade="80"/>
              </w:rPr>
            </w:pPr>
            <w:r w:rsidRPr="000D067E">
              <w:rPr>
                <w:color w:val="385623" w:themeColor="accent6" w:themeShade="80"/>
              </w:rPr>
              <w:t>mesic</w:t>
            </w:r>
          </w:p>
        </w:tc>
        <w:tc>
          <w:tcPr>
            <w:tcW w:w="1843" w:type="dxa"/>
            <w:tcBorders>
              <w:top w:val="nil"/>
              <w:left w:val="nil"/>
              <w:bottom w:val="nil"/>
              <w:right w:val="nil"/>
            </w:tcBorders>
            <w:noWrap/>
            <w:hideMark/>
          </w:tcPr>
          <w:p w14:paraId="4CC3C1FF" w14:textId="77777777" w:rsidR="00A61333" w:rsidRPr="000D067E" w:rsidRDefault="00A61333" w:rsidP="003C655B">
            <w:pPr>
              <w:rPr>
                <w:color w:val="385623" w:themeColor="accent6" w:themeShade="80"/>
              </w:rPr>
            </w:pPr>
            <w:r w:rsidRPr="000D067E">
              <w:rPr>
                <w:color w:val="385623" w:themeColor="accent6" w:themeShade="80"/>
              </w:rPr>
              <w:t>42.67763539</w:t>
            </w:r>
          </w:p>
        </w:tc>
        <w:tc>
          <w:tcPr>
            <w:tcW w:w="1782" w:type="dxa"/>
            <w:tcBorders>
              <w:top w:val="nil"/>
              <w:left w:val="nil"/>
              <w:bottom w:val="nil"/>
              <w:right w:val="nil"/>
            </w:tcBorders>
            <w:noWrap/>
            <w:hideMark/>
          </w:tcPr>
          <w:p w14:paraId="0CF63D5D" w14:textId="77777777" w:rsidR="00A61333" w:rsidRPr="000D067E" w:rsidRDefault="00A61333" w:rsidP="003C655B">
            <w:pPr>
              <w:rPr>
                <w:color w:val="385623" w:themeColor="accent6" w:themeShade="80"/>
              </w:rPr>
            </w:pPr>
            <w:r w:rsidRPr="000D067E">
              <w:rPr>
                <w:color w:val="385623" w:themeColor="accent6" w:themeShade="80"/>
              </w:rPr>
              <w:t>-83.48494077</w:t>
            </w:r>
          </w:p>
        </w:tc>
      </w:tr>
      <w:tr w:rsidR="000D067E" w:rsidRPr="000D067E" w14:paraId="075CB7ED" w14:textId="77777777" w:rsidTr="003C655B">
        <w:trPr>
          <w:trHeight w:val="290"/>
        </w:trPr>
        <w:tc>
          <w:tcPr>
            <w:tcW w:w="1030" w:type="dxa"/>
            <w:tcBorders>
              <w:top w:val="nil"/>
              <w:left w:val="nil"/>
              <w:bottom w:val="nil"/>
              <w:right w:val="nil"/>
            </w:tcBorders>
            <w:noWrap/>
            <w:hideMark/>
          </w:tcPr>
          <w:p w14:paraId="6507047B" w14:textId="77777777" w:rsidR="00A61333" w:rsidRPr="000D067E" w:rsidRDefault="00A61333" w:rsidP="003C655B">
            <w:pPr>
              <w:rPr>
                <w:color w:val="385623" w:themeColor="accent6" w:themeShade="80"/>
              </w:rPr>
            </w:pPr>
            <w:r w:rsidRPr="000D067E">
              <w:rPr>
                <w:color w:val="385623" w:themeColor="accent6" w:themeShade="80"/>
              </w:rPr>
              <w:t>54</w:t>
            </w:r>
          </w:p>
        </w:tc>
        <w:tc>
          <w:tcPr>
            <w:tcW w:w="2089" w:type="dxa"/>
            <w:tcBorders>
              <w:top w:val="nil"/>
              <w:left w:val="nil"/>
              <w:bottom w:val="nil"/>
              <w:right w:val="nil"/>
            </w:tcBorders>
            <w:noWrap/>
            <w:hideMark/>
          </w:tcPr>
          <w:p w14:paraId="5943D9F8" w14:textId="77777777" w:rsidR="00A61333" w:rsidRPr="000D067E" w:rsidRDefault="00A61333" w:rsidP="003C655B">
            <w:pPr>
              <w:rPr>
                <w:color w:val="385623" w:themeColor="accent6" w:themeShade="80"/>
              </w:rPr>
            </w:pPr>
            <w:r w:rsidRPr="000D067E">
              <w:rPr>
                <w:color w:val="385623" w:themeColor="accent6" w:themeShade="80"/>
              </w:rPr>
              <w:t>PONHD3</w:t>
            </w:r>
          </w:p>
        </w:tc>
        <w:tc>
          <w:tcPr>
            <w:tcW w:w="2268" w:type="dxa"/>
            <w:tcBorders>
              <w:top w:val="nil"/>
              <w:left w:val="nil"/>
              <w:bottom w:val="nil"/>
              <w:right w:val="nil"/>
            </w:tcBorders>
            <w:noWrap/>
            <w:hideMark/>
          </w:tcPr>
          <w:p w14:paraId="1B0DDF87" w14:textId="77777777" w:rsidR="00A61333" w:rsidRPr="000D067E" w:rsidRDefault="00A61333" w:rsidP="003C655B">
            <w:pPr>
              <w:rPr>
                <w:color w:val="385623" w:themeColor="accent6" w:themeShade="80"/>
              </w:rPr>
            </w:pPr>
            <w:r w:rsidRPr="000D067E">
              <w:rPr>
                <w:color w:val="385623" w:themeColor="accent6" w:themeShade="80"/>
              </w:rPr>
              <w:t>Pontiac Lake</w:t>
            </w:r>
          </w:p>
        </w:tc>
        <w:tc>
          <w:tcPr>
            <w:tcW w:w="1134" w:type="dxa"/>
            <w:tcBorders>
              <w:top w:val="nil"/>
              <w:left w:val="nil"/>
              <w:bottom w:val="nil"/>
              <w:right w:val="nil"/>
            </w:tcBorders>
            <w:noWrap/>
            <w:hideMark/>
          </w:tcPr>
          <w:p w14:paraId="7E450F1D" w14:textId="77777777" w:rsidR="00A61333" w:rsidRPr="000D067E" w:rsidRDefault="00A61333" w:rsidP="003C655B">
            <w:pPr>
              <w:rPr>
                <w:color w:val="385623" w:themeColor="accent6" w:themeShade="80"/>
              </w:rPr>
            </w:pPr>
            <w:r w:rsidRPr="000D067E">
              <w:rPr>
                <w:color w:val="385623" w:themeColor="accent6" w:themeShade="80"/>
              </w:rPr>
              <w:t>M</w:t>
            </w:r>
          </w:p>
        </w:tc>
        <w:tc>
          <w:tcPr>
            <w:tcW w:w="1761" w:type="dxa"/>
            <w:tcBorders>
              <w:top w:val="nil"/>
              <w:left w:val="nil"/>
              <w:bottom w:val="nil"/>
              <w:right w:val="nil"/>
            </w:tcBorders>
          </w:tcPr>
          <w:p w14:paraId="3A61B9E8" w14:textId="77777777" w:rsidR="00A61333" w:rsidRPr="000D067E" w:rsidRDefault="00A61333" w:rsidP="003C655B">
            <w:pPr>
              <w:rPr>
                <w:color w:val="385623" w:themeColor="accent6" w:themeShade="80"/>
              </w:rPr>
            </w:pPr>
            <w:r w:rsidRPr="000D067E">
              <w:rPr>
                <w:color w:val="385623" w:themeColor="accent6" w:themeShade="80"/>
              </w:rPr>
              <w:t>mesic</w:t>
            </w:r>
          </w:p>
        </w:tc>
        <w:tc>
          <w:tcPr>
            <w:tcW w:w="1843" w:type="dxa"/>
            <w:tcBorders>
              <w:top w:val="nil"/>
              <w:left w:val="nil"/>
              <w:bottom w:val="nil"/>
              <w:right w:val="nil"/>
            </w:tcBorders>
            <w:noWrap/>
            <w:hideMark/>
          </w:tcPr>
          <w:p w14:paraId="5225C230" w14:textId="77777777" w:rsidR="00A61333" w:rsidRPr="000D067E" w:rsidRDefault="00A61333" w:rsidP="003C655B">
            <w:pPr>
              <w:rPr>
                <w:color w:val="385623" w:themeColor="accent6" w:themeShade="80"/>
              </w:rPr>
            </w:pPr>
            <w:r w:rsidRPr="000D067E">
              <w:rPr>
                <w:color w:val="385623" w:themeColor="accent6" w:themeShade="80"/>
              </w:rPr>
              <w:t>42.67619344</w:t>
            </w:r>
          </w:p>
        </w:tc>
        <w:tc>
          <w:tcPr>
            <w:tcW w:w="1782" w:type="dxa"/>
            <w:tcBorders>
              <w:top w:val="nil"/>
              <w:left w:val="nil"/>
              <w:bottom w:val="nil"/>
              <w:right w:val="nil"/>
            </w:tcBorders>
            <w:noWrap/>
            <w:hideMark/>
          </w:tcPr>
          <w:p w14:paraId="0D977B2A" w14:textId="77777777" w:rsidR="00A61333" w:rsidRPr="000D067E" w:rsidRDefault="00A61333" w:rsidP="003C655B">
            <w:pPr>
              <w:rPr>
                <w:color w:val="385623" w:themeColor="accent6" w:themeShade="80"/>
              </w:rPr>
            </w:pPr>
            <w:r w:rsidRPr="000D067E">
              <w:rPr>
                <w:color w:val="385623" w:themeColor="accent6" w:themeShade="80"/>
              </w:rPr>
              <w:t>-83.48458083</w:t>
            </w:r>
          </w:p>
        </w:tc>
      </w:tr>
      <w:tr w:rsidR="000D067E" w:rsidRPr="000D067E" w14:paraId="5DA0BC29" w14:textId="77777777" w:rsidTr="003C655B">
        <w:trPr>
          <w:trHeight w:val="290"/>
        </w:trPr>
        <w:tc>
          <w:tcPr>
            <w:tcW w:w="1030" w:type="dxa"/>
            <w:tcBorders>
              <w:top w:val="nil"/>
              <w:left w:val="nil"/>
              <w:bottom w:val="nil"/>
              <w:right w:val="nil"/>
            </w:tcBorders>
            <w:noWrap/>
            <w:hideMark/>
          </w:tcPr>
          <w:p w14:paraId="0B08C562" w14:textId="77777777" w:rsidR="00A61333" w:rsidRPr="000D067E" w:rsidRDefault="00A61333" w:rsidP="003C655B">
            <w:pPr>
              <w:rPr>
                <w:color w:val="385623" w:themeColor="accent6" w:themeShade="80"/>
              </w:rPr>
            </w:pPr>
            <w:r w:rsidRPr="000D067E">
              <w:rPr>
                <w:color w:val="385623" w:themeColor="accent6" w:themeShade="80"/>
              </w:rPr>
              <w:t>55</w:t>
            </w:r>
          </w:p>
        </w:tc>
        <w:tc>
          <w:tcPr>
            <w:tcW w:w="2089" w:type="dxa"/>
            <w:tcBorders>
              <w:top w:val="nil"/>
              <w:left w:val="nil"/>
              <w:bottom w:val="nil"/>
              <w:right w:val="nil"/>
            </w:tcBorders>
            <w:noWrap/>
            <w:hideMark/>
          </w:tcPr>
          <w:p w14:paraId="6A89029C" w14:textId="77777777" w:rsidR="00A61333" w:rsidRPr="000D067E" w:rsidRDefault="00A61333" w:rsidP="003C655B">
            <w:pPr>
              <w:rPr>
                <w:color w:val="385623" w:themeColor="accent6" w:themeShade="80"/>
              </w:rPr>
            </w:pPr>
            <w:r w:rsidRPr="000D067E">
              <w:rPr>
                <w:color w:val="385623" w:themeColor="accent6" w:themeShade="80"/>
              </w:rPr>
              <w:t>PONEAST</w:t>
            </w:r>
          </w:p>
        </w:tc>
        <w:tc>
          <w:tcPr>
            <w:tcW w:w="2268" w:type="dxa"/>
            <w:tcBorders>
              <w:top w:val="nil"/>
              <w:left w:val="nil"/>
              <w:bottom w:val="nil"/>
              <w:right w:val="nil"/>
            </w:tcBorders>
            <w:noWrap/>
            <w:hideMark/>
          </w:tcPr>
          <w:p w14:paraId="25361BDA" w14:textId="77777777" w:rsidR="00A61333" w:rsidRPr="000D067E" w:rsidRDefault="00A61333" w:rsidP="003C655B">
            <w:pPr>
              <w:rPr>
                <w:color w:val="385623" w:themeColor="accent6" w:themeShade="80"/>
              </w:rPr>
            </w:pPr>
            <w:r w:rsidRPr="000D067E">
              <w:rPr>
                <w:color w:val="385623" w:themeColor="accent6" w:themeShade="80"/>
              </w:rPr>
              <w:t>Pontiac Lake</w:t>
            </w:r>
          </w:p>
        </w:tc>
        <w:tc>
          <w:tcPr>
            <w:tcW w:w="1134" w:type="dxa"/>
            <w:tcBorders>
              <w:top w:val="nil"/>
              <w:left w:val="nil"/>
              <w:bottom w:val="nil"/>
              <w:right w:val="nil"/>
            </w:tcBorders>
            <w:noWrap/>
            <w:hideMark/>
          </w:tcPr>
          <w:p w14:paraId="27D7335E" w14:textId="77777777" w:rsidR="00A61333" w:rsidRPr="000D067E" w:rsidRDefault="00A61333" w:rsidP="003C655B">
            <w:pPr>
              <w:rPr>
                <w:color w:val="385623" w:themeColor="accent6" w:themeShade="80"/>
              </w:rPr>
            </w:pPr>
            <w:r w:rsidRPr="000D067E">
              <w:rPr>
                <w:color w:val="385623" w:themeColor="accent6" w:themeShade="80"/>
              </w:rPr>
              <w:t>N</w:t>
            </w:r>
          </w:p>
        </w:tc>
        <w:tc>
          <w:tcPr>
            <w:tcW w:w="1761" w:type="dxa"/>
            <w:tcBorders>
              <w:top w:val="nil"/>
              <w:left w:val="nil"/>
              <w:bottom w:val="nil"/>
              <w:right w:val="nil"/>
            </w:tcBorders>
          </w:tcPr>
          <w:p w14:paraId="05DA6755" w14:textId="77777777" w:rsidR="00A61333" w:rsidRPr="000D067E" w:rsidRDefault="00A61333" w:rsidP="003C655B">
            <w:pPr>
              <w:rPr>
                <w:color w:val="385623" w:themeColor="accent6" w:themeShade="80"/>
              </w:rPr>
            </w:pPr>
            <w:r w:rsidRPr="000D067E">
              <w:rPr>
                <w:color w:val="385623" w:themeColor="accent6" w:themeShade="80"/>
              </w:rPr>
              <w:t>xeric</w:t>
            </w:r>
          </w:p>
        </w:tc>
        <w:tc>
          <w:tcPr>
            <w:tcW w:w="1843" w:type="dxa"/>
            <w:tcBorders>
              <w:top w:val="nil"/>
              <w:left w:val="nil"/>
              <w:bottom w:val="nil"/>
              <w:right w:val="nil"/>
            </w:tcBorders>
            <w:noWrap/>
            <w:hideMark/>
          </w:tcPr>
          <w:p w14:paraId="26BAD49D" w14:textId="77777777" w:rsidR="00A61333" w:rsidRPr="000D067E" w:rsidRDefault="00A61333" w:rsidP="003C655B">
            <w:pPr>
              <w:rPr>
                <w:color w:val="385623" w:themeColor="accent6" w:themeShade="80"/>
              </w:rPr>
            </w:pPr>
            <w:r w:rsidRPr="000D067E">
              <w:rPr>
                <w:color w:val="385623" w:themeColor="accent6" w:themeShade="80"/>
              </w:rPr>
              <w:t>42.67628637</w:t>
            </w:r>
          </w:p>
        </w:tc>
        <w:tc>
          <w:tcPr>
            <w:tcW w:w="1782" w:type="dxa"/>
            <w:tcBorders>
              <w:top w:val="nil"/>
              <w:left w:val="nil"/>
              <w:bottom w:val="nil"/>
              <w:right w:val="nil"/>
            </w:tcBorders>
            <w:noWrap/>
            <w:hideMark/>
          </w:tcPr>
          <w:p w14:paraId="687B4F5E" w14:textId="77777777" w:rsidR="00A61333" w:rsidRPr="000D067E" w:rsidRDefault="00A61333" w:rsidP="003C655B">
            <w:pPr>
              <w:rPr>
                <w:color w:val="385623" w:themeColor="accent6" w:themeShade="80"/>
              </w:rPr>
            </w:pPr>
            <w:r w:rsidRPr="000D067E">
              <w:rPr>
                <w:color w:val="385623" w:themeColor="accent6" w:themeShade="80"/>
              </w:rPr>
              <w:t>-83.48161802</w:t>
            </w:r>
          </w:p>
        </w:tc>
      </w:tr>
      <w:tr w:rsidR="000D067E" w:rsidRPr="000D067E" w14:paraId="5728E646" w14:textId="77777777" w:rsidTr="003C655B">
        <w:trPr>
          <w:trHeight w:val="290"/>
        </w:trPr>
        <w:tc>
          <w:tcPr>
            <w:tcW w:w="1030" w:type="dxa"/>
            <w:tcBorders>
              <w:top w:val="nil"/>
              <w:left w:val="nil"/>
              <w:bottom w:val="nil"/>
              <w:right w:val="nil"/>
            </w:tcBorders>
            <w:noWrap/>
            <w:hideMark/>
          </w:tcPr>
          <w:p w14:paraId="7A5F6A20" w14:textId="77777777" w:rsidR="00A61333" w:rsidRPr="000D067E" w:rsidRDefault="00A61333" w:rsidP="003C655B">
            <w:pPr>
              <w:rPr>
                <w:color w:val="385623" w:themeColor="accent6" w:themeShade="80"/>
              </w:rPr>
            </w:pPr>
            <w:r w:rsidRPr="000D067E">
              <w:rPr>
                <w:color w:val="385623" w:themeColor="accent6" w:themeShade="80"/>
              </w:rPr>
              <w:t>56</w:t>
            </w:r>
          </w:p>
        </w:tc>
        <w:tc>
          <w:tcPr>
            <w:tcW w:w="2089" w:type="dxa"/>
            <w:tcBorders>
              <w:top w:val="nil"/>
              <w:left w:val="nil"/>
              <w:bottom w:val="nil"/>
              <w:right w:val="nil"/>
            </w:tcBorders>
            <w:noWrap/>
            <w:hideMark/>
          </w:tcPr>
          <w:p w14:paraId="397749C8" w14:textId="77777777" w:rsidR="00A61333" w:rsidRPr="000D067E" w:rsidRDefault="00A61333" w:rsidP="003C655B">
            <w:pPr>
              <w:rPr>
                <w:color w:val="385623" w:themeColor="accent6" w:themeShade="80"/>
              </w:rPr>
            </w:pPr>
            <w:r w:rsidRPr="000D067E">
              <w:rPr>
                <w:color w:val="385623" w:themeColor="accent6" w:themeShade="80"/>
              </w:rPr>
              <w:t>PONEAST2</w:t>
            </w:r>
          </w:p>
        </w:tc>
        <w:tc>
          <w:tcPr>
            <w:tcW w:w="2268" w:type="dxa"/>
            <w:tcBorders>
              <w:top w:val="nil"/>
              <w:left w:val="nil"/>
              <w:bottom w:val="nil"/>
              <w:right w:val="nil"/>
            </w:tcBorders>
            <w:noWrap/>
            <w:hideMark/>
          </w:tcPr>
          <w:p w14:paraId="305656BF" w14:textId="77777777" w:rsidR="00A61333" w:rsidRPr="000D067E" w:rsidRDefault="00A61333" w:rsidP="003C655B">
            <w:pPr>
              <w:rPr>
                <w:color w:val="385623" w:themeColor="accent6" w:themeShade="80"/>
              </w:rPr>
            </w:pPr>
            <w:r w:rsidRPr="000D067E">
              <w:rPr>
                <w:color w:val="385623" w:themeColor="accent6" w:themeShade="80"/>
              </w:rPr>
              <w:t>Pontiac Lake</w:t>
            </w:r>
          </w:p>
        </w:tc>
        <w:tc>
          <w:tcPr>
            <w:tcW w:w="1134" w:type="dxa"/>
            <w:tcBorders>
              <w:top w:val="nil"/>
              <w:left w:val="nil"/>
              <w:bottom w:val="nil"/>
              <w:right w:val="nil"/>
            </w:tcBorders>
            <w:noWrap/>
            <w:hideMark/>
          </w:tcPr>
          <w:p w14:paraId="7B4AB619" w14:textId="77777777" w:rsidR="00A61333" w:rsidRPr="000D067E" w:rsidRDefault="00A61333" w:rsidP="003C655B">
            <w:pPr>
              <w:rPr>
                <w:color w:val="385623" w:themeColor="accent6" w:themeShade="80"/>
              </w:rPr>
            </w:pPr>
            <w:r w:rsidRPr="000D067E">
              <w:rPr>
                <w:color w:val="385623" w:themeColor="accent6" w:themeShade="80"/>
              </w:rPr>
              <w:t>N</w:t>
            </w:r>
          </w:p>
        </w:tc>
        <w:tc>
          <w:tcPr>
            <w:tcW w:w="1761" w:type="dxa"/>
            <w:tcBorders>
              <w:top w:val="nil"/>
              <w:left w:val="nil"/>
              <w:bottom w:val="nil"/>
              <w:right w:val="nil"/>
            </w:tcBorders>
          </w:tcPr>
          <w:p w14:paraId="7C38DFAE" w14:textId="77777777" w:rsidR="00A61333" w:rsidRPr="000D067E" w:rsidRDefault="00A61333" w:rsidP="003C655B">
            <w:pPr>
              <w:rPr>
                <w:color w:val="385623" w:themeColor="accent6" w:themeShade="80"/>
              </w:rPr>
            </w:pPr>
            <w:r w:rsidRPr="000D067E">
              <w:rPr>
                <w:color w:val="385623" w:themeColor="accent6" w:themeShade="80"/>
              </w:rPr>
              <w:t>xeric</w:t>
            </w:r>
          </w:p>
        </w:tc>
        <w:tc>
          <w:tcPr>
            <w:tcW w:w="1843" w:type="dxa"/>
            <w:tcBorders>
              <w:top w:val="nil"/>
              <w:left w:val="nil"/>
              <w:bottom w:val="nil"/>
              <w:right w:val="nil"/>
            </w:tcBorders>
            <w:noWrap/>
            <w:hideMark/>
          </w:tcPr>
          <w:p w14:paraId="2CEA0721" w14:textId="77777777" w:rsidR="00A61333" w:rsidRPr="000D067E" w:rsidRDefault="00A61333" w:rsidP="003C655B">
            <w:pPr>
              <w:rPr>
                <w:color w:val="385623" w:themeColor="accent6" w:themeShade="80"/>
              </w:rPr>
            </w:pPr>
            <w:r w:rsidRPr="000D067E">
              <w:rPr>
                <w:color w:val="385623" w:themeColor="accent6" w:themeShade="80"/>
              </w:rPr>
              <w:t>42.67644003</w:t>
            </w:r>
          </w:p>
        </w:tc>
        <w:tc>
          <w:tcPr>
            <w:tcW w:w="1782" w:type="dxa"/>
            <w:tcBorders>
              <w:top w:val="nil"/>
              <w:left w:val="nil"/>
              <w:bottom w:val="nil"/>
              <w:right w:val="nil"/>
            </w:tcBorders>
            <w:noWrap/>
            <w:hideMark/>
          </w:tcPr>
          <w:p w14:paraId="29204CA4" w14:textId="77777777" w:rsidR="00A61333" w:rsidRPr="000D067E" w:rsidRDefault="00A61333" w:rsidP="003C655B">
            <w:pPr>
              <w:rPr>
                <w:color w:val="385623" w:themeColor="accent6" w:themeShade="80"/>
              </w:rPr>
            </w:pPr>
            <w:r w:rsidRPr="000D067E">
              <w:rPr>
                <w:color w:val="385623" w:themeColor="accent6" w:themeShade="80"/>
              </w:rPr>
              <w:t>-83.48223133</w:t>
            </w:r>
          </w:p>
        </w:tc>
      </w:tr>
      <w:tr w:rsidR="000D067E" w:rsidRPr="000D067E" w14:paraId="77CDF988" w14:textId="77777777" w:rsidTr="003C655B">
        <w:trPr>
          <w:trHeight w:val="290"/>
        </w:trPr>
        <w:tc>
          <w:tcPr>
            <w:tcW w:w="1030" w:type="dxa"/>
            <w:tcBorders>
              <w:top w:val="nil"/>
              <w:left w:val="nil"/>
              <w:bottom w:val="nil"/>
              <w:right w:val="nil"/>
            </w:tcBorders>
            <w:noWrap/>
            <w:hideMark/>
          </w:tcPr>
          <w:p w14:paraId="5716FC32" w14:textId="77777777" w:rsidR="00A61333" w:rsidRPr="000D067E" w:rsidRDefault="00A61333" w:rsidP="003C655B">
            <w:pPr>
              <w:rPr>
                <w:color w:val="385623" w:themeColor="accent6" w:themeShade="80"/>
              </w:rPr>
            </w:pPr>
            <w:r w:rsidRPr="000D067E">
              <w:rPr>
                <w:color w:val="385623" w:themeColor="accent6" w:themeShade="80"/>
              </w:rPr>
              <w:t>57</w:t>
            </w:r>
          </w:p>
        </w:tc>
        <w:tc>
          <w:tcPr>
            <w:tcW w:w="2089" w:type="dxa"/>
            <w:tcBorders>
              <w:top w:val="nil"/>
              <w:left w:val="nil"/>
              <w:bottom w:val="nil"/>
              <w:right w:val="nil"/>
            </w:tcBorders>
            <w:noWrap/>
            <w:hideMark/>
          </w:tcPr>
          <w:p w14:paraId="27D5F22B" w14:textId="77777777" w:rsidR="00A61333" w:rsidRPr="000D067E" w:rsidRDefault="00A61333" w:rsidP="003C655B">
            <w:pPr>
              <w:rPr>
                <w:color w:val="385623" w:themeColor="accent6" w:themeShade="80"/>
              </w:rPr>
            </w:pPr>
            <w:r w:rsidRPr="000D067E">
              <w:rPr>
                <w:color w:val="385623" w:themeColor="accent6" w:themeShade="80"/>
              </w:rPr>
              <w:t>PONEAST3</w:t>
            </w:r>
          </w:p>
        </w:tc>
        <w:tc>
          <w:tcPr>
            <w:tcW w:w="2268" w:type="dxa"/>
            <w:tcBorders>
              <w:top w:val="nil"/>
              <w:left w:val="nil"/>
              <w:bottom w:val="nil"/>
              <w:right w:val="nil"/>
            </w:tcBorders>
            <w:noWrap/>
            <w:hideMark/>
          </w:tcPr>
          <w:p w14:paraId="55B81397" w14:textId="77777777" w:rsidR="00A61333" w:rsidRPr="000D067E" w:rsidRDefault="00A61333" w:rsidP="003C655B">
            <w:pPr>
              <w:rPr>
                <w:color w:val="385623" w:themeColor="accent6" w:themeShade="80"/>
              </w:rPr>
            </w:pPr>
            <w:r w:rsidRPr="000D067E">
              <w:rPr>
                <w:color w:val="385623" w:themeColor="accent6" w:themeShade="80"/>
              </w:rPr>
              <w:t>Pontiac Lake</w:t>
            </w:r>
          </w:p>
        </w:tc>
        <w:tc>
          <w:tcPr>
            <w:tcW w:w="1134" w:type="dxa"/>
            <w:tcBorders>
              <w:top w:val="nil"/>
              <w:left w:val="nil"/>
              <w:bottom w:val="nil"/>
              <w:right w:val="nil"/>
            </w:tcBorders>
            <w:noWrap/>
            <w:hideMark/>
          </w:tcPr>
          <w:p w14:paraId="11D47BFF" w14:textId="77777777" w:rsidR="00A61333" w:rsidRPr="000D067E" w:rsidRDefault="00A61333" w:rsidP="003C655B">
            <w:pPr>
              <w:rPr>
                <w:color w:val="385623" w:themeColor="accent6" w:themeShade="80"/>
              </w:rPr>
            </w:pPr>
            <w:r w:rsidRPr="000D067E">
              <w:rPr>
                <w:color w:val="385623" w:themeColor="accent6" w:themeShade="80"/>
              </w:rPr>
              <w:t>N</w:t>
            </w:r>
          </w:p>
        </w:tc>
        <w:tc>
          <w:tcPr>
            <w:tcW w:w="1761" w:type="dxa"/>
            <w:tcBorders>
              <w:top w:val="nil"/>
              <w:left w:val="nil"/>
              <w:bottom w:val="nil"/>
              <w:right w:val="nil"/>
            </w:tcBorders>
          </w:tcPr>
          <w:p w14:paraId="1FA5ADF2" w14:textId="77777777" w:rsidR="00A61333" w:rsidRPr="000D067E" w:rsidRDefault="00A61333" w:rsidP="003C655B">
            <w:pPr>
              <w:rPr>
                <w:color w:val="385623" w:themeColor="accent6" w:themeShade="80"/>
              </w:rPr>
            </w:pPr>
            <w:r w:rsidRPr="000D067E">
              <w:rPr>
                <w:color w:val="385623" w:themeColor="accent6" w:themeShade="80"/>
              </w:rPr>
              <w:t>xeric</w:t>
            </w:r>
          </w:p>
        </w:tc>
        <w:tc>
          <w:tcPr>
            <w:tcW w:w="1843" w:type="dxa"/>
            <w:tcBorders>
              <w:top w:val="nil"/>
              <w:left w:val="nil"/>
              <w:bottom w:val="nil"/>
              <w:right w:val="nil"/>
            </w:tcBorders>
            <w:noWrap/>
            <w:hideMark/>
          </w:tcPr>
          <w:p w14:paraId="320EDB41" w14:textId="77777777" w:rsidR="00A61333" w:rsidRPr="000D067E" w:rsidRDefault="00A61333" w:rsidP="003C655B">
            <w:pPr>
              <w:rPr>
                <w:color w:val="385623" w:themeColor="accent6" w:themeShade="80"/>
              </w:rPr>
            </w:pPr>
            <w:r w:rsidRPr="000D067E">
              <w:rPr>
                <w:color w:val="385623" w:themeColor="accent6" w:themeShade="80"/>
              </w:rPr>
              <w:t>42.67655527</w:t>
            </w:r>
          </w:p>
        </w:tc>
        <w:tc>
          <w:tcPr>
            <w:tcW w:w="1782" w:type="dxa"/>
            <w:tcBorders>
              <w:top w:val="nil"/>
              <w:left w:val="nil"/>
              <w:bottom w:val="nil"/>
              <w:right w:val="nil"/>
            </w:tcBorders>
            <w:noWrap/>
            <w:hideMark/>
          </w:tcPr>
          <w:p w14:paraId="7EFE2B3F" w14:textId="77777777" w:rsidR="00A61333" w:rsidRPr="000D067E" w:rsidRDefault="00A61333" w:rsidP="003C655B">
            <w:pPr>
              <w:rPr>
                <w:color w:val="385623" w:themeColor="accent6" w:themeShade="80"/>
              </w:rPr>
            </w:pPr>
            <w:r w:rsidRPr="000D067E">
              <w:rPr>
                <w:color w:val="385623" w:themeColor="accent6" w:themeShade="80"/>
              </w:rPr>
              <w:t>-83.4827693</w:t>
            </w:r>
          </w:p>
        </w:tc>
      </w:tr>
      <w:tr w:rsidR="000D067E" w:rsidRPr="000D067E" w14:paraId="747B83F1" w14:textId="77777777" w:rsidTr="003C655B">
        <w:trPr>
          <w:trHeight w:val="290"/>
        </w:trPr>
        <w:tc>
          <w:tcPr>
            <w:tcW w:w="1030" w:type="dxa"/>
            <w:tcBorders>
              <w:top w:val="nil"/>
              <w:left w:val="nil"/>
              <w:bottom w:val="nil"/>
              <w:right w:val="nil"/>
            </w:tcBorders>
            <w:noWrap/>
            <w:hideMark/>
          </w:tcPr>
          <w:p w14:paraId="33EADB1B" w14:textId="77777777" w:rsidR="00A61333" w:rsidRPr="000D067E" w:rsidRDefault="00A61333" w:rsidP="003C655B">
            <w:pPr>
              <w:rPr>
                <w:color w:val="385623" w:themeColor="accent6" w:themeShade="80"/>
              </w:rPr>
            </w:pPr>
            <w:r w:rsidRPr="000D067E">
              <w:rPr>
                <w:color w:val="385623" w:themeColor="accent6" w:themeShade="80"/>
              </w:rPr>
              <w:t>58</w:t>
            </w:r>
          </w:p>
        </w:tc>
        <w:tc>
          <w:tcPr>
            <w:tcW w:w="2089" w:type="dxa"/>
            <w:tcBorders>
              <w:top w:val="nil"/>
              <w:left w:val="nil"/>
              <w:bottom w:val="nil"/>
              <w:right w:val="nil"/>
            </w:tcBorders>
            <w:noWrap/>
            <w:hideMark/>
          </w:tcPr>
          <w:p w14:paraId="53E468A8" w14:textId="77777777" w:rsidR="00A61333" w:rsidRPr="000D067E" w:rsidRDefault="00A61333" w:rsidP="003C655B">
            <w:pPr>
              <w:rPr>
                <w:color w:val="385623" w:themeColor="accent6" w:themeShade="80"/>
              </w:rPr>
            </w:pPr>
            <w:r w:rsidRPr="000D067E">
              <w:rPr>
                <w:color w:val="385623" w:themeColor="accent6" w:themeShade="80"/>
              </w:rPr>
              <w:t>PONRT</w:t>
            </w:r>
          </w:p>
        </w:tc>
        <w:tc>
          <w:tcPr>
            <w:tcW w:w="2268" w:type="dxa"/>
            <w:tcBorders>
              <w:top w:val="nil"/>
              <w:left w:val="nil"/>
              <w:bottom w:val="nil"/>
              <w:right w:val="nil"/>
            </w:tcBorders>
            <w:noWrap/>
            <w:hideMark/>
          </w:tcPr>
          <w:p w14:paraId="7C8FEAAA" w14:textId="77777777" w:rsidR="00A61333" w:rsidRPr="000D067E" w:rsidRDefault="00A61333" w:rsidP="003C655B">
            <w:pPr>
              <w:rPr>
                <w:color w:val="385623" w:themeColor="accent6" w:themeShade="80"/>
              </w:rPr>
            </w:pPr>
            <w:r w:rsidRPr="000D067E">
              <w:rPr>
                <w:color w:val="385623" w:themeColor="accent6" w:themeShade="80"/>
              </w:rPr>
              <w:t>Pontiac Lake</w:t>
            </w:r>
          </w:p>
        </w:tc>
        <w:tc>
          <w:tcPr>
            <w:tcW w:w="1134" w:type="dxa"/>
            <w:tcBorders>
              <w:top w:val="nil"/>
              <w:left w:val="nil"/>
              <w:bottom w:val="nil"/>
              <w:right w:val="nil"/>
            </w:tcBorders>
            <w:noWrap/>
            <w:hideMark/>
          </w:tcPr>
          <w:p w14:paraId="382A82B4" w14:textId="77777777" w:rsidR="00A61333" w:rsidRPr="000D067E" w:rsidRDefault="00A61333" w:rsidP="003C655B">
            <w:pPr>
              <w:rPr>
                <w:color w:val="385623" w:themeColor="accent6" w:themeShade="80"/>
              </w:rPr>
            </w:pPr>
            <w:r w:rsidRPr="000D067E">
              <w:rPr>
                <w:color w:val="385623" w:themeColor="accent6" w:themeShade="80"/>
              </w:rPr>
              <w:t>O</w:t>
            </w:r>
          </w:p>
        </w:tc>
        <w:tc>
          <w:tcPr>
            <w:tcW w:w="1761" w:type="dxa"/>
            <w:tcBorders>
              <w:top w:val="nil"/>
              <w:left w:val="nil"/>
              <w:bottom w:val="nil"/>
              <w:right w:val="nil"/>
            </w:tcBorders>
          </w:tcPr>
          <w:p w14:paraId="51E51279" w14:textId="77777777" w:rsidR="00A61333" w:rsidRPr="000D067E" w:rsidRDefault="00A61333" w:rsidP="003C655B">
            <w:pPr>
              <w:rPr>
                <w:color w:val="385623" w:themeColor="accent6" w:themeShade="80"/>
              </w:rPr>
            </w:pPr>
            <w:r w:rsidRPr="000D067E">
              <w:rPr>
                <w:color w:val="385623" w:themeColor="accent6" w:themeShade="80"/>
              </w:rPr>
              <w:t>xeric</w:t>
            </w:r>
          </w:p>
        </w:tc>
        <w:tc>
          <w:tcPr>
            <w:tcW w:w="1843" w:type="dxa"/>
            <w:tcBorders>
              <w:top w:val="nil"/>
              <w:left w:val="nil"/>
              <w:bottom w:val="nil"/>
              <w:right w:val="nil"/>
            </w:tcBorders>
            <w:noWrap/>
            <w:hideMark/>
          </w:tcPr>
          <w:p w14:paraId="5C02990D" w14:textId="77777777" w:rsidR="00A61333" w:rsidRPr="000D067E" w:rsidRDefault="00A61333" w:rsidP="003C655B">
            <w:pPr>
              <w:rPr>
                <w:color w:val="385623" w:themeColor="accent6" w:themeShade="80"/>
              </w:rPr>
            </w:pPr>
            <w:r w:rsidRPr="000D067E">
              <w:rPr>
                <w:color w:val="385623" w:themeColor="accent6" w:themeShade="80"/>
              </w:rPr>
              <w:t>42.67697644</w:t>
            </w:r>
          </w:p>
        </w:tc>
        <w:tc>
          <w:tcPr>
            <w:tcW w:w="1782" w:type="dxa"/>
            <w:tcBorders>
              <w:top w:val="nil"/>
              <w:left w:val="nil"/>
              <w:bottom w:val="nil"/>
              <w:right w:val="nil"/>
            </w:tcBorders>
            <w:noWrap/>
            <w:hideMark/>
          </w:tcPr>
          <w:p w14:paraId="6AB6738B" w14:textId="77777777" w:rsidR="00A61333" w:rsidRPr="000D067E" w:rsidRDefault="00A61333" w:rsidP="003C655B">
            <w:pPr>
              <w:rPr>
                <w:color w:val="385623" w:themeColor="accent6" w:themeShade="80"/>
              </w:rPr>
            </w:pPr>
            <w:r w:rsidRPr="000D067E">
              <w:rPr>
                <w:color w:val="385623" w:themeColor="accent6" w:themeShade="80"/>
              </w:rPr>
              <w:t>-83.48225793</w:t>
            </w:r>
          </w:p>
        </w:tc>
      </w:tr>
      <w:tr w:rsidR="000D067E" w:rsidRPr="000D067E" w14:paraId="196DEA3E" w14:textId="77777777" w:rsidTr="003C655B">
        <w:trPr>
          <w:trHeight w:val="290"/>
        </w:trPr>
        <w:tc>
          <w:tcPr>
            <w:tcW w:w="1030" w:type="dxa"/>
            <w:tcBorders>
              <w:top w:val="nil"/>
              <w:left w:val="nil"/>
              <w:bottom w:val="nil"/>
              <w:right w:val="nil"/>
            </w:tcBorders>
            <w:noWrap/>
            <w:hideMark/>
          </w:tcPr>
          <w:p w14:paraId="4181BCB2" w14:textId="77777777" w:rsidR="00A61333" w:rsidRPr="000D067E" w:rsidRDefault="00A61333" w:rsidP="003C655B">
            <w:pPr>
              <w:rPr>
                <w:color w:val="385623" w:themeColor="accent6" w:themeShade="80"/>
              </w:rPr>
            </w:pPr>
            <w:r w:rsidRPr="000D067E">
              <w:rPr>
                <w:color w:val="385623" w:themeColor="accent6" w:themeShade="80"/>
              </w:rPr>
              <w:t>59</w:t>
            </w:r>
          </w:p>
        </w:tc>
        <w:tc>
          <w:tcPr>
            <w:tcW w:w="2089" w:type="dxa"/>
            <w:tcBorders>
              <w:top w:val="nil"/>
              <w:left w:val="nil"/>
              <w:bottom w:val="nil"/>
              <w:right w:val="nil"/>
            </w:tcBorders>
            <w:noWrap/>
            <w:hideMark/>
          </w:tcPr>
          <w:p w14:paraId="2930D427" w14:textId="77777777" w:rsidR="00A61333" w:rsidRPr="000D067E" w:rsidRDefault="00A61333" w:rsidP="003C655B">
            <w:pPr>
              <w:rPr>
                <w:color w:val="385623" w:themeColor="accent6" w:themeShade="80"/>
              </w:rPr>
            </w:pPr>
            <w:r w:rsidRPr="000D067E">
              <w:rPr>
                <w:color w:val="385623" w:themeColor="accent6" w:themeShade="80"/>
              </w:rPr>
              <w:t>PONRT2</w:t>
            </w:r>
          </w:p>
        </w:tc>
        <w:tc>
          <w:tcPr>
            <w:tcW w:w="2268" w:type="dxa"/>
            <w:tcBorders>
              <w:top w:val="nil"/>
              <w:left w:val="nil"/>
              <w:bottom w:val="nil"/>
              <w:right w:val="nil"/>
            </w:tcBorders>
            <w:noWrap/>
            <w:hideMark/>
          </w:tcPr>
          <w:p w14:paraId="5147ADB0" w14:textId="77777777" w:rsidR="00A61333" w:rsidRPr="000D067E" w:rsidRDefault="00A61333" w:rsidP="003C655B">
            <w:pPr>
              <w:rPr>
                <w:color w:val="385623" w:themeColor="accent6" w:themeShade="80"/>
              </w:rPr>
            </w:pPr>
            <w:r w:rsidRPr="000D067E">
              <w:rPr>
                <w:color w:val="385623" w:themeColor="accent6" w:themeShade="80"/>
              </w:rPr>
              <w:t>Pontiac Lake</w:t>
            </w:r>
          </w:p>
        </w:tc>
        <w:tc>
          <w:tcPr>
            <w:tcW w:w="1134" w:type="dxa"/>
            <w:tcBorders>
              <w:top w:val="nil"/>
              <w:left w:val="nil"/>
              <w:bottom w:val="nil"/>
              <w:right w:val="nil"/>
            </w:tcBorders>
            <w:noWrap/>
            <w:hideMark/>
          </w:tcPr>
          <w:p w14:paraId="45DF2AC1" w14:textId="77777777" w:rsidR="00A61333" w:rsidRPr="000D067E" w:rsidRDefault="00A61333" w:rsidP="003C655B">
            <w:pPr>
              <w:rPr>
                <w:color w:val="385623" w:themeColor="accent6" w:themeShade="80"/>
              </w:rPr>
            </w:pPr>
            <w:r w:rsidRPr="000D067E">
              <w:rPr>
                <w:color w:val="385623" w:themeColor="accent6" w:themeShade="80"/>
              </w:rPr>
              <w:t>O</w:t>
            </w:r>
          </w:p>
        </w:tc>
        <w:tc>
          <w:tcPr>
            <w:tcW w:w="1761" w:type="dxa"/>
            <w:tcBorders>
              <w:top w:val="nil"/>
              <w:left w:val="nil"/>
              <w:bottom w:val="nil"/>
              <w:right w:val="nil"/>
            </w:tcBorders>
          </w:tcPr>
          <w:p w14:paraId="1D780495" w14:textId="77777777" w:rsidR="00A61333" w:rsidRPr="000D067E" w:rsidRDefault="00A61333" w:rsidP="003C655B">
            <w:pPr>
              <w:rPr>
                <w:color w:val="385623" w:themeColor="accent6" w:themeShade="80"/>
              </w:rPr>
            </w:pPr>
            <w:r w:rsidRPr="000D067E">
              <w:rPr>
                <w:color w:val="385623" w:themeColor="accent6" w:themeShade="80"/>
              </w:rPr>
              <w:t>xeric</w:t>
            </w:r>
          </w:p>
        </w:tc>
        <w:tc>
          <w:tcPr>
            <w:tcW w:w="1843" w:type="dxa"/>
            <w:tcBorders>
              <w:top w:val="nil"/>
              <w:left w:val="nil"/>
              <w:bottom w:val="nil"/>
              <w:right w:val="nil"/>
            </w:tcBorders>
            <w:noWrap/>
            <w:hideMark/>
          </w:tcPr>
          <w:p w14:paraId="20549322" w14:textId="77777777" w:rsidR="00A61333" w:rsidRPr="000D067E" w:rsidRDefault="00A61333" w:rsidP="003C655B">
            <w:pPr>
              <w:rPr>
                <w:color w:val="385623" w:themeColor="accent6" w:themeShade="80"/>
              </w:rPr>
            </w:pPr>
            <w:r w:rsidRPr="000D067E">
              <w:rPr>
                <w:color w:val="385623" w:themeColor="accent6" w:themeShade="80"/>
              </w:rPr>
              <w:t>42.67847161</w:t>
            </w:r>
          </w:p>
        </w:tc>
        <w:tc>
          <w:tcPr>
            <w:tcW w:w="1782" w:type="dxa"/>
            <w:tcBorders>
              <w:top w:val="nil"/>
              <w:left w:val="nil"/>
              <w:bottom w:val="nil"/>
              <w:right w:val="nil"/>
            </w:tcBorders>
            <w:noWrap/>
            <w:hideMark/>
          </w:tcPr>
          <w:p w14:paraId="679D525F" w14:textId="77777777" w:rsidR="00A61333" w:rsidRPr="000D067E" w:rsidRDefault="00A61333" w:rsidP="003C655B">
            <w:pPr>
              <w:rPr>
                <w:color w:val="385623" w:themeColor="accent6" w:themeShade="80"/>
              </w:rPr>
            </w:pPr>
            <w:r w:rsidRPr="000D067E">
              <w:rPr>
                <w:color w:val="385623" w:themeColor="accent6" w:themeShade="80"/>
              </w:rPr>
              <w:t>-83.4821571</w:t>
            </w:r>
          </w:p>
        </w:tc>
      </w:tr>
      <w:tr w:rsidR="000D067E" w:rsidRPr="000D067E" w14:paraId="551246C6" w14:textId="77777777" w:rsidTr="003C655B">
        <w:trPr>
          <w:trHeight w:val="290"/>
        </w:trPr>
        <w:tc>
          <w:tcPr>
            <w:tcW w:w="1030" w:type="dxa"/>
            <w:tcBorders>
              <w:top w:val="nil"/>
              <w:left w:val="nil"/>
              <w:bottom w:val="nil"/>
              <w:right w:val="nil"/>
            </w:tcBorders>
            <w:noWrap/>
            <w:hideMark/>
          </w:tcPr>
          <w:p w14:paraId="28C01D4C" w14:textId="77777777" w:rsidR="00A61333" w:rsidRPr="000D067E" w:rsidRDefault="00A61333" w:rsidP="003C655B">
            <w:pPr>
              <w:rPr>
                <w:color w:val="385623" w:themeColor="accent6" w:themeShade="80"/>
              </w:rPr>
            </w:pPr>
            <w:r w:rsidRPr="000D067E">
              <w:rPr>
                <w:color w:val="385623" w:themeColor="accent6" w:themeShade="80"/>
              </w:rPr>
              <w:t>60</w:t>
            </w:r>
          </w:p>
        </w:tc>
        <w:tc>
          <w:tcPr>
            <w:tcW w:w="2089" w:type="dxa"/>
            <w:tcBorders>
              <w:top w:val="nil"/>
              <w:left w:val="nil"/>
              <w:bottom w:val="nil"/>
              <w:right w:val="nil"/>
            </w:tcBorders>
            <w:noWrap/>
            <w:hideMark/>
          </w:tcPr>
          <w:p w14:paraId="6D30BF1A" w14:textId="77777777" w:rsidR="00A61333" w:rsidRPr="000D067E" w:rsidRDefault="00A61333" w:rsidP="003C655B">
            <w:pPr>
              <w:rPr>
                <w:color w:val="385623" w:themeColor="accent6" w:themeShade="80"/>
              </w:rPr>
            </w:pPr>
            <w:r w:rsidRPr="000D067E">
              <w:rPr>
                <w:color w:val="385623" w:themeColor="accent6" w:themeShade="80"/>
              </w:rPr>
              <w:t>PONRT3</w:t>
            </w:r>
          </w:p>
        </w:tc>
        <w:tc>
          <w:tcPr>
            <w:tcW w:w="2268" w:type="dxa"/>
            <w:tcBorders>
              <w:top w:val="nil"/>
              <w:left w:val="nil"/>
              <w:bottom w:val="nil"/>
              <w:right w:val="nil"/>
            </w:tcBorders>
            <w:noWrap/>
            <w:hideMark/>
          </w:tcPr>
          <w:p w14:paraId="02204821" w14:textId="77777777" w:rsidR="00A61333" w:rsidRPr="000D067E" w:rsidRDefault="00A61333" w:rsidP="003C655B">
            <w:pPr>
              <w:rPr>
                <w:color w:val="385623" w:themeColor="accent6" w:themeShade="80"/>
              </w:rPr>
            </w:pPr>
            <w:r w:rsidRPr="000D067E">
              <w:rPr>
                <w:color w:val="385623" w:themeColor="accent6" w:themeShade="80"/>
              </w:rPr>
              <w:t>Pontiac Lake</w:t>
            </w:r>
          </w:p>
        </w:tc>
        <w:tc>
          <w:tcPr>
            <w:tcW w:w="1134" w:type="dxa"/>
            <w:tcBorders>
              <w:top w:val="nil"/>
              <w:left w:val="nil"/>
              <w:bottom w:val="nil"/>
              <w:right w:val="nil"/>
            </w:tcBorders>
            <w:noWrap/>
            <w:hideMark/>
          </w:tcPr>
          <w:p w14:paraId="2B7BBAE2" w14:textId="77777777" w:rsidR="00A61333" w:rsidRPr="000D067E" w:rsidRDefault="00A61333" w:rsidP="003C655B">
            <w:pPr>
              <w:rPr>
                <w:color w:val="385623" w:themeColor="accent6" w:themeShade="80"/>
              </w:rPr>
            </w:pPr>
            <w:r w:rsidRPr="000D067E">
              <w:rPr>
                <w:color w:val="385623" w:themeColor="accent6" w:themeShade="80"/>
              </w:rPr>
              <w:t>O</w:t>
            </w:r>
          </w:p>
        </w:tc>
        <w:tc>
          <w:tcPr>
            <w:tcW w:w="1761" w:type="dxa"/>
            <w:tcBorders>
              <w:top w:val="nil"/>
              <w:left w:val="nil"/>
              <w:bottom w:val="nil"/>
              <w:right w:val="nil"/>
            </w:tcBorders>
          </w:tcPr>
          <w:p w14:paraId="44BD3FFA" w14:textId="77777777" w:rsidR="00A61333" w:rsidRPr="000D067E" w:rsidRDefault="00A61333" w:rsidP="003C655B">
            <w:pPr>
              <w:rPr>
                <w:color w:val="385623" w:themeColor="accent6" w:themeShade="80"/>
              </w:rPr>
            </w:pPr>
            <w:r w:rsidRPr="000D067E">
              <w:rPr>
                <w:color w:val="385623" w:themeColor="accent6" w:themeShade="80"/>
              </w:rPr>
              <w:t>xeric</w:t>
            </w:r>
          </w:p>
        </w:tc>
        <w:tc>
          <w:tcPr>
            <w:tcW w:w="1843" w:type="dxa"/>
            <w:tcBorders>
              <w:top w:val="nil"/>
              <w:left w:val="nil"/>
              <w:bottom w:val="nil"/>
              <w:right w:val="nil"/>
            </w:tcBorders>
            <w:noWrap/>
            <w:hideMark/>
          </w:tcPr>
          <w:p w14:paraId="2B4C3C6D" w14:textId="77777777" w:rsidR="00A61333" w:rsidRPr="000D067E" w:rsidRDefault="00A61333" w:rsidP="003C655B">
            <w:pPr>
              <w:rPr>
                <w:color w:val="385623" w:themeColor="accent6" w:themeShade="80"/>
              </w:rPr>
            </w:pPr>
            <w:r w:rsidRPr="000D067E">
              <w:rPr>
                <w:color w:val="385623" w:themeColor="accent6" w:themeShade="80"/>
              </w:rPr>
              <w:t>42.67796779</w:t>
            </w:r>
          </w:p>
        </w:tc>
        <w:tc>
          <w:tcPr>
            <w:tcW w:w="1782" w:type="dxa"/>
            <w:tcBorders>
              <w:top w:val="nil"/>
              <w:left w:val="nil"/>
              <w:bottom w:val="nil"/>
              <w:right w:val="nil"/>
            </w:tcBorders>
            <w:noWrap/>
            <w:hideMark/>
          </w:tcPr>
          <w:p w14:paraId="26B6FCF0" w14:textId="77777777" w:rsidR="00A61333" w:rsidRPr="000D067E" w:rsidRDefault="00A61333" w:rsidP="003C655B">
            <w:pPr>
              <w:rPr>
                <w:color w:val="385623" w:themeColor="accent6" w:themeShade="80"/>
              </w:rPr>
            </w:pPr>
            <w:r w:rsidRPr="000D067E">
              <w:rPr>
                <w:color w:val="385623" w:themeColor="accent6" w:themeShade="80"/>
              </w:rPr>
              <w:t>-83.48337831</w:t>
            </w:r>
          </w:p>
        </w:tc>
      </w:tr>
      <w:tr w:rsidR="000D067E" w:rsidRPr="000D067E" w14:paraId="59BD93DF" w14:textId="77777777" w:rsidTr="003C655B">
        <w:trPr>
          <w:trHeight w:val="290"/>
        </w:trPr>
        <w:tc>
          <w:tcPr>
            <w:tcW w:w="1030" w:type="dxa"/>
            <w:tcBorders>
              <w:top w:val="nil"/>
              <w:left w:val="nil"/>
              <w:bottom w:val="nil"/>
              <w:right w:val="nil"/>
            </w:tcBorders>
            <w:noWrap/>
            <w:hideMark/>
          </w:tcPr>
          <w:p w14:paraId="3931EDA0" w14:textId="77777777" w:rsidR="00A61333" w:rsidRPr="000D067E" w:rsidRDefault="00A61333" w:rsidP="003C655B">
            <w:pPr>
              <w:rPr>
                <w:color w:val="385623" w:themeColor="accent6" w:themeShade="80"/>
              </w:rPr>
            </w:pPr>
            <w:r w:rsidRPr="000D067E">
              <w:rPr>
                <w:color w:val="385623" w:themeColor="accent6" w:themeShade="80"/>
              </w:rPr>
              <w:t>61</w:t>
            </w:r>
          </w:p>
        </w:tc>
        <w:tc>
          <w:tcPr>
            <w:tcW w:w="2089" w:type="dxa"/>
            <w:tcBorders>
              <w:top w:val="nil"/>
              <w:left w:val="nil"/>
              <w:bottom w:val="nil"/>
              <w:right w:val="nil"/>
            </w:tcBorders>
            <w:noWrap/>
            <w:hideMark/>
          </w:tcPr>
          <w:p w14:paraId="4B75E8D8" w14:textId="77777777" w:rsidR="00A61333" w:rsidRPr="000D067E" w:rsidRDefault="00A61333" w:rsidP="003C655B">
            <w:pPr>
              <w:rPr>
                <w:color w:val="385623" w:themeColor="accent6" w:themeShade="80"/>
              </w:rPr>
            </w:pPr>
            <w:r w:rsidRPr="000D067E">
              <w:rPr>
                <w:color w:val="385623" w:themeColor="accent6" w:themeShade="80"/>
              </w:rPr>
              <w:t>ILRIP</w:t>
            </w:r>
          </w:p>
        </w:tc>
        <w:tc>
          <w:tcPr>
            <w:tcW w:w="2268" w:type="dxa"/>
            <w:tcBorders>
              <w:top w:val="nil"/>
              <w:left w:val="nil"/>
              <w:bottom w:val="nil"/>
              <w:right w:val="nil"/>
            </w:tcBorders>
            <w:noWrap/>
            <w:hideMark/>
          </w:tcPr>
          <w:p w14:paraId="05727885" w14:textId="77777777" w:rsidR="00A61333" w:rsidRPr="000D067E" w:rsidRDefault="00A61333" w:rsidP="003C655B">
            <w:pPr>
              <w:rPr>
                <w:color w:val="385623" w:themeColor="accent6" w:themeShade="80"/>
              </w:rPr>
            </w:pPr>
            <w:r w:rsidRPr="000D067E">
              <w:rPr>
                <w:color w:val="385623" w:themeColor="accent6" w:themeShade="80"/>
              </w:rPr>
              <w:t>Island Lake</w:t>
            </w:r>
          </w:p>
        </w:tc>
        <w:tc>
          <w:tcPr>
            <w:tcW w:w="1134" w:type="dxa"/>
            <w:tcBorders>
              <w:top w:val="nil"/>
              <w:left w:val="nil"/>
              <w:bottom w:val="nil"/>
              <w:right w:val="nil"/>
            </w:tcBorders>
            <w:noWrap/>
            <w:hideMark/>
          </w:tcPr>
          <w:p w14:paraId="138635D3" w14:textId="77777777" w:rsidR="00A61333" w:rsidRPr="000D067E" w:rsidRDefault="00A61333" w:rsidP="003C655B">
            <w:pPr>
              <w:rPr>
                <w:color w:val="385623" w:themeColor="accent6" w:themeShade="80"/>
              </w:rPr>
            </w:pPr>
            <w:r w:rsidRPr="000D067E">
              <w:rPr>
                <w:color w:val="385623" w:themeColor="accent6" w:themeShade="80"/>
              </w:rPr>
              <w:t>P</w:t>
            </w:r>
          </w:p>
        </w:tc>
        <w:tc>
          <w:tcPr>
            <w:tcW w:w="1761" w:type="dxa"/>
            <w:tcBorders>
              <w:top w:val="nil"/>
              <w:left w:val="nil"/>
              <w:bottom w:val="nil"/>
              <w:right w:val="nil"/>
            </w:tcBorders>
          </w:tcPr>
          <w:p w14:paraId="1ECB9946" w14:textId="77777777" w:rsidR="00A61333" w:rsidRPr="000D067E" w:rsidRDefault="00A61333" w:rsidP="003C655B">
            <w:pPr>
              <w:rPr>
                <w:color w:val="385623" w:themeColor="accent6" w:themeShade="80"/>
              </w:rPr>
            </w:pPr>
            <w:r w:rsidRPr="000D067E">
              <w:rPr>
                <w:color w:val="385623" w:themeColor="accent6" w:themeShade="80"/>
              </w:rPr>
              <w:t>hydric</w:t>
            </w:r>
          </w:p>
        </w:tc>
        <w:tc>
          <w:tcPr>
            <w:tcW w:w="1843" w:type="dxa"/>
            <w:tcBorders>
              <w:top w:val="nil"/>
              <w:left w:val="nil"/>
              <w:bottom w:val="nil"/>
              <w:right w:val="nil"/>
            </w:tcBorders>
            <w:noWrap/>
            <w:hideMark/>
          </w:tcPr>
          <w:p w14:paraId="03C3E00F" w14:textId="77777777" w:rsidR="00A61333" w:rsidRPr="000D067E" w:rsidRDefault="00A61333" w:rsidP="003C655B">
            <w:pPr>
              <w:rPr>
                <w:color w:val="385623" w:themeColor="accent6" w:themeShade="80"/>
              </w:rPr>
            </w:pPr>
            <w:r w:rsidRPr="000D067E">
              <w:rPr>
                <w:color w:val="385623" w:themeColor="accent6" w:themeShade="80"/>
              </w:rPr>
              <w:t>42.50511387</w:t>
            </w:r>
          </w:p>
        </w:tc>
        <w:tc>
          <w:tcPr>
            <w:tcW w:w="1782" w:type="dxa"/>
            <w:tcBorders>
              <w:top w:val="nil"/>
              <w:left w:val="nil"/>
              <w:bottom w:val="nil"/>
              <w:right w:val="nil"/>
            </w:tcBorders>
            <w:noWrap/>
            <w:hideMark/>
          </w:tcPr>
          <w:p w14:paraId="0C7759D2" w14:textId="77777777" w:rsidR="00A61333" w:rsidRPr="000D067E" w:rsidRDefault="00A61333" w:rsidP="003C655B">
            <w:pPr>
              <w:rPr>
                <w:color w:val="385623" w:themeColor="accent6" w:themeShade="80"/>
              </w:rPr>
            </w:pPr>
            <w:r w:rsidRPr="000D067E">
              <w:rPr>
                <w:color w:val="385623" w:themeColor="accent6" w:themeShade="80"/>
              </w:rPr>
              <w:t>-83.711563</w:t>
            </w:r>
          </w:p>
        </w:tc>
      </w:tr>
      <w:tr w:rsidR="000D067E" w:rsidRPr="000D067E" w14:paraId="0E2BDD82" w14:textId="77777777" w:rsidTr="003C655B">
        <w:trPr>
          <w:trHeight w:val="290"/>
        </w:trPr>
        <w:tc>
          <w:tcPr>
            <w:tcW w:w="1030" w:type="dxa"/>
            <w:tcBorders>
              <w:top w:val="nil"/>
              <w:left w:val="nil"/>
              <w:bottom w:val="nil"/>
              <w:right w:val="nil"/>
            </w:tcBorders>
            <w:noWrap/>
            <w:hideMark/>
          </w:tcPr>
          <w:p w14:paraId="58DEAFE5" w14:textId="77777777" w:rsidR="00A61333" w:rsidRPr="000D067E" w:rsidRDefault="00A61333" w:rsidP="003C655B">
            <w:pPr>
              <w:rPr>
                <w:color w:val="385623" w:themeColor="accent6" w:themeShade="80"/>
              </w:rPr>
            </w:pPr>
            <w:r w:rsidRPr="000D067E">
              <w:rPr>
                <w:color w:val="385623" w:themeColor="accent6" w:themeShade="80"/>
              </w:rPr>
              <w:t>62</w:t>
            </w:r>
          </w:p>
        </w:tc>
        <w:tc>
          <w:tcPr>
            <w:tcW w:w="2089" w:type="dxa"/>
            <w:tcBorders>
              <w:top w:val="nil"/>
              <w:left w:val="nil"/>
              <w:bottom w:val="nil"/>
              <w:right w:val="nil"/>
            </w:tcBorders>
            <w:noWrap/>
            <w:hideMark/>
          </w:tcPr>
          <w:p w14:paraId="720ED4E1" w14:textId="77777777" w:rsidR="00A61333" w:rsidRPr="000D067E" w:rsidRDefault="00A61333" w:rsidP="003C655B">
            <w:pPr>
              <w:rPr>
                <w:color w:val="385623" w:themeColor="accent6" w:themeShade="80"/>
              </w:rPr>
            </w:pPr>
            <w:r w:rsidRPr="000D067E">
              <w:rPr>
                <w:color w:val="385623" w:themeColor="accent6" w:themeShade="80"/>
              </w:rPr>
              <w:t>ILRIP2</w:t>
            </w:r>
          </w:p>
        </w:tc>
        <w:tc>
          <w:tcPr>
            <w:tcW w:w="2268" w:type="dxa"/>
            <w:tcBorders>
              <w:top w:val="nil"/>
              <w:left w:val="nil"/>
              <w:bottom w:val="nil"/>
              <w:right w:val="nil"/>
            </w:tcBorders>
            <w:noWrap/>
            <w:hideMark/>
          </w:tcPr>
          <w:p w14:paraId="3E09C322" w14:textId="77777777" w:rsidR="00A61333" w:rsidRPr="000D067E" w:rsidRDefault="00A61333" w:rsidP="003C655B">
            <w:pPr>
              <w:rPr>
                <w:color w:val="385623" w:themeColor="accent6" w:themeShade="80"/>
              </w:rPr>
            </w:pPr>
            <w:r w:rsidRPr="000D067E">
              <w:rPr>
                <w:color w:val="385623" w:themeColor="accent6" w:themeShade="80"/>
              </w:rPr>
              <w:t>Island Lake</w:t>
            </w:r>
          </w:p>
        </w:tc>
        <w:tc>
          <w:tcPr>
            <w:tcW w:w="1134" w:type="dxa"/>
            <w:tcBorders>
              <w:top w:val="nil"/>
              <w:left w:val="nil"/>
              <w:bottom w:val="nil"/>
              <w:right w:val="nil"/>
            </w:tcBorders>
            <w:noWrap/>
            <w:hideMark/>
          </w:tcPr>
          <w:p w14:paraId="178FD1E3" w14:textId="77777777" w:rsidR="00A61333" w:rsidRPr="000D067E" w:rsidRDefault="00A61333" w:rsidP="003C655B">
            <w:pPr>
              <w:rPr>
                <w:color w:val="385623" w:themeColor="accent6" w:themeShade="80"/>
              </w:rPr>
            </w:pPr>
            <w:r w:rsidRPr="000D067E">
              <w:rPr>
                <w:color w:val="385623" w:themeColor="accent6" w:themeShade="80"/>
              </w:rPr>
              <w:t>P</w:t>
            </w:r>
          </w:p>
        </w:tc>
        <w:tc>
          <w:tcPr>
            <w:tcW w:w="1761" w:type="dxa"/>
            <w:tcBorders>
              <w:top w:val="nil"/>
              <w:left w:val="nil"/>
              <w:bottom w:val="nil"/>
              <w:right w:val="nil"/>
            </w:tcBorders>
          </w:tcPr>
          <w:p w14:paraId="03739F7A" w14:textId="77777777" w:rsidR="00A61333" w:rsidRPr="000D067E" w:rsidRDefault="00A61333" w:rsidP="003C655B">
            <w:pPr>
              <w:rPr>
                <w:color w:val="385623" w:themeColor="accent6" w:themeShade="80"/>
              </w:rPr>
            </w:pPr>
            <w:r w:rsidRPr="000D067E">
              <w:rPr>
                <w:color w:val="385623" w:themeColor="accent6" w:themeShade="80"/>
              </w:rPr>
              <w:t>hydric</w:t>
            </w:r>
          </w:p>
        </w:tc>
        <w:tc>
          <w:tcPr>
            <w:tcW w:w="1843" w:type="dxa"/>
            <w:tcBorders>
              <w:top w:val="nil"/>
              <w:left w:val="nil"/>
              <w:bottom w:val="nil"/>
              <w:right w:val="nil"/>
            </w:tcBorders>
            <w:noWrap/>
            <w:hideMark/>
          </w:tcPr>
          <w:p w14:paraId="05B9ACAB" w14:textId="77777777" w:rsidR="00A61333" w:rsidRPr="000D067E" w:rsidRDefault="00A61333" w:rsidP="003C655B">
            <w:pPr>
              <w:rPr>
                <w:color w:val="385623" w:themeColor="accent6" w:themeShade="80"/>
              </w:rPr>
            </w:pPr>
            <w:r w:rsidRPr="000D067E">
              <w:rPr>
                <w:color w:val="385623" w:themeColor="accent6" w:themeShade="80"/>
              </w:rPr>
              <w:t>42.50548015</w:t>
            </w:r>
          </w:p>
        </w:tc>
        <w:tc>
          <w:tcPr>
            <w:tcW w:w="1782" w:type="dxa"/>
            <w:tcBorders>
              <w:top w:val="nil"/>
              <w:left w:val="nil"/>
              <w:bottom w:val="nil"/>
              <w:right w:val="nil"/>
            </w:tcBorders>
            <w:noWrap/>
            <w:hideMark/>
          </w:tcPr>
          <w:p w14:paraId="3F21C914" w14:textId="77777777" w:rsidR="00A61333" w:rsidRPr="000D067E" w:rsidRDefault="00A61333" w:rsidP="003C655B">
            <w:pPr>
              <w:rPr>
                <w:color w:val="385623" w:themeColor="accent6" w:themeShade="80"/>
              </w:rPr>
            </w:pPr>
            <w:r w:rsidRPr="000D067E">
              <w:rPr>
                <w:color w:val="385623" w:themeColor="accent6" w:themeShade="80"/>
              </w:rPr>
              <w:t>-83.71130397</w:t>
            </w:r>
          </w:p>
        </w:tc>
      </w:tr>
      <w:tr w:rsidR="000D067E" w:rsidRPr="000D067E" w14:paraId="7110E0CD" w14:textId="77777777" w:rsidTr="003C655B">
        <w:trPr>
          <w:trHeight w:val="290"/>
        </w:trPr>
        <w:tc>
          <w:tcPr>
            <w:tcW w:w="1030" w:type="dxa"/>
            <w:tcBorders>
              <w:top w:val="nil"/>
              <w:left w:val="nil"/>
              <w:bottom w:val="nil"/>
              <w:right w:val="nil"/>
            </w:tcBorders>
            <w:noWrap/>
            <w:hideMark/>
          </w:tcPr>
          <w:p w14:paraId="43DD8484" w14:textId="77777777" w:rsidR="00A61333" w:rsidRPr="000D067E" w:rsidRDefault="00A61333" w:rsidP="003C655B">
            <w:pPr>
              <w:rPr>
                <w:color w:val="385623" w:themeColor="accent6" w:themeShade="80"/>
              </w:rPr>
            </w:pPr>
            <w:r w:rsidRPr="000D067E">
              <w:rPr>
                <w:color w:val="385623" w:themeColor="accent6" w:themeShade="80"/>
              </w:rPr>
              <w:t>63</w:t>
            </w:r>
          </w:p>
        </w:tc>
        <w:tc>
          <w:tcPr>
            <w:tcW w:w="2089" w:type="dxa"/>
            <w:tcBorders>
              <w:top w:val="nil"/>
              <w:left w:val="nil"/>
              <w:bottom w:val="nil"/>
              <w:right w:val="nil"/>
            </w:tcBorders>
            <w:noWrap/>
            <w:hideMark/>
          </w:tcPr>
          <w:p w14:paraId="24318FF3" w14:textId="77777777" w:rsidR="00A61333" w:rsidRPr="000D067E" w:rsidRDefault="00A61333" w:rsidP="003C655B">
            <w:pPr>
              <w:rPr>
                <w:color w:val="385623" w:themeColor="accent6" w:themeShade="80"/>
              </w:rPr>
            </w:pPr>
            <w:r w:rsidRPr="000D067E">
              <w:rPr>
                <w:color w:val="385623" w:themeColor="accent6" w:themeShade="80"/>
              </w:rPr>
              <w:t>ILRIP3</w:t>
            </w:r>
          </w:p>
        </w:tc>
        <w:tc>
          <w:tcPr>
            <w:tcW w:w="2268" w:type="dxa"/>
            <w:tcBorders>
              <w:top w:val="nil"/>
              <w:left w:val="nil"/>
              <w:bottom w:val="nil"/>
              <w:right w:val="nil"/>
            </w:tcBorders>
            <w:noWrap/>
            <w:hideMark/>
          </w:tcPr>
          <w:p w14:paraId="1C6C2882" w14:textId="77777777" w:rsidR="00A61333" w:rsidRPr="000D067E" w:rsidRDefault="00A61333" w:rsidP="003C655B">
            <w:pPr>
              <w:rPr>
                <w:color w:val="385623" w:themeColor="accent6" w:themeShade="80"/>
              </w:rPr>
            </w:pPr>
            <w:r w:rsidRPr="000D067E">
              <w:rPr>
                <w:color w:val="385623" w:themeColor="accent6" w:themeShade="80"/>
              </w:rPr>
              <w:t>Island Lake</w:t>
            </w:r>
          </w:p>
        </w:tc>
        <w:tc>
          <w:tcPr>
            <w:tcW w:w="1134" w:type="dxa"/>
            <w:tcBorders>
              <w:top w:val="nil"/>
              <w:left w:val="nil"/>
              <w:bottom w:val="nil"/>
              <w:right w:val="nil"/>
            </w:tcBorders>
            <w:noWrap/>
            <w:hideMark/>
          </w:tcPr>
          <w:p w14:paraId="7C5AC4C9" w14:textId="77777777" w:rsidR="00A61333" w:rsidRPr="000D067E" w:rsidRDefault="00A61333" w:rsidP="003C655B">
            <w:pPr>
              <w:rPr>
                <w:color w:val="385623" w:themeColor="accent6" w:themeShade="80"/>
              </w:rPr>
            </w:pPr>
            <w:r w:rsidRPr="000D067E">
              <w:rPr>
                <w:color w:val="385623" w:themeColor="accent6" w:themeShade="80"/>
              </w:rPr>
              <w:t>P</w:t>
            </w:r>
          </w:p>
        </w:tc>
        <w:tc>
          <w:tcPr>
            <w:tcW w:w="1761" w:type="dxa"/>
            <w:tcBorders>
              <w:top w:val="nil"/>
              <w:left w:val="nil"/>
              <w:bottom w:val="nil"/>
              <w:right w:val="nil"/>
            </w:tcBorders>
          </w:tcPr>
          <w:p w14:paraId="413C50C0" w14:textId="77777777" w:rsidR="00A61333" w:rsidRPr="000D067E" w:rsidRDefault="00A61333" w:rsidP="003C655B">
            <w:pPr>
              <w:rPr>
                <w:color w:val="385623" w:themeColor="accent6" w:themeShade="80"/>
              </w:rPr>
            </w:pPr>
            <w:r w:rsidRPr="000D067E">
              <w:rPr>
                <w:color w:val="385623" w:themeColor="accent6" w:themeShade="80"/>
              </w:rPr>
              <w:t>hydric</w:t>
            </w:r>
          </w:p>
        </w:tc>
        <w:tc>
          <w:tcPr>
            <w:tcW w:w="1843" w:type="dxa"/>
            <w:tcBorders>
              <w:top w:val="nil"/>
              <w:left w:val="nil"/>
              <w:bottom w:val="nil"/>
              <w:right w:val="nil"/>
            </w:tcBorders>
            <w:noWrap/>
            <w:hideMark/>
          </w:tcPr>
          <w:p w14:paraId="41F2A7CC" w14:textId="77777777" w:rsidR="00A61333" w:rsidRPr="000D067E" w:rsidRDefault="00A61333" w:rsidP="003C655B">
            <w:pPr>
              <w:rPr>
                <w:color w:val="385623" w:themeColor="accent6" w:themeShade="80"/>
              </w:rPr>
            </w:pPr>
            <w:r w:rsidRPr="000D067E">
              <w:rPr>
                <w:color w:val="385623" w:themeColor="accent6" w:themeShade="80"/>
              </w:rPr>
              <w:t>42.50506543</w:t>
            </w:r>
          </w:p>
        </w:tc>
        <w:tc>
          <w:tcPr>
            <w:tcW w:w="1782" w:type="dxa"/>
            <w:tcBorders>
              <w:top w:val="nil"/>
              <w:left w:val="nil"/>
              <w:bottom w:val="nil"/>
              <w:right w:val="nil"/>
            </w:tcBorders>
            <w:noWrap/>
            <w:hideMark/>
          </w:tcPr>
          <w:p w14:paraId="151C12FB" w14:textId="77777777" w:rsidR="00A61333" w:rsidRPr="000D067E" w:rsidRDefault="00A61333" w:rsidP="003C655B">
            <w:pPr>
              <w:rPr>
                <w:color w:val="385623" w:themeColor="accent6" w:themeShade="80"/>
              </w:rPr>
            </w:pPr>
            <w:r w:rsidRPr="000D067E">
              <w:rPr>
                <w:color w:val="385623" w:themeColor="accent6" w:themeShade="80"/>
              </w:rPr>
              <w:t>-83.71105671</w:t>
            </w:r>
          </w:p>
        </w:tc>
      </w:tr>
      <w:tr w:rsidR="000D067E" w:rsidRPr="000D067E" w14:paraId="0BA57C23" w14:textId="77777777" w:rsidTr="003C655B">
        <w:trPr>
          <w:trHeight w:val="290"/>
        </w:trPr>
        <w:tc>
          <w:tcPr>
            <w:tcW w:w="1030" w:type="dxa"/>
            <w:tcBorders>
              <w:top w:val="nil"/>
              <w:left w:val="nil"/>
              <w:bottom w:val="nil"/>
              <w:right w:val="nil"/>
            </w:tcBorders>
            <w:noWrap/>
            <w:hideMark/>
          </w:tcPr>
          <w:p w14:paraId="2F8D0C77" w14:textId="77777777" w:rsidR="00A61333" w:rsidRPr="000D067E" w:rsidRDefault="00A61333" w:rsidP="003C655B">
            <w:pPr>
              <w:rPr>
                <w:color w:val="385623" w:themeColor="accent6" w:themeShade="80"/>
              </w:rPr>
            </w:pPr>
            <w:r w:rsidRPr="000D067E">
              <w:rPr>
                <w:color w:val="385623" w:themeColor="accent6" w:themeShade="80"/>
              </w:rPr>
              <w:t>64</w:t>
            </w:r>
          </w:p>
        </w:tc>
        <w:tc>
          <w:tcPr>
            <w:tcW w:w="2089" w:type="dxa"/>
            <w:tcBorders>
              <w:top w:val="nil"/>
              <w:left w:val="nil"/>
              <w:bottom w:val="nil"/>
              <w:right w:val="nil"/>
            </w:tcBorders>
            <w:noWrap/>
            <w:hideMark/>
          </w:tcPr>
          <w:p w14:paraId="5123EB99" w14:textId="77777777" w:rsidR="00A61333" w:rsidRPr="000D067E" w:rsidRDefault="00A61333" w:rsidP="003C655B">
            <w:pPr>
              <w:rPr>
                <w:color w:val="385623" w:themeColor="accent6" w:themeShade="80"/>
              </w:rPr>
            </w:pPr>
            <w:r w:rsidRPr="000D067E">
              <w:rPr>
                <w:color w:val="385623" w:themeColor="accent6" w:themeShade="80"/>
              </w:rPr>
              <w:t>ILCC</w:t>
            </w:r>
          </w:p>
        </w:tc>
        <w:tc>
          <w:tcPr>
            <w:tcW w:w="2268" w:type="dxa"/>
            <w:tcBorders>
              <w:top w:val="nil"/>
              <w:left w:val="nil"/>
              <w:bottom w:val="nil"/>
              <w:right w:val="nil"/>
            </w:tcBorders>
            <w:noWrap/>
            <w:hideMark/>
          </w:tcPr>
          <w:p w14:paraId="6A123987" w14:textId="77777777" w:rsidR="00A61333" w:rsidRPr="000D067E" w:rsidRDefault="00A61333" w:rsidP="003C655B">
            <w:pPr>
              <w:rPr>
                <w:color w:val="385623" w:themeColor="accent6" w:themeShade="80"/>
              </w:rPr>
            </w:pPr>
            <w:r w:rsidRPr="000D067E">
              <w:rPr>
                <w:color w:val="385623" w:themeColor="accent6" w:themeShade="80"/>
              </w:rPr>
              <w:t>Island Lake</w:t>
            </w:r>
          </w:p>
        </w:tc>
        <w:tc>
          <w:tcPr>
            <w:tcW w:w="1134" w:type="dxa"/>
            <w:tcBorders>
              <w:top w:val="nil"/>
              <w:left w:val="nil"/>
              <w:bottom w:val="nil"/>
              <w:right w:val="nil"/>
            </w:tcBorders>
            <w:noWrap/>
            <w:hideMark/>
          </w:tcPr>
          <w:p w14:paraId="5835CDED" w14:textId="77777777" w:rsidR="00A61333" w:rsidRPr="000D067E" w:rsidRDefault="00A61333" w:rsidP="003C655B">
            <w:pPr>
              <w:rPr>
                <w:color w:val="385623" w:themeColor="accent6" w:themeShade="80"/>
              </w:rPr>
            </w:pPr>
            <w:r w:rsidRPr="000D067E">
              <w:rPr>
                <w:color w:val="385623" w:themeColor="accent6" w:themeShade="80"/>
              </w:rPr>
              <w:t>Q</w:t>
            </w:r>
          </w:p>
        </w:tc>
        <w:tc>
          <w:tcPr>
            <w:tcW w:w="1761" w:type="dxa"/>
            <w:tcBorders>
              <w:top w:val="nil"/>
              <w:left w:val="nil"/>
              <w:bottom w:val="nil"/>
              <w:right w:val="nil"/>
            </w:tcBorders>
          </w:tcPr>
          <w:p w14:paraId="2329EDCB" w14:textId="77777777" w:rsidR="00A61333" w:rsidRPr="000D067E" w:rsidRDefault="00A61333" w:rsidP="003C655B">
            <w:pPr>
              <w:rPr>
                <w:color w:val="385623" w:themeColor="accent6" w:themeShade="80"/>
              </w:rPr>
            </w:pPr>
            <w:r w:rsidRPr="000D067E">
              <w:rPr>
                <w:color w:val="385623" w:themeColor="accent6" w:themeShade="80"/>
              </w:rPr>
              <w:t>hydric</w:t>
            </w:r>
          </w:p>
        </w:tc>
        <w:tc>
          <w:tcPr>
            <w:tcW w:w="1843" w:type="dxa"/>
            <w:tcBorders>
              <w:top w:val="nil"/>
              <w:left w:val="nil"/>
              <w:bottom w:val="nil"/>
              <w:right w:val="nil"/>
            </w:tcBorders>
            <w:noWrap/>
            <w:hideMark/>
          </w:tcPr>
          <w:p w14:paraId="1A943F6B" w14:textId="77777777" w:rsidR="00A61333" w:rsidRPr="000D067E" w:rsidRDefault="00A61333" w:rsidP="003C655B">
            <w:pPr>
              <w:rPr>
                <w:color w:val="385623" w:themeColor="accent6" w:themeShade="80"/>
              </w:rPr>
            </w:pPr>
            <w:r w:rsidRPr="000D067E">
              <w:rPr>
                <w:color w:val="385623" w:themeColor="accent6" w:themeShade="80"/>
              </w:rPr>
              <w:t>42.49871458</w:t>
            </w:r>
          </w:p>
        </w:tc>
        <w:tc>
          <w:tcPr>
            <w:tcW w:w="1782" w:type="dxa"/>
            <w:tcBorders>
              <w:top w:val="nil"/>
              <w:left w:val="nil"/>
              <w:bottom w:val="nil"/>
              <w:right w:val="nil"/>
            </w:tcBorders>
            <w:noWrap/>
            <w:hideMark/>
          </w:tcPr>
          <w:p w14:paraId="4451A7F7" w14:textId="77777777" w:rsidR="00A61333" w:rsidRPr="000D067E" w:rsidRDefault="00A61333" w:rsidP="003C655B">
            <w:pPr>
              <w:rPr>
                <w:color w:val="385623" w:themeColor="accent6" w:themeShade="80"/>
              </w:rPr>
            </w:pPr>
            <w:r w:rsidRPr="000D067E">
              <w:rPr>
                <w:color w:val="385623" w:themeColor="accent6" w:themeShade="80"/>
              </w:rPr>
              <w:t>-83.71880034</w:t>
            </w:r>
          </w:p>
        </w:tc>
      </w:tr>
      <w:tr w:rsidR="000D067E" w:rsidRPr="000D067E" w14:paraId="32B45853" w14:textId="77777777" w:rsidTr="003C655B">
        <w:trPr>
          <w:trHeight w:val="290"/>
        </w:trPr>
        <w:tc>
          <w:tcPr>
            <w:tcW w:w="1030" w:type="dxa"/>
            <w:tcBorders>
              <w:top w:val="nil"/>
              <w:left w:val="nil"/>
              <w:bottom w:val="nil"/>
              <w:right w:val="nil"/>
            </w:tcBorders>
            <w:noWrap/>
            <w:hideMark/>
          </w:tcPr>
          <w:p w14:paraId="6697F02D" w14:textId="77777777" w:rsidR="00A61333" w:rsidRPr="000D067E" w:rsidRDefault="00A61333" w:rsidP="003C655B">
            <w:pPr>
              <w:rPr>
                <w:color w:val="385623" w:themeColor="accent6" w:themeShade="80"/>
              </w:rPr>
            </w:pPr>
            <w:r w:rsidRPr="000D067E">
              <w:rPr>
                <w:color w:val="385623" w:themeColor="accent6" w:themeShade="80"/>
              </w:rPr>
              <w:t>65</w:t>
            </w:r>
          </w:p>
        </w:tc>
        <w:tc>
          <w:tcPr>
            <w:tcW w:w="2089" w:type="dxa"/>
            <w:tcBorders>
              <w:top w:val="nil"/>
              <w:left w:val="nil"/>
              <w:bottom w:val="nil"/>
              <w:right w:val="nil"/>
            </w:tcBorders>
            <w:noWrap/>
            <w:hideMark/>
          </w:tcPr>
          <w:p w14:paraId="6DE5E7A7" w14:textId="77777777" w:rsidR="00A61333" w:rsidRPr="000D067E" w:rsidRDefault="00A61333" w:rsidP="003C655B">
            <w:pPr>
              <w:rPr>
                <w:color w:val="385623" w:themeColor="accent6" w:themeShade="80"/>
              </w:rPr>
            </w:pPr>
            <w:r w:rsidRPr="000D067E">
              <w:rPr>
                <w:color w:val="385623" w:themeColor="accent6" w:themeShade="80"/>
              </w:rPr>
              <w:t>ILCC2</w:t>
            </w:r>
          </w:p>
        </w:tc>
        <w:tc>
          <w:tcPr>
            <w:tcW w:w="2268" w:type="dxa"/>
            <w:tcBorders>
              <w:top w:val="nil"/>
              <w:left w:val="nil"/>
              <w:bottom w:val="nil"/>
              <w:right w:val="nil"/>
            </w:tcBorders>
            <w:noWrap/>
            <w:hideMark/>
          </w:tcPr>
          <w:p w14:paraId="27F4F4CB" w14:textId="77777777" w:rsidR="00A61333" w:rsidRPr="000D067E" w:rsidRDefault="00A61333" w:rsidP="003C655B">
            <w:pPr>
              <w:rPr>
                <w:color w:val="385623" w:themeColor="accent6" w:themeShade="80"/>
              </w:rPr>
            </w:pPr>
            <w:r w:rsidRPr="000D067E">
              <w:rPr>
                <w:color w:val="385623" w:themeColor="accent6" w:themeShade="80"/>
              </w:rPr>
              <w:t>Island Lake</w:t>
            </w:r>
          </w:p>
        </w:tc>
        <w:tc>
          <w:tcPr>
            <w:tcW w:w="1134" w:type="dxa"/>
            <w:tcBorders>
              <w:top w:val="nil"/>
              <w:left w:val="nil"/>
              <w:bottom w:val="nil"/>
              <w:right w:val="nil"/>
            </w:tcBorders>
            <w:noWrap/>
            <w:hideMark/>
          </w:tcPr>
          <w:p w14:paraId="7B5FE4C9" w14:textId="77777777" w:rsidR="00A61333" w:rsidRPr="000D067E" w:rsidRDefault="00A61333" w:rsidP="003C655B">
            <w:pPr>
              <w:rPr>
                <w:color w:val="385623" w:themeColor="accent6" w:themeShade="80"/>
              </w:rPr>
            </w:pPr>
            <w:r w:rsidRPr="000D067E">
              <w:rPr>
                <w:color w:val="385623" w:themeColor="accent6" w:themeShade="80"/>
              </w:rPr>
              <w:t>Q</w:t>
            </w:r>
          </w:p>
        </w:tc>
        <w:tc>
          <w:tcPr>
            <w:tcW w:w="1761" w:type="dxa"/>
            <w:tcBorders>
              <w:top w:val="nil"/>
              <w:left w:val="nil"/>
              <w:bottom w:val="nil"/>
              <w:right w:val="nil"/>
            </w:tcBorders>
          </w:tcPr>
          <w:p w14:paraId="28D8F971" w14:textId="77777777" w:rsidR="00A61333" w:rsidRPr="000D067E" w:rsidRDefault="00A61333" w:rsidP="003C655B">
            <w:pPr>
              <w:rPr>
                <w:color w:val="385623" w:themeColor="accent6" w:themeShade="80"/>
              </w:rPr>
            </w:pPr>
            <w:r w:rsidRPr="000D067E">
              <w:rPr>
                <w:color w:val="385623" w:themeColor="accent6" w:themeShade="80"/>
              </w:rPr>
              <w:t>hydric</w:t>
            </w:r>
          </w:p>
        </w:tc>
        <w:tc>
          <w:tcPr>
            <w:tcW w:w="1843" w:type="dxa"/>
            <w:tcBorders>
              <w:top w:val="nil"/>
              <w:left w:val="nil"/>
              <w:bottom w:val="nil"/>
              <w:right w:val="nil"/>
            </w:tcBorders>
            <w:noWrap/>
            <w:hideMark/>
          </w:tcPr>
          <w:p w14:paraId="26E638CC" w14:textId="77777777" w:rsidR="00A61333" w:rsidRPr="000D067E" w:rsidRDefault="00A61333" w:rsidP="003C655B">
            <w:pPr>
              <w:rPr>
                <w:color w:val="385623" w:themeColor="accent6" w:themeShade="80"/>
              </w:rPr>
            </w:pPr>
            <w:r w:rsidRPr="000D067E">
              <w:rPr>
                <w:color w:val="385623" w:themeColor="accent6" w:themeShade="80"/>
              </w:rPr>
              <w:t>42.49826164</w:t>
            </w:r>
          </w:p>
        </w:tc>
        <w:tc>
          <w:tcPr>
            <w:tcW w:w="1782" w:type="dxa"/>
            <w:tcBorders>
              <w:top w:val="nil"/>
              <w:left w:val="nil"/>
              <w:bottom w:val="nil"/>
              <w:right w:val="nil"/>
            </w:tcBorders>
            <w:noWrap/>
            <w:hideMark/>
          </w:tcPr>
          <w:p w14:paraId="691DAE4B" w14:textId="77777777" w:rsidR="00A61333" w:rsidRPr="000D067E" w:rsidRDefault="00A61333" w:rsidP="003C655B">
            <w:pPr>
              <w:rPr>
                <w:color w:val="385623" w:themeColor="accent6" w:themeShade="80"/>
              </w:rPr>
            </w:pPr>
            <w:r w:rsidRPr="000D067E">
              <w:rPr>
                <w:color w:val="385623" w:themeColor="accent6" w:themeShade="80"/>
              </w:rPr>
              <w:t>-83.71911588</w:t>
            </w:r>
          </w:p>
        </w:tc>
      </w:tr>
      <w:tr w:rsidR="000D067E" w:rsidRPr="000D067E" w14:paraId="2F8E74F0" w14:textId="77777777" w:rsidTr="003C655B">
        <w:trPr>
          <w:trHeight w:val="290"/>
        </w:trPr>
        <w:tc>
          <w:tcPr>
            <w:tcW w:w="1030" w:type="dxa"/>
            <w:tcBorders>
              <w:top w:val="nil"/>
              <w:left w:val="nil"/>
              <w:bottom w:val="nil"/>
              <w:right w:val="nil"/>
            </w:tcBorders>
            <w:noWrap/>
            <w:hideMark/>
          </w:tcPr>
          <w:p w14:paraId="4BAD4344" w14:textId="77777777" w:rsidR="00A61333" w:rsidRPr="000D067E" w:rsidRDefault="00A61333" w:rsidP="003C655B">
            <w:pPr>
              <w:rPr>
                <w:color w:val="385623" w:themeColor="accent6" w:themeShade="80"/>
              </w:rPr>
            </w:pPr>
            <w:r w:rsidRPr="000D067E">
              <w:rPr>
                <w:color w:val="385623" w:themeColor="accent6" w:themeShade="80"/>
              </w:rPr>
              <w:t>66</w:t>
            </w:r>
          </w:p>
        </w:tc>
        <w:tc>
          <w:tcPr>
            <w:tcW w:w="2089" w:type="dxa"/>
            <w:tcBorders>
              <w:top w:val="nil"/>
              <w:left w:val="nil"/>
              <w:bottom w:val="nil"/>
              <w:right w:val="nil"/>
            </w:tcBorders>
            <w:noWrap/>
            <w:hideMark/>
          </w:tcPr>
          <w:p w14:paraId="50FA5CBF" w14:textId="77777777" w:rsidR="00A61333" w:rsidRPr="000D067E" w:rsidRDefault="00A61333" w:rsidP="003C655B">
            <w:pPr>
              <w:rPr>
                <w:color w:val="385623" w:themeColor="accent6" w:themeShade="80"/>
              </w:rPr>
            </w:pPr>
            <w:r w:rsidRPr="000D067E">
              <w:rPr>
                <w:color w:val="385623" w:themeColor="accent6" w:themeShade="80"/>
              </w:rPr>
              <w:t>ILCC3</w:t>
            </w:r>
          </w:p>
        </w:tc>
        <w:tc>
          <w:tcPr>
            <w:tcW w:w="2268" w:type="dxa"/>
            <w:tcBorders>
              <w:top w:val="nil"/>
              <w:left w:val="nil"/>
              <w:bottom w:val="nil"/>
              <w:right w:val="nil"/>
            </w:tcBorders>
            <w:noWrap/>
            <w:hideMark/>
          </w:tcPr>
          <w:p w14:paraId="2FC4EB72" w14:textId="77777777" w:rsidR="00A61333" w:rsidRPr="000D067E" w:rsidRDefault="00A61333" w:rsidP="003C655B">
            <w:pPr>
              <w:rPr>
                <w:color w:val="385623" w:themeColor="accent6" w:themeShade="80"/>
              </w:rPr>
            </w:pPr>
            <w:r w:rsidRPr="000D067E">
              <w:rPr>
                <w:color w:val="385623" w:themeColor="accent6" w:themeShade="80"/>
              </w:rPr>
              <w:t>Island Lake</w:t>
            </w:r>
          </w:p>
        </w:tc>
        <w:tc>
          <w:tcPr>
            <w:tcW w:w="1134" w:type="dxa"/>
            <w:tcBorders>
              <w:top w:val="nil"/>
              <w:left w:val="nil"/>
              <w:bottom w:val="nil"/>
              <w:right w:val="nil"/>
            </w:tcBorders>
            <w:noWrap/>
            <w:hideMark/>
          </w:tcPr>
          <w:p w14:paraId="30894902" w14:textId="77777777" w:rsidR="00A61333" w:rsidRPr="000D067E" w:rsidRDefault="00A61333" w:rsidP="003C655B">
            <w:pPr>
              <w:rPr>
                <w:color w:val="385623" w:themeColor="accent6" w:themeShade="80"/>
              </w:rPr>
            </w:pPr>
            <w:r w:rsidRPr="000D067E">
              <w:rPr>
                <w:color w:val="385623" w:themeColor="accent6" w:themeShade="80"/>
              </w:rPr>
              <w:t>Q</w:t>
            </w:r>
          </w:p>
        </w:tc>
        <w:tc>
          <w:tcPr>
            <w:tcW w:w="1761" w:type="dxa"/>
            <w:tcBorders>
              <w:top w:val="nil"/>
              <w:left w:val="nil"/>
              <w:bottom w:val="nil"/>
              <w:right w:val="nil"/>
            </w:tcBorders>
          </w:tcPr>
          <w:p w14:paraId="1DC2AE57" w14:textId="77777777" w:rsidR="00A61333" w:rsidRPr="000D067E" w:rsidRDefault="00A61333" w:rsidP="003C655B">
            <w:pPr>
              <w:rPr>
                <w:color w:val="385623" w:themeColor="accent6" w:themeShade="80"/>
              </w:rPr>
            </w:pPr>
            <w:r w:rsidRPr="000D067E">
              <w:rPr>
                <w:color w:val="385623" w:themeColor="accent6" w:themeShade="80"/>
              </w:rPr>
              <w:t>hydric</w:t>
            </w:r>
          </w:p>
        </w:tc>
        <w:tc>
          <w:tcPr>
            <w:tcW w:w="1843" w:type="dxa"/>
            <w:tcBorders>
              <w:top w:val="nil"/>
              <w:left w:val="nil"/>
              <w:bottom w:val="nil"/>
              <w:right w:val="nil"/>
            </w:tcBorders>
            <w:noWrap/>
            <w:hideMark/>
          </w:tcPr>
          <w:p w14:paraId="50A70690" w14:textId="77777777" w:rsidR="00A61333" w:rsidRPr="000D067E" w:rsidRDefault="00A61333" w:rsidP="003C655B">
            <w:pPr>
              <w:rPr>
                <w:color w:val="385623" w:themeColor="accent6" w:themeShade="80"/>
              </w:rPr>
            </w:pPr>
            <w:r w:rsidRPr="000D067E">
              <w:rPr>
                <w:color w:val="385623" w:themeColor="accent6" w:themeShade="80"/>
              </w:rPr>
              <w:t>42.49755544</w:t>
            </w:r>
          </w:p>
        </w:tc>
        <w:tc>
          <w:tcPr>
            <w:tcW w:w="1782" w:type="dxa"/>
            <w:tcBorders>
              <w:top w:val="nil"/>
              <w:left w:val="nil"/>
              <w:bottom w:val="nil"/>
              <w:right w:val="nil"/>
            </w:tcBorders>
            <w:noWrap/>
            <w:hideMark/>
          </w:tcPr>
          <w:p w14:paraId="32B39CAD" w14:textId="77777777" w:rsidR="00A61333" w:rsidRPr="000D067E" w:rsidRDefault="00A61333" w:rsidP="003C655B">
            <w:pPr>
              <w:rPr>
                <w:color w:val="385623" w:themeColor="accent6" w:themeShade="80"/>
              </w:rPr>
            </w:pPr>
            <w:r w:rsidRPr="000D067E">
              <w:rPr>
                <w:color w:val="385623" w:themeColor="accent6" w:themeShade="80"/>
              </w:rPr>
              <w:t>-83.7194028</w:t>
            </w:r>
          </w:p>
        </w:tc>
      </w:tr>
      <w:tr w:rsidR="000D067E" w:rsidRPr="000D067E" w14:paraId="1178530D" w14:textId="77777777" w:rsidTr="003C655B">
        <w:trPr>
          <w:trHeight w:val="290"/>
        </w:trPr>
        <w:tc>
          <w:tcPr>
            <w:tcW w:w="1030" w:type="dxa"/>
            <w:tcBorders>
              <w:top w:val="nil"/>
              <w:left w:val="nil"/>
              <w:bottom w:val="nil"/>
              <w:right w:val="nil"/>
            </w:tcBorders>
            <w:noWrap/>
            <w:hideMark/>
          </w:tcPr>
          <w:p w14:paraId="0728D7BC" w14:textId="77777777" w:rsidR="00A61333" w:rsidRPr="000D067E" w:rsidRDefault="00A61333" w:rsidP="003C655B">
            <w:pPr>
              <w:rPr>
                <w:color w:val="385623" w:themeColor="accent6" w:themeShade="80"/>
              </w:rPr>
            </w:pPr>
            <w:r w:rsidRPr="000D067E">
              <w:rPr>
                <w:color w:val="385623" w:themeColor="accent6" w:themeShade="80"/>
              </w:rPr>
              <w:t>67</w:t>
            </w:r>
          </w:p>
        </w:tc>
        <w:tc>
          <w:tcPr>
            <w:tcW w:w="2089" w:type="dxa"/>
            <w:tcBorders>
              <w:top w:val="nil"/>
              <w:left w:val="nil"/>
              <w:bottom w:val="nil"/>
              <w:right w:val="nil"/>
            </w:tcBorders>
            <w:noWrap/>
            <w:hideMark/>
          </w:tcPr>
          <w:p w14:paraId="44E8F1C8" w14:textId="77777777" w:rsidR="00A61333" w:rsidRPr="000D067E" w:rsidRDefault="00A61333" w:rsidP="003C655B">
            <w:pPr>
              <w:rPr>
                <w:color w:val="385623" w:themeColor="accent6" w:themeShade="80"/>
              </w:rPr>
            </w:pPr>
            <w:r w:rsidRPr="000D067E">
              <w:rPr>
                <w:color w:val="385623" w:themeColor="accent6" w:themeShade="80"/>
              </w:rPr>
              <w:t>ISMATDRY</w:t>
            </w:r>
          </w:p>
        </w:tc>
        <w:tc>
          <w:tcPr>
            <w:tcW w:w="2268" w:type="dxa"/>
            <w:tcBorders>
              <w:top w:val="nil"/>
              <w:left w:val="nil"/>
              <w:bottom w:val="nil"/>
              <w:right w:val="nil"/>
            </w:tcBorders>
            <w:noWrap/>
            <w:hideMark/>
          </w:tcPr>
          <w:p w14:paraId="37905F1F" w14:textId="77777777" w:rsidR="00A61333" w:rsidRPr="000D067E" w:rsidRDefault="00A61333" w:rsidP="003C655B">
            <w:pPr>
              <w:rPr>
                <w:color w:val="385623" w:themeColor="accent6" w:themeShade="80"/>
              </w:rPr>
            </w:pPr>
            <w:r w:rsidRPr="000D067E">
              <w:rPr>
                <w:color w:val="385623" w:themeColor="accent6" w:themeShade="80"/>
              </w:rPr>
              <w:t>Indian Springs</w:t>
            </w:r>
          </w:p>
        </w:tc>
        <w:tc>
          <w:tcPr>
            <w:tcW w:w="1134" w:type="dxa"/>
            <w:tcBorders>
              <w:top w:val="nil"/>
              <w:left w:val="nil"/>
              <w:bottom w:val="nil"/>
              <w:right w:val="nil"/>
            </w:tcBorders>
            <w:noWrap/>
            <w:hideMark/>
          </w:tcPr>
          <w:p w14:paraId="389DFD75" w14:textId="77777777" w:rsidR="00A61333" w:rsidRPr="000D067E" w:rsidRDefault="00A61333" w:rsidP="003C655B">
            <w:pPr>
              <w:rPr>
                <w:color w:val="385623" w:themeColor="accent6" w:themeShade="80"/>
              </w:rPr>
            </w:pPr>
            <w:r w:rsidRPr="000D067E">
              <w:rPr>
                <w:color w:val="385623" w:themeColor="accent6" w:themeShade="80"/>
              </w:rPr>
              <w:t>R</w:t>
            </w:r>
          </w:p>
        </w:tc>
        <w:tc>
          <w:tcPr>
            <w:tcW w:w="1761" w:type="dxa"/>
            <w:tcBorders>
              <w:top w:val="nil"/>
              <w:left w:val="nil"/>
              <w:bottom w:val="nil"/>
              <w:right w:val="nil"/>
            </w:tcBorders>
          </w:tcPr>
          <w:p w14:paraId="20113923" w14:textId="77777777" w:rsidR="00A61333" w:rsidRPr="000D067E" w:rsidRDefault="00A61333" w:rsidP="003C655B">
            <w:pPr>
              <w:rPr>
                <w:color w:val="385623" w:themeColor="accent6" w:themeShade="80"/>
              </w:rPr>
            </w:pPr>
            <w:r w:rsidRPr="000D067E">
              <w:rPr>
                <w:color w:val="385623" w:themeColor="accent6" w:themeShade="80"/>
              </w:rPr>
              <w:t>mesic</w:t>
            </w:r>
          </w:p>
        </w:tc>
        <w:tc>
          <w:tcPr>
            <w:tcW w:w="1843" w:type="dxa"/>
            <w:tcBorders>
              <w:top w:val="nil"/>
              <w:left w:val="nil"/>
              <w:bottom w:val="nil"/>
              <w:right w:val="nil"/>
            </w:tcBorders>
            <w:noWrap/>
            <w:hideMark/>
          </w:tcPr>
          <w:p w14:paraId="4FC9C011" w14:textId="77777777" w:rsidR="00A61333" w:rsidRPr="000D067E" w:rsidRDefault="00A61333" w:rsidP="003C655B">
            <w:pPr>
              <w:rPr>
                <w:color w:val="385623" w:themeColor="accent6" w:themeShade="80"/>
              </w:rPr>
            </w:pPr>
            <w:r w:rsidRPr="000D067E">
              <w:rPr>
                <w:color w:val="385623" w:themeColor="accent6" w:themeShade="80"/>
              </w:rPr>
              <w:t>42.70259786</w:t>
            </w:r>
          </w:p>
        </w:tc>
        <w:tc>
          <w:tcPr>
            <w:tcW w:w="1782" w:type="dxa"/>
            <w:tcBorders>
              <w:top w:val="nil"/>
              <w:left w:val="nil"/>
              <w:bottom w:val="nil"/>
              <w:right w:val="nil"/>
            </w:tcBorders>
            <w:noWrap/>
            <w:hideMark/>
          </w:tcPr>
          <w:p w14:paraId="09DA298A" w14:textId="77777777" w:rsidR="00A61333" w:rsidRPr="000D067E" w:rsidRDefault="00A61333" w:rsidP="003C655B">
            <w:pPr>
              <w:rPr>
                <w:color w:val="385623" w:themeColor="accent6" w:themeShade="80"/>
              </w:rPr>
            </w:pPr>
            <w:r w:rsidRPr="000D067E">
              <w:rPr>
                <w:color w:val="385623" w:themeColor="accent6" w:themeShade="80"/>
              </w:rPr>
              <w:t>-83.49652337</w:t>
            </w:r>
          </w:p>
        </w:tc>
      </w:tr>
      <w:tr w:rsidR="000D067E" w:rsidRPr="000D067E" w14:paraId="22BBCEFA" w14:textId="77777777" w:rsidTr="003C655B">
        <w:trPr>
          <w:trHeight w:val="290"/>
        </w:trPr>
        <w:tc>
          <w:tcPr>
            <w:tcW w:w="1030" w:type="dxa"/>
            <w:tcBorders>
              <w:top w:val="nil"/>
              <w:left w:val="nil"/>
              <w:bottom w:val="nil"/>
              <w:right w:val="nil"/>
            </w:tcBorders>
            <w:noWrap/>
            <w:hideMark/>
          </w:tcPr>
          <w:p w14:paraId="5016CAE0" w14:textId="77777777" w:rsidR="00A61333" w:rsidRPr="000D067E" w:rsidRDefault="00A61333" w:rsidP="003C655B">
            <w:pPr>
              <w:rPr>
                <w:color w:val="385623" w:themeColor="accent6" w:themeShade="80"/>
              </w:rPr>
            </w:pPr>
            <w:r w:rsidRPr="000D067E">
              <w:rPr>
                <w:color w:val="385623" w:themeColor="accent6" w:themeShade="80"/>
              </w:rPr>
              <w:t>68</w:t>
            </w:r>
          </w:p>
        </w:tc>
        <w:tc>
          <w:tcPr>
            <w:tcW w:w="2089" w:type="dxa"/>
            <w:tcBorders>
              <w:top w:val="nil"/>
              <w:left w:val="nil"/>
              <w:bottom w:val="nil"/>
              <w:right w:val="nil"/>
            </w:tcBorders>
            <w:noWrap/>
            <w:hideMark/>
          </w:tcPr>
          <w:p w14:paraId="1571D336" w14:textId="77777777" w:rsidR="00A61333" w:rsidRPr="000D067E" w:rsidRDefault="00A61333" w:rsidP="003C655B">
            <w:pPr>
              <w:rPr>
                <w:color w:val="385623" w:themeColor="accent6" w:themeShade="80"/>
              </w:rPr>
            </w:pPr>
            <w:r w:rsidRPr="000D067E">
              <w:rPr>
                <w:color w:val="385623" w:themeColor="accent6" w:themeShade="80"/>
              </w:rPr>
              <w:t>ISMATDRY2</w:t>
            </w:r>
          </w:p>
        </w:tc>
        <w:tc>
          <w:tcPr>
            <w:tcW w:w="2268" w:type="dxa"/>
            <w:tcBorders>
              <w:top w:val="nil"/>
              <w:left w:val="nil"/>
              <w:bottom w:val="nil"/>
              <w:right w:val="nil"/>
            </w:tcBorders>
            <w:noWrap/>
            <w:hideMark/>
          </w:tcPr>
          <w:p w14:paraId="4AC07E4E" w14:textId="77777777" w:rsidR="00A61333" w:rsidRPr="000D067E" w:rsidRDefault="00A61333" w:rsidP="003C655B">
            <w:pPr>
              <w:rPr>
                <w:color w:val="385623" w:themeColor="accent6" w:themeShade="80"/>
              </w:rPr>
            </w:pPr>
            <w:r w:rsidRPr="000D067E">
              <w:rPr>
                <w:color w:val="385623" w:themeColor="accent6" w:themeShade="80"/>
              </w:rPr>
              <w:t>Indian Springs</w:t>
            </w:r>
          </w:p>
        </w:tc>
        <w:tc>
          <w:tcPr>
            <w:tcW w:w="1134" w:type="dxa"/>
            <w:tcBorders>
              <w:top w:val="nil"/>
              <w:left w:val="nil"/>
              <w:bottom w:val="nil"/>
              <w:right w:val="nil"/>
            </w:tcBorders>
            <w:noWrap/>
            <w:hideMark/>
          </w:tcPr>
          <w:p w14:paraId="55BA5F4F" w14:textId="77777777" w:rsidR="00A61333" w:rsidRPr="000D067E" w:rsidRDefault="00A61333" w:rsidP="003C655B">
            <w:pPr>
              <w:rPr>
                <w:color w:val="385623" w:themeColor="accent6" w:themeShade="80"/>
              </w:rPr>
            </w:pPr>
            <w:r w:rsidRPr="000D067E">
              <w:rPr>
                <w:color w:val="385623" w:themeColor="accent6" w:themeShade="80"/>
              </w:rPr>
              <w:t>R</w:t>
            </w:r>
          </w:p>
        </w:tc>
        <w:tc>
          <w:tcPr>
            <w:tcW w:w="1761" w:type="dxa"/>
            <w:tcBorders>
              <w:top w:val="nil"/>
              <w:left w:val="nil"/>
              <w:bottom w:val="nil"/>
              <w:right w:val="nil"/>
            </w:tcBorders>
          </w:tcPr>
          <w:p w14:paraId="69E745E5" w14:textId="77777777" w:rsidR="00A61333" w:rsidRPr="000D067E" w:rsidRDefault="00A61333" w:rsidP="003C655B">
            <w:pPr>
              <w:rPr>
                <w:color w:val="385623" w:themeColor="accent6" w:themeShade="80"/>
              </w:rPr>
            </w:pPr>
            <w:r w:rsidRPr="000D067E">
              <w:rPr>
                <w:color w:val="385623" w:themeColor="accent6" w:themeShade="80"/>
              </w:rPr>
              <w:t>mesic</w:t>
            </w:r>
          </w:p>
        </w:tc>
        <w:tc>
          <w:tcPr>
            <w:tcW w:w="1843" w:type="dxa"/>
            <w:tcBorders>
              <w:top w:val="nil"/>
              <w:left w:val="nil"/>
              <w:bottom w:val="nil"/>
              <w:right w:val="nil"/>
            </w:tcBorders>
            <w:noWrap/>
            <w:hideMark/>
          </w:tcPr>
          <w:p w14:paraId="6871471E" w14:textId="77777777" w:rsidR="00A61333" w:rsidRPr="000D067E" w:rsidRDefault="00A61333" w:rsidP="003C655B">
            <w:pPr>
              <w:rPr>
                <w:color w:val="385623" w:themeColor="accent6" w:themeShade="80"/>
              </w:rPr>
            </w:pPr>
            <w:r w:rsidRPr="000D067E">
              <w:rPr>
                <w:color w:val="385623" w:themeColor="accent6" w:themeShade="80"/>
              </w:rPr>
              <w:t>42.70213825</w:t>
            </w:r>
          </w:p>
        </w:tc>
        <w:tc>
          <w:tcPr>
            <w:tcW w:w="1782" w:type="dxa"/>
            <w:tcBorders>
              <w:top w:val="nil"/>
              <w:left w:val="nil"/>
              <w:bottom w:val="nil"/>
              <w:right w:val="nil"/>
            </w:tcBorders>
            <w:noWrap/>
            <w:hideMark/>
          </w:tcPr>
          <w:p w14:paraId="5CC23D70" w14:textId="77777777" w:rsidR="00A61333" w:rsidRPr="000D067E" w:rsidRDefault="00A61333" w:rsidP="003C655B">
            <w:pPr>
              <w:rPr>
                <w:color w:val="385623" w:themeColor="accent6" w:themeShade="80"/>
              </w:rPr>
            </w:pPr>
            <w:r w:rsidRPr="000D067E">
              <w:rPr>
                <w:color w:val="385623" w:themeColor="accent6" w:themeShade="80"/>
              </w:rPr>
              <w:t>-83.49648848</w:t>
            </w:r>
          </w:p>
        </w:tc>
      </w:tr>
      <w:tr w:rsidR="000D067E" w:rsidRPr="000D067E" w14:paraId="357FF707" w14:textId="77777777" w:rsidTr="003C655B">
        <w:trPr>
          <w:trHeight w:val="290"/>
        </w:trPr>
        <w:tc>
          <w:tcPr>
            <w:tcW w:w="1030" w:type="dxa"/>
            <w:tcBorders>
              <w:top w:val="nil"/>
              <w:left w:val="nil"/>
              <w:bottom w:val="nil"/>
              <w:right w:val="nil"/>
            </w:tcBorders>
            <w:noWrap/>
            <w:hideMark/>
          </w:tcPr>
          <w:p w14:paraId="1A0005C5" w14:textId="77777777" w:rsidR="00A61333" w:rsidRPr="000D067E" w:rsidRDefault="00A61333" w:rsidP="003C655B">
            <w:pPr>
              <w:rPr>
                <w:color w:val="385623" w:themeColor="accent6" w:themeShade="80"/>
              </w:rPr>
            </w:pPr>
            <w:r w:rsidRPr="000D067E">
              <w:rPr>
                <w:color w:val="385623" w:themeColor="accent6" w:themeShade="80"/>
              </w:rPr>
              <w:lastRenderedPageBreak/>
              <w:t>69</w:t>
            </w:r>
          </w:p>
        </w:tc>
        <w:tc>
          <w:tcPr>
            <w:tcW w:w="2089" w:type="dxa"/>
            <w:tcBorders>
              <w:top w:val="nil"/>
              <w:left w:val="nil"/>
              <w:bottom w:val="nil"/>
              <w:right w:val="nil"/>
            </w:tcBorders>
            <w:noWrap/>
            <w:hideMark/>
          </w:tcPr>
          <w:p w14:paraId="0DEA0BD8" w14:textId="77777777" w:rsidR="00A61333" w:rsidRPr="000D067E" w:rsidRDefault="00A61333" w:rsidP="003C655B">
            <w:pPr>
              <w:rPr>
                <w:color w:val="385623" w:themeColor="accent6" w:themeShade="80"/>
              </w:rPr>
            </w:pPr>
            <w:r w:rsidRPr="000D067E">
              <w:rPr>
                <w:color w:val="385623" w:themeColor="accent6" w:themeShade="80"/>
              </w:rPr>
              <w:t>ISMATDRY3</w:t>
            </w:r>
          </w:p>
        </w:tc>
        <w:tc>
          <w:tcPr>
            <w:tcW w:w="2268" w:type="dxa"/>
            <w:tcBorders>
              <w:top w:val="nil"/>
              <w:left w:val="nil"/>
              <w:bottom w:val="nil"/>
              <w:right w:val="nil"/>
            </w:tcBorders>
            <w:noWrap/>
            <w:hideMark/>
          </w:tcPr>
          <w:p w14:paraId="66D51690" w14:textId="77777777" w:rsidR="00A61333" w:rsidRPr="000D067E" w:rsidRDefault="00A61333" w:rsidP="003C655B">
            <w:pPr>
              <w:rPr>
                <w:color w:val="385623" w:themeColor="accent6" w:themeShade="80"/>
              </w:rPr>
            </w:pPr>
            <w:r w:rsidRPr="000D067E">
              <w:rPr>
                <w:color w:val="385623" w:themeColor="accent6" w:themeShade="80"/>
              </w:rPr>
              <w:t>Indian Springs</w:t>
            </w:r>
          </w:p>
        </w:tc>
        <w:tc>
          <w:tcPr>
            <w:tcW w:w="1134" w:type="dxa"/>
            <w:tcBorders>
              <w:top w:val="nil"/>
              <w:left w:val="nil"/>
              <w:bottom w:val="nil"/>
              <w:right w:val="nil"/>
            </w:tcBorders>
            <w:noWrap/>
            <w:hideMark/>
          </w:tcPr>
          <w:p w14:paraId="17CF7BE4" w14:textId="77777777" w:rsidR="00A61333" w:rsidRPr="000D067E" w:rsidRDefault="00A61333" w:rsidP="003C655B">
            <w:pPr>
              <w:rPr>
                <w:color w:val="385623" w:themeColor="accent6" w:themeShade="80"/>
              </w:rPr>
            </w:pPr>
            <w:r w:rsidRPr="000D067E">
              <w:rPr>
                <w:color w:val="385623" w:themeColor="accent6" w:themeShade="80"/>
              </w:rPr>
              <w:t>R</w:t>
            </w:r>
          </w:p>
        </w:tc>
        <w:tc>
          <w:tcPr>
            <w:tcW w:w="1761" w:type="dxa"/>
            <w:tcBorders>
              <w:top w:val="nil"/>
              <w:left w:val="nil"/>
              <w:bottom w:val="nil"/>
              <w:right w:val="nil"/>
            </w:tcBorders>
          </w:tcPr>
          <w:p w14:paraId="0DD08AAF" w14:textId="77777777" w:rsidR="00A61333" w:rsidRPr="000D067E" w:rsidRDefault="00A61333" w:rsidP="003C655B">
            <w:pPr>
              <w:rPr>
                <w:color w:val="385623" w:themeColor="accent6" w:themeShade="80"/>
              </w:rPr>
            </w:pPr>
            <w:r w:rsidRPr="000D067E">
              <w:rPr>
                <w:color w:val="385623" w:themeColor="accent6" w:themeShade="80"/>
              </w:rPr>
              <w:t>mesic</w:t>
            </w:r>
          </w:p>
        </w:tc>
        <w:tc>
          <w:tcPr>
            <w:tcW w:w="1843" w:type="dxa"/>
            <w:tcBorders>
              <w:top w:val="nil"/>
              <w:left w:val="nil"/>
              <w:bottom w:val="nil"/>
              <w:right w:val="nil"/>
            </w:tcBorders>
            <w:noWrap/>
            <w:hideMark/>
          </w:tcPr>
          <w:p w14:paraId="14651F8A" w14:textId="77777777" w:rsidR="00A61333" w:rsidRPr="000D067E" w:rsidRDefault="00A61333" w:rsidP="003C655B">
            <w:pPr>
              <w:rPr>
                <w:color w:val="385623" w:themeColor="accent6" w:themeShade="80"/>
              </w:rPr>
            </w:pPr>
            <w:r w:rsidRPr="000D067E">
              <w:rPr>
                <w:color w:val="385623" w:themeColor="accent6" w:themeShade="80"/>
              </w:rPr>
              <w:t>42.70223513</w:t>
            </w:r>
          </w:p>
        </w:tc>
        <w:tc>
          <w:tcPr>
            <w:tcW w:w="1782" w:type="dxa"/>
            <w:tcBorders>
              <w:top w:val="nil"/>
              <w:left w:val="nil"/>
              <w:bottom w:val="nil"/>
              <w:right w:val="nil"/>
            </w:tcBorders>
            <w:noWrap/>
            <w:hideMark/>
          </w:tcPr>
          <w:p w14:paraId="06779AF2" w14:textId="77777777" w:rsidR="00A61333" w:rsidRPr="000D067E" w:rsidRDefault="00A61333" w:rsidP="003C655B">
            <w:pPr>
              <w:rPr>
                <w:color w:val="385623" w:themeColor="accent6" w:themeShade="80"/>
              </w:rPr>
            </w:pPr>
            <w:r w:rsidRPr="000D067E">
              <w:rPr>
                <w:color w:val="385623" w:themeColor="accent6" w:themeShade="80"/>
              </w:rPr>
              <w:t>-83.49584728</w:t>
            </w:r>
          </w:p>
        </w:tc>
      </w:tr>
      <w:tr w:rsidR="000D067E" w:rsidRPr="000D067E" w14:paraId="12384B86" w14:textId="77777777" w:rsidTr="003C655B">
        <w:trPr>
          <w:trHeight w:val="290"/>
        </w:trPr>
        <w:tc>
          <w:tcPr>
            <w:tcW w:w="1030" w:type="dxa"/>
            <w:tcBorders>
              <w:top w:val="nil"/>
              <w:left w:val="nil"/>
              <w:bottom w:val="nil"/>
              <w:right w:val="nil"/>
            </w:tcBorders>
            <w:noWrap/>
            <w:hideMark/>
          </w:tcPr>
          <w:p w14:paraId="09349B77" w14:textId="77777777" w:rsidR="00A61333" w:rsidRPr="000D067E" w:rsidRDefault="00A61333" w:rsidP="003C655B">
            <w:pPr>
              <w:rPr>
                <w:color w:val="385623" w:themeColor="accent6" w:themeShade="80"/>
              </w:rPr>
            </w:pPr>
            <w:r w:rsidRPr="000D067E">
              <w:rPr>
                <w:color w:val="385623" w:themeColor="accent6" w:themeShade="80"/>
              </w:rPr>
              <w:t>70</w:t>
            </w:r>
          </w:p>
        </w:tc>
        <w:tc>
          <w:tcPr>
            <w:tcW w:w="2089" w:type="dxa"/>
            <w:tcBorders>
              <w:top w:val="nil"/>
              <w:left w:val="nil"/>
              <w:bottom w:val="nil"/>
              <w:right w:val="nil"/>
            </w:tcBorders>
            <w:noWrap/>
            <w:hideMark/>
          </w:tcPr>
          <w:p w14:paraId="423CE87E" w14:textId="77777777" w:rsidR="00A61333" w:rsidRPr="000D067E" w:rsidRDefault="00A61333" w:rsidP="003C655B">
            <w:pPr>
              <w:rPr>
                <w:color w:val="385623" w:themeColor="accent6" w:themeShade="80"/>
              </w:rPr>
            </w:pPr>
            <w:r w:rsidRPr="000D067E">
              <w:rPr>
                <w:color w:val="385623" w:themeColor="accent6" w:themeShade="80"/>
              </w:rPr>
              <w:t>ISLD</w:t>
            </w:r>
          </w:p>
        </w:tc>
        <w:tc>
          <w:tcPr>
            <w:tcW w:w="2268" w:type="dxa"/>
            <w:tcBorders>
              <w:top w:val="nil"/>
              <w:left w:val="nil"/>
              <w:bottom w:val="nil"/>
              <w:right w:val="nil"/>
            </w:tcBorders>
            <w:noWrap/>
            <w:hideMark/>
          </w:tcPr>
          <w:p w14:paraId="35AFEF75" w14:textId="77777777" w:rsidR="00A61333" w:rsidRPr="000D067E" w:rsidRDefault="00A61333" w:rsidP="003C655B">
            <w:pPr>
              <w:rPr>
                <w:color w:val="385623" w:themeColor="accent6" w:themeShade="80"/>
              </w:rPr>
            </w:pPr>
            <w:r w:rsidRPr="000D067E">
              <w:rPr>
                <w:color w:val="385623" w:themeColor="accent6" w:themeShade="80"/>
              </w:rPr>
              <w:t>Indian Springs</w:t>
            </w:r>
          </w:p>
        </w:tc>
        <w:tc>
          <w:tcPr>
            <w:tcW w:w="1134" w:type="dxa"/>
            <w:tcBorders>
              <w:top w:val="nil"/>
              <w:left w:val="nil"/>
              <w:bottom w:val="nil"/>
              <w:right w:val="nil"/>
            </w:tcBorders>
            <w:noWrap/>
            <w:hideMark/>
          </w:tcPr>
          <w:p w14:paraId="3982327F" w14:textId="77777777" w:rsidR="00A61333" w:rsidRPr="000D067E" w:rsidRDefault="00A61333" w:rsidP="003C655B">
            <w:pPr>
              <w:rPr>
                <w:color w:val="385623" w:themeColor="accent6" w:themeShade="80"/>
              </w:rPr>
            </w:pPr>
            <w:r w:rsidRPr="000D067E">
              <w:rPr>
                <w:color w:val="385623" w:themeColor="accent6" w:themeShade="80"/>
              </w:rPr>
              <w:t>S</w:t>
            </w:r>
          </w:p>
        </w:tc>
        <w:tc>
          <w:tcPr>
            <w:tcW w:w="1761" w:type="dxa"/>
            <w:tcBorders>
              <w:top w:val="nil"/>
              <w:left w:val="nil"/>
              <w:bottom w:val="nil"/>
              <w:right w:val="nil"/>
            </w:tcBorders>
          </w:tcPr>
          <w:p w14:paraId="52D8078E" w14:textId="77777777" w:rsidR="00A61333" w:rsidRPr="000D067E" w:rsidRDefault="00A61333" w:rsidP="003C655B">
            <w:pPr>
              <w:rPr>
                <w:color w:val="385623" w:themeColor="accent6" w:themeShade="80"/>
              </w:rPr>
            </w:pPr>
            <w:r w:rsidRPr="000D067E">
              <w:rPr>
                <w:color w:val="385623" w:themeColor="accent6" w:themeShade="80"/>
              </w:rPr>
              <w:t>hydric</w:t>
            </w:r>
          </w:p>
        </w:tc>
        <w:tc>
          <w:tcPr>
            <w:tcW w:w="1843" w:type="dxa"/>
            <w:tcBorders>
              <w:top w:val="nil"/>
              <w:left w:val="nil"/>
              <w:bottom w:val="nil"/>
              <w:right w:val="nil"/>
            </w:tcBorders>
            <w:noWrap/>
            <w:hideMark/>
          </w:tcPr>
          <w:p w14:paraId="44A6AF1F" w14:textId="77777777" w:rsidR="00A61333" w:rsidRPr="000D067E" w:rsidRDefault="00A61333" w:rsidP="003C655B">
            <w:pPr>
              <w:rPr>
                <w:color w:val="385623" w:themeColor="accent6" w:themeShade="80"/>
              </w:rPr>
            </w:pPr>
            <w:r w:rsidRPr="000D067E">
              <w:rPr>
                <w:color w:val="385623" w:themeColor="accent6" w:themeShade="80"/>
              </w:rPr>
              <w:t>42.7016922</w:t>
            </w:r>
          </w:p>
        </w:tc>
        <w:tc>
          <w:tcPr>
            <w:tcW w:w="1782" w:type="dxa"/>
            <w:tcBorders>
              <w:top w:val="nil"/>
              <w:left w:val="nil"/>
              <w:bottom w:val="nil"/>
              <w:right w:val="nil"/>
            </w:tcBorders>
            <w:noWrap/>
            <w:hideMark/>
          </w:tcPr>
          <w:p w14:paraId="49991E9D" w14:textId="77777777" w:rsidR="00A61333" w:rsidRPr="000D067E" w:rsidRDefault="00A61333" w:rsidP="003C655B">
            <w:pPr>
              <w:rPr>
                <w:color w:val="385623" w:themeColor="accent6" w:themeShade="80"/>
              </w:rPr>
            </w:pPr>
            <w:r w:rsidRPr="000D067E">
              <w:rPr>
                <w:color w:val="385623" w:themeColor="accent6" w:themeShade="80"/>
              </w:rPr>
              <w:t>-83.49741597</w:t>
            </w:r>
          </w:p>
        </w:tc>
      </w:tr>
      <w:tr w:rsidR="000D067E" w:rsidRPr="000D067E" w14:paraId="099BFEC5" w14:textId="77777777" w:rsidTr="003C655B">
        <w:trPr>
          <w:trHeight w:val="290"/>
        </w:trPr>
        <w:tc>
          <w:tcPr>
            <w:tcW w:w="1030" w:type="dxa"/>
            <w:tcBorders>
              <w:top w:val="nil"/>
              <w:left w:val="nil"/>
              <w:bottom w:val="nil"/>
              <w:right w:val="nil"/>
            </w:tcBorders>
            <w:noWrap/>
            <w:hideMark/>
          </w:tcPr>
          <w:p w14:paraId="14B60908" w14:textId="77777777" w:rsidR="00A61333" w:rsidRPr="000D067E" w:rsidRDefault="00A61333" w:rsidP="003C655B">
            <w:pPr>
              <w:rPr>
                <w:color w:val="385623" w:themeColor="accent6" w:themeShade="80"/>
              </w:rPr>
            </w:pPr>
            <w:r w:rsidRPr="000D067E">
              <w:rPr>
                <w:color w:val="385623" w:themeColor="accent6" w:themeShade="80"/>
              </w:rPr>
              <w:t>71</w:t>
            </w:r>
          </w:p>
        </w:tc>
        <w:tc>
          <w:tcPr>
            <w:tcW w:w="2089" w:type="dxa"/>
            <w:tcBorders>
              <w:top w:val="nil"/>
              <w:left w:val="nil"/>
              <w:bottom w:val="nil"/>
              <w:right w:val="nil"/>
            </w:tcBorders>
            <w:noWrap/>
            <w:hideMark/>
          </w:tcPr>
          <w:p w14:paraId="268537F9" w14:textId="77777777" w:rsidR="00A61333" w:rsidRPr="000D067E" w:rsidRDefault="00A61333" w:rsidP="003C655B">
            <w:pPr>
              <w:rPr>
                <w:color w:val="385623" w:themeColor="accent6" w:themeShade="80"/>
              </w:rPr>
            </w:pPr>
            <w:r w:rsidRPr="000D067E">
              <w:rPr>
                <w:color w:val="385623" w:themeColor="accent6" w:themeShade="80"/>
              </w:rPr>
              <w:t>ISLD2</w:t>
            </w:r>
          </w:p>
        </w:tc>
        <w:tc>
          <w:tcPr>
            <w:tcW w:w="2268" w:type="dxa"/>
            <w:tcBorders>
              <w:top w:val="nil"/>
              <w:left w:val="nil"/>
              <w:bottom w:val="nil"/>
              <w:right w:val="nil"/>
            </w:tcBorders>
            <w:noWrap/>
            <w:hideMark/>
          </w:tcPr>
          <w:p w14:paraId="5FC10A8C" w14:textId="77777777" w:rsidR="00A61333" w:rsidRPr="000D067E" w:rsidRDefault="00A61333" w:rsidP="003C655B">
            <w:pPr>
              <w:rPr>
                <w:color w:val="385623" w:themeColor="accent6" w:themeShade="80"/>
              </w:rPr>
            </w:pPr>
            <w:r w:rsidRPr="000D067E">
              <w:rPr>
                <w:color w:val="385623" w:themeColor="accent6" w:themeShade="80"/>
              </w:rPr>
              <w:t>Indian Springs</w:t>
            </w:r>
          </w:p>
        </w:tc>
        <w:tc>
          <w:tcPr>
            <w:tcW w:w="1134" w:type="dxa"/>
            <w:tcBorders>
              <w:top w:val="nil"/>
              <w:left w:val="nil"/>
              <w:bottom w:val="nil"/>
              <w:right w:val="nil"/>
            </w:tcBorders>
            <w:noWrap/>
            <w:hideMark/>
          </w:tcPr>
          <w:p w14:paraId="0BBE7474" w14:textId="77777777" w:rsidR="00A61333" w:rsidRPr="000D067E" w:rsidRDefault="00A61333" w:rsidP="003C655B">
            <w:pPr>
              <w:rPr>
                <w:color w:val="385623" w:themeColor="accent6" w:themeShade="80"/>
              </w:rPr>
            </w:pPr>
            <w:r w:rsidRPr="000D067E">
              <w:rPr>
                <w:color w:val="385623" w:themeColor="accent6" w:themeShade="80"/>
              </w:rPr>
              <w:t>S</w:t>
            </w:r>
          </w:p>
        </w:tc>
        <w:tc>
          <w:tcPr>
            <w:tcW w:w="1761" w:type="dxa"/>
            <w:tcBorders>
              <w:top w:val="nil"/>
              <w:left w:val="nil"/>
              <w:bottom w:val="nil"/>
              <w:right w:val="nil"/>
            </w:tcBorders>
          </w:tcPr>
          <w:p w14:paraId="24864695" w14:textId="77777777" w:rsidR="00A61333" w:rsidRPr="000D067E" w:rsidRDefault="00A61333" w:rsidP="003C655B">
            <w:pPr>
              <w:rPr>
                <w:color w:val="385623" w:themeColor="accent6" w:themeShade="80"/>
              </w:rPr>
            </w:pPr>
            <w:r w:rsidRPr="000D067E">
              <w:rPr>
                <w:color w:val="385623" w:themeColor="accent6" w:themeShade="80"/>
              </w:rPr>
              <w:t>hydric</w:t>
            </w:r>
          </w:p>
        </w:tc>
        <w:tc>
          <w:tcPr>
            <w:tcW w:w="1843" w:type="dxa"/>
            <w:tcBorders>
              <w:top w:val="nil"/>
              <w:left w:val="nil"/>
              <w:bottom w:val="nil"/>
              <w:right w:val="nil"/>
            </w:tcBorders>
            <w:noWrap/>
            <w:hideMark/>
          </w:tcPr>
          <w:p w14:paraId="4E4E7DB2" w14:textId="77777777" w:rsidR="00A61333" w:rsidRPr="000D067E" w:rsidRDefault="00A61333" w:rsidP="003C655B">
            <w:pPr>
              <w:rPr>
                <w:color w:val="385623" w:themeColor="accent6" w:themeShade="80"/>
              </w:rPr>
            </w:pPr>
            <w:r w:rsidRPr="000D067E">
              <w:rPr>
                <w:color w:val="385623" w:themeColor="accent6" w:themeShade="80"/>
              </w:rPr>
              <w:t>42.70129243</w:t>
            </w:r>
          </w:p>
        </w:tc>
        <w:tc>
          <w:tcPr>
            <w:tcW w:w="1782" w:type="dxa"/>
            <w:tcBorders>
              <w:top w:val="nil"/>
              <w:left w:val="nil"/>
              <w:bottom w:val="nil"/>
              <w:right w:val="nil"/>
            </w:tcBorders>
            <w:noWrap/>
            <w:hideMark/>
          </w:tcPr>
          <w:p w14:paraId="3438FF04" w14:textId="77777777" w:rsidR="00A61333" w:rsidRPr="000D067E" w:rsidRDefault="00A61333" w:rsidP="003C655B">
            <w:pPr>
              <w:rPr>
                <w:color w:val="385623" w:themeColor="accent6" w:themeShade="80"/>
              </w:rPr>
            </w:pPr>
            <w:r w:rsidRPr="000D067E">
              <w:rPr>
                <w:color w:val="385623" w:themeColor="accent6" w:themeShade="80"/>
              </w:rPr>
              <w:t>-83.49740698</w:t>
            </w:r>
          </w:p>
        </w:tc>
      </w:tr>
      <w:tr w:rsidR="000D067E" w:rsidRPr="000D067E" w14:paraId="2C66E3D0" w14:textId="77777777" w:rsidTr="003C655B">
        <w:trPr>
          <w:trHeight w:val="290"/>
        </w:trPr>
        <w:tc>
          <w:tcPr>
            <w:tcW w:w="1030" w:type="dxa"/>
            <w:tcBorders>
              <w:top w:val="nil"/>
              <w:left w:val="nil"/>
              <w:bottom w:val="nil"/>
              <w:right w:val="nil"/>
            </w:tcBorders>
            <w:noWrap/>
            <w:hideMark/>
          </w:tcPr>
          <w:p w14:paraId="40897587" w14:textId="77777777" w:rsidR="00A61333" w:rsidRPr="000D067E" w:rsidRDefault="00A61333" w:rsidP="003C655B">
            <w:pPr>
              <w:rPr>
                <w:color w:val="385623" w:themeColor="accent6" w:themeShade="80"/>
              </w:rPr>
            </w:pPr>
            <w:r w:rsidRPr="000D067E">
              <w:rPr>
                <w:color w:val="385623" w:themeColor="accent6" w:themeShade="80"/>
              </w:rPr>
              <w:t>72</w:t>
            </w:r>
          </w:p>
        </w:tc>
        <w:tc>
          <w:tcPr>
            <w:tcW w:w="2089" w:type="dxa"/>
            <w:tcBorders>
              <w:top w:val="nil"/>
              <w:left w:val="nil"/>
              <w:bottom w:val="nil"/>
              <w:right w:val="nil"/>
            </w:tcBorders>
            <w:noWrap/>
            <w:hideMark/>
          </w:tcPr>
          <w:p w14:paraId="746E8B17" w14:textId="77777777" w:rsidR="00A61333" w:rsidRPr="000D067E" w:rsidRDefault="00A61333" w:rsidP="003C655B">
            <w:pPr>
              <w:rPr>
                <w:color w:val="385623" w:themeColor="accent6" w:themeShade="80"/>
              </w:rPr>
            </w:pPr>
            <w:r w:rsidRPr="000D067E">
              <w:rPr>
                <w:color w:val="385623" w:themeColor="accent6" w:themeShade="80"/>
              </w:rPr>
              <w:t>ISLD3</w:t>
            </w:r>
          </w:p>
        </w:tc>
        <w:tc>
          <w:tcPr>
            <w:tcW w:w="2268" w:type="dxa"/>
            <w:tcBorders>
              <w:top w:val="nil"/>
              <w:left w:val="nil"/>
              <w:bottom w:val="nil"/>
              <w:right w:val="nil"/>
            </w:tcBorders>
            <w:noWrap/>
            <w:hideMark/>
          </w:tcPr>
          <w:p w14:paraId="4FDAE365" w14:textId="77777777" w:rsidR="00A61333" w:rsidRPr="000D067E" w:rsidRDefault="00A61333" w:rsidP="003C655B">
            <w:pPr>
              <w:rPr>
                <w:color w:val="385623" w:themeColor="accent6" w:themeShade="80"/>
              </w:rPr>
            </w:pPr>
            <w:r w:rsidRPr="000D067E">
              <w:rPr>
                <w:color w:val="385623" w:themeColor="accent6" w:themeShade="80"/>
              </w:rPr>
              <w:t>Indian Springs</w:t>
            </w:r>
          </w:p>
        </w:tc>
        <w:tc>
          <w:tcPr>
            <w:tcW w:w="1134" w:type="dxa"/>
            <w:tcBorders>
              <w:top w:val="nil"/>
              <w:left w:val="nil"/>
              <w:bottom w:val="nil"/>
              <w:right w:val="nil"/>
            </w:tcBorders>
            <w:noWrap/>
            <w:hideMark/>
          </w:tcPr>
          <w:p w14:paraId="1B528537" w14:textId="77777777" w:rsidR="00A61333" w:rsidRPr="000D067E" w:rsidRDefault="00A61333" w:rsidP="003C655B">
            <w:pPr>
              <w:rPr>
                <w:color w:val="385623" w:themeColor="accent6" w:themeShade="80"/>
              </w:rPr>
            </w:pPr>
            <w:r w:rsidRPr="000D067E">
              <w:rPr>
                <w:color w:val="385623" w:themeColor="accent6" w:themeShade="80"/>
              </w:rPr>
              <w:t>S</w:t>
            </w:r>
          </w:p>
        </w:tc>
        <w:tc>
          <w:tcPr>
            <w:tcW w:w="1761" w:type="dxa"/>
            <w:tcBorders>
              <w:top w:val="nil"/>
              <w:left w:val="nil"/>
              <w:bottom w:val="nil"/>
              <w:right w:val="nil"/>
            </w:tcBorders>
          </w:tcPr>
          <w:p w14:paraId="47CD5B8F" w14:textId="77777777" w:rsidR="00A61333" w:rsidRPr="000D067E" w:rsidRDefault="00A61333" w:rsidP="003C655B">
            <w:pPr>
              <w:rPr>
                <w:color w:val="385623" w:themeColor="accent6" w:themeShade="80"/>
              </w:rPr>
            </w:pPr>
            <w:r w:rsidRPr="000D067E">
              <w:rPr>
                <w:color w:val="385623" w:themeColor="accent6" w:themeShade="80"/>
              </w:rPr>
              <w:t>hydric</w:t>
            </w:r>
          </w:p>
        </w:tc>
        <w:tc>
          <w:tcPr>
            <w:tcW w:w="1843" w:type="dxa"/>
            <w:tcBorders>
              <w:top w:val="nil"/>
              <w:left w:val="nil"/>
              <w:bottom w:val="nil"/>
              <w:right w:val="nil"/>
            </w:tcBorders>
            <w:noWrap/>
            <w:hideMark/>
          </w:tcPr>
          <w:p w14:paraId="2C3E48DA" w14:textId="77777777" w:rsidR="00A61333" w:rsidRPr="000D067E" w:rsidRDefault="00A61333" w:rsidP="003C655B">
            <w:pPr>
              <w:rPr>
                <w:color w:val="385623" w:themeColor="accent6" w:themeShade="80"/>
              </w:rPr>
            </w:pPr>
            <w:r w:rsidRPr="000D067E">
              <w:rPr>
                <w:color w:val="385623" w:themeColor="accent6" w:themeShade="80"/>
              </w:rPr>
              <w:t>42.70142849</w:t>
            </w:r>
          </w:p>
        </w:tc>
        <w:tc>
          <w:tcPr>
            <w:tcW w:w="1782" w:type="dxa"/>
            <w:tcBorders>
              <w:top w:val="nil"/>
              <w:left w:val="nil"/>
              <w:bottom w:val="nil"/>
              <w:right w:val="nil"/>
            </w:tcBorders>
            <w:noWrap/>
            <w:hideMark/>
          </w:tcPr>
          <w:p w14:paraId="6C7DAD1B" w14:textId="77777777" w:rsidR="00A61333" w:rsidRPr="000D067E" w:rsidRDefault="00A61333" w:rsidP="003C655B">
            <w:pPr>
              <w:rPr>
                <w:color w:val="385623" w:themeColor="accent6" w:themeShade="80"/>
              </w:rPr>
            </w:pPr>
            <w:r w:rsidRPr="000D067E">
              <w:rPr>
                <w:color w:val="385623" w:themeColor="accent6" w:themeShade="80"/>
              </w:rPr>
              <w:t>-83.49779</w:t>
            </w:r>
            <w:r w:rsidRPr="000D067E">
              <w:rPr>
                <w:color w:val="385623" w:themeColor="accent6" w:themeShade="80"/>
              </w:rPr>
              <w:lastRenderedPageBreak/>
              <w:t>967</w:t>
            </w:r>
          </w:p>
        </w:tc>
      </w:tr>
      <w:tr w:rsidR="000D067E" w:rsidRPr="000D067E" w14:paraId="5F2CC99F" w14:textId="77777777" w:rsidTr="003C655B">
        <w:trPr>
          <w:trHeight w:val="290"/>
        </w:trPr>
        <w:tc>
          <w:tcPr>
            <w:tcW w:w="1030" w:type="dxa"/>
            <w:tcBorders>
              <w:top w:val="nil"/>
              <w:left w:val="nil"/>
              <w:bottom w:val="nil"/>
              <w:right w:val="nil"/>
            </w:tcBorders>
            <w:noWrap/>
            <w:hideMark/>
          </w:tcPr>
          <w:p w14:paraId="023E77E9" w14:textId="77777777" w:rsidR="00A61333" w:rsidRPr="000D067E" w:rsidRDefault="00A61333" w:rsidP="003C655B">
            <w:pPr>
              <w:rPr>
                <w:color w:val="385623" w:themeColor="accent6" w:themeShade="80"/>
              </w:rPr>
            </w:pPr>
            <w:r w:rsidRPr="000D067E">
              <w:rPr>
                <w:color w:val="385623" w:themeColor="accent6" w:themeShade="80"/>
              </w:rPr>
              <w:t>73</w:t>
            </w:r>
          </w:p>
        </w:tc>
        <w:tc>
          <w:tcPr>
            <w:tcW w:w="2089" w:type="dxa"/>
            <w:tcBorders>
              <w:top w:val="nil"/>
              <w:left w:val="nil"/>
              <w:bottom w:val="nil"/>
              <w:right w:val="nil"/>
            </w:tcBorders>
            <w:noWrap/>
            <w:hideMark/>
          </w:tcPr>
          <w:p w14:paraId="318AD4DA" w14:textId="77777777" w:rsidR="00A61333" w:rsidRPr="000D067E" w:rsidRDefault="00A61333" w:rsidP="003C655B">
            <w:pPr>
              <w:rPr>
                <w:color w:val="385623" w:themeColor="accent6" w:themeShade="80"/>
              </w:rPr>
            </w:pPr>
            <w:r w:rsidRPr="000D067E">
              <w:rPr>
                <w:color w:val="385623" w:themeColor="accent6" w:themeShade="80"/>
              </w:rPr>
              <w:t>ISMATDE</w:t>
            </w:r>
          </w:p>
        </w:tc>
        <w:tc>
          <w:tcPr>
            <w:tcW w:w="2268" w:type="dxa"/>
            <w:tcBorders>
              <w:top w:val="nil"/>
              <w:left w:val="nil"/>
              <w:bottom w:val="nil"/>
              <w:right w:val="nil"/>
            </w:tcBorders>
            <w:noWrap/>
            <w:hideMark/>
          </w:tcPr>
          <w:p w14:paraId="3614734F" w14:textId="77777777" w:rsidR="00A61333" w:rsidRPr="000D067E" w:rsidRDefault="00A61333" w:rsidP="003C655B">
            <w:pPr>
              <w:rPr>
                <w:color w:val="385623" w:themeColor="accent6" w:themeShade="80"/>
              </w:rPr>
            </w:pPr>
            <w:r w:rsidRPr="000D067E">
              <w:rPr>
                <w:color w:val="385623" w:themeColor="accent6" w:themeShade="80"/>
              </w:rPr>
              <w:t>Indian Springs</w:t>
            </w:r>
          </w:p>
        </w:tc>
        <w:tc>
          <w:tcPr>
            <w:tcW w:w="1134" w:type="dxa"/>
            <w:tcBorders>
              <w:top w:val="nil"/>
              <w:left w:val="nil"/>
              <w:bottom w:val="nil"/>
              <w:right w:val="nil"/>
            </w:tcBorders>
            <w:noWrap/>
            <w:hideMark/>
          </w:tcPr>
          <w:p w14:paraId="49986C73" w14:textId="77777777" w:rsidR="00A61333" w:rsidRPr="000D067E" w:rsidRDefault="00A61333" w:rsidP="003C655B">
            <w:pPr>
              <w:rPr>
                <w:color w:val="385623" w:themeColor="accent6" w:themeShade="80"/>
              </w:rPr>
            </w:pPr>
            <w:r w:rsidRPr="000D067E">
              <w:rPr>
                <w:color w:val="385623" w:themeColor="accent6" w:themeShade="80"/>
              </w:rPr>
              <w:t>T</w:t>
            </w:r>
          </w:p>
        </w:tc>
        <w:tc>
          <w:tcPr>
            <w:tcW w:w="1761" w:type="dxa"/>
            <w:tcBorders>
              <w:top w:val="nil"/>
              <w:left w:val="nil"/>
              <w:bottom w:val="nil"/>
              <w:right w:val="nil"/>
            </w:tcBorders>
          </w:tcPr>
          <w:p w14:paraId="77854DF1" w14:textId="77777777" w:rsidR="00A61333" w:rsidRPr="000D067E" w:rsidRDefault="00A61333" w:rsidP="003C655B">
            <w:pPr>
              <w:rPr>
                <w:color w:val="385623" w:themeColor="accent6" w:themeShade="80"/>
              </w:rPr>
            </w:pPr>
            <w:r w:rsidRPr="000D067E">
              <w:rPr>
                <w:color w:val="385623" w:themeColor="accent6" w:themeShade="80"/>
              </w:rPr>
              <w:t>xeric</w:t>
            </w:r>
          </w:p>
        </w:tc>
        <w:tc>
          <w:tcPr>
            <w:tcW w:w="1843" w:type="dxa"/>
            <w:tcBorders>
              <w:top w:val="nil"/>
              <w:left w:val="nil"/>
              <w:bottom w:val="nil"/>
              <w:right w:val="nil"/>
            </w:tcBorders>
            <w:noWrap/>
            <w:hideMark/>
          </w:tcPr>
          <w:p w14:paraId="500C1268" w14:textId="77777777" w:rsidR="00A61333" w:rsidRPr="000D067E" w:rsidRDefault="00A61333" w:rsidP="003C655B">
            <w:pPr>
              <w:rPr>
                <w:color w:val="385623" w:themeColor="accent6" w:themeShade="80"/>
              </w:rPr>
            </w:pPr>
            <w:r w:rsidRPr="000D067E">
              <w:rPr>
                <w:color w:val="385623" w:themeColor="accent6" w:themeShade="80"/>
              </w:rPr>
              <w:t>42.7035437</w:t>
            </w:r>
          </w:p>
        </w:tc>
        <w:tc>
          <w:tcPr>
            <w:tcW w:w="1782" w:type="dxa"/>
            <w:tcBorders>
              <w:top w:val="nil"/>
              <w:left w:val="nil"/>
              <w:bottom w:val="nil"/>
              <w:right w:val="nil"/>
            </w:tcBorders>
            <w:noWrap/>
            <w:hideMark/>
          </w:tcPr>
          <w:p w14:paraId="7A2B035C" w14:textId="77777777" w:rsidR="00A61333" w:rsidRPr="000D067E" w:rsidRDefault="00A61333" w:rsidP="003C655B">
            <w:pPr>
              <w:rPr>
                <w:color w:val="385623" w:themeColor="accent6" w:themeShade="80"/>
              </w:rPr>
            </w:pPr>
            <w:r w:rsidRPr="000D067E">
              <w:rPr>
                <w:color w:val="385623" w:themeColor="accent6" w:themeShade="80"/>
              </w:rPr>
              <w:t>-83.49463936</w:t>
            </w:r>
          </w:p>
        </w:tc>
      </w:tr>
      <w:tr w:rsidR="000D067E" w:rsidRPr="000D067E" w14:paraId="6703751D" w14:textId="77777777" w:rsidTr="003C655B">
        <w:trPr>
          <w:trHeight w:val="290"/>
        </w:trPr>
        <w:tc>
          <w:tcPr>
            <w:tcW w:w="1030" w:type="dxa"/>
            <w:tcBorders>
              <w:top w:val="nil"/>
              <w:left w:val="nil"/>
              <w:bottom w:val="nil"/>
              <w:right w:val="nil"/>
            </w:tcBorders>
            <w:noWrap/>
            <w:hideMark/>
          </w:tcPr>
          <w:p w14:paraId="543FB380" w14:textId="77777777" w:rsidR="00A61333" w:rsidRPr="000D067E" w:rsidRDefault="00A61333" w:rsidP="003C655B">
            <w:pPr>
              <w:rPr>
                <w:color w:val="385623" w:themeColor="accent6" w:themeShade="80"/>
              </w:rPr>
            </w:pPr>
            <w:r w:rsidRPr="000D067E">
              <w:rPr>
                <w:color w:val="385623" w:themeColor="accent6" w:themeShade="80"/>
              </w:rPr>
              <w:t>74</w:t>
            </w:r>
          </w:p>
        </w:tc>
        <w:tc>
          <w:tcPr>
            <w:tcW w:w="2089" w:type="dxa"/>
            <w:tcBorders>
              <w:top w:val="nil"/>
              <w:left w:val="nil"/>
              <w:bottom w:val="nil"/>
              <w:right w:val="nil"/>
            </w:tcBorders>
            <w:noWrap/>
            <w:hideMark/>
          </w:tcPr>
          <w:p w14:paraId="2AD60E11" w14:textId="77777777" w:rsidR="00A61333" w:rsidRPr="000D067E" w:rsidRDefault="00A61333" w:rsidP="003C655B">
            <w:pPr>
              <w:rPr>
                <w:color w:val="385623" w:themeColor="accent6" w:themeShade="80"/>
              </w:rPr>
            </w:pPr>
            <w:r w:rsidRPr="000D067E">
              <w:rPr>
                <w:color w:val="385623" w:themeColor="accent6" w:themeShade="80"/>
              </w:rPr>
              <w:t>ISMATDE2</w:t>
            </w:r>
          </w:p>
        </w:tc>
        <w:tc>
          <w:tcPr>
            <w:tcW w:w="2268" w:type="dxa"/>
            <w:tcBorders>
              <w:top w:val="nil"/>
              <w:left w:val="nil"/>
              <w:bottom w:val="nil"/>
              <w:right w:val="nil"/>
            </w:tcBorders>
            <w:noWrap/>
            <w:hideMark/>
          </w:tcPr>
          <w:p w14:paraId="70E67079" w14:textId="77777777" w:rsidR="00A61333" w:rsidRPr="000D067E" w:rsidRDefault="00A61333" w:rsidP="003C655B">
            <w:pPr>
              <w:rPr>
                <w:color w:val="385623" w:themeColor="accent6" w:themeShade="80"/>
              </w:rPr>
            </w:pPr>
            <w:r w:rsidRPr="000D067E">
              <w:rPr>
                <w:color w:val="385623" w:themeColor="accent6" w:themeShade="80"/>
              </w:rPr>
              <w:t>Indian Springs</w:t>
            </w:r>
          </w:p>
        </w:tc>
        <w:tc>
          <w:tcPr>
            <w:tcW w:w="1134" w:type="dxa"/>
            <w:tcBorders>
              <w:top w:val="nil"/>
              <w:left w:val="nil"/>
              <w:bottom w:val="nil"/>
              <w:right w:val="nil"/>
            </w:tcBorders>
            <w:noWrap/>
            <w:hideMark/>
          </w:tcPr>
          <w:p w14:paraId="5375CB0A" w14:textId="77777777" w:rsidR="00A61333" w:rsidRPr="000D067E" w:rsidRDefault="00A61333" w:rsidP="003C655B">
            <w:pPr>
              <w:rPr>
                <w:color w:val="385623" w:themeColor="accent6" w:themeShade="80"/>
              </w:rPr>
            </w:pPr>
            <w:r w:rsidRPr="000D067E">
              <w:rPr>
                <w:color w:val="385623" w:themeColor="accent6" w:themeShade="80"/>
              </w:rPr>
              <w:t>T</w:t>
            </w:r>
          </w:p>
        </w:tc>
        <w:tc>
          <w:tcPr>
            <w:tcW w:w="1761" w:type="dxa"/>
            <w:tcBorders>
              <w:top w:val="nil"/>
              <w:left w:val="nil"/>
              <w:bottom w:val="nil"/>
              <w:right w:val="nil"/>
            </w:tcBorders>
          </w:tcPr>
          <w:p w14:paraId="68FB2CDA" w14:textId="77777777" w:rsidR="00A61333" w:rsidRPr="000D067E" w:rsidRDefault="00A61333" w:rsidP="003C655B">
            <w:pPr>
              <w:rPr>
                <w:color w:val="385623" w:themeColor="accent6" w:themeShade="80"/>
              </w:rPr>
            </w:pPr>
            <w:r w:rsidRPr="000D067E">
              <w:rPr>
                <w:color w:val="385623" w:themeColor="accent6" w:themeShade="80"/>
              </w:rPr>
              <w:t>xeric</w:t>
            </w:r>
          </w:p>
        </w:tc>
        <w:tc>
          <w:tcPr>
            <w:tcW w:w="1843" w:type="dxa"/>
            <w:tcBorders>
              <w:top w:val="nil"/>
              <w:left w:val="nil"/>
              <w:bottom w:val="nil"/>
              <w:right w:val="nil"/>
            </w:tcBorders>
            <w:noWrap/>
            <w:hideMark/>
          </w:tcPr>
          <w:p w14:paraId="06F48875" w14:textId="77777777" w:rsidR="00A61333" w:rsidRPr="000D067E" w:rsidRDefault="00A61333" w:rsidP="003C655B">
            <w:pPr>
              <w:rPr>
                <w:color w:val="385623" w:themeColor="accent6" w:themeShade="80"/>
              </w:rPr>
            </w:pPr>
            <w:r w:rsidRPr="000D067E">
              <w:rPr>
                <w:color w:val="385623" w:themeColor="accent6" w:themeShade="80"/>
              </w:rPr>
              <w:t>42.70375308</w:t>
            </w:r>
          </w:p>
        </w:tc>
        <w:tc>
          <w:tcPr>
            <w:tcW w:w="1782" w:type="dxa"/>
            <w:tcBorders>
              <w:top w:val="nil"/>
              <w:left w:val="nil"/>
              <w:bottom w:val="nil"/>
              <w:right w:val="nil"/>
            </w:tcBorders>
            <w:noWrap/>
            <w:hideMark/>
          </w:tcPr>
          <w:p w14:paraId="6E239B23" w14:textId="77777777" w:rsidR="00A61333" w:rsidRPr="000D067E" w:rsidRDefault="00A61333" w:rsidP="003C655B">
            <w:pPr>
              <w:rPr>
                <w:color w:val="385623" w:themeColor="accent6" w:themeShade="80"/>
              </w:rPr>
            </w:pPr>
            <w:r w:rsidRPr="000D067E">
              <w:rPr>
                <w:color w:val="385623" w:themeColor="accent6" w:themeShade="80"/>
              </w:rPr>
              <w:t>-83.49415138</w:t>
            </w:r>
          </w:p>
        </w:tc>
      </w:tr>
      <w:tr w:rsidR="000D067E" w:rsidRPr="000D067E" w14:paraId="029B2E37" w14:textId="77777777" w:rsidTr="003C655B">
        <w:trPr>
          <w:trHeight w:val="290"/>
        </w:trPr>
        <w:tc>
          <w:tcPr>
            <w:tcW w:w="1030" w:type="dxa"/>
            <w:tcBorders>
              <w:top w:val="nil"/>
              <w:left w:val="nil"/>
              <w:bottom w:val="nil"/>
              <w:right w:val="nil"/>
            </w:tcBorders>
            <w:noWrap/>
            <w:hideMark/>
          </w:tcPr>
          <w:p w14:paraId="0AB0CCDA" w14:textId="77777777" w:rsidR="00A61333" w:rsidRPr="000D067E" w:rsidRDefault="00A61333" w:rsidP="003C655B">
            <w:pPr>
              <w:rPr>
                <w:color w:val="385623" w:themeColor="accent6" w:themeShade="80"/>
              </w:rPr>
            </w:pPr>
            <w:r w:rsidRPr="000D067E">
              <w:rPr>
                <w:color w:val="385623" w:themeColor="accent6" w:themeShade="80"/>
              </w:rPr>
              <w:t>75</w:t>
            </w:r>
          </w:p>
        </w:tc>
        <w:tc>
          <w:tcPr>
            <w:tcW w:w="2089" w:type="dxa"/>
            <w:tcBorders>
              <w:top w:val="nil"/>
              <w:left w:val="nil"/>
              <w:bottom w:val="nil"/>
              <w:right w:val="nil"/>
            </w:tcBorders>
            <w:noWrap/>
            <w:hideMark/>
          </w:tcPr>
          <w:p w14:paraId="3BAF8F94" w14:textId="77777777" w:rsidR="00A61333" w:rsidRPr="000D067E" w:rsidRDefault="00A61333" w:rsidP="003C655B">
            <w:pPr>
              <w:rPr>
                <w:color w:val="385623" w:themeColor="accent6" w:themeShade="80"/>
              </w:rPr>
            </w:pPr>
            <w:r w:rsidRPr="000D067E">
              <w:rPr>
                <w:color w:val="385623" w:themeColor="accent6" w:themeShade="80"/>
              </w:rPr>
              <w:t>ISMATDE3</w:t>
            </w:r>
          </w:p>
        </w:tc>
        <w:tc>
          <w:tcPr>
            <w:tcW w:w="2268" w:type="dxa"/>
            <w:tcBorders>
              <w:top w:val="nil"/>
              <w:left w:val="nil"/>
              <w:bottom w:val="nil"/>
              <w:right w:val="nil"/>
            </w:tcBorders>
            <w:noWrap/>
            <w:hideMark/>
          </w:tcPr>
          <w:p w14:paraId="5923E613" w14:textId="77777777" w:rsidR="00A61333" w:rsidRPr="000D067E" w:rsidRDefault="00A61333" w:rsidP="003C655B">
            <w:pPr>
              <w:rPr>
                <w:color w:val="385623" w:themeColor="accent6" w:themeShade="80"/>
              </w:rPr>
            </w:pPr>
            <w:r w:rsidRPr="000D067E">
              <w:rPr>
                <w:color w:val="385623" w:themeColor="accent6" w:themeShade="80"/>
              </w:rPr>
              <w:t>Indian Springs</w:t>
            </w:r>
          </w:p>
        </w:tc>
        <w:tc>
          <w:tcPr>
            <w:tcW w:w="1134" w:type="dxa"/>
            <w:tcBorders>
              <w:top w:val="nil"/>
              <w:left w:val="nil"/>
              <w:bottom w:val="nil"/>
              <w:right w:val="nil"/>
            </w:tcBorders>
            <w:noWrap/>
            <w:hideMark/>
          </w:tcPr>
          <w:p w14:paraId="513E416A" w14:textId="77777777" w:rsidR="00A61333" w:rsidRPr="000D067E" w:rsidRDefault="00A61333" w:rsidP="003C655B">
            <w:pPr>
              <w:rPr>
                <w:color w:val="385623" w:themeColor="accent6" w:themeShade="80"/>
              </w:rPr>
            </w:pPr>
            <w:r w:rsidRPr="000D067E">
              <w:rPr>
                <w:color w:val="385623" w:themeColor="accent6" w:themeShade="80"/>
              </w:rPr>
              <w:t>T</w:t>
            </w:r>
          </w:p>
        </w:tc>
        <w:tc>
          <w:tcPr>
            <w:tcW w:w="1761" w:type="dxa"/>
            <w:tcBorders>
              <w:top w:val="nil"/>
              <w:left w:val="nil"/>
              <w:bottom w:val="nil"/>
              <w:right w:val="nil"/>
            </w:tcBorders>
          </w:tcPr>
          <w:p w14:paraId="5C606988" w14:textId="77777777" w:rsidR="00A61333" w:rsidRPr="000D067E" w:rsidRDefault="00A61333" w:rsidP="003C655B">
            <w:pPr>
              <w:rPr>
                <w:color w:val="385623" w:themeColor="accent6" w:themeShade="80"/>
              </w:rPr>
            </w:pPr>
            <w:r w:rsidRPr="000D067E">
              <w:rPr>
                <w:color w:val="385623" w:themeColor="accent6" w:themeShade="80"/>
              </w:rPr>
              <w:t>xeric</w:t>
            </w:r>
          </w:p>
        </w:tc>
        <w:tc>
          <w:tcPr>
            <w:tcW w:w="1843" w:type="dxa"/>
            <w:tcBorders>
              <w:top w:val="nil"/>
              <w:left w:val="nil"/>
              <w:bottom w:val="nil"/>
              <w:right w:val="nil"/>
            </w:tcBorders>
            <w:noWrap/>
            <w:hideMark/>
          </w:tcPr>
          <w:p w14:paraId="79BD6111" w14:textId="77777777" w:rsidR="00A61333" w:rsidRPr="000D067E" w:rsidRDefault="00A61333" w:rsidP="003C655B">
            <w:pPr>
              <w:rPr>
                <w:color w:val="385623" w:themeColor="accent6" w:themeShade="80"/>
              </w:rPr>
            </w:pPr>
            <w:r w:rsidRPr="000D067E">
              <w:rPr>
                <w:color w:val="385623" w:themeColor="accent6" w:themeShade="80"/>
              </w:rPr>
              <w:t>42.70278921</w:t>
            </w:r>
          </w:p>
        </w:tc>
        <w:tc>
          <w:tcPr>
            <w:tcW w:w="1782" w:type="dxa"/>
            <w:tcBorders>
              <w:top w:val="nil"/>
              <w:left w:val="nil"/>
              <w:bottom w:val="nil"/>
              <w:right w:val="nil"/>
            </w:tcBorders>
            <w:noWrap/>
            <w:hideMark/>
          </w:tcPr>
          <w:p w14:paraId="7141C122" w14:textId="77777777" w:rsidR="00A61333" w:rsidRPr="000D067E" w:rsidRDefault="00A61333" w:rsidP="003C655B">
            <w:pPr>
              <w:rPr>
                <w:color w:val="385623" w:themeColor="accent6" w:themeShade="80"/>
              </w:rPr>
            </w:pPr>
            <w:r w:rsidRPr="000D067E">
              <w:rPr>
                <w:color w:val="385623" w:themeColor="accent6" w:themeShade="80"/>
              </w:rPr>
              <w:t>-83.49360562</w:t>
            </w:r>
          </w:p>
        </w:tc>
      </w:tr>
      <w:tr w:rsidR="000D067E" w:rsidRPr="000D067E" w14:paraId="0B25B66A" w14:textId="77777777" w:rsidTr="003C655B">
        <w:trPr>
          <w:trHeight w:val="290"/>
        </w:trPr>
        <w:tc>
          <w:tcPr>
            <w:tcW w:w="1030" w:type="dxa"/>
            <w:tcBorders>
              <w:top w:val="nil"/>
              <w:left w:val="nil"/>
              <w:bottom w:val="nil"/>
              <w:right w:val="nil"/>
            </w:tcBorders>
            <w:noWrap/>
            <w:hideMark/>
          </w:tcPr>
          <w:p w14:paraId="1648A702" w14:textId="77777777" w:rsidR="00A61333" w:rsidRPr="000D067E" w:rsidRDefault="00A61333" w:rsidP="003C655B">
            <w:pPr>
              <w:rPr>
                <w:color w:val="385623" w:themeColor="accent6" w:themeShade="80"/>
              </w:rPr>
            </w:pPr>
            <w:r w:rsidRPr="000D067E">
              <w:rPr>
                <w:color w:val="385623" w:themeColor="accent6" w:themeShade="80"/>
              </w:rPr>
              <w:t>76</w:t>
            </w:r>
          </w:p>
        </w:tc>
        <w:tc>
          <w:tcPr>
            <w:tcW w:w="2089" w:type="dxa"/>
            <w:tcBorders>
              <w:top w:val="nil"/>
              <w:left w:val="nil"/>
              <w:bottom w:val="nil"/>
              <w:right w:val="nil"/>
            </w:tcBorders>
            <w:noWrap/>
            <w:hideMark/>
          </w:tcPr>
          <w:p w14:paraId="7C3BC5F3" w14:textId="77777777" w:rsidR="00A61333" w:rsidRPr="000D067E" w:rsidRDefault="00A61333" w:rsidP="003C655B">
            <w:pPr>
              <w:rPr>
                <w:color w:val="385623" w:themeColor="accent6" w:themeShade="80"/>
              </w:rPr>
            </w:pPr>
            <w:r w:rsidRPr="000D067E">
              <w:rPr>
                <w:color w:val="385623" w:themeColor="accent6" w:themeShade="80"/>
              </w:rPr>
              <w:t>ISRIP</w:t>
            </w:r>
          </w:p>
        </w:tc>
        <w:tc>
          <w:tcPr>
            <w:tcW w:w="2268" w:type="dxa"/>
            <w:tcBorders>
              <w:top w:val="nil"/>
              <w:left w:val="nil"/>
              <w:bottom w:val="nil"/>
              <w:right w:val="nil"/>
            </w:tcBorders>
            <w:noWrap/>
            <w:hideMark/>
          </w:tcPr>
          <w:p w14:paraId="1C260466" w14:textId="77777777" w:rsidR="00A61333" w:rsidRPr="000D067E" w:rsidRDefault="00A61333" w:rsidP="003C655B">
            <w:pPr>
              <w:rPr>
                <w:color w:val="385623" w:themeColor="accent6" w:themeShade="80"/>
              </w:rPr>
            </w:pPr>
            <w:r w:rsidRPr="000D067E">
              <w:rPr>
                <w:color w:val="385623" w:themeColor="accent6" w:themeShade="80"/>
              </w:rPr>
              <w:t>Indian Springs</w:t>
            </w:r>
          </w:p>
        </w:tc>
        <w:tc>
          <w:tcPr>
            <w:tcW w:w="1134" w:type="dxa"/>
            <w:tcBorders>
              <w:top w:val="nil"/>
              <w:left w:val="nil"/>
              <w:bottom w:val="nil"/>
              <w:right w:val="nil"/>
            </w:tcBorders>
            <w:noWrap/>
            <w:hideMark/>
          </w:tcPr>
          <w:p w14:paraId="7983801D" w14:textId="77777777" w:rsidR="00A61333" w:rsidRPr="000D067E" w:rsidRDefault="00A61333" w:rsidP="003C655B">
            <w:pPr>
              <w:rPr>
                <w:color w:val="385623" w:themeColor="accent6" w:themeShade="80"/>
              </w:rPr>
            </w:pPr>
            <w:r w:rsidRPr="000D067E">
              <w:rPr>
                <w:color w:val="385623" w:themeColor="accent6" w:themeShade="80"/>
              </w:rPr>
              <w:t>U</w:t>
            </w:r>
          </w:p>
        </w:tc>
        <w:tc>
          <w:tcPr>
            <w:tcW w:w="1761" w:type="dxa"/>
            <w:tcBorders>
              <w:top w:val="nil"/>
              <w:left w:val="nil"/>
              <w:bottom w:val="nil"/>
              <w:right w:val="nil"/>
            </w:tcBorders>
          </w:tcPr>
          <w:p w14:paraId="44D6C82E" w14:textId="77777777" w:rsidR="00A61333" w:rsidRPr="000D067E" w:rsidRDefault="00A61333" w:rsidP="003C655B">
            <w:pPr>
              <w:rPr>
                <w:color w:val="385623" w:themeColor="accent6" w:themeShade="80"/>
              </w:rPr>
            </w:pPr>
            <w:r w:rsidRPr="000D067E">
              <w:rPr>
                <w:color w:val="385623" w:themeColor="accent6" w:themeShade="80"/>
              </w:rPr>
              <w:t>hydric</w:t>
            </w:r>
          </w:p>
        </w:tc>
        <w:tc>
          <w:tcPr>
            <w:tcW w:w="1843" w:type="dxa"/>
            <w:tcBorders>
              <w:top w:val="nil"/>
              <w:left w:val="nil"/>
              <w:bottom w:val="nil"/>
              <w:right w:val="nil"/>
            </w:tcBorders>
            <w:noWrap/>
            <w:hideMark/>
          </w:tcPr>
          <w:p w14:paraId="7ECA590F" w14:textId="77777777" w:rsidR="00A61333" w:rsidRPr="000D067E" w:rsidRDefault="00A61333" w:rsidP="003C655B">
            <w:pPr>
              <w:rPr>
                <w:color w:val="385623" w:themeColor="accent6" w:themeShade="80"/>
              </w:rPr>
            </w:pPr>
            <w:r w:rsidRPr="000D067E">
              <w:rPr>
                <w:color w:val="385623" w:themeColor="accent6" w:themeShade="80"/>
              </w:rPr>
              <w:t>42.70463303</w:t>
            </w:r>
          </w:p>
        </w:tc>
        <w:tc>
          <w:tcPr>
            <w:tcW w:w="1782" w:type="dxa"/>
            <w:tcBorders>
              <w:top w:val="nil"/>
              <w:left w:val="nil"/>
              <w:bottom w:val="nil"/>
              <w:right w:val="nil"/>
            </w:tcBorders>
            <w:noWrap/>
            <w:hideMark/>
          </w:tcPr>
          <w:p w14:paraId="33C7982D" w14:textId="77777777" w:rsidR="00A61333" w:rsidRPr="000D067E" w:rsidRDefault="00A61333" w:rsidP="003C655B">
            <w:pPr>
              <w:rPr>
                <w:color w:val="385623" w:themeColor="accent6" w:themeShade="80"/>
              </w:rPr>
            </w:pPr>
            <w:r w:rsidRPr="000D067E">
              <w:rPr>
                <w:color w:val="385623" w:themeColor="accent6" w:themeShade="80"/>
              </w:rPr>
              <w:t>-83.49570897</w:t>
            </w:r>
          </w:p>
        </w:tc>
      </w:tr>
      <w:tr w:rsidR="000D067E" w:rsidRPr="000D067E" w14:paraId="6B90564F" w14:textId="77777777" w:rsidTr="003C655B">
        <w:trPr>
          <w:trHeight w:val="290"/>
        </w:trPr>
        <w:tc>
          <w:tcPr>
            <w:tcW w:w="1030" w:type="dxa"/>
            <w:tcBorders>
              <w:top w:val="nil"/>
              <w:left w:val="nil"/>
              <w:bottom w:val="nil"/>
              <w:right w:val="nil"/>
            </w:tcBorders>
            <w:noWrap/>
            <w:hideMark/>
          </w:tcPr>
          <w:p w14:paraId="40D3BF99" w14:textId="77777777" w:rsidR="00A61333" w:rsidRPr="000D067E" w:rsidRDefault="00A61333" w:rsidP="003C655B">
            <w:pPr>
              <w:rPr>
                <w:color w:val="385623" w:themeColor="accent6" w:themeShade="80"/>
              </w:rPr>
            </w:pPr>
            <w:r w:rsidRPr="000D067E">
              <w:rPr>
                <w:color w:val="385623" w:themeColor="accent6" w:themeShade="80"/>
              </w:rPr>
              <w:t>77</w:t>
            </w:r>
          </w:p>
        </w:tc>
        <w:tc>
          <w:tcPr>
            <w:tcW w:w="2089" w:type="dxa"/>
            <w:tcBorders>
              <w:top w:val="nil"/>
              <w:left w:val="nil"/>
              <w:bottom w:val="nil"/>
              <w:right w:val="nil"/>
            </w:tcBorders>
            <w:noWrap/>
            <w:hideMark/>
          </w:tcPr>
          <w:p w14:paraId="166A282D" w14:textId="77777777" w:rsidR="00A61333" w:rsidRPr="000D067E" w:rsidRDefault="00A61333" w:rsidP="003C655B">
            <w:pPr>
              <w:rPr>
                <w:color w:val="385623" w:themeColor="accent6" w:themeShade="80"/>
              </w:rPr>
            </w:pPr>
            <w:r w:rsidRPr="000D067E">
              <w:rPr>
                <w:color w:val="385623" w:themeColor="accent6" w:themeShade="80"/>
              </w:rPr>
              <w:t>ISRIP2</w:t>
            </w:r>
          </w:p>
        </w:tc>
        <w:tc>
          <w:tcPr>
            <w:tcW w:w="2268" w:type="dxa"/>
            <w:tcBorders>
              <w:top w:val="nil"/>
              <w:left w:val="nil"/>
              <w:bottom w:val="nil"/>
              <w:right w:val="nil"/>
            </w:tcBorders>
            <w:noWrap/>
            <w:hideMark/>
          </w:tcPr>
          <w:p w14:paraId="019406CA" w14:textId="77777777" w:rsidR="00A61333" w:rsidRPr="000D067E" w:rsidRDefault="00A61333" w:rsidP="003C655B">
            <w:pPr>
              <w:rPr>
                <w:color w:val="385623" w:themeColor="accent6" w:themeShade="80"/>
              </w:rPr>
            </w:pPr>
            <w:r w:rsidRPr="000D067E">
              <w:rPr>
                <w:color w:val="385623" w:themeColor="accent6" w:themeShade="80"/>
              </w:rPr>
              <w:t>Indian Springs</w:t>
            </w:r>
          </w:p>
        </w:tc>
        <w:tc>
          <w:tcPr>
            <w:tcW w:w="1134" w:type="dxa"/>
            <w:tcBorders>
              <w:top w:val="nil"/>
              <w:left w:val="nil"/>
              <w:bottom w:val="nil"/>
              <w:right w:val="nil"/>
            </w:tcBorders>
            <w:noWrap/>
            <w:hideMark/>
          </w:tcPr>
          <w:p w14:paraId="26D52EF4" w14:textId="77777777" w:rsidR="00A61333" w:rsidRPr="000D067E" w:rsidRDefault="00A61333" w:rsidP="003C655B">
            <w:pPr>
              <w:rPr>
                <w:color w:val="385623" w:themeColor="accent6" w:themeShade="80"/>
              </w:rPr>
            </w:pPr>
            <w:r w:rsidRPr="000D067E">
              <w:rPr>
                <w:color w:val="385623" w:themeColor="accent6" w:themeShade="80"/>
              </w:rPr>
              <w:t>U</w:t>
            </w:r>
          </w:p>
        </w:tc>
        <w:tc>
          <w:tcPr>
            <w:tcW w:w="1761" w:type="dxa"/>
            <w:tcBorders>
              <w:top w:val="nil"/>
              <w:left w:val="nil"/>
              <w:bottom w:val="nil"/>
              <w:right w:val="nil"/>
            </w:tcBorders>
          </w:tcPr>
          <w:p w14:paraId="5B7709A0" w14:textId="77777777" w:rsidR="00A61333" w:rsidRPr="000D067E" w:rsidRDefault="00A61333" w:rsidP="003C655B">
            <w:pPr>
              <w:rPr>
                <w:color w:val="385623" w:themeColor="accent6" w:themeShade="80"/>
              </w:rPr>
            </w:pPr>
            <w:r w:rsidRPr="000D067E">
              <w:rPr>
                <w:color w:val="385623" w:themeColor="accent6" w:themeShade="80"/>
              </w:rPr>
              <w:t>hydric</w:t>
            </w:r>
          </w:p>
        </w:tc>
        <w:tc>
          <w:tcPr>
            <w:tcW w:w="1843" w:type="dxa"/>
            <w:tcBorders>
              <w:top w:val="nil"/>
              <w:left w:val="nil"/>
              <w:bottom w:val="nil"/>
              <w:right w:val="nil"/>
            </w:tcBorders>
            <w:noWrap/>
            <w:hideMark/>
          </w:tcPr>
          <w:p w14:paraId="00B9334E" w14:textId="77777777" w:rsidR="00A61333" w:rsidRPr="000D067E" w:rsidRDefault="00A61333" w:rsidP="003C655B">
            <w:pPr>
              <w:rPr>
                <w:color w:val="385623" w:themeColor="accent6" w:themeShade="80"/>
              </w:rPr>
            </w:pPr>
            <w:r w:rsidRPr="000D067E">
              <w:rPr>
                <w:color w:val="385623" w:themeColor="accent6" w:themeShade="80"/>
              </w:rPr>
              <w:t>42.70481219</w:t>
            </w:r>
          </w:p>
        </w:tc>
        <w:tc>
          <w:tcPr>
            <w:tcW w:w="1782" w:type="dxa"/>
            <w:tcBorders>
              <w:top w:val="nil"/>
              <w:left w:val="nil"/>
              <w:bottom w:val="nil"/>
              <w:right w:val="nil"/>
            </w:tcBorders>
            <w:noWrap/>
            <w:hideMark/>
          </w:tcPr>
          <w:p w14:paraId="5BF1EFFB" w14:textId="77777777" w:rsidR="00A61333" w:rsidRPr="000D067E" w:rsidRDefault="00A61333" w:rsidP="003C655B">
            <w:pPr>
              <w:rPr>
                <w:color w:val="385623" w:themeColor="accent6" w:themeShade="80"/>
              </w:rPr>
            </w:pPr>
            <w:r w:rsidRPr="000D067E">
              <w:rPr>
                <w:color w:val="385623" w:themeColor="accent6" w:themeShade="80"/>
              </w:rPr>
              <w:t>-83.494821</w:t>
            </w:r>
          </w:p>
        </w:tc>
      </w:tr>
      <w:tr w:rsidR="000D067E" w:rsidRPr="000D067E" w14:paraId="2CDD6C87" w14:textId="77777777" w:rsidTr="003C655B">
        <w:trPr>
          <w:trHeight w:val="290"/>
        </w:trPr>
        <w:tc>
          <w:tcPr>
            <w:tcW w:w="1030" w:type="dxa"/>
            <w:tcBorders>
              <w:top w:val="nil"/>
              <w:left w:val="nil"/>
              <w:bottom w:val="nil"/>
              <w:right w:val="nil"/>
            </w:tcBorders>
            <w:noWrap/>
            <w:hideMark/>
          </w:tcPr>
          <w:p w14:paraId="1B4C101C" w14:textId="77777777" w:rsidR="00A61333" w:rsidRPr="000D067E" w:rsidRDefault="00A61333" w:rsidP="003C655B">
            <w:pPr>
              <w:rPr>
                <w:color w:val="385623" w:themeColor="accent6" w:themeShade="80"/>
              </w:rPr>
            </w:pPr>
            <w:r w:rsidRPr="000D067E">
              <w:rPr>
                <w:color w:val="385623" w:themeColor="accent6" w:themeShade="80"/>
              </w:rPr>
              <w:t>78</w:t>
            </w:r>
          </w:p>
        </w:tc>
        <w:tc>
          <w:tcPr>
            <w:tcW w:w="2089" w:type="dxa"/>
            <w:tcBorders>
              <w:top w:val="nil"/>
              <w:left w:val="nil"/>
              <w:bottom w:val="nil"/>
              <w:right w:val="nil"/>
            </w:tcBorders>
            <w:noWrap/>
            <w:hideMark/>
          </w:tcPr>
          <w:p w14:paraId="5012BBF1" w14:textId="77777777" w:rsidR="00A61333" w:rsidRPr="000D067E" w:rsidRDefault="00A61333" w:rsidP="003C655B">
            <w:pPr>
              <w:rPr>
                <w:color w:val="385623" w:themeColor="accent6" w:themeShade="80"/>
              </w:rPr>
            </w:pPr>
            <w:r w:rsidRPr="000D067E">
              <w:rPr>
                <w:color w:val="385623" w:themeColor="accent6" w:themeShade="80"/>
              </w:rPr>
              <w:t>ISRIP3</w:t>
            </w:r>
          </w:p>
        </w:tc>
        <w:tc>
          <w:tcPr>
            <w:tcW w:w="2268" w:type="dxa"/>
            <w:tcBorders>
              <w:top w:val="nil"/>
              <w:left w:val="nil"/>
              <w:bottom w:val="nil"/>
              <w:right w:val="nil"/>
            </w:tcBorders>
            <w:noWrap/>
            <w:hideMark/>
          </w:tcPr>
          <w:p w14:paraId="79C0E81C" w14:textId="77777777" w:rsidR="00A61333" w:rsidRPr="000D067E" w:rsidRDefault="00A61333" w:rsidP="003C655B">
            <w:pPr>
              <w:rPr>
                <w:color w:val="385623" w:themeColor="accent6" w:themeShade="80"/>
              </w:rPr>
            </w:pPr>
            <w:r w:rsidRPr="000D067E">
              <w:rPr>
                <w:color w:val="385623" w:themeColor="accent6" w:themeShade="80"/>
              </w:rPr>
              <w:t>Indian Springs</w:t>
            </w:r>
          </w:p>
        </w:tc>
        <w:tc>
          <w:tcPr>
            <w:tcW w:w="1134" w:type="dxa"/>
            <w:tcBorders>
              <w:top w:val="nil"/>
              <w:left w:val="nil"/>
              <w:bottom w:val="nil"/>
              <w:right w:val="nil"/>
            </w:tcBorders>
            <w:noWrap/>
            <w:hideMark/>
          </w:tcPr>
          <w:p w14:paraId="78957906" w14:textId="77777777" w:rsidR="00A61333" w:rsidRPr="000D067E" w:rsidRDefault="00A61333" w:rsidP="003C655B">
            <w:pPr>
              <w:rPr>
                <w:color w:val="385623" w:themeColor="accent6" w:themeShade="80"/>
              </w:rPr>
            </w:pPr>
            <w:r w:rsidRPr="000D067E">
              <w:rPr>
                <w:color w:val="385623" w:themeColor="accent6" w:themeShade="80"/>
              </w:rPr>
              <w:t>U</w:t>
            </w:r>
          </w:p>
        </w:tc>
        <w:tc>
          <w:tcPr>
            <w:tcW w:w="1761" w:type="dxa"/>
            <w:tcBorders>
              <w:top w:val="nil"/>
              <w:left w:val="nil"/>
              <w:bottom w:val="nil"/>
              <w:right w:val="nil"/>
            </w:tcBorders>
          </w:tcPr>
          <w:p w14:paraId="1950C8F4" w14:textId="77777777" w:rsidR="00A61333" w:rsidRPr="000D067E" w:rsidRDefault="00A61333" w:rsidP="003C655B">
            <w:pPr>
              <w:rPr>
                <w:color w:val="385623" w:themeColor="accent6" w:themeShade="80"/>
              </w:rPr>
            </w:pPr>
            <w:r w:rsidRPr="000D067E">
              <w:rPr>
                <w:color w:val="385623" w:themeColor="accent6" w:themeShade="80"/>
              </w:rPr>
              <w:t>hydric</w:t>
            </w:r>
          </w:p>
        </w:tc>
        <w:tc>
          <w:tcPr>
            <w:tcW w:w="1843" w:type="dxa"/>
            <w:tcBorders>
              <w:top w:val="nil"/>
              <w:left w:val="nil"/>
              <w:bottom w:val="nil"/>
              <w:right w:val="nil"/>
            </w:tcBorders>
            <w:noWrap/>
            <w:hideMark/>
          </w:tcPr>
          <w:p w14:paraId="4B39F02A" w14:textId="77777777" w:rsidR="00A61333" w:rsidRPr="000D067E" w:rsidRDefault="00A61333" w:rsidP="003C655B">
            <w:pPr>
              <w:rPr>
                <w:color w:val="385623" w:themeColor="accent6" w:themeShade="80"/>
              </w:rPr>
            </w:pPr>
            <w:r w:rsidRPr="000D067E">
              <w:rPr>
                <w:color w:val="385623" w:themeColor="accent6" w:themeShade="80"/>
              </w:rPr>
              <w:t>42.70487822</w:t>
            </w:r>
          </w:p>
        </w:tc>
        <w:tc>
          <w:tcPr>
            <w:tcW w:w="1782" w:type="dxa"/>
            <w:tcBorders>
              <w:top w:val="nil"/>
              <w:left w:val="nil"/>
              <w:bottom w:val="nil"/>
              <w:right w:val="nil"/>
            </w:tcBorders>
            <w:noWrap/>
            <w:hideMark/>
          </w:tcPr>
          <w:p w14:paraId="08BF4597" w14:textId="77777777" w:rsidR="00A61333" w:rsidRPr="000D067E" w:rsidRDefault="00A61333" w:rsidP="003C655B">
            <w:pPr>
              <w:rPr>
                <w:color w:val="385623" w:themeColor="accent6" w:themeShade="80"/>
              </w:rPr>
            </w:pPr>
            <w:r w:rsidRPr="000D067E">
              <w:rPr>
                <w:color w:val="385623" w:themeColor="accent6" w:themeShade="80"/>
              </w:rPr>
              <w:t>-83.4940807</w:t>
            </w:r>
          </w:p>
        </w:tc>
      </w:tr>
      <w:tr w:rsidR="000D067E" w:rsidRPr="000D067E" w14:paraId="1E76B3C1" w14:textId="77777777" w:rsidTr="003C655B">
        <w:trPr>
          <w:trHeight w:val="290"/>
        </w:trPr>
        <w:tc>
          <w:tcPr>
            <w:tcW w:w="1030" w:type="dxa"/>
            <w:tcBorders>
              <w:top w:val="nil"/>
              <w:left w:val="nil"/>
              <w:bottom w:val="nil"/>
              <w:right w:val="nil"/>
            </w:tcBorders>
            <w:noWrap/>
            <w:hideMark/>
          </w:tcPr>
          <w:p w14:paraId="45993323" w14:textId="77777777" w:rsidR="00A61333" w:rsidRPr="000D067E" w:rsidRDefault="00A61333" w:rsidP="003C655B">
            <w:pPr>
              <w:rPr>
                <w:color w:val="385623" w:themeColor="accent6" w:themeShade="80"/>
              </w:rPr>
            </w:pPr>
            <w:r w:rsidRPr="000D067E">
              <w:rPr>
                <w:color w:val="385623" w:themeColor="accent6" w:themeShade="80"/>
              </w:rPr>
              <w:t>79</w:t>
            </w:r>
          </w:p>
        </w:tc>
        <w:tc>
          <w:tcPr>
            <w:tcW w:w="2089" w:type="dxa"/>
            <w:tcBorders>
              <w:top w:val="nil"/>
              <w:left w:val="nil"/>
              <w:bottom w:val="nil"/>
              <w:right w:val="nil"/>
            </w:tcBorders>
            <w:noWrap/>
            <w:hideMark/>
          </w:tcPr>
          <w:p w14:paraId="214B931E" w14:textId="77777777" w:rsidR="00A61333" w:rsidRPr="000D067E" w:rsidRDefault="00A61333" w:rsidP="003C655B">
            <w:pPr>
              <w:rPr>
                <w:color w:val="385623" w:themeColor="accent6" w:themeShade="80"/>
              </w:rPr>
            </w:pPr>
            <w:r w:rsidRPr="000D067E">
              <w:rPr>
                <w:color w:val="385623" w:themeColor="accent6" w:themeShade="80"/>
              </w:rPr>
              <w:t>ISOPEN</w:t>
            </w:r>
          </w:p>
        </w:tc>
        <w:tc>
          <w:tcPr>
            <w:tcW w:w="2268" w:type="dxa"/>
            <w:tcBorders>
              <w:top w:val="nil"/>
              <w:left w:val="nil"/>
              <w:bottom w:val="nil"/>
              <w:right w:val="nil"/>
            </w:tcBorders>
            <w:noWrap/>
            <w:hideMark/>
          </w:tcPr>
          <w:p w14:paraId="6B57B1B9" w14:textId="77777777" w:rsidR="00A61333" w:rsidRPr="000D067E" w:rsidRDefault="00A61333" w:rsidP="003C655B">
            <w:pPr>
              <w:rPr>
                <w:color w:val="385623" w:themeColor="accent6" w:themeShade="80"/>
              </w:rPr>
            </w:pPr>
            <w:r w:rsidRPr="000D067E">
              <w:rPr>
                <w:color w:val="385623" w:themeColor="accent6" w:themeShade="80"/>
              </w:rPr>
              <w:t>Indian Springs</w:t>
            </w:r>
          </w:p>
        </w:tc>
        <w:tc>
          <w:tcPr>
            <w:tcW w:w="1134" w:type="dxa"/>
            <w:tcBorders>
              <w:top w:val="nil"/>
              <w:left w:val="nil"/>
              <w:bottom w:val="nil"/>
              <w:right w:val="nil"/>
            </w:tcBorders>
            <w:noWrap/>
            <w:hideMark/>
          </w:tcPr>
          <w:p w14:paraId="1E49FF85" w14:textId="77777777" w:rsidR="00A61333" w:rsidRPr="000D067E" w:rsidRDefault="00A61333" w:rsidP="003C655B">
            <w:pPr>
              <w:rPr>
                <w:color w:val="385623" w:themeColor="accent6" w:themeShade="80"/>
              </w:rPr>
            </w:pPr>
            <w:r w:rsidRPr="000D067E">
              <w:rPr>
                <w:color w:val="385623" w:themeColor="accent6" w:themeShade="80"/>
              </w:rPr>
              <w:t>V</w:t>
            </w:r>
          </w:p>
        </w:tc>
        <w:tc>
          <w:tcPr>
            <w:tcW w:w="1761" w:type="dxa"/>
            <w:tcBorders>
              <w:top w:val="nil"/>
              <w:left w:val="nil"/>
              <w:bottom w:val="nil"/>
              <w:right w:val="nil"/>
            </w:tcBorders>
          </w:tcPr>
          <w:p w14:paraId="17DC47CB" w14:textId="77777777" w:rsidR="00A61333" w:rsidRPr="000D067E" w:rsidRDefault="00A61333" w:rsidP="003C655B">
            <w:pPr>
              <w:rPr>
                <w:color w:val="385623" w:themeColor="accent6" w:themeShade="80"/>
              </w:rPr>
            </w:pPr>
            <w:r w:rsidRPr="000D067E">
              <w:rPr>
                <w:color w:val="385623" w:themeColor="accent6" w:themeShade="80"/>
              </w:rPr>
              <w:t>mesic</w:t>
            </w:r>
          </w:p>
        </w:tc>
        <w:tc>
          <w:tcPr>
            <w:tcW w:w="1843" w:type="dxa"/>
            <w:tcBorders>
              <w:top w:val="nil"/>
              <w:left w:val="nil"/>
              <w:bottom w:val="nil"/>
              <w:right w:val="nil"/>
            </w:tcBorders>
            <w:noWrap/>
            <w:hideMark/>
          </w:tcPr>
          <w:p w14:paraId="78BAEC3E" w14:textId="77777777" w:rsidR="00A61333" w:rsidRPr="000D067E" w:rsidRDefault="00A61333" w:rsidP="003C655B">
            <w:pPr>
              <w:rPr>
                <w:color w:val="385623" w:themeColor="accent6" w:themeShade="80"/>
              </w:rPr>
            </w:pPr>
            <w:r w:rsidRPr="000D067E">
              <w:rPr>
                <w:color w:val="385623" w:themeColor="accent6" w:themeShade="80"/>
              </w:rPr>
              <w:t>42.70480262</w:t>
            </w:r>
          </w:p>
        </w:tc>
        <w:tc>
          <w:tcPr>
            <w:tcW w:w="1782" w:type="dxa"/>
            <w:tcBorders>
              <w:top w:val="nil"/>
              <w:left w:val="nil"/>
              <w:bottom w:val="nil"/>
              <w:right w:val="nil"/>
            </w:tcBorders>
            <w:noWrap/>
            <w:hideMark/>
          </w:tcPr>
          <w:p w14:paraId="3605FAE3" w14:textId="77777777" w:rsidR="00A61333" w:rsidRPr="000D067E" w:rsidRDefault="00A61333" w:rsidP="003C655B">
            <w:pPr>
              <w:rPr>
                <w:color w:val="385623" w:themeColor="accent6" w:themeShade="80"/>
              </w:rPr>
            </w:pPr>
            <w:r w:rsidRPr="000D067E">
              <w:rPr>
                <w:color w:val="385623" w:themeColor="accent6" w:themeShade="80"/>
              </w:rPr>
              <w:t>-83.49706373</w:t>
            </w:r>
          </w:p>
        </w:tc>
      </w:tr>
      <w:tr w:rsidR="000D067E" w:rsidRPr="000D067E" w14:paraId="5940C054" w14:textId="77777777" w:rsidTr="003C655B">
        <w:trPr>
          <w:trHeight w:val="290"/>
        </w:trPr>
        <w:tc>
          <w:tcPr>
            <w:tcW w:w="1030" w:type="dxa"/>
            <w:tcBorders>
              <w:top w:val="nil"/>
              <w:left w:val="nil"/>
              <w:bottom w:val="nil"/>
              <w:right w:val="nil"/>
            </w:tcBorders>
            <w:noWrap/>
            <w:hideMark/>
          </w:tcPr>
          <w:p w14:paraId="4ADAAC0F" w14:textId="77777777" w:rsidR="00A61333" w:rsidRPr="000D067E" w:rsidRDefault="00A61333" w:rsidP="003C655B">
            <w:pPr>
              <w:rPr>
                <w:color w:val="385623" w:themeColor="accent6" w:themeShade="80"/>
              </w:rPr>
            </w:pPr>
            <w:r w:rsidRPr="000D067E">
              <w:rPr>
                <w:color w:val="385623" w:themeColor="accent6" w:themeShade="80"/>
              </w:rPr>
              <w:t>80</w:t>
            </w:r>
          </w:p>
        </w:tc>
        <w:tc>
          <w:tcPr>
            <w:tcW w:w="2089" w:type="dxa"/>
            <w:tcBorders>
              <w:top w:val="nil"/>
              <w:left w:val="nil"/>
              <w:bottom w:val="nil"/>
              <w:right w:val="nil"/>
            </w:tcBorders>
            <w:noWrap/>
            <w:hideMark/>
          </w:tcPr>
          <w:p w14:paraId="42079716" w14:textId="77777777" w:rsidR="00A61333" w:rsidRPr="000D067E" w:rsidRDefault="00A61333" w:rsidP="003C655B">
            <w:pPr>
              <w:rPr>
                <w:color w:val="385623" w:themeColor="accent6" w:themeShade="80"/>
              </w:rPr>
            </w:pPr>
            <w:r w:rsidRPr="000D067E">
              <w:rPr>
                <w:color w:val="385623" w:themeColor="accent6" w:themeShade="80"/>
              </w:rPr>
              <w:t>ISOPEN2</w:t>
            </w:r>
          </w:p>
        </w:tc>
        <w:tc>
          <w:tcPr>
            <w:tcW w:w="2268" w:type="dxa"/>
            <w:tcBorders>
              <w:top w:val="nil"/>
              <w:left w:val="nil"/>
              <w:bottom w:val="nil"/>
              <w:right w:val="nil"/>
            </w:tcBorders>
            <w:noWrap/>
            <w:hideMark/>
          </w:tcPr>
          <w:p w14:paraId="383C0674" w14:textId="77777777" w:rsidR="00A61333" w:rsidRPr="000D067E" w:rsidRDefault="00A61333" w:rsidP="003C655B">
            <w:pPr>
              <w:rPr>
                <w:color w:val="385623" w:themeColor="accent6" w:themeShade="80"/>
              </w:rPr>
            </w:pPr>
            <w:r w:rsidRPr="000D067E">
              <w:rPr>
                <w:color w:val="385623" w:themeColor="accent6" w:themeShade="80"/>
              </w:rPr>
              <w:t>Indian Springs</w:t>
            </w:r>
          </w:p>
        </w:tc>
        <w:tc>
          <w:tcPr>
            <w:tcW w:w="1134" w:type="dxa"/>
            <w:tcBorders>
              <w:top w:val="nil"/>
              <w:left w:val="nil"/>
              <w:bottom w:val="nil"/>
              <w:right w:val="nil"/>
            </w:tcBorders>
            <w:noWrap/>
            <w:hideMark/>
          </w:tcPr>
          <w:p w14:paraId="71D05359" w14:textId="77777777" w:rsidR="00A61333" w:rsidRPr="000D067E" w:rsidRDefault="00A61333" w:rsidP="003C655B">
            <w:pPr>
              <w:rPr>
                <w:color w:val="385623" w:themeColor="accent6" w:themeShade="80"/>
              </w:rPr>
            </w:pPr>
            <w:r w:rsidRPr="000D067E">
              <w:rPr>
                <w:color w:val="385623" w:themeColor="accent6" w:themeShade="80"/>
              </w:rPr>
              <w:t>V</w:t>
            </w:r>
          </w:p>
        </w:tc>
        <w:tc>
          <w:tcPr>
            <w:tcW w:w="1761" w:type="dxa"/>
            <w:tcBorders>
              <w:top w:val="nil"/>
              <w:left w:val="nil"/>
              <w:bottom w:val="nil"/>
              <w:right w:val="nil"/>
            </w:tcBorders>
          </w:tcPr>
          <w:p w14:paraId="601A7AE9" w14:textId="77777777" w:rsidR="00A61333" w:rsidRPr="000D067E" w:rsidRDefault="00A61333" w:rsidP="003C655B">
            <w:pPr>
              <w:rPr>
                <w:color w:val="385623" w:themeColor="accent6" w:themeShade="80"/>
              </w:rPr>
            </w:pPr>
            <w:r w:rsidRPr="000D067E">
              <w:rPr>
                <w:color w:val="385623" w:themeColor="accent6" w:themeShade="80"/>
              </w:rPr>
              <w:t>mesic</w:t>
            </w:r>
          </w:p>
        </w:tc>
        <w:tc>
          <w:tcPr>
            <w:tcW w:w="1843" w:type="dxa"/>
            <w:tcBorders>
              <w:top w:val="nil"/>
              <w:left w:val="nil"/>
              <w:bottom w:val="nil"/>
              <w:right w:val="nil"/>
            </w:tcBorders>
            <w:noWrap/>
            <w:hideMark/>
          </w:tcPr>
          <w:p w14:paraId="72EA26F7" w14:textId="77777777" w:rsidR="00A61333" w:rsidRPr="000D067E" w:rsidRDefault="00A61333" w:rsidP="003C655B">
            <w:pPr>
              <w:rPr>
                <w:color w:val="385623" w:themeColor="accent6" w:themeShade="80"/>
              </w:rPr>
            </w:pPr>
            <w:r w:rsidRPr="000D067E">
              <w:rPr>
                <w:color w:val="385623" w:themeColor="accent6" w:themeShade="80"/>
              </w:rPr>
              <w:t>42.70388702</w:t>
            </w:r>
          </w:p>
        </w:tc>
        <w:tc>
          <w:tcPr>
            <w:tcW w:w="1782" w:type="dxa"/>
            <w:tcBorders>
              <w:top w:val="nil"/>
              <w:left w:val="nil"/>
              <w:bottom w:val="nil"/>
              <w:right w:val="nil"/>
            </w:tcBorders>
            <w:noWrap/>
            <w:hideMark/>
          </w:tcPr>
          <w:p w14:paraId="1BE5C845" w14:textId="77777777" w:rsidR="00A61333" w:rsidRPr="000D067E" w:rsidRDefault="00A61333" w:rsidP="003C655B">
            <w:pPr>
              <w:rPr>
                <w:color w:val="385623" w:themeColor="accent6" w:themeShade="80"/>
              </w:rPr>
            </w:pPr>
            <w:r w:rsidRPr="000D067E">
              <w:rPr>
                <w:color w:val="385623" w:themeColor="accent6" w:themeShade="80"/>
              </w:rPr>
              <w:t>-83.49893342</w:t>
            </w:r>
          </w:p>
        </w:tc>
      </w:tr>
      <w:tr w:rsidR="000D067E" w:rsidRPr="000D067E" w14:paraId="107880A5" w14:textId="77777777" w:rsidTr="003C655B">
        <w:trPr>
          <w:trHeight w:val="290"/>
        </w:trPr>
        <w:tc>
          <w:tcPr>
            <w:tcW w:w="1030" w:type="dxa"/>
            <w:tcBorders>
              <w:top w:val="nil"/>
              <w:left w:val="nil"/>
              <w:bottom w:val="nil"/>
              <w:right w:val="nil"/>
            </w:tcBorders>
            <w:noWrap/>
            <w:hideMark/>
          </w:tcPr>
          <w:p w14:paraId="241F3860" w14:textId="77777777" w:rsidR="00A61333" w:rsidRPr="000D067E" w:rsidRDefault="00A61333" w:rsidP="003C655B">
            <w:pPr>
              <w:rPr>
                <w:color w:val="385623" w:themeColor="accent6" w:themeShade="80"/>
              </w:rPr>
            </w:pPr>
            <w:r w:rsidRPr="000D067E">
              <w:rPr>
                <w:color w:val="385623" w:themeColor="accent6" w:themeShade="80"/>
              </w:rPr>
              <w:t>81</w:t>
            </w:r>
          </w:p>
        </w:tc>
        <w:tc>
          <w:tcPr>
            <w:tcW w:w="2089" w:type="dxa"/>
            <w:tcBorders>
              <w:top w:val="nil"/>
              <w:left w:val="nil"/>
              <w:bottom w:val="nil"/>
              <w:right w:val="nil"/>
            </w:tcBorders>
            <w:noWrap/>
            <w:hideMark/>
          </w:tcPr>
          <w:p w14:paraId="5CC276E4" w14:textId="77777777" w:rsidR="00A61333" w:rsidRPr="000D067E" w:rsidRDefault="00A61333" w:rsidP="003C655B">
            <w:pPr>
              <w:rPr>
                <w:color w:val="385623" w:themeColor="accent6" w:themeShade="80"/>
              </w:rPr>
            </w:pPr>
            <w:r w:rsidRPr="000D067E">
              <w:rPr>
                <w:color w:val="385623" w:themeColor="accent6" w:themeShade="80"/>
              </w:rPr>
              <w:t>ISOPEN3</w:t>
            </w:r>
          </w:p>
        </w:tc>
        <w:tc>
          <w:tcPr>
            <w:tcW w:w="2268" w:type="dxa"/>
            <w:tcBorders>
              <w:top w:val="nil"/>
              <w:left w:val="nil"/>
              <w:bottom w:val="nil"/>
              <w:right w:val="nil"/>
            </w:tcBorders>
            <w:noWrap/>
            <w:hideMark/>
          </w:tcPr>
          <w:p w14:paraId="2B57F5A0" w14:textId="77777777" w:rsidR="00A61333" w:rsidRPr="000D067E" w:rsidRDefault="00A61333" w:rsidP="003C655B">
            <w:pPr>
              <w:rPr>
                <w:color w:val="385623" w:themeColor="accent6" w:themeShade="80"/>
              </w:rPr>
            </w:pPr>
            <w:r w:rsidRPr="000D067E">
              <w:rPr>
                <w:color w:val="385623" w:themeColor="accent6" w:themeShade="80"/>
              </w:rPr>
              <w:t>Indian Springs</w:t>
            </w:r>
          </w:p>
        </w:tc>
        <w:tc>
          <w:tcPr>
            <w:tcW w:w="1134" w:type="dxa"/>
            <w:tcBorders>
              <w:top w:val="nil"/>
              <w:left w:val="nil"/>
              <w:bottom w:val="nil"/>
              <w:right w:val="nil"/>
            </w:tcBorders>
            <w:noWrap/>
            <w:hideMark/>
          </w:tcPr>
          <w:p w14:paraId="6876CB12" w14:textId="77777777" w:rsidR="00A61333" w:rsidRPr="000D067E" w:rsidRDefault="00A61333" w:rsidP="003C655B">
            <w:pPr>
              <w:rPr>
                <w:color w:val="385623" w:themeColor="accent6" w:themeShade="80"/>
              </w:rPr>
            </w:pPr>
            <w:r w:rsidRPr="000D067E">
              <w:rPr>
                <w:color w:val="385623" w:themeColor="accent6" w:themeShade="80"/>
              </w:rPr>
              <w:t>V</w:t>
            </w:r>
          </w:p>
        </w:tc>
        <w:tc>
          <w:tcPr>
            <w:tcW w:w="1761" w:type="dxa"/>
            <w:tcBorders>
              <w:top w:val="nil"/>
              <w:left w:val="nil"/>
              <w:bottom w:val="nil"/>
              <w:right w:val="nil"/>
            </w:tcBorders>
          </w:tcPr>
          <w:p w14:paraId="30596A79" w14:textId="77777777" w:rsidR="00A61333" w:rsidRPr="000D067E" w:rsidRDefault="00A61333" w:rsidP="003C655B">
            <w:pPr>
              <w:rPr>
                <w:color w:val="385623" w:themeColor="accent6" w:themeShade="80"/>
              </w:rPr>
            </w:pPr>
            <w:r w:rsidRPr="000D067E">
              <w:rPr>
                <w:color w:val="385623" w:themeColor="accent6" w:themeShade="80"/>
              </w:rPr>
              <w:t>mesic</w:t>
            </w:r>
          </w:p>
        </w:tc>
        <w:tc>
          <w:tcPr>
            <w:tcW w:w="1843" w:type="dxa"/>
            <w:tcBorders>
              <w:top w:val="nil"/>
              <w:left w:val="nil"/>
              <w:bottom w:val="nil"/>
              <w:right w:val="nil"/>
            </w:tcBorders>
            <w:noWrap/>
            <w:hideMark/>
          </w:tcPr>
          <w:p w14:paraId="7156843D" w14:textId="77777777" w:rsidR="00A61333" w:rsidRPr="000D067E" w:rsidRDefault="00A61333" w:rsidP="003C655B">
            <w:pPr>
              <w:rPr>
                <w:color w:val="385623" w:themeColor="accent6" w:themeShade="80"/>
              </w:rPr>
            </w:pPr>
            <w:r w:rsidRPr="000D067E">
              <w:rPr>
                <w:color w:val="385623" w:themeColor="accent6" w:themeShade="80"/>
              </w:rPr>
              <w:t>42.7045196</w:t>
            </w:r>
          </w:p>
        </w:tc>
        <w:tc>
          <w:tcPr>
            <w:tcW w:w="1782" w:type="dxa"/>
            <w:tcBorders>
              <w:top w:val="nil"/>
              <w:left w:val="nil"/>
              <w:bottom w:val="nil"/>
              <w:right w:val="nil"/>
            </w:tcBorders>
            <w:noWrap/>
            <w:hideMark/>
          </w:tcPr>
          <w:p w14:paraId="1F1C01A9" w14:textId="77777777" w:rsidR="00A61333" w:rsidRPr="000D067E" w:rsidRDefault="00A61333" w:rsidP="003C655B">
            <w:pPr>
              <w:rPr>
                <w:color w:val="385623" w:themeColor="accent6" w:themeShade="80"/>
              </w:rPr>
            </w:pPr>
            <w:r w:rsidRPr="000D067E">
              <w:rPr>
                <w:color w:val="385623" w:themeColor="accent6" w:themeShade="80"/>
              </w:rPr>
              <w:t>-83.49803841</w:t>
            </w:r>
          </w:p>
        </w:tc>
      </w:tr>
      <w:tr w:rsidR="000D067E" w:rsidRPr="000D067E" w14:paraId="7538D883" w14:textId="77777777" w:rsidTr="003C655B">
        <w:trPr>
          <w:trHeight w:val="290"/>
        </w:trPr>
        <w:tc>
          <w:tcPr>
            <w:tcW w:w="1030" w:type="dxa"/>
            <w:tcBorders>
              <w:top w:val="nil"/>
              <w:left w:val="nil"/>
              <w:bottom w:val="nil"/>
              <w:right w:val="nil"/>
            </w:tcBorders>
            <w:noWrap/>
            <w:hideMark/>
          </w:tcPr>
          <w:p w14:paraId="79EC0205" w14:textId="77777777" w:rsidR="00A61333" w:rsidRPr="000D067E" w:rsidRDefault="00A61333" w:rsidP="003C655B">
            <w:pPr>
              <w:rPr>
                <w:color w:val="385623" w:themeColor="accent6" w:themeShade="80"/>
              </w:rPr>
            </w:pPr>
            <w:r w:rsidRPr="000D067E">
              <w:rPr>
                <w:color w:val="385623" w:themeColor="accent6" w:themeShade="80"/>
              </w:rPr>
              <w:t>82</w:t>
            </w:r>
          </w:p>
        </w:tc>
        <w:tc>
          <w:tcPr>
            <w:tcW w:w="2089" w:type="dxa"/>
            <w:tcBorders>
              <w:top w:val="nil"/>
              <w:left w:val="nil"/>
              <w:bottom w:val="nil"/>
              <w:right w:val="nil"/>
            </w:tcBorders>
            <w:noWrap/>
            <w:hideMark/>
          </w:tcPr>
          <w:p w14:paraId="6E166FFA" w14:textId="77777777" w:rsidR="00A61333" w:rsidRPr="000D067E" w:rsidRDefault="00A61333" w:rsidP="003C655B">
            <w:pPr>
              <w:rPr>
                <w:color w:val="385623" w:themeColor="accent6" w:themeShade="80"/>
              </w:rPr>
            </w:pPr>
            <w:r w:rsidRPr="000D067E">
              <w:rPr>
                <w:color w:val="385623" w:themeColor="accent6" w:themeShade="80"/>
              </w:rPr>
              <w:t>HLMATFR</w:t>
            </w:r>
          </w:p>
        </w:tc>
        <w:tc>
          <w:tcPr>
            <w:tcW w:w="2268" w:type="dxa"/>
            <w:tcBorders>
              <w:top w:val="nil"/>
              <w:left w:val="nil"/>
              <w:bottom w:val="nil"/>
              <w:right w:val="nil"/>
            </w:tcBorders>
            <w:noWrap/>
            <w:hideMark/>
          </w:tcPr>
          <w:p w14:paraId="6DD2B4E4" w14:textId="77777777" w:rsidR="00A61333" w:rsidRPr="000D067E" w:rsidRDefault="00A61333" w:rsidP="003C655B">
            <w:pPr>
              <w:rPr>
                <w:color w:val="385623" w:themeColor="accent6" w:themeShade="80"/>
              </w:rPr>
            </w:pPr>
            <w:r w:rsidRPr="000D067E">
              <w:rPr>
                <w:color w:val="385623" w:themeColor="accent6" w:themeShade="80"/>
              </w:rPr>
              <w:t>Highland</w:t>
            </w:r>
          </w:p>
        </w:tc>
        <w:tc>
          <w:tcPr>
            <w:tcW w:w="1134" w:type="dxa"/>
            <w:tcBorders>
              <w:top w:val="nil"/>
              <w:left w:val="nil"/>
              <w:bottom w:val="nil"/>
              <w:right w:val="nil"/>
            </w:tcBorders>
            <w:noWrap/>
            <w:hideMark/>
          </w:tcPr>
          <w:p w14:paraId="47727E65" w14:textId="77777777" w:rsidR="00A61333" w:rsidRPr="000D067E" w:rsidRDefault="00A61333" w:rsidP="003C655B">
            <w:pPr>
              <w:rPr>
                <w:color w:val="385623" w:themeColor="accent6" w:themeShade="80"/>
              </w:rPr>
            </w:pPr>
            <w:r w:rsidRPr="000D067E">
              <w:rPr>
                <w:color w:val="385623" w:themeColor="accent6" w:themeShade="80"/>
              </w:rPr>
              <w:t>W</w:t>
            </w:r>
          </w:p>
        </w:tc>
        <w:tc>
          <w:tcPr>
            <w:tcW w:w="1761" w:type="dxa"/>
            <w:tcBorders>
              <w:top w:val="nil"/>
              <w:left w:val="nil"/>
              <w:bottom w:val="nil"/>
              <w:right w:val="nil"/>
            </w:tcBorders>
          </w:tcPr>
          <w:p w14:paraId="0E67D45E" w14:textId="77777777" w:rsidR="00A61333" w:rsidRPr="000D067E" w:rsidRDefault="00A61333" w:rsidP="003C655B">
            <w:pPr>
              <w:rPr>
                <w:color w:val="385623" w:themeColor="accent6" w:themeShade="80"/>
              </w:rPr>
            </w:pPr>
            <w:r w:rsidRPr="000D067E">
              <w:rPr>
                <w:color w:val="385623" w:themeColor="accent6" w:themeShade="80"/>
              </w:rPr>
              <w:t>xeric</w:t>
            </w:r>
          </w:p>
        </w:tc>
        <w:tc>
          <w:tcPr>
            <w:tcW w:w="1843" w:type="dxa"/>
            <w:tcBorders>
              <w:top w:val="nil"/>
              <w:left w:val="nil"/>
              <w:bottom w:val="nil"/>
              <w:right w:val="nil"/>
            </w:tcBorders>
            <w:noWrap/>
            <w:hideMark/>
          </w:tcPr>
          <w:p w14:paraId="404ACE4D" w14:textId="77777777" w:rsidR="00A61333" w:rsidRPr="000D067E" w:rsidRDefault="00A61333" w:rsidP="003C655B">
            <w:pPr>
              <w:rPr>
                <w:color w:val="385623" w:themeColor="accent6" w:themeShade="80"/>
              </w:rPr>
            </w:pPr>
            <w:r w:rsidRPr="000D067E">
              <w:rPr>
                <w:color w:val="385623" w:themeColor="accent6" w:themeShade="80"/>
              </w:rPr>
              <w:t>42.6489291</w:t>
            </w:r>
          </w:p>
        </w:tc>
        <w:tc>
          <w:tcPr>
            <w:tcW w:w="1782" w:type="dxa"/>
            <w:tcBorders>
              <w:top w:val="nil"/>
              <w:left w:val="nil"/>
              <w:bottom w:val="nil"/>
              <w:right w:val="nil"/>
            </w:tcBorders>
            <w:noWrap/>
            <w:hideMark/>
          </w:tcPr>
          <w:p w14:paraId="10D923A3" w14:textId="77777777" w:rsidR="00A61333" w:rsidRPr="000D067E" w:rsidRDefault="00A61333" w:rsidP="003C655B">
            <w:pPr>
              <w:rPr>
                <w:color w:val="385623" w:themeColor="accent6" w:themeShade="80"/>
              </w:rPr>
            </w:pPr>
            <w:r w:rsidRPr="000D067E">
              <w:rPr>
                <w:color w:val="385623" w:themeColor="accent6" w:themeShade="80"/>
              </w:rPr>
              <w:t>-83.55636056</w:t>
            </w:r>
          </w:p>
        </w:tc>
      </w:tr>
      <w:tr w:rsidR="000D067E" w:rsidRPr="000D067E" w14:paraId="0F6362AD" w14:textId="77777777" w:rsidTr="003C655B">
        <w:trPr>
          <w:trHeight w:val="290"/>
        </w:trPr>
        <w:tc>
          <w:tcPr>
            <w:tcW w:w="1030" w:type="dxa"/>
            <w:tcBorders>
              <w:top w:val="nil"/>
              <w:left w:val="nil"/>
              <w:bottom w:val="nil"/>
              <w:right w:val="nil"/>
            </w:tcBorders>
            <w:noWrap/>
            <w:hideMark/>
          </w:tcPr>
          <w:p w14:paraId="20D7118D" w14:textId="77777777" w:rsidR="00A61333" w:rsidRPr="000D067E" w:rsidRDefault="00A61333" w:rsidP="003C655B">
            <w:pPr>
              <w:rPr>
                <w:color w:val="385623" w:themeColor="accent6" w:themeShade="80"/>
              </w:rPr>
            </w:pPr>
            <w:r w:rsidRPr="000D067E">
              <w:rPr>
                <w:color w:val="385623" w:themeColor="accent6" w:themeShade="80"/>
              </w:rPr>
              <w:t>83</w:t>
            </w:r>
          </w:p>
        </w:tc>
        <w:tc>
          <w:tcPr>
            <w:tcW w:w="2089" w:type="dxa"/>
            <w:tcBorders>
              <w:top w:val="nil"/>
              <w:left w:val="nil"/>
              <w:bottom w:val="nil"/>
              <w:right w:val="nil"/>
            </w:tcBorders>
            <w:noWrap/>
            <w:hideMark/>
          </w:tcPr>
          <w:p w14:paraId="75C920B7" w14:textId="77777777" w:rsidR="00A61333" w:rsidRPr="000D067E" w:rsidRDefault="00A61333" w:rsidP="003C655B">
            <w:pPr>
              <w:rPr>
                <w:color w:val="385623" w:themeColor="accent6" w:themeShade="80"/>
              </w:rPr>
            </w:pPr>
            <w:r w:rsidRPr="000D067E">
              <w:rPr>
                <w:color w:val="385623" w:themeColor="accent6" w:themeShade="80"/>
              </w:rPr>
              <w:t>HLMATFR2</w:t>
            </w:r>
          </w:p>
        </w:tc>
        <w:tc>
          <w:tcPr>
            <w:tcW w:w="2268" w:type="dxa"/>
            <w:tcBorders>
              <w:top w:val="nil"/>
              <w:left w:val="nil"/>
              <w:bottom w:val="nil"/>
              <w:right w:val="nil"/>
            </w:tcBorders>
            <w:noWrap/>
            <w:hideMark/>
          </w:tcPr>
          <w:p w14:paraId="3FF90C29" w14:textId="77777777" w:rsidR="00A61333" w:rsidRPr="000D067E" w:rsidRDefault="00A61333" w:rsidP="003C655B">
            <w:pPr>
              <w:rPr>
                <w:color w:val="385623" w:themeColor="accent6" w:themeShade="80"/>
              </w:rPr>
            </w:pPr>
            <w:r w:rsidRPr="000D067E">
              <w:rPr>
                <w:color w:val="385623" w:themeColor="accent6" w:themeShade="80"/>
              </w:rPr>
              <w:t>Highland</w:t>
            </w:r>
          </w:p>
        </w:tc>
        <w:tc>
          <w:tcPr>
            <w:tcW w:w="1134" w:type="dxa"/>
            <w:tcBorders>
              <w:top w:val="nil"/>
              <w:left w:val="nil"/>
              <w:bottom w:val="nil"/>
              <w:right w:val="nil"/>
            </w:tcBorders>
            <w:noWrap/>
            <w:hideMark/>
          </w:tcPr>
          <w:p w14:paraId="50544827" w14:textId="77777777" w:rsidR="00A61333" w:rsidRPr="000D067E" w:rsidRDefault="00A61333" w:rsidP="003C655B">
            <w:pPr>
              <w:rPr>
                <w:color w:val="385623" w:themeColor="accent6" w:themeShade="80"/>
              </w:rPr>
            </w:pPr>
            <w:r w:rsidRPr="000D067E">
              <w:rPr>
                <w:color w:val="385623" w:themeColor="accent6" w:themeShade="80"/>
              </w:rPr>
              <w:t>W</w:t>
            </w:r>
          </w:p>
        </w:tc>
        <w:tc>
          <w:tcPr>
            <w:tcW w:w="1761" w:type="dxa"/>
            <w:tcBorders>
              <w:top w:val="nil"/>
              <w:left w:val="nil"/>
              <w:bottom w:val="nil"/>
              <w:right w:val="nil"/>
            </w:tcBorders>
          </w:tcPr>
          <w:p w14:paraId="4C60D00B" w14:textId="77777777" w:rsidR="00A61333" w:rsidRPr="000D067E" w:rsidRDefault="00A61333" w:rsidP="003C655B">
            <w:pPr>
              <w:rPr>
                <w:color w:val="385623" w:themeColor="accent6" w:themeShade="80"/>
              </w:rPr>
            </w:pPr>
            <w:r w:rsidRPr="000D067E">
              <w:rPr>
                <w:color w:val="385623" w:themeColor="accent6" w:themeShade="80"/>
              </w:rPr>
              <w:t>xeric</w:t>
            </w:r>
          </w:p>
        </w:tc>
        <w:tc>
          <w:tcPr>
            <w:tcW w:w="1843" w:type="dxa"/>
            <w:tcBorders>
              <w:top w:val="nil"/>
              <w:left w:val="nil"/>
              <w:bottom w:val="nil"/>
              <w:right w:val="nil"/>
            </w:tcBorders>
            <w:noWrap/>
            <w:hideMark/>
          </w:tcPr>
          <w:p w14:paraId="391A0199" w14:textId="77777777" w:rsidR="00A61333" w:rsidRPr="000D067E" w:rsidRDefault="00A61333" w:rsidP="003C655B">
            <w:pPr>
              <w:rPr>
                <w:color w:val="385623" w:themeColor="accent6" w:themeShade="80"/>
              </w:rPr>
            </w:pPr>
            <w:r w:rsidRPr="000D067E">
              <w:rPr>
                <w:color w:val="385623" w:themeColor="accent6" w:themeShade="80"/>
              </w:rPr>
              <w:t>42.64858561</w:t>
            </w:r>
          </w:p>
        </w:tc>
        <w:tc>
          <w:tcPr>
            <w:tcW w:w="1782" w:type="dxa"/>
            <w:tcBorders>
              <w:top w:val="nil"/>
              <w:left w:val="nil"/>
              <w:bottom w:val="nil"/>
              <w:right w:val="nil"/>
            </w:tcBorders>
            <w:noWrap/>
            <w:hideMark/>
          </w:tcPr>
          <w:p w14:paraId="35BC2EFD" w14:textId="77777777" w:rsidR="00A61333" w:rsidRPr="000D067E" w:rsidRDefault="00A61333" w:rsidP="003C655B">
            <w:pPr>
              <w:rPr>
                <w:color w:val="385623" w:themeColor="accent6" w:themeShade="80"/>
              </w:rPr>
            </w:pPr>
            <w:r w:rsidRPr="000D067E">
              <w:rPr>
                <w:color w:val="385623" w:themeColor="accent6" w:themeShade="80"/>
              </w:rPr>
              <w:t>-83.55689617</w:t>
            </w:r>
          </w:p>
        </w:tc>
      </w:tr>
      <w:tr w:rsidR="000D067E" w:rsidRPr="000D067E" w14:paraId="16BBDF18" w14:textId="77777777" w:rsidTr="003C655B">
        <w:trPr>
          <w:trHeight w:val="290"/>
        </w:trPr>
        <w:tc>
          <w:tcPr>
            <w:tcW w:w="1030" w:type="dxa"/>
            <w:tcBorders>
              <w:top w:val="nil"/>
              <w:left w:val="nil"/>
              <w:bottom w:val="nil"/>
              <w:right w:val="nil"/>
            </w:tcBorders>
            <w:noWrap/>
            <w:hideMark/>
          </w:tcPr>
          <w:p w14:paraId="72CD3440" w14:textId="77777777" w:rsidR="00A61333" w:rsidRPr="000D067E" w:rsidRDefault="00A61333" w:rsidP="003C655B">
            <w:pPr>
              <w:rPr>
                <w:color w:val="385623" w:themeColor="accent6" w:themeShade="80"/>
              </w:rPr>
            </w:pPr>
            <w:r w:rsidRPr="000D067E">
              <w:rPr>
                <w:color w:val="385623" w:themeColor="accent6" w:themeShade="80"/>
              </w:rPr>
              <w:t>84</w:t>
            </w:r>
          </w:p>
        </w:tc>
        <w:tc>
          <w:tcPr>
            <w:tcW w:w="2089" w:type="dxa"/>
            <w:tcBorders>
              <w:top w:val="nil"/>
              <w:left w:val="nil"/>
              <w:bottom w:val="nil"/>
              <w:right w:val="nil"/>
            </w:tcBorders>
            <w:noWrap/>
            <w:hideMark/>
          </w:tcPr>
          <w:p w14:paraId="455A7E4D" w14:textId="77777777" w:rsidR="00A61333" w:rsidRPr="000D067E" w:rsidRDefault="00A61333" w:rsidP="003C655B">
            <w:pPr>
              <w:rPr>
                <w:color w:val="385623" w:themeColor="accent6" w:themeShade="80"/>
              </w:rPr>
            </w:pPr>
            <w:r w:rsidRPr="000D067E">
              <w:rPr>
                <w:color w:val="385623" w:themeColor="accent6" w:themeShade="80"/>
              </w:rPr>
              <w:t>HLMATFR3</w:t>
            </w:r>
          </w:p>
        </w:tc>
        <w:tc>
          <w:tcPr>
            <w:tcW w:w="2268" w:type="dxa"/>
            <w:tcBorders>
              <w:top w:val="nil"/>
              <w:left w:val="nil"/>
              <w:bottom w:val="nil"/>
              <w:right w:val="nil"/>
            </w:tcBorders>
            <w:noWrap/>
            <w:hideMark/>
          </w:tcPr>
          <w:p w14:paraId="3BAC1DF9" w14:textId="77777777" w:rsidR="00A61333" w:rsidRPr="000D067E" w:rsidRDefault="00A61333" w:rsidP="003C655B">
            <w:pPr>
              <w:rPr>
                <w:color w:val="385623" w:themeColor="accent6" w:themeShade="80"/>
              </w:rPr>
            </w:pPr>
            <w:r w:rsidRPr="000D067E">
              <w:rPr>
                <w:color w:val="385623" w:themeColor="accent6" w:themeShade="80"/>
              </w:rPr>
              <w:t>Highland</w:t>
            </w:r>
          </w:p>
        </w:tc>
        <w:tc>
          <w:tcPr>
            <w:tcW w:w="1134" w:type="dxa"/>
            <w:tcBorders>
              <w:top w:val="nil"/>
              <w:left w:val="nil"/>
              <w:bottom w:val="nil"/>
              <w:right w:val="nil"/>
            </w:tcBorders>
            <w:noWrap/>
            <w:hideMark/>
          </w:tcPr>
          <w:p w14:paraId="5506B6AB" w14:textId="77777777" w:rsidR="00A61333" w:rsidRPr="000D067E" w:rsidRDefault="00A61333" w:rsidP="003C655B">
            <w:pPr>
              <w:rPr>
                <w:color w:val="385623" w:themeColor="accent6" w:themeShade="80"/>
              </w:rPr>
            </w:pPr>
            <w:r w:rsidRPr="000D067E">
              <w:rPr>
                <w:color w:val="385623" w:themeColor="accent6" w:themeShade="80"/>
              </w:rPr>
              <w:t>W</w:t>
            </w:r>
          </w:p>
        </w:tc>
        <w:tc>
          <w:tcPr>
            <w:tcW w:w="1761" w:type="dxa"/>
            <w:tcBorders>
              <w:top w:val="nil"/>
              <w:left w:val="nil"/>
              <w:bottom w:val="nil"/>
              <w:right w:val="nil"/>
            </w:tcBorders>
          </w:tcPr>
          <w:p w14:paraId="7D9A9675" w14:textId="77777777" w:rsidR="00A61333" w:rsidRPr="000D067E" w:rsidRDefault="00A61333" w:rsidP="003C655B">
            <w:pPr>
              <w:rPr>
                <w:color w:val="385623" w:themeColor="accent6" w:themeShade="80"/>
              </w:rPr>
            </w:pPr>
            <w:r w:rsidRPr="000D067E">
              <w:rPr>
                <w:color w:val="385623" w:themeColor="accent6" w:themeShade="80"/>
              </w:rPr>
              <w:t>xeric</w:t>
            </w:r>
          </w:p>
        </w:tc>
        <w:tc>
          <w:tcPr>
            <w:tcW w:w="1843" w:type="dxa"/>
            <w:tcBorders>
              <w:top w:val="nil"/>
              <w:left w:val="nil"/>
              <w:bottom w:val="nil"/>
              <w:right w:val="nil"/>
            </w:tcBorders>
            <w:noWrap/>
            <w:hideMark/>
          </w:tcPr>
          <w:p w14:paraId="2E8B0CA0" w14:textId="77777777" w:rsidR="00A61333" w:rsidRPr="000D067E" w:rsidRDefault="00A61333" w:rsidP="003C655B">
            <w:pPr>
              <w:rPr>
                <w:color w:val="385623" w:themeColor="accent6" w:themeShade="80"/>
              </w:rPr>
            </w:pPr>
            <w:r w:rsidRPr="000D067E">
              <w:rPr>
                <w:color w:val="385623" w:themeColor="accent6" w:themeShade="80"/>
              </w:rPr>
              <w:t>42.64939898</w:t>
            </w:r>
          </w:p>
        </w:tc>
        <w:tc>
          <w:tcPr>
            <w:tcW w:w="1782" w:type="dxa"/>
            <w:tcBorders>
              <w:top w:val="nil"/>
              <w:left w:val="nil"/>
              <w:bottom w:val="nil"/>
              <w:right w:val="nil"/>
            </w:tcBorders>
            <w:noWrap/>
            <w:hideMark/>
          </w:tcPr>
          <w:p w14:paraId="2770355C" w14:textId="77777777" w:rsidR="00A61333" w:rsidRPr="000D067E" w:rsidRDefault="00A61333" w:rsidP="003C655B">
            <w:pPr>
              <w:rPr>
                <w:color w:val="385623" w:themeColor="accent6" w:themeShade="80"/>
              </w:rPr>
            </w:pPr>
            <w:r w:rsidRPr="000D067E">
              <w:rPr>
                <w:color w:val="385623" w:themeColor="accent6" w:themeShade="80"/>
              </w:rPr>
              <w:t>-83.55761483</w:t>
            </w:r>
          </w:p>
        </w:tc>
      </w:tr>
      <w:tr w:rsidR="000D067E" w:rsidRPr="000D067E" w14:paraId="1EEDF4CF" w14:textId="77777777" w:rsidTr="003C655B">
        <w:trPr>
          <w:trHeight w:val="290"/>
        </w:trPr>
        <w:tc>
          <w:tcPr>
            <w:tcW w:w="1030" w:type="dxa"/>
            <w:tcBorders>
              <w:top w:val="nil"/>
              <w:left w:val="nil"/>
              <w:bottom w:val="nil"/>
              <w:right w:val="nil"/>
            </w:tcBorders>
            <w:noWrap/>
            <w:hideMark/>
          </w:tcPr>
          <w:p w14:paraId="406A58EF" w14:textId="77777777" w:rsidR="00A61333" w:rsidRPr="000D067E" w:rsidRDefault="00A61333" w:rsidP="003C655B">
            <w:pPr>
              <w:rPr>
                <w:color w:val="385623" w:themeColor="accent6" w:themeShade="80"/>
              </w:rPr>
            </w:pPr>
            <w:r w:rsidRPr="000D067E">
              <w:rPr>
                <w:color w:val="385623" w:themeColor="accent6" w:themeShade="80"/>
              </w:rPr>
              <w:t>85</w:t>
            </w:r>
          </w:p>
        </w:tc>
        <w:tc>
          <w:tcPr>
            <w:tcW w:w="2089" w:type="dxa"/>
            <w:tcBorders>
              <w:top w:val="nil"/>
              <w:left w:val="nil"/>
              <w:bottom w:val="nil"/>
              <w:right w:val="nil"/>
            </w:tcBorders>
            <w:noWrap/>
            <w:hideMark/>
          </w:tcPr>
          <w:p w14:paraId="4AE2B206" w14:textId="77777777" w:rsidR="00A61333" w:rsidRPr="000D067E" w:rsidRDefault="00A61333" w:rsidP="003C655B">
            <w:pPr>
              <w:rPr>
                <w:color w:val="385623" w:themeColor="accent6" w:themeShade="80"/>
              </w:rPr>
            </w:pPr>
            <w:r w:rsidRPr="000D067E">
              <w:rPr>
                <w:color w:val="385623" w:themeColor="accent6" w:themeShade="80"/>
              </w:rPr>
              <w:t>HLRIP</w:t>
            </w:r>
          </w:p>
        </w:tc>
        <w:tc>
          <w:tcPr>
            <w:tcW w:w="2268" w:type="dxa"/>
            <w:tcBorders>
              <w:top w:val="nil"/>
              <w:left w:val="nil"/>
              <w:bottom w:val="nil"/>
              <w:right w:val="nil"/>
            </w:tcBorders>
            <w:noWrap/>
            <w:hideMark/>
          </w:tcPr>
          <w:p w14:paraId="75D46AEA" w14:textId="77777777" w:rsidR="00A61333" w:rsidRPr="000D067E" w:rsidRDefault="00A61333" w:rsidP="003C655B">
            <w:pPr>
              <w:rPr>
                <w:color w:val="385623" w:themeColor="accent6" w:themeShade="80"/>
              </w:rPr>
            </w:pPr>
            <w:r w:rsidRPr="000D067E">
              <w:rPr>
                <w:color w:val="385623" w:themeColor="accent6" w:themeShade="80"/>
              </w:rPr>
              <w:t>Highland</w:t>
            </w:r>
          </w:p>
        </w:tc>
        <w:tc>
          <w:tcPr>
            <w:tcW w:w="1134" w:type="dxa"/>
            <w:tcBorders>
              <w:top w:val="nil"/>
              <w:left w:val="nil"/>
              <w:bottom w:val="nil"/>
              <w:right w:val="nil"/>
            </w:tcBorders>
            <w:noWrap/>
            <w:hideMark/>
          </w:tcPr>
          <w:p w14:paraId="711691EF" w14:textId="77777777" w:rsidR="00A61333" w:rsidRPr="000D067E" w:rsidRDefault="00A61333" w:rsidP="003C655B">
            <w:pPr>
              <w:rPr>
                <w:color w:val="385623" w:themeColor="accent6" w:themeShade="80"/>
              </w:rPr>
            </w:pPr>
            <w:r w:rsidRPr="000D067E">
              <w:rPr>
                <w:color w:val="385623" w:themeColor="accent6" w:themeShade="80"/>
              </w:rPr>
              <w:t>X</w:t>
            </w:r>
          </w:p>
        </w:tc>
        <w:tc>
          <w:tcPr>
            <w:tcW w:w="1761" w:type="dxa"/>
            <w:tcBorders>
              <w:top w:val="nil"/>
              <w:left w:val="nil"/>
              <w:bottom w:val="nil"/>
              <w:right w:val="nil"/>
            </w:tcBorders>
          </w:tcPr>
          <w:p w14:paraId="09E972A4" w14:textId="77777777" w:rsidR="00A61333" w:rsidRPr="000D067E" w:rsidRDefault="00A61333" w:rsidP="003C655B">
            <w:pPr>
              <w:rPr>
                <w:color w:val="385623" w:themeColor="accent6" w:themeShade="80"/>
              </w:rPr>
            </w:pPr>
            <w:r w:rsidRPr="000D067E">
              <w:rPr>
                <w:color w:val="385623" w:themeColor="accent6" w:themeShade="80"/>
              </w:rPr>
              <w:t>mesic</w:t>
            </w:r>
          </w:p>
        </w:tc>
        <w:tc>
          <w:tcPr>
            <w:tcW w:w="1843" w:type="dxa"/>
            <w:tcBorders>
              <w:top w:val="nil"/>
              <w:left w:val="nil"/>
              <w:bottom w:val="nil"/>
              <w:right w:val="nil"/>
            </w:tcBorders>
            <w:noWrap/>
            <w:hideMark/>
          </w:tcPr>
          <w:p w14:paraId="5BDFB7F2" w14:textId="77777777" w:rsidR="00A61333" w:rsidRPr="000D067E" w:rsidRDefault="00A61333" w:rsidP="003C655B">
            <w:pPr>
              <w:rPr>
                <w:color w:val="385623" w:themeColor="accent6" w:themeShade="80"/>
              </w:rPr>
            </w:pPr>
            <w:r w:rsidRPr="000D067E">
              <w:rPr>
                <w:color w:val="385623" w:themeColor="accent6" w:themeShade="80"/>
              </w:rPr>
              <w:t>42.64587606</w:t>
            </w:r>
          </w:p>
        </w:tc>
        <w:tc>
          <w:tcPr>
            <w:tcW w:w="1782" w:type="dxa"/>
            <w:tcBorders>
              <w:top w:val="nil"/>
              <w:left w:val="nil"/>
              <w:bottom w:val="nil"/>
              <w:right w:val="nil"/>
            </w:tcBorders>
            <w:noWrap/>
            <w:hideMark/>
          </w:tcPr>
          <w:p w14:paraId="30A0ABDC" w14:textId="77777777" w:rsidR="00A61333" w:rsidRPr="000D067E" w:rsidRDefault="00A61333" w:rsidP="003C655B">
            <w:pPr>
              <w:rPr>
                <w:color w:val="385623" w:themeColor="accent6" w:themeShade="80"/>
              </w:rPr>
            </w:pPr>
            <w:r w:rsidRPr="000D067E">
              <w:rPr>
                <w:color w:val="385623" w:themeColor="accent6" w:themeShade="80"/>
              </w:rPr>
              <w:t>-83.55093888</w:t>
            </w:r>
          </w:p>
        </w:tc>
      </w:tr>
      <w:tr w:rsidR="000D067E" w:rsidRPr="000D067E" w14:paraId="2678DEE2" w14:textId="77777777" w:rsidTr="003C655B">
        <w:trPr>
          <w:trHeight w:val="290"/>
        </w:trPr>
        <w:tc>
          <w:tcPr>
            <w:tcW w:w="1030" w:type="dxa"/>
            <w:tcBorders>
              <w:top w:val="nil"/>
              <w:left w:val="nil"/>
              <w:bottom w:val="nil"/>
              <w:right w:val="nil"/>
            </w:tcBorders>
            <w:noWrap/>
            <w:hideMark/>
          </w:tcPr>
          <w:p w14:paraId="29D57388" w14:textId="77777777" w:rsidR="00A61333" w:rsidRPr="000D067E" w:rsidRDefault="00A61333" w:rsidP="003C655B">
            <w:pPr>
              <w:rPr>
                <w:color w:val="385623" w:themeColor="accent6" w:themeShade="80"/>
              </w:rPr>
            </w:pPr>
            <w:r w:rsidRPr="000D067E">
              <w:rPr>
                <w:color w:val="385623" w:themeColor="accent6" w:themeShade="80"/>
              </w:rPr>
              <w:t>86</w:t>
            </w:r>
          </w:p>
        </w:tc>
        <w:tc>
          <w:tcPr>
            <w:tcW w:w="2089" w:type="dxa"/>
            <w:tcBorders>
              <w:top w:val="nil"/>
              <w:left w:val="nil"/>
              <w:bottom w:val="nil"/>
              <w:right w:val="nil"/>
            </w:tcBorders>
            <w:noWrap/>
            <w:hideMark/>
          </w:tcPr>
          <w:p w14:paraId="7CBDE312" w14:textId="77777777" w:rsidR="00A61333" w:rsidRPr="000D067E" w:rsidRDefault="00A61333" w:rsidP="003C655B">
            <w:pPr>
              <w:rPr>
                <w:color w:val="385623" w:themeColor="accent6" w:themeShade="80"/>
              </w:rPr>
            </w:pPr>
            <w:r w:rsidRPr="000D067E">
              <w:rPr>
                <w:color w:val="385623" w:themeColor="accent6" w:themeShade="80"/>
              </w:rPr>
              <w:t>HLRIP2</w:t>
            </w:r>
          </w:p>
        </w:tc>
        <w:tc>
          <w:tcPr>
            <w:tcW w:w="2268" w:type="dxa"/>
            <w:tcBorders>
              <w:top w:val="nil"/>
              <w:left w:val="nil"/>
              <w:bottom w:val="nil"/>
              <w:right w:val="nil"/>
            </w:tcBorders>
            <w:noWrap/>
            <w:hideMark/>
          </w:tcPr>
          <w:p w14:paraId="1BBD325C" w14:textId="77777777" w:rsidR="00A61333" w:rsidRPr="000D067E" w:rsidRDefault="00A61333" w:rsidP="003C655B">
            <w:pPr>
              <w:rPr>
                <w:color w:val="385623" w:themeColor="accent6" w:themeShade="80"/>
              </w:rPr>
            </w:pPr>
            <w:r w:rsidRPr="000D067E">
              <w:rPr>
                <w:color w:val="385623" w:themeColor="accent6" w:themeShade="80"/>
              </w:rPr>
              <w:t>Highland</w:t>
            </w:r>
          </w:p>
        </w:tc>
        <w:tc>
          <w:tcPr>
            <w:tcW w:w="1134" w:type="dxa"/>
            <w:tcBorders>
              <w:top w:val="nil"/>
              <w:left w:val="nil"/>
              <w:bottom w:val="nil"/>
              <w:right w:val="nil"/>
            </w:tcBorders>
            <w:noWrap/>
            <w:hideMark/>
          </w:tcPr>
          <w:p w14:paraId="4441C0F9" w14:textId="77777777" w:rsidR="00A61333" w:rsidRPr="000D067E" w:rsidRDefault="00A61333" w:rsidP="003C655B">
            <w:pPr>
              <w:rPr>
                <w:color w:val="385623" w:themeColor="accent6" w:themeShade="80"/>
              </w:rPr>
            </w:pPr>
            <w:r w:rsidRPr="000D067E">
              <w:rPr>
                <w:color w:val="385623" w:themeColor="accent6" w:themeShade="80"/>
              </w:rPr>
              <w:t>X</w:t>
            </w:r>
          </w:p>
        </w:tc>
        <w:tc>
          <w:tcPr>
            <w:tcW w:w="1761" w:type="dxa"/>
            <w:tcBorders>
              <w:top w:val="nil"/>
              <w:left w:val="nil"/>
              <w:bottom w:val="nil"/>
              <w:right w:val="nil"/>
            </w:tcBorders>
          </w:tcPr>
          <w:p w14:paraId="2994EA39" w14:textId="77777777" w:rsidR="00A61333" w:rsidRPr="000D067E" w:rsidRDefault="00A61333" w:rsidP="003C655B">
            <w:pPr>
              <w:rPr>
                <w:color w:val="385623" w:themeColor="accent6" w:themeShade="80"/>
              </w:rPr>
            </w:pPr>
            <w:r w:rsidRPr="000D067E">
              <w:rPr>
                <w:color w:val="385623" w:themeColor="accent6" w:themeShade="80"/>
              </w:rPr>
              <w:t>mesic</w:t>
            </w:r>
          </w:p>
        </w:tc>
        <w:tc>
          <w:tcPr>
            <w:tcW w:w="1843" w:type="dxa"/>
            <w:tcBorders>
              <w:top w:val="nil"/>
              <w:left w:val="nil"/>
              <w:bottom w:val="nil"/>
              <w:right w:val="nil"/>
            </w:tcBorders>
            <w:noWrap/>
            <w:hideMark/>
          </w:tcPr>
          <w:p w14:paraId="50EA5769" w14:textId="77777777" w:rsidR="00A61333" w:rsidRPr="000D067E" w:rsidRDefault="00A61333" w:rsidP="003C655B">
            <w:pPr>
              <w:rPr>
                <w:color w:val="385623" w:themeColor="accent6" w:themeShade="80"/>
              </w:rPr>
            </w:pPr>
            <w:r w:rsidRPr="000D067E">
              <w:rPr>
                <w:color w:val="385623" w:themeColor="accent6" w:themeShade="80"/>
              </w:rPr>
              <w:t>42.64514371</w:t>
            </w:r>
          </w:p>
        </w:tc>
        <w:tc>
          <w:tcPr>
            <w:tcW w:w="1782" w:type="dxa"/>
            <w:tcBorders>
              <w:top w:val="nil"/>
              <w:left w:val="nil"/>
              <w:bottom w:val="nil"/>
              <w:right w:val="nil"/>
            </w:tcBorders>
            <w:noWrap/>
            <w:hideMark/>
          </w:tcPr>
          <w:p w14:paraId="492834A8" w14:textId="77777777" w:rsidR="00A61333" w:rsidRPr="000D067E" w:rsidRDefault="00A61333" w:rsidP="003C655B">
            <w:pPr>
              <w:rPr>
                <w:color w:val="385623" w:themeColor="accent6" w:themeShade="80"/>
              </w:rPr>
            </w:pPr>
            <w:r w:rsidRPr="000D067E">
              <w:rPr>
                <w:color w:val="385623" w:themeColor="accent6" w:themeShade="80"/>
              </w:rPr>
              <w:t>-83.55089568</w:t>
            </w:r>
          </w:p>
        </w:tc>
      </w:tr>
      <w:tr w:rsidR="000D067E" w:rsidRPr="000D067E" w14:paraId="14BA0305" w14:textId="77777777" w:rsidTr="003C655B">
        <w:trPr>
          <w:trHeight w:val="290"/>
        </w:trPr>
        <w:tc>
          <w:tcPr>
            <w:tcW w:w="1030" w:type="dxa"/>
            <w:tcBorders>
              <w:top w:val="nil"/>
              <w:left w:val="nil"/>
              <w:bottom w:val="nil"/>
              <w:right w:val="nil"/>
            </w:tcBorders>
            <w:noWrap/>
            <w:hideMark/>
          </w:tcPr>
          <w:p w14:paraId="060B5361" w14:textId="77777777" w:rsidR="00A61333" w:rsidRPr="000D067E" w:rsidRDefault="00A61333" w:rsidP="003C655B">
            <w:pPr>
              <w:rPr>
                <w:color w:val="385623" w:themeColor="accent6" w:themeShade="80"/>
              </w:rPr>
            </w:pPr>
            <w:r w:rsidRPr="000D067E">
              <w:rPr>
                <w:color w:val="385623" w:themeColor="accent6" w:themeShade="80"/>
              </w:rPr>
              <w:t>87</w:t>
            </w:r>
          </w:p>
        </w:tc>
        <w:tc>
          <w:tcPr>
            <w:tcW w:w="2089" w:type="dxa"/>
            <w:tcBorders>
              <w:top w:val="nil"/>
              <w:left w:val="nil"/>
              <w:bottom w:val="nil"/>
              <w:right w:val="nil"/>
            </w:tcBorders>
            <w:noWrap/>
            <w:hideMark/>
          </w:tcPr>
          <w:p w14:paraId="7B8A6A74" w14:textId="77777777" w:rsidR="00A61333" w:rsidRPr="000D067E" w:rsidRDefault="00A61333" w:rsidP="003C655B">
            <w:pPr>
              <w:rPr>
                <w:color w:val="385623" w:themeColor="accent6" w:themeShade="80"/>
              </w:rPr>
            </w:pPr>
            <w:r w:rsidRPr="000D067E">
              <w:rPr>
                <w:color w:val="385623" w:themeColor="accent6" w:themeShade="80"/>
              </w:rPr>
              <w:t>HLRIP3</w:t>
            </w:r>
          </w:p>
        </w:tc>
        <w:tc>
          <w:tcPr>
            <w:tcW w:w="2268" w:type="dxa"/>
            <w:tcBorders>
              <w:top w:val="nil"/>
              <w:left w:val="nil"/>
              <w:bottom w:val="nil"/>
              <w:right w:val="nil"/>
            </w:tcBorders>
            <w:noWrap/>
            <w:hideMark/>
          </w:tcPr>
          <w:p w14:paraId="0822E984" w14:textId="77777777" w:rsidR="00A61333" w:rsidRPr="000D067E" w:rsidRDefault="00A61333" w:rsidP="003C655B">
            <w:pPr>
              <w:rPr>
                <w:color w:val="385623" w:themeColor="accent6" w:themeShade="80"/>
              </w:rPr>
            </w:pPr>
            <w:r w:rsidRPr="000D067E">
              <w:rPr>
                <w:color w:val="385623" w:themeColor="accent6" w:themeShade="80"/>
              </w:rPr>
              <w:t>Highland</w:t>
            </w:r>
          </w:p>
        </w:tc>
        <w:tc>
          <w:tcPr>
            <w:tcW w:w="1134" w:type="dxa"/>
            <w:tcBorders>
              <w:top w:val="nil"/>
              <w:left w:val="nil"/>
              <w:bottom w:val="nil"/>
              <w:right w:val="nil"/>
            </w:tcBorders>
            <w:noWrap/>
            <w:hideMark/>
          </w:tcPr>
          <w:p w14:paraId="3E652CB8" w14:textId="77777777" w:rsidR="00A61333" w:rsidRPr="000D067E" w:rsidRDefault="00A61333" w:rsidP="003C655B">
            <w:pPr>
              <w:rPr>
                <w:color w:val="385623" w:themeColor="accent6" w:themeShade="80"/>
              </w:rPr>
            </w:pPr>
            <w:r w:rsidRPr="000D067E">
              <w:rPr>
                <w:color w:val="385623" w:themeColor="accent6" w:themeShade="80"/>
              </w:rPr>
              <w:t>X</w:t>
            </w:r>
          </w:p>
        </w:tc>
        <w:tc>
          <w:tcPr>
            <w:tcW w:w="1761" w:type="dxa"/>
            <w:tcBorders>
              <w:top w:val="nil"/>
              <w:left w:val="nil"/>
              <w:bottom w:val="nil"/>
              <w:right w:val="nil"/>
            </w:tcBorders>
          </w:tcPr>
          <w:p w14:paraId="4A71586C" w14:textId="77777777" w:rsidR="00A61333" w:rsidRPr="000D067E" w:rsidRDefault="00A61333" w:rsidP="003C655B">
            <w:pPr>
              <w:rPr>
                <w:color w:val="385623" w:themeColor="accent6" w:themeShade="80"/>
              </w:rPr>
            </w:pPr>
            <w:r w:rsidRPr="000D067E">
              <w:rPr>
                <w:color w:val="385623" w:themeColor="accent6" w:themeShade="80"/>
              </w:rPr>
              <w:t>mesic</w:t>
            </w:r>
          </w:p>
        </w:tc>
        <w:tc>
          <w:tcPr>
            <w:tcW w:w="1843" w:type="dxa"/>
            <w:tcBorders>
              <w:top w:val="nil"/>
              <w:left w:val="nil"/>
              <w:bottom w:val="nil"/>
              <w:right w:val="nil"/>
            </w:tcBorders>
            <w:noWrap/>
            <w:hideMark/>
          </w:tcPr>
          <w:p w14:paraId="795A0F4E" w14:textId="77777777" w:rsidR="00A61333" w:rsidRPr="000D067E" w:rsidRDefault="00A61333" w:rsidP="003C655B">
            <w:pPr>
              <w:rPr>
                <w:color w:val="385623" w:themeColor="accent6" w:themeShade="80"/>
              </w:rPr>
            </w:pPr>
            <w:r w:rsidRPr="000D067E">
              <w:rPr>
                <w:color w:val="385623" w:themeColor="accent6" w:themeShade="80"/>
              </w:rPr>
              <w:t>42.64637211</w:t>
            </w:r>
          </w:p>
        </w:tc>
        <w:tc>
          <w:tcPr>
            <w:tcW w:w="1782" w:type="dxa"/>
            <w:tcBorders>
              <w:top w:val="nil"/>
              <w:left w:val="nil"/>
              <w:bottom w:val="nil"/>
              <w:right w:val="nil"/>
            </w:tcBorders>
            <w:noWrap/>
            <w:hideMark/>
          </w:tcPr>
          <w:p w14:paraId="0F0A2F01" w14:textId="77777777" w:rsidR="00A61333" w:rsidRPr="000D067E" w:rsidRDefault="00A61333" w:rsidP="003C655B">
            <w:pPr>
              <w:rPr>
                <w:color w:val="385623" w:themeColor="accent6" w:themeShade="80"/>
              </w:rPr>
            </w:pPr>
            <w:r w:rsidRPr="000D067E">
              <w:rPr>
                <w:color w:val="385623" w:themeColor="accent6" w:themeShade="80"/>
              </w:rPr>
              <w:t>-83.55062169</w:t>
            </w:r>
          </w:p>
        </w:tc>
      </w:tr>
      <w:tr w:rsidR="000D067E" w:rsidRPr="000D067E" w14:paraId="61F6D3CB" w14:textId="77777777" w:rsidTr="003C655B">
        <w:trPr>
          <w:trHeight w:val="290"/>
        </w:trPr>
        <w:tc>
          <w:tcPr>
            <w:tcW w:w="1030" w:type="dxa"/>
            <w:tcBorders>
              <w:top w:val="nil"/>
              <w:left w:val="nil"/>
              <w:bottom w:val="nil"/>
              <w:right w:val="nil"/>
            </w:tcBorders>
            <w:noWrap/>
            <w:hideMark/>
          </w:tcPr>
          <w:p w14:paraId="3F129F7F" w14:textId="77777777" w:rsidR="00A61333" w:rsidRPr="000D067E" w:rsidRDefault="00A61333" w:rsidP="003C655B">
            <w:pPr>
              <w:rPr>
                <w:color w:val="385623" w:themeColor="accent6" w:themeShade="80"/>
              </w:rPr>
            </w:pPr>
            <w:r w:rsidRPr="000D067E">
              <w:rPr>
                <w:color w:val="385623" w:themeColor="accent6" w:themeShade="80"/>
              </w:rPr>
              <w:t>88</w:t>
            </w:r>
          </w:p>
        </w:tc>
        <w:tc>
          <w:tcPr>
            <w:tcW w:w="2089" w:type="dxa"/>
            <w:tcBorders>
              <w:top w:val="nil"/>
              <w:left w:val="nil"/>
              <w:bottom w:val="nil"/>
              <w:right w:val="nil"/>
            </w:tcBorders>
            <w:noWrap/>
            <w:hideMark/>
          </w:tcPr>
          <w:p w14:paraId="487DAC52" w14:textId="77777777" w:rsidR="00A61333" w:rsidRPr="000D067E" w:rsidRDefault="00A61333" w:rsidP="003C655B">
            <w:pPr>
              <w:rPr>
                <w:color w:val="385623" w:themeColor="accent6" w:themeShade="80"/>
              </w:rPr>
            </w:pPr>
            <w:r w:rsidRPr="000D067E">
              <w:rPr>
                <w:color w:val="385623" w:themeColor="accent6" w:themeShade="80"/>
              </w:rPr>
              <w:t>HLUP</w:t>
            </w:r>
          </w:p>
        </w:tc>
        <w:tc>
          <w:tcPr>
            <w:tcW w:w="2268" w:type="dxa"/>
            <w:tcBorders>
              <w:top w:val="nil"/>
              <w:left w:val="nil"/>
              <w:bottom w:val="nil"/>
              <w:right w:val="nil"/>
            </w:tcBorders>
            <w:noWrap/>
            <w:hideMark/>
          </w:tcPr>
          <w:p w14:paraId="18488FD2" w14:textId="77777777" w:rsidR="00A61333" w:rsidRPr="000D067E" w:rsidRDefault="00A61333" w:rsidP="003C655B">
            <w:pPr>
              <w:rPr>
                <w:color w:val="385623" w:themeColor="accent6" w:themeShade="80"/>
              </w:rPr>
            </w:pPr>
            <w:r w:rsidRPr="000D067E">
              <w:rPr>
                <w:color w:val="385623" w:themeColor="accent6" w:themeShade="80"/>
              </w:rPr>
              <w:t>Highland</w:t>
            </w:r>
          </w:p>
        </w:tc>
        <w:tc>
          <w:tcPr>
            <w:tcW w:w="1134" w:type="dxa"/>
            <w:tcBorders>
              <w:top w:val="nil"/>
              <w:left w:val="nil"/>
              <w:bottom w:val="nil"/>
              <w:right w:val="nil"/>
            </w:tcBorders>
            <w:noWrap/>
            <w:hideMark/>
          </w:tcPr>
          <w:p w14:paraId="32C23073" w14:textId="77777777" w:rsidR="00A61333" w:rsidRPr="000D067E" w:rsidRDefault="00A61333" w:rsidP="003C655B">
            <w:pPr>
              <w:rPr>
                <w:color w:val="385623" w:themeColor="accent6" w:themeShade="80"/>
              </w:rPr>
            </w:pPr>
            <w:r w:rsidRPr="000D067E">
              <w:rPr>
                <w:color w:val="385623" w:themeColor="accent6" w:themeShade="80"/>
              </w:rPr>
              <w:t>Y</w:t>
            </w:r>
          </w:p>
        </w:tc>
        <w:tc>
          <w:tcPr>
            <w:tcW w:w="1761" w:type="dxa"/>
            <w:tcBorders>
              <w:top w:val="nil"/>
              <w:left w:val="nil"/>
              <w:bottom w:val="nil"/>
              <w:right w:val="nil"/>
            </w:tcBorders>
          </w:tcPr>
          <w:p w14:paraId="5EC9785A" w14:textId="77777777" w:rsidR="00A61333" w:rsidRPr="000D067E" w:rsidRDefault="00A61333" w:rsidP="003C655B">
            <w:pPr>
              <w:rPr>
                <w:color w:val="385623" w:themeColor="accent6" w:themeShade="80"/>
              </w:rPr>
            </w:pPr>
            <w:r w:rsidRPr="000D067E">
              <w:rPr>
                <w:color w:val="385623" w:themeColor="accent6" w:themeShade="80"/>
              </w:rPr>
              <w:t>xeric</w:t>
            </w:r>
          </w:p>
        </w:tc>
        <w:tc>
          <w:tcPr>
            <w:tcW w:w="1843" w:type="dxa"/>
            <w:tcBorders>
              <w:top w:val="nil"/>
              <w:left w:val="nil"/>
              <w:bottom w:val="nil"/>
              <w:right w:val="nil"/>
            </w:tcBorders>
            <w:noWrap/>
            <w:hideMark/>
          </w:tcPr>
          <w:p w14:paraId="721B06F5" w14:textId="77777777" w:rsidR="00A61333" w:rsidRPr="000D067E" w:rsidRDefault="00A61333" w:rsidP="003C655B">
            <w:pPr>
              <w:rPr>
                <w:color w:val="385623" w:themeColor="accent6" w:themeShade="80"/>
              </w:rPr>
            </w:pPr>
            <w:r w:rsidRPr="000D067E">
              <w:rPr>
                <w:color w:val="385623" w:themeColor="accent6" w:themeShade="80"/>
              </w:rPr>
              <w:t>42.6470476</w:t>
            </w:r>
          </w:p>
        </w:tc>
        <w:tc>
          <w:tcPr>
            <w:tcW w:w="1782" w:type="dxa"/>
            <w:tcBorders>
              <w:top w:val="nil"/>
              <w:left w:val="nil"/>
              <w:bottom w:val="nil"/>
              <w:right w:val="nil"/>
            </w:tcBorders>
            <w:noWrap/>
            <w:hideMark/>
          </w:tcPr>
          <w:p w14:paraId="11E6E549" w14:textId="77777777" w:rsidR="00A61333" w:rsidRPr="000D067E" w:rsidRDefault="00A61333" w:rsidP="003C655B">
            <w:pPr>
              <w:rPr>
                <w:color w:val="385623" w:themeColor="accent6" w:themeShade="80"/>
              </w:rPr>
            </w:pPr>
            <w:r w:rsidRPr="000D067E">
              <w:rPr>
                <w:color w:val="385623" w:themeColor="accent6" w:themeShade="80"/>
              </w:rPr>
              <w:t>-83.55230573</w:t>
            </w:r>
          </w:p>
        </w:tc>
      </w:tr>
      <w:tr w:rsidR="000D067E" w:rsidRPr="000D067E" w14:paraId="35D68408" w14:textId="77777777" w:rsidTr="003C655B">
        <w:trPr>
          <w:trHeight w:val="290"/>
        </w:trPr>
        <w:tc>
          <w:tcPr>
            <w:tcW w:w="1030" w:type="dxa"/>
            <w:tcBorders>
              <w:top w:val="nil"/>
              <w:left w:val="nil"/>
              <w:bottom w:val="nil"/>
              <w:right w:val="nil"/>
            </w:tcBorders>
            <w:noWrap/>
            <w:hideMark/>
          </w:tcPr>
          <w:p w14:paraId="55280E60" w14:textId="77777777" w:rsidR="00A61333" w:rsidRPr="000D067E" w:rsidRDefault="00A61333" w:rsidP="003C655B">
            <w:pPr>
              <w:rPr>
                <w:color w:val="385623" w:themeColor="accent6" w:themeShade="80"/>
              </w:rPr>
            </w:pPr>
            <w:r w:rsidRPr="000D067E">
              <w:rPr>
                <w:color w:val="385623" w:themeColor="accent6" w:themeShade="80"/>
              </w:rPr>
              <w:t>89</w:t>
            </w:r>
          </w:p>
        </w:tc>
        <w:tc>
          <w:tcPr>
            <w:tcW w:w="2089" w:type="dxa"/>
            <w:tcBorders>
              <w:top w:val="nil"/>
              <w:left w:val="nil"/>
              <w:bottom w:val="nil"/>
              <w:right w:val="nil"/>
            </w:tcBorders>
            <w:noWrap/>
            <w:hideMark/>
          </w:tcPr>
          <w:p w14:paraId="7CBC6DD6" w14:textId="77777777" w:rsidR="00A61333" w:rsidRPr="000D067E" w:rsidRDefault="00A61333" w:rsidP="003C655B">
            <w:pPr>
              <w:rPr>
                <w:color w:val="385623" w:themeColor="accent6" w:themeShade="80"/>
              </w:rPr>
            </w:pPr>
            <w:r w:rsidRPr="000D067E">
              <w:rPr>
                <w:color w:val="385623" w:themeColor="accent6" w:themeShade="80"/>
              </w:rPr>
              <w:t>HLUP2</w:t>
            </w:r>
          </w:p>
        </w:tc>
        <w:tc>
          <w:tcPr>
            <w:tcW w:w="2268" w:type="dxa"/>
            <w:tcBorders>
              <w:top w:val="nil"/>
              <w:left w:val="nil"/>
              <w:bottom w:val="nil"/>
              <w:right w:val="nil"/>
            </w:tcBorders>
            <w:noWrap/>
            <w:hideMark/>
          </w:tcPr>
          <w:p w14:paraId="63CE9956" w14:textId="77777777" w:rsidR="00A61333" w:rsidRPr="000D067E" w:rsidRDefault="00A61333" w:rsidP="003C655B">
            <w:pPr>
              <w:rPr>
                <w:color w:val="385623" w:themeColor="accent6" w:themeShade="80"/>
              </w:rPr>
            </w:pPr>
            <w:r w:rsidRPr="000D067E">
              <w:rPr>
                <w:color w:val="385623" w:themeColor="accent6" w:themeShade="80"/>
              </w:rPr>
              <w:t>Highland</w:t>
            </w:r>
          </w:p>
        </w:tc>
        <w:tc>
          <w:tcPr>
            <w:tcW w:w="1134" w:type="dxa"/>
            <w:tcBorders>
              <w:top w:val="nil"/>
              <w:left w:val="nil"/>
              <w:bottom w:val="nil"/>
              <w:right w:val="nil"/>
            </w:tcBorders>
            <w:noWrap/>
            <w:hideMark/>
          </w:tcPr>
          <w:p w14:paraId="07DD55FB" w14:textId="77777777" w:rsidR="00A61333" w:rsidRPr="000D067E" w:rsidRDefault="00A61333" w:rsidP="003C655B">
            <w:pPr>
              <w:rPr>
                <w:color w:val="385623" w:themeColor="accent6" w:themeShade="80"/>
              </w:rPr>
            </w:pPr>
            <w:r w:rsidRPr="000D067E">
              <w:rPr>
                <w:color w:val="385623" w:themeColor="accent6" w:themeShade="80"/>
              </w:rPr>
              <w:t>Y</w:t>
            </w:r>
          </w:p>
        </w:tc>
        <w:tc>
          <w:tcPr>
            <w:tcW w:w="1761" w:type="dxa"/>
            <w:tcBorders>
              <w:top w:val="nil"/>
              <w:left w:val="nil"/>
              <w:bottom w:val="nil"/>
              <w:right w:val="nil"/>
            </w:tcBorders>
          </w:tcPr>
          <w:p w14:paraId="51383A93" w14:textId="77777777" w:rsidR="00A61333" w:rsidRPr="000D067E" w:rsidRDefault="00A61333" w:rsidP="003C655B">
            <w:pPr>
              <w:rPr>
                <w:color w:val="385623" w:themeColor="accent6" w:themeShade="80"/>
              </w:rPr>
            </w:pPr>
            <w:r w:rsidRPr="000D067E">
              <w:rPr>
                <w:color w:val="385623" w:themeColor="accent6" w:themeShade="80"/>
              </w:rPr>
              <w:t>xeric</w:t>
            </w:r>
          </w:p>
        </w:tc>
        <w:tc>
          <w:tcPr>
            <w:tcW w:w="1843" w:type="dxa"/>
            <w:tcBorders>
              <w:top w:val="nil"/>
              <w:left w:val="nil"/>
              <w:bottom w:val="nil"/>
              <w:right w:val="nil"/>
            </w:tcBorders>
            <w:noWrap/>
            <w:hideMark/>
          </w:tcPr>
          <w:p w14:paraId="752C02AC" w14:textId="77777777" w:rsidR="00A61333" w:rsidRPr="000D067E" w:rsidRDefault="00A61333" w:rsidP="003C655B">
            <w:pPr>
              <w:rPr>
                <w:color w:val="385623" w:themeColor="accent6" w:themeShade="80"/>
              </w:rPr>
            </w:pPr>
            <w:r w:rsidRPr="000D067E">
              <w:rPr>
                <w:color w:val="385623" w:themeColor="accent6" w:themeShade="80"/>
              </w:rPr>
              <w:t>42.64705538</w:t>
            </w:r>
          </w:p>
        </w:tc>
        <w:tc>
          <w:tcPr>
            <w:tcW w:w="1782" w:type="dxa"/>
            <w:tcBorders>
              <w:top w:val="nil"/>
              <w:left w:val="nil"/>
              <w:bottom w:val="nil"/>
              <w:right w:val="nil"/>
            </w:tcBorders>
            <w:noWrap/>
            <w:hideMark/>
          </w:tcPr>
          <w:p w14:paraId="346F888E" w14:textId="77777777" w:rsidR="00A61333" w:rsidRPr="000D067E" w:rsidRDefault="00A61333" w:rsidP="003C655B">
            <w:pPr>
              <w:rPr>
                <w:color w:val="385623" w:themeColor="accent6" w:themeShade="80"/>
              </w:rPr>
            </w:pPr>
            <w:r w:rsidRPr="000D067E">
              <w:rPr>
                <w:color w:val="385623" w:themeColor="accent6" w:themeShade="80"/>
              </w:rPr>
              <w:t>-83.55397741</w:t>
            </w:r>
          </w:p>
        </w:tc>
      </w:tr>
      <w:tr w:rsidR="000D067E" w:rsidRPr="000D067E" w14:paraId="2C18E3B8" w14:textId="77777777" w:rsidTr="003C655B">
        <w:trPr>
          <w:trHeight w:val="290"/>
        </w:trPr>
        <w:tc>
          <w:tcPr>
            <w:tcW w:w="1030" w:type="dxa"/>
            <w:tcBorders>
              <w:top w:val="nil"/>
              <w:left w:val="nil"/>
              <w:bottom w:val="nil"/>
              <w:right w:val="nil"/>
            </w:tcBorders>
            <w:noWrap/>
            <w:hideMark/>
          </w:tcPr>
          <w:p w14:paraId="0193F596" w14:textId="77777777" w:rsidR="00A61333" w:rsidRPr="000D067E" w:rsidRDefault="00A61333" w:rsidP="003C655B">
            <w:pPr>
              <w:rPr>
                <w:color w:val="385623" w:themeColor="accent6" w:themeShade="80"/>
              </w:rPr>
            </w:pPr>
            <w:r w:rsidRPr="000D067E">
              <w:rPr>
                <w:color w:val="385623" w:themeColor="accent6" w:themeShade="80"/>
              </w:rPr>
              <w:t>90</w:t>
            </w:r>
          </w:p>
        </w:tc>
        <w:tc>
          <w:tcPr>
            <w:tcW w:w="2089" w:type="dxa"/>
            <w:tcBorders>
              <w:top w:val="nil"/>
              <w:left w:val="nil"/>
              <w:bottom w:val="nil"/>
              <w:right w:val="nil"/>
            </w:tcBorders>
            <w:noWrap/>
            <w:hideMark/>
          </w:tcPr>
          <w:p w14:paraId="24412455" w14:textId="77777777" w:rsidR="00A61333" w:rsidRPr="000D067E" w:rsidRDefault="00A61333" w:rsidP="003C655B">
            <w:pPr>
              <w:rPr>
                <w:color w:val="385623" w:themeColor="accent6" w:themeShade="80"/>
              </w:rPr>
            </w:pPr>
            <w:r w:rsidRPr="000D067E">
              <w:rPr>
                <w:color w:val="385623" w:themeColor="accent6" w:themeShade="80"/>
              </w:rPr>
              <w:t>HLUP3</w:t>
            </w:r>
          </w:p>
        </w:tc>
        <w:tc>
          <w:tcPr>
            <w:tcW w:w="2268" w:type="dxa"/>
            <w:tcBorders>
              <w:top w:val="nil"/>
              <w:left w:val="nil"/>
              <w:bottom w:val="nil"/>
              <w:right w:val="nil"/>
            </w:tcBorders>
            <w:noWrap/>
            <w:hideMark/>
          </w:tcPr>
          <w:p w14:paraId="721B8421" w14:textId="77777777" w:rsidR="00A61333" w:rsidRPr="000D067E" w:rsidRDefault="00A61333" w:rsidP="003C655B">
            <w:pPr>
              <w:rPr>
                <w:color w:val="385623" w:themeColor="accent6" w:themeShade="80"/>
              </w:rPr>
            </w:pPr>
            <w:r w:rsidRPr="000D067E">
              <w:rPr>
                <w:color w:val="385623" w:themeColor="accent6" w:themeShade="80"/>
              </w:rPr>
              <w:t>Highland</w:t>
            </w:r>
          </w:p>
        </w:tc>
        <w:tc>
          <w:tcPr>
            <w:tcW w:w="1134" w:type="dxa"/>
            <w:tcBorders>
              <w:top w:val="nil"/>
              <w:left w:val="nil"/>
              <w:bottom w:val="nil"/>
              <w:right w:val="nil"/>
            </w:tcBorders>
            <w:noWrap/>
            <w:hideMark/>
          </w:tcPr>
          <w:p w14:paraId="24A8D49F" w14:textId="77777777" w:rsidR="00A61333" w:rsidRPr="000D067E" w:rsidRDefault="00A61333" w:rsidP="003C655B">
            <w:pPr>
              <w:rPr>
                <w:color w:val="385623" w:themeColor="accent6" w:themeShade="80"/>
              </w:rPr>
            </w:pPr>
            <w:r w:rsidRPr="000D067E">
              <w:rPr>
                <w:color w:val="385623" w:themeColor="accent6" w:themeShade="80"/>
              </w:rPr>
              <w:t>Y</w:t>
            </w:r>
          </w:p>
        </w:tc>
        <w:tc>
          <w:tcPr>
            <w:tcW w:w="1761" w:type="dxa"/>
            <w:tcBorders>
              <w:top w:val="nil"/>
              <w:left w:val="nil"/>
              <w:bottom w:val="nil"/>
              <w:right w:val="nil"/>
            </w:tcBorders>
          </w:tcPr>
          <w:p w14:paraId="7BF1A5E9" w14:textId="77777777" w:rsidR="00A61333" w:rsidRPr="000D067E" w:rsidRDefault="00A61333" w:rsidP="003C655B">
            <w:pPr>
              <w:rPr>
                <w:color w:val="385623" w:themeColor="accent6" w:themeShade="80"/>
              </w:rPr>
            </w:pPr>
            <w:r w:rsidRPr="000D067E">
              <w:rPr>
                <w:color w:val="385623" w:themeColor="accent6" w:themeShade="80"/>
              </w:rPr>
              <w:t>xeric</w:t>
            </w:r>
          </w:p>
        </w:tc>
        <w:tc>
          <w:tcPr>
            <w:tcW w:w="1843" w:type="dxa"/>
            <w:tcBorders>
              <w:top w:val="nil"/>
              <w:left w:val="nil"/>
              <w:bottom w:val="nil"/>
              <w:right w:val="nil"/>
            </w:tcBorders>
            <w:noWrap/>
            <w:hideMark/>
          </w:tcPr>
          <w:p w14:paraId="0076C6CC" w14:textId="77777777" w:rsidR="00A61333" w:rsidRPr="000D067E" w:rsidRDefault="00A61333" w:rsidP="003C655B">
            <w:pPr>
              <w:rPr>
                <w:color w:val="385623" w:themeColor="accent6" w:themeShade="80"/>
              </w:rPr>
            </w:pPr>
            <w:r w:rsidRPr="000D067E">
              <w:rPr>
                <w:color w:val="385623" w:themeColor="accent6" w:themeShade="80"/>
              </w:rPr>
              <w:t>42.6474566</w:t>
            </w:r>
          </w:p>
        </w:tc>
        <w:tc>
          <w:tcPr>
            <w:tcW w:w="1782" w:type="dxa"/>
            <w:tcBorders>
              <w:top w:val="nil"/>
              <w:left w:val="nil"/>
              <w:bottom w:val="nil"/>
              <w:right w:val="nil"/>
            </w:tcBorders>
            <w:noWrap/>
            <w:hideMark/>
          </w:tcPr>
          <w:p w14:paraId="67B529FE" w14:textId="77777777" w:rsidR="00A61333" w:rsidRPr="000D067E" w:rsidRDefault="00A61333" w:rsidP="003C655B">
            <w:pPr>
              <w:rPr>
                <w:color w:val="385623" w:themeColor="accent6" w:themeShade="80"/>
              </w:rPr>
            </w:pPr>
            <w:r w:rsidRPr="000D067E">
              <w:rPr>
                <w:color w:val="385623" w:themeColor="accent6" w:themeShade="80"/>
              </w:rPr>
              <w:t>-83.55365762</w:t>
            </w:r>
          </w:p>
        </w:tc>
      </w:tr>
      <w:tr w:rsidR="000D067E" w:rsidRPr="000D067E" w14:paraId="24A3B14D" w14:textId="77777777" w:rsidTr="003C655B">
        <w:trPr>
          <w:trHeight w:val="290"/>
        </w:trPr>
        <w:tc>
          <w:tcPr>
            <w:tcW w:w="1030" w:type="dxa"/>
            <w:tcBorders>
              <w:top w:val="nil"/>
              <w:left w:val="nil"/>
              <w:bottom w:val="nil"/>
              <w:right w:val="nil"/>
            </w:tcBorders>
            <w:noWrap/>
            <w:hideMark/>
          </w:tcPr>
          <w:p w14:paraId="51E4E51B" w14:textId="77777777" w:rsidR="00A61333" w:rsidRPr="000D067E" w:rsidRDefault="00A61333" w:rsidP="003C655B">
            <w:pPr>
              <w:rPr>
                <w:color w:val="385623" w:themeColor="accent6" w:themeShade="80"/>
              </w:rPr>
            </w:pPr>
            <w:r w:rsidRPr="000D067E">
              <w:rPr>
                <w:color w:val="385623" w:themeColor="accent6" w:themeShade="80"/>
              </w:rPr>
              <w:t>91</w:t>
            </w:r>
          </w:p>
        </w:tc>
        <w:tc>
          <w:tcPr>
            <w:tcW w:w="2089" w:type="dxa"/>
            <w:tcBorders>
              <w:top w:val="nil"/>
              <w:left w:val="nil"/>
              <w:bottom w:val="nil"/>
              <w:right w:val="nil"/>
            </w:tcBorders>
            <w:noWrap/>
            <w:hideMark/>
          </w:tcPr>
          <w:p w14:paraId="55361FCA" w14:textId="77777777" w:rsidR="00A61333" w:rsidRPr="000D067E" w:rsidRDefault="00A61333" w:rsidP="003C655B">
            <w:pPr>
              <w:rPr>
                <w:color w:val="385623" w:themeColor="accent6" w:themeShade="80"/>
              </w:rPr>
            </w:pPr>
            <w:r w:rsidRPr="000D067E">
              <w:rPr>
                <w:color w:val="385623" w:themeColor="accent6" w:themeShade="80"/>
              </w:rPr>
              <w:t>HMMAT</w:t>
            </w:r>
          </w:p>
        </w:tc>
        <w:tc>
          <w:tcPr>
            <w:tcW w:w="2268" w:type="dxa"/>
            <w:tcBorders>
              <w:top w:val="nil"/>
              <w:left w:val="nil"/>
              <w:bottom w:val="nil"/>
              <w:right w:val="nil"/>
            </w:tcBorders>
            <w:noWrap/>
            <w:hideMark/>
          </w:tcPr>
          <w:p w14:paraId="186E6034" w14:textId="77777777" w:rsidR="00A61333" w:rsidRPr="000D067E" w:rsidRDefault="00A61333" w:rsidP="003C655B">
            <w:pPr>
              <w:rPr>
                <w:color w:val="385623" w:themeColor="accent6" w:themeShade="80"/>
              </w:rPr>
            </w:pPr>
            <w:r w:rsidRPr="000D067E">
              <w:rPr>
                <w:color w:val="385623" w:themeColor="accent6" w:themeShade="80"/>
              </w:rPr>
              <w:t>Hudson Mills</w:t>
            </w:r>
          </w:p>
        </w:tc>
        <w:tc>
          <w:tcPr>
            <w:tcW w:w="1134" w:type="dxa"/>
            <w:tcBorders>
              <w:top w:val="nil"/>
              <w:left w:val="nil"/>
              <w:bottom w:val="nil"/>
              <w:right w:val="nil"/>
            </w:tcBorders>
            <w:noWrap/>
            <w:hideMark/>
          </w:tcPr>
          <w:p w14:paraId="5D6D59DF" w14:textId="77777777" w:rsidR="00A61333" w:rsidRPr="000D067E" w:rsidRDefault="00A61333" w:rsidP="003C655B">
            <w:pPr>
              <w:rPr>
                <w:color w:val="385623" w:themeColor="accent6" w:themeShade="80"/>
              </w:rPr>
            </w:pPr>
            <w:r w:rsidRPr="000D067E">
              <w:rPr>
                <w:color w:val="385623" w:themeColor="accent6" w:themeShade="80"/>
              </w:rPr>
              <w:t>Z</w:t>
            </w:r>
          </w:p>
        </w:tc>
        <w:tc>
          <w:tcPr>
            <w:tcW w:w="1761" w:type="dxa"/>
            <w:tcBorders>
              <w:top w:val="nil"/>
              <w:left w:val="nil"/>
              <w:bottom w:val="nil"/>
              <w:right w:val="nil"/>
            </w:tcBorders>
          </w:tcPr>
          <w:p w14:paraId="471D9594" w14:textId="77777777" w:rsidR="00A61333" w:rsidRPr="000D067E" w:rsidRDefault="00A61333" w:rsidP="003C655B">
            <w:pPr>
              <w:rPr>
                <w:color w:val="385623" w:themeColor="accent6" w:themeShade="80"/>
              </w:rPr>
            </w:pPr>
            <w:r w:rsidRPr="000D067E">
              <w:rPr>
                <w:color w:val="385623" w:themeColor="accent6" w:themeShade="80"/>
              </w:rPr>
              <w:t>xeric</w:t>
            </w:r>
          </w:p>
        </w:tc>
        <w:tc>
          <w:tcPr>
            <w:tcW w:w="1843" w:type="dxa"/>
            <w:tcBorders>
              <w:top w:val="nil"/>
              <w:left w:val="nil"/>
              <w:bottom w:val="nil"/>
              <w:right w:val="nil"/>
            </w:tcBorders>
            <w:noWrap/>
            <w:hideMark/>
          </w:tcPr>
          <w:p w14:paraId="5500393D" w14:textId="77777777" w:rsidR="00A61333" w:rsidRPr="000D067E" w:rsidRDefault="00A61333" w:rsidP="003C655B">
            <w:pPr>
              <w:rPr>
                <w:color w:val="385623" w:themeColor="accent6" w:themeShade="80"/>
              </w:rPr>
            </w:pPr>
            <w:r w:rsidRPr="000D067E">
              <w:rPr>
                <w:color w:val="385623" w:themeColor="accent6" w:themeShade="80"/>
              </w:rPr>
              <w:t>42.37824499</w:t>
            </w:r>
          </w:p>
        </w:tc>
        <w:tc>
          <w:tcPr>
            <w:tcW w:w="1782" w:type="dxa"/>
            <w:tcBorders>
              <w:top w:val="nil"/>
              <w:left w:val="nil"/>
              <w:bottom w:val="nil"/>
              <w:right w:val="nil"/>
            </w:tcBorders>
            <w:noWrap/>
            <w:hideMark/>
          </w:tcPr>
          <w:p w14:paraId="04A0B746" w14:textId="77777777" w:rsidR="00A61333" w:rsidRPr="000D067E" w:rsidRDefault="00A61333" w:rsidP="003C655B">
            <w:pPr>
              <w:rPr>
                <w:color w:val="385623" w:themeColor="accent6" w:themeShade="80"/>
              </w:rPr>
            </w:pPr>
            <w:r w:rsidRPr="000D067E">
              <w:rPr>
                <w:color w:val="385623" w:themeColor="accent6" w:themeShade="80"/>
              </w:rPr>
              <w:t>-83.91166168</w:t>
            </w:r>
          </w:p>
        </w:tc>
      </w:tr>
      <w:tr w:rsidR="000D067E" w:rsidRPr="000D067E" w14:paraId="245B168F" w14:textId="77777777" w:rsidTr="003C655B">
        <w:trPr>
          <w:trHeight w:val="290"/>
        </w:trPr>
        <w:tc>
          <w:tcPr>
            <w:tcW w:w="1030" w:type="dxa"/>
            <w:tcBorders>
              <w:top w:val="nil"/>
              <w:left w:val="nil"/>
              <w:bottom w:val="nil"/>
              <w:right w:val="nil"/>
            </w:tcBorders>
            <w:noWrap/>
            <w:hideMark/>
          </w:tcPr>
          <w:p w14:paraId="36D5ABA4" w14:textId="77777777" w:rsidR="00A61333" w:rsidRPr="000D067E" w:rsidRDefault="00A61333" w:rsidP="003C655B">
            <w:pPr>
              <w:rPr>
                <w:color w:val="385623" w:themeColor="accent6" w:themeShade="80"/>
              </w:rPr>
            </w:pPr>
            <w:r w:rsidRPr="000D067E">
              <w:rPr>
                <w:color w:val="385623" w:themeColor="accent6" w:themeShade="80"/>
              </w:rPr>
              <w:t>92</w:t>
            </w:r>
          </w:p>
        </w:tc>
        <w:tc>
          <w:tcPr>
            <w:tcW w:w="2089" w:type="dxa"/>
            <w:tcBorders>
              <w:top w:val="nil"/>
              <w:left w:val="nil"/>
              <w:bottom w:val="nil"/>
              <w:right w:val="nil"/>
            </w:tcBorders>
            <w:noWrap/>
            <w:hideMark/>
          </w:tcPr>
          <w:p w14:paraId="3E269629" w14:textId="77777777" w:rsidR="00A61333" w:rsidRPr="000D067E" w:rsidRDefault="00A61333" w:rsidP="003C655B">
            <w:pPr>
              <w:rPr>
                <w:color w:val="385623" w:themeColor="accent6" w:themeShade="80"/>
              </w:rPr>
            </w:pPr>
            <w:r w:rsidRPr="000D067E">
              <w:rPr>
                <w:color w:val="385623" w:themeColor="accent6" w:themeShade="80"/>
              </w:rPr>
              <w:t>HMMAT2</w:t>
            </w:r>
          </w:p>
        </w:tc>
        <w:tc>
          <w:tcPr>
            <w:tcW w:w="2268" w:type="dxa"/>
            <w:tcBorders>
              <w:top w:val="nil"/>
              <w:left w:val="nil"/>
              <w:bottom w:val="nil"/>
              <w:right w:val="nil"/>
            </w:tcBorders>
            <w:noWrap/>
            <w:hideMark/>
          </w:tcPr>
          <w:p w14:paraId="695B65BA" w14:textId="77777777" w:rsidR="00A61333" w:rsidRPr="000D067E" w:rsidRDefault="00A61333" w:rsidP="003C655B">
            <w:pPr>
              <w:rPr>
                <w:color w:val="385623" w:themeColor="accent6" w:themeShade="80"/>
              </w:rPr>
            </w:pPr>
            <w:r w:rsidRPr="000D067E">
              <w:rPr>
                <w:color w:val="385623" w:themeColor="accent6" w:themeShade="80"/>
              </w:rPr>
              <w:t>Hudson Mills</w:t>
            </w:r>
          </w:p>
        </w:tc>
        <w:tc>
          <w:tcPr>
            <w:tcW w:w="1134" w:type="dxa"/>
            <w:tcBorders>
              <w:top w:val="nil"/>
              <w:left w:val="nil"/>
              <w:bottom w:val="nil"/>
              <w:right w:val="nil"/>
            </w:tcBorders>
            <w:noWrap/>
            <w:hideMark/>
          </w:tcPr>
          <w:p w14:paraId="725A91AB" w14:textId="77777777" w:rsidR="00A61333" w:rsidRPr="000D067E" w:rsidRDefault="00A61333" w:rsidP="003C655B">
            <w:pPr>
              <w:rPr>
                <w:color w:val="385623" w:themeColor="accent6" w:themeShade="80"/>
              </w:rPr>
            </w:pPr>
            <w:r w:rsidRPr="000D067E">
              <w:rPr>
                <w:color w:val="385623" w:themeColor="accent6" w:themeShade="80"/>
              </w:rPr>
              <w:t>Z</w:t>
            </w:r>
          </w:p>
        </w:tc>
        <w:tc>
          <w:tcPr>
            <w:tcW w:w="1761" w:type="dxa"/>
            <w:tcBorders>
              <w:top w:val="nil"/>
              <w:left w:val="nil"/>
              <w:bottom w:val="nil"/>
              <w:right w:val="nil"/>
            </w:tcBorders>
          </w:tcPr>
          <w:p w14:paraId="17934C0D" w14:textId="77777777" w:rsidR="00A61333" w:rsidRPr="000D067E" w:rsidRDefault="00A61333" w:rsidP="003C655B">
            <w:pPr>
              <w:rPr>
                <w:color w:val="385623" w:themeColor="accent6" w:themeShade="80"/>
              </w:rPr>
            </w:pPr>
            <w:r w:rsidRPr="000D067E">
              <w:rPr>
                <w:color w:val="385623" w:themeColor="accent6" w:themeShade="80"/>
              </w:rPr>
              <w:t>xeric</w:t>
            </w:r>
          </w:p>
        </w:tc>
        <w:tc>
          <w:tcPr>
            <w:tcW w:w="1843" w:type="dxa"/>
            <w:tcBorders>
              <w:top w:val="nil"/>
              <w:left w:val="nil"/>
              <w:bottom w:val="nil"/>
              <w:right w:val="nil"/>
            </w:tcBorders>
            <w:noWrap/>
            <w:hideMark/>
          </w:tcPr>
          <w:p w14:paraId="08D95D2D" w14:textId="77777777" w:rsidR="00A61333" w:rsidRPr="000D067E" w:rsidRDefault="00A61333" w:rsidP="003C655B">
            <w:pPr>
              <w:rPr>
                <w:color w:val="385623" w:themeColor="accent6" w:themeShade="80"/>
              </w:rPr>
            </w:pPr>
            <w:r w:rsidRPr="000D067E">
              <w:rPr>
                <w:color w:val="385623" w:themeColor="accent6" w:themeShade="80"/>
              </w:rPr>
              <w:t>42.37825474</w:t>
            </w:r>
          </w:p>
        </w:tc>
        <w:tc>
          <w:tcPr>
            <w:tcW w:w="1782" w:type="dxa"/>
            <w:tcBorders>
              <w:top w:val="nil"/>
              <w:left w:val="nil"/>
              <w:bottom w:val="nil"/>
              <w:right w:val="nil"/>
            </w:tcBorders>
            <w:noWrap/>
            <w:hideMark/>
          </w:tcPr>
          <w:p w14:paraId="15D841A5" w14:textId="77777777" w:rsidR="00A61333" w:rsidRPr="000D067E" w:rsidRDefault="00A61333" w:rsidP="003C655B">
            <w:pPr>
              <w:rPr>
                <w:color w:val="385623" w:themeColor="accent6" w:themeShade="80"/>
              </w:rPr>
            </w:pPr>
            <w:r w:rsidRPr="000D067E">
              <w:rPr>
                <w:color w:val="385623" w:themeColor="accent6" w:themeShade="80"/>
              </w:rPr>
              <w:t>-83.91229145</w:t>
            </w:r>
          </w:p>
        </w:tc>
      </w:tr>
      <w:tr w:rsidR="000D067E" w:rsidRPr="000D067E" w14:paraId="1B15E4D7" w14:textId="77777777" w:rsidTr="003C655B">
        <w:trPr>
          <w:trHeight w:val="290"/>
        </w:trPr>
        <w:tc>
          <w:tcPr>
            <w:tcW w:w="1030" w:type="dxa"/>
            <w:tcBorders>
              <w:top w:val="nil"/>
              <w:left w:val="nil"/>
              <w:bottom w:val="nil"/>
              <w:right w:val="nil"/>
            </w:tcBorders>
            <w:noWrap/>
            <w:hideMark/>
          </w:tcPr>
          <w:p w14:paraId="557D2797" w14:textId="77777777" w:rsidR="00A61333" w:rsidRPr="000D067E" w:rsidRDefault="00A61333" w:rsidP="003C655B">
            <w:pPr>
              <w:rPr>
                <w:color w:val="385623" w:themeColor="accent6" w:themeShade="80"/>
              </w:rPr>
            </w:pPr>
            <w:r w:rsidRPr="000D067E">
              <w:rPr>
                <w:color w:val="385623" w:themeColor="accent6" w:themeShade="80"/>
              </w:rPr>
              <w:t>93</w:t>
            </w:r>
          </w:p>
        </w:tc>
        <w:tc>
          <w:tcPr>
            <w:tcW w:w="2089" w:type="dxa"/>
            <w:tcBorders>
              <w:top w:val="nil"/>
              <w:left w:val="nil"/>
              <w:bottom w:val="nil"/>
              <w:right w:val="nil"/>
            </w:tcBorders>
            <w:noWrap/>
            <w:hideMark/>
          </w:tcPr>
          <w:p w14:paraId="3D64BC2C" w14:textId="77777777" w:rsidR="00A61333" w:rsidRPr="000D067E" w:rsidRDefault="00A61333" w:rsidP="003C655B">
            <w:pPr>
              <w:rPr>
                <w:color w:val="385623" w:themeColor="accent6" w:themeShade="80"/>
              </w:rPr>
            </w:pPr>
            <w:r w:rsidRPr="000D067E">
              <w:rPr>
                <w:color w:val="385623" w:themeColor="accent6" w:themeShade="80"/>
              </w:rPr>
              <w:t>HMMAT3</w:t>
            </w:r>
          </w:p>
        </w:tc>
        <w:tc>
          <w:tcPr>
            <w:tcW w:w="2268" w:type="dxa"/>
            <w:tcBorders>
              <w:top w:val="nil"/>
              <w:left w:val="nil"/>
              <w:bottom w:val="nil"/>
              <w:right w:val="nil"/>
            </w:tcBorders>
            <w:noWrap/>
            <w:hideMark/>
          </w:tcPr>
          <w:p w14:paraId="5C93C889" w14:textId="77777777" w:rsidR="00A61333" w:rsidRPr="000D067E" w:rsidRDefault="00A61333" w:rsidP="003C655B">
            <w:pPr>
              <w:rPr>
                <w:color w:val="385623" w:themeColor="accent6" w:themeShade="80"/>
              </w:rPr>
            </w:pPr>
            <w:r w:rsidRPr="000D067E">
              <w:rPr>
                <w:color w:val="385623" w:themeColor="accent6" w:themeShade="80"/>
              </w:rPr>
              <w:t>Hudson Mills</w:t>
            </w:r>
          </w:p>
        </w:tc>
        <w:tc>
          <w:tcPr>
            <w:tcW w:w="1134" w:type="dxa"/>
            <w:tcBorders>
              <w:top w:val="nil"/>
              <w:left w:val="nil"/>
              <w:bottom w:val="nil"/>
              <w:right w:val="nil"/>
            </w:tcBorders>
            <w:noWrap/>
            <w:hideMark/>
          </w:tcPr>
          <w:p w14:paraId="2C8126D5" w14:textId="77777777" w:rsidR="00A61333" w:rsidRPr="000D067E" w:rsidRDefault="00A61333" w:rsidP="003C655B">
            <w:pPr>
              <w:rPr>
                <w:color w:val="385623" w:themeColor="accent6" w:themeShade="80"/>
              </w:rPr>
            </w:pPr>
            <w:r w:rsidRPr="000D067E">
              <w:rPr>
                <w:color w:val="385623" w:themeColor="accent6" w:themeShade="80"/>
              </w:rPr>
              <w:t>Z</w:t>
            </w:r>
          </w:p>
        </w:tc>
        <w:tc>
          <w:tcPr>
            <w:tcW w:w="1761" w:type="dxa"/>
            <w:tcBorders>
              <w:top w:val="nil"/>
              <w:left w:val="nil"/>
              <w:bottom w:val="nil"/>
              <w:right w:val="nil"/>
            </w:tcBorders>
          </w:tcPr>
          <w:p w14:paraId="71BB84E7" w14:textId="77777777" w:rsidR="00A61333" w:rsidRPr="000D067E" w:rsidRDefault="00A61333" w:rsidP="003C655B">
            <w:pPr>
              <w:rPr>
                <w:color w:val="385623" w:themeColor="accent6" w:themeShade="80"/>
              </w:rPr>
            </w:pPr>
            <w:r w:rsidRPr="000D067E">
              <w:rPr>
                <w:color w:val="385623" w:themeColor="accent6" w:themeShade="80"/>
              </w:rPr>
              <w:t>xeric</w:t>
            </w:r>
          </w:p>
        </w:tc>
        <w:tc>
          <w:tcPr>
            <w:tcW w:w="1843" w:type="dxa"/>
            <w:tcBorders>
              <w:top w:val="nil"/>
              <w:left w:val="nil"/>
              <w:bottom w:val="nil"/>
              <w:right w:val="nil"/>
            </w:tcBorders>
            <w:noWrap/>
            <w:hideMark/>
          </w:tcPr>
          <w:p w14:paraId="41E695B8" w14:textId="77777777" w:rsidR="00A61333" w:rsidRPr="000D067E" w:rsidRDefault="00A61333" w:rsidP="003C655B">
            <w:pPr>
              <w:rPr>
                <w:color w:val="385623" w:themeColor="accent6" w:themeShade="80"/>
              </w:rPr>
            </w:pPr>
            <w:r w:rsidRPr="000D067E">
              <w:rPr>
                <w:color w:val="385623" w:themeColor="accent6" w:themeShade="80"/>
              </w:rPr>
              <w:t>42.3787298</w:t>
            </w:r>
          </w:p>
        </w:tc>
        <w:tc>
          <w:tcPr>
            <w:tcW w:w="1782" w:type="dxa"/>
            <w:tcBorders>
              <w:top w:val="nil"/>
              <w:left w:val="nil"/>
              <w:bottom w:val="nil"/>
              <w:right w:val="nil"/>
            </w:tcBorders>
            <w:noWrap/>
            <w:hideMark/>
          </w:tcPr>
          <w:p w14:paraId="460A7ACD" w14:textId="77777777" w:rsidR="00A61333" w:rsidRPr="000D067E" w:rsidRDefault="00A61333" w:rsidP="003C655B">
            <w:pPr>
              <w:rPr>
                <w:color w:val="385623" w:themeColor="accent6" w:themeShade="80"/>
              </w:rPr>
            </w:pPr>
            <w:r w:rsidRPr="000D067E">
              <w:rPr>
                <w:color w:val="385623" w:themeColor="accent6" w:themeShade="80"/>
              </w:rPr>
              <w:t>-83.91267589</w:t>
            </w:r>
          </w:p>
        </w:tc>
      </w:tr>
      <w:tr w:rsidR="000D067E" w:rsidRPr="000D067E" w14:paraId="1EAF0D7E" w14:textId="77777777" w:rsidTr="003C655B">
        <w:trPr>
          <w:trHeight w:val="290"/>
        </w:trPr>
        <w:tc>
          <w:tcPr>
            <w:tcW w:w="1030" w:type="dxa"/>
            <w:tcBorders>
              <w:top w:val="nil"/>
              <w:left w:val="nil"/>
              <w:bottom w:val="nil"/>
              <w:right w:val="nil"/>
            </w:tcBorders>
            <w:noWrap/>
            <w:hideMark/>
          </w:tcPr>
          <w:p w14:paraId="31F8C1D5" w14:textId="77777777" w:rsidR="00A61333" w:rsidRPr="000D067E" w:rsidRDefault="00A61333" w:rsidP="003C655B">
            <w:pPr>
              <w:rPr>
                <w:color w:val="385623" w:themeColor="accent6" w:themeShade="80"/>
              </w:rPr>
            </w:pPr>
            <w:r w:rsidRPr="000D067E">
              <w:rPr>
                <w:color w:val="385623" w:themeColor="accent6" w:themeShade="80"/>
              </w:rPr>
              <w:t>94</w:t>
            </w:r>
          </w:p>
        </w:tc>
        <w:tc>
          <w:tcPr>
            <w:tcW w:w="2089" w:type="dxa"/>
            <w:tcBorders>
              <w:top w:val="nil"/>
              <w:left w:val="nil"/>
              <w:bottom w:val="nil"/>
              <w:right w:val="nil"/>
            </w:tcBorders>
            <w:noWrap/>
            <w:hideMark/>
          </w:tcPr>
          <w:p w14:paraId="2F30C4EC" w14:textId="77777777" w:rsidR="00A61333" w:rsidRPr="000D067E" w:rsidRDefault="00A61333" w:rsidP="003C655B">
            <w:pPr>
              <w:rPr>
                <w:color w:val="385623" w:themeColor="accent6" w:themeShade="80"/>
              </w:rPr>
            </w:pPr>
            <w:r w:rsidRPr="000D067E">
              <w:rPr>
                <w:color w:val="385623" w:themeColor="accent6" w:themeShade="80"/>
              </w:rPr>
              <w:t>PONNEW</w:t>
            </w:r>
          </w:p>
        </w:tc>
        <w:tc>
          <w:tcPr>
            <w:tcW w:w="2268" w:type="dxa"/>
            <w:tcBorders>
              <w:top w:val="nil"/>
              <w:left w:val="nil"/>
              <w:bottom w:val="nil"/>
              <w:right w:val="nil"/>
            </w:tcBorders>
            <w:noWrap/>
            <w:hideMark/>
          </w:tcPr>
          <w:p w14:paraId="7CFF6294" w14:textId="77777777" w:rsidR="00A61333" w:rsidRPr="000D067E" w:rsidRDefault="00A61333" w:rsidP="003C655B">
            <w:pPr>
              <w:rPr>
                <w:color w:val="385623" w:themeColor="accent6" w:themeShade="80"/>
              </w:rPr>
            </w:pPr>
            <w:r w:rsidRPr="000D067E">
              <w:rPr>
                <w:color w:val="385623" w:themeColor="accent6" w:themeShade="80"/>
              </w:rPr>
              <w:t>Pontiac Lake</w:t>
            </w:r>
          </w:p>
        </w:tc>
        <w:tc>
          <w:tcPr>
            <w:tcW w:w="1134" w:type="dxa"/>
            <w:tcBorders>
              <w:top w:val="nil"/>
              <w:left w:val="nil"/>
              <w:bottom w:val="nil"/>
              <w:right w:val="nil"/>
            </w:tcBorders>
            <w:noWrap/>
            <w:hideMark/>
          </w:tcPr>
          <w:p w14:paraId="6C75C797" w14:textId="77777777" w:rsidR="00A61333" w:rsidRPr="000D067E" w:rsidRDefault="00A61333" w:rsidP="003C655B">
            <w:pPr>
              <w:rPr>
                <w:color w:val="385623" w:themeColor="accent6" w:themeShade="80"/>
              </w:rPr>
            </w:pPr>
            <w:r w:rsidRPr="000D067E">
              <w:rPr>
                <w:color w:val="385623" w:themeColor="accent6" w:themeShade="80"/>
              </w:rPr>
              <w:t>ZA</w:t>
            </w:r>
          </w:p>
        </w:tc>
        <w:tc>
          <w:tcPr>
            <w:tcW w:w="1761" w:type="dxa"/>
            <w:tcBorders>
              <w:top w:val="nil"/>
              <w:left w:val="nil"/>
              <w:bottom w:val="nil"/>
              <w:right w:val="nil"/>
            </w:tcBorders>
          </w:tcPr>
          <w:p w14:paraId="7D76E78F" w14:textId="77777777" w:rsidR="00A61333" w:rsidRPr="000D067E" w:rsidRDefault="00A61333" w:rsidP="003C655B">
            <w:pPr>
              <w:rPr>
                <w:color w:val="385623" w:themeColor="accent6" w:themeShade="80"/>
              </w:rPr>
            </w:pPr>
            <w:r w:rsidRPr="000D067E">
              <w:rPr>
                <w:color w:val="385623" w:themeColor="accent6" w:themeShade="80"/>
              </w:rPr>
              <w:t>xeric</w:t>
            </w:r>
          </w:p>
        </w:tc>
        <w:tc>
          <w:tcPr>
            <w:tcW w:w="1843" w:type="dxa"/>
            <w:tcBorders>
              <w:top w:val="nil"/>
              <w:left w:val="nil"/>
              <w:bottom w:val="nil"/>
              <w:right w:val="nil"/>
            </w:tcBorders>
            <w:noWrap/>
            <w:hideMark/>
          </w:tcPr>
          <w:p w14:paraId="559E54F4" w14:textId="77777777" w:rsidR="00A61333" w:rsidRPr="000D067E" w:rsidRDefault="00A61333" w:rsidP="003C655B">
            <w:pPr>
              <w:rPr>
                <w:color w:val="385623" w:themeColor="accent6" w:themeShade="80"/>
              </w:rPr>
            </w:pPr>
            <w:r w:rsidRPr="000D067E">
              <w:rPr>
                <w:color w:val="385623" w:themeColor="accent6" w:themeShade="80"/>
              </w:rPr>
              <w:t>42.67554541</w:t>
            </w:r>
          </w:p>
        </w:tc>
        <w:tc>
          <w:tcPr>
            <w:tcW w:w="1782" w:type="dxa"/>
            <w:tcBorders>
              <w:top w:val="nil"/>
              <w:left w:val="nil"/>
              <w:bottom w:val="nil"/>
              <w:right w:val="nil"/>
            </w:tcBorders>
            <w:noWrap/>
            <w:hideMark/>
          </w:tcPr>
          <w:p w14:paraId="362E0628" w14:textId="77777777" w:rsidR="00A61333" w:rsidRPr="000D067E" w:rsidRDefault="00A61333" w:rsidP="003C655B">
            <w:pPr>
              <w:rPr>
                <w:color w:val="385623" w:themeColor="accent6" w:themeShade="80"/>
              </w:rPr>
            </w:pPr>
            <w:r w:rsidRPr="000D067E">
              <w:rPr>
                <w:color w:val="385623" w:themeColor="accent6" w:themeShade="80"/>
              </w:rPr>
              <w:t>-83.48274071</w:t>
            </w:r>
          </w:p>
        </w:tc>
      </w:tr>
      <w:tr w:rsidR="000D067E" w:rsidRPr="000D067E" w14:paraId="18449EDC" w14:textId="77777777" w:rsidTr="003C655B">
        <w:trPr>
          <w:trHeight w:val="290"/>
        </w:trPr>
        <w:tc>
          <w:tcPr>
            <w:tcW w:w="1030" w:type="dxa"/>
            <w:tcBorders>
              <w:top w:val="nil"/>
              <w:left w:val="nil"/>
              <w:bottom w:val="nil"/>
              <w:right w:val="nil"/>
            </w:tcBorders>
            <w:noWrap/>
            <w:hideMark/>
          </w:tcPr>
          <w:p w14:paraId="3CA54FE6" w14:textId="77777777" w:rsidR="00A61333" w:rsidRPr="000D067E" w:rsidRDefault="00A61333" w:rsidP="003C655B">
            <w:pPr>
              <w:rPr>
                <w:color w:val="385623" w:themeColor="accent6" w:themeShade="80"/>
              </w:rPr>
            </w:pPr>
            <w:r w:rsidRPr="000D067E">
              <w:rPr>
                <w:color w:val="385623" w:themeColor="accent6" w:themeShade="80"/>
              </w:rPr>
              <w:t>95</w:t>
            </w:r>
          </w:p>
        </w:tc>
        <w:tc>
          <w:tcPr>
            <w:tcW w:w="2089" w:type="dxa"/>
            <w:tcBorders>
              <w:top w:val="nil"/>
              <w:left w:val="nil"/>
              <w:bottom w:val="nil"/>
              <w:right w:val="nil"/>
            </w:tcBorders>
            <w:noWrap/>
            <w:hideMark/>
          </w:tcPr>
          <w:p w14:paraId="2CF6FC14" w14:textId="77777777" w:rsidR="00A61333" w:rsidRPr="000D067E" w:rsidRDefault="00A61333" w:rsidP="003C655B">
            <w:pPr>
              <w:rPr>
                <w:color w:val="385623" w:themeColor="accent6" w:themeShade="80"/>
              </w:rPr>
            </w:pPr>
            <w:r w:rsidRPr="000D067E">
              <w:rPr>
                <w:color w:val="385623" w:themeColor="accent6" w:themeShade="80"/>
              </w:rPr>
              <w:t>PONNEW2</w:t>
            </w:r>
          </w:p>
        </w:tc>
        <w:tc>
          <w:tcPr>
            <w:tcW w:w="2268" w:type="dxa"/>
            <w:tcBorders>
              <w:top w:val="nil"/>
              <w:left w:val="nil"/>
              <w:bottom w:val="nil"/>
              <w:right w:val="nil"/>
            </w:tcBorders>
            <w:noWrap/>
            <w:hideMark/>
          </w:tcPr>
          <w:p w14:paraId="1A3156B9" w14:textId="77777777" w:rsidR="00A61333" w:rsidRPr="000D067E" w:rsidRDefault="00A61333" w:rsidP="003C655B">
            <w:pPr>
              <w:rPr>
                <w:color w:val="385623" w:themeColor="accent6" w:themeShade="80"/>
              </w:rPr>
            </w:pPr>
            <w:r w:rsidRPr="000D067E">
              <w:rPr>
                <w:color w:val="385623" w:themeColor="accent6" w:themeShade="80"/>
              </w:rPr>
              <w:t>Pontiac Lake</w:t>
            </w:r>
          </w:p>
        </w:tc>
        <w:tc>
          <w:tcPr>
            <w:tcW w:w="1134" w:type="dxa"/>
            <w:tcBorders>
              <w:top w:val="nil"/>
              <w:left w:val="nil"/>
              <w:bottom w:val="nil"/>
              <w:right w:val="nil"/>
            </w:tcBorders>
            <w:noWrap/>
            <w:hideMark/>
          </w:tcPr>
          <w:p w14:paraId="71D8A74F" w14:textId="77777777" w:rsidR="00A61333" w:rsidRPr="000D067E" w:rsidRDefault="00A61333" w:rsidP="003C655B">
            <w:pPr>
              <w:rPr>
                <w:color w:val="385623" w:themeColor="accent6" w:themeShade="80"/>
              </w:rPr>
            </w:pPr>
            <w:r w:rsidRPr="000D067E">
              <w:rPr>
                <w:color w:val="385623" w:themeColor="accent6" w:themeShade="80"/>
              </w:rPr>
              <w:t>ZA</w:t>
            </w:r>
          </w:p>
        </w:tc>
        <w:tc>
          <w:tcPr>
            <w:tcW w:w="1761" w:type="dxa"/>
            <w:tcBorders>
              <w:top w:val="nil"/>
              <w:left w:val="nil"/>
              <w:bottom w:val="nil"/>
              <w:right w:val="nil"/>
            </w:tcBorders>
          </w:tcPr>
          <w:p w14:paraId="1F977311" w14:textId="77777777" w:rsidR="00A61333" w:rsidRPr="000D067E" w:rsidRDefault="00A61333" w:rsidP="003C655B">
            <w:pPr>
              <w:rPr>
                <w:color w:val="385623" w:themeColor="accent6" w:themeShade="80"/>
              </w:rPr>
            </w:pPr>
            <w:r w:rsidRPr="000D067E">
              <w:rPr>
                <w:color w:val="385623" w:themeColor="accent6" w:themeShade="80"/>
              </w:rPr>
              <w:t>xeric</w:t>
            </w:r>
          </w:p>
        </w:tc>
        <w:tc>
          <w:tcPr>
            <w:tcW w:w="1843" w:type="dxa"/>
            <w:tcBorders>
              <w:top w:val="nil"/>
              <w:left w:val="nil"/>
              <w:bottom w:val="nil"/>
              <w:right w:val="nil"/>
            </w:tcBorders>
            <w:noWrap/>
            <w:hideMark/>
          </w:tcPr>
          <w:p w14:paraId="10262646" w14:textId="77777777" w:rsidR="00A61333" w:rsidRPr="000D067E" w:rsidRDefault="00A61333" w:rsidP="003C655B">
            <w:pPr>
              <w:rPr>
                <w:color w:val="385623" w:themeColor="accent6" w:themeShade="80"/>
              </w:rPr>
            </w:pPr>
            <w:r w:rsidRPr="000D067E">
              <w:rPr>
                <w:color w:val="385623" w:themeColor="accent6" w:themeShade="80"/>
              </w:rPr>
              <w:t>42.67584028</w:t>
            </w:r>
          </w:p>
        </w:tc>
        <w:tc>
          <w:tcPr>
            <w:tcW w:w="1782" w:type="dxa"/>
            <w:tcBorders>
              <w:top w:val="nil"/>
              <w:left w:val="nil"/>
              <w:bottom w:val="nil"/>
              <w:right w:val="nil"/>
            </w:tcBorders>
            <w:noWrap/>
            <w:hideMark/>
          </w:tcPr>
          <w:p w14:paraId="22970FC4" w14:textId="77777777" w:rsidR="00A61333" w:rsidRPr="000D067E" w:rsidRDefault="00A61333" w:rsidP="003C655B">
            <w:pPr>
              <w:rPr>
                <w:color w:val="385623" w:themeColor="accent6" w:themeShade="80"/>
              </w:rPr>
            </w:pPr>
            <w:r w:rsidRPr="000D067E">
              <w:rPr>
                <w:color w:val="385623" w:themeColor="accent6" w:themeShade="80"/>
              </w:rPr>
              <w:t>-83.4830424</w:t>
            </w:r>
          </w:p>
        </w:tc>
      </w:tr>
      <w:tr w:rsidR="000D067E" w:rsidRPr="000D067E" w14:paraId="45CA3F5C" w14:textId="77777777" w:rsidTr="003C655B">
        <w:trPr>
          <w:trHeight w:val="290"/>
        </w:trPr>
        <w:tc>
          <w:tcPr>
            <w:tcW w:w="1030" w:type="dxa"/>
            <w:tcBorders>
              <w:top w:val="nil"/>
              <w:left w:val="nil"/>
              <w:bottom w:val="nil"/>
              <w:right w:val="nil"/>
            </w:tcBorders>
            <w:noWrap/>
            <w:hideMark/>
          </w:tcPr>
          <w:p w14:paraId="1B8F0A6F" w14:textId="77777777" w:rsidR="00A61333" w:rsidRPr="000D067E" w:rsidRDefault="00A61333" w:rsidP="003C655B">
            <w:pPr>
              <w:rPr>
                <w:color w:val="385623" w:themeColor="accent6" w:themeShade="80"/>
              </w:rPr>
            </w:pPr>
            <w:r w:rsidRPr="000D067E">
              <w:rPr>
                <w:color w:val="385623" w:themeColor="accent6" w:themeShade="80"/>
              </w:rPr>
              <w:lastRenderedPageBreak/>
              <w:t>96</w:t>
            </w:r>
          </w:p>
        </w:tc>
        <w:tc>
          <w:tcPr>
            <w:tcW w:w="2089" w:type="dxa"/>
            <w:tcBorders>
              <w:top w:val="nil"/>
              <w:left w:val="nil"/>
              <w:bottom w:val="nil"/>
              <w:right w:val="nil"/>
            </w:tcBorders>
            <w:noWrap/>
            <w:hideMark/>
          </w:tcPr>
          <w:p w14:paraId="598FF3C1" w14:textId="77777777" w:rsidR="00A61333" w:rsidRPr="000D067E" w:rsidRDefault="00A61333" w:rsidP="003C655B">
            <w:pPr>
              <w:rPr>
                <w:color w:val="385623" w:themeColor="accent6" w:themeShade="80"/>
              </w:rPr>
            </w:pPr>
            <w:r w:rsidRPr="000D067E">
              <w:rPr>
                <w:color w:val="385623" w:themeColor="accent6" w:themeShade="80"/>
              </w:rPr>
              <w:t>PONNEW3</w:t>
            </w:r>
          </w:p>
        </w:tc>
        <w:tc>
          <w:tcPr>
            <w:tcW w:w="2268" w:type="dxa"/>
            <w:tcBorders>
              <w:top w:val="nil"/>
              <w:left w:val="nil"/>
              <w:bottom w:val="nil"/>
              <w:right w:val="nil"/>
            </w:tcBorders>
            <w:noWrap/>
            <w:hideMark/>
          </w:tcPr>
          <w:p w14:paraId="02870C22" w14:textId="77777777" w:rsidR="00A61333" w:rsidRPr="000D067E" w:rsidRDefault="00A61333" w:rsidP="003C655B">
            <w:pPr>
              <w:rPr>
                <w:color w:val="385623" w:themeColor="accent6" w:themeShade="80"/>
              </w:rPr>
            </w:pPr>
            <w:r w:rsidRPr="000D067E">
              <w:rPr>
                <w:color w:val="385623" w:themeColor="accent6" w:themeShade="80"/>
              </w:rPr>
              <w:t>Pontiac Lake</w:t>
            </w:r>
          </w:p>
        </w:tc>
        <w:tc>
          <w:tcPr>
            <w:tcW w:w="1134" w:type="dxa"/>
            <w:tcBorders>
              <w:top w:val="nil"/>
              <w:left w:val="nil"/>
              <w:bottom w:val="nil"/>
              <w:right w:val="nil"/>
            </w:tcBorders>
            <w:noWrap/>
            <w:hideMark/>
          </w:tcPr>
          <w:p w14:paraId="11E91FBD" w14:textId="77777777" w:rsidR="00A61333" w:rsidRPr="000D067E" w:rsidRDefault="00A61333" w:rsidP="003C655B">
            <w:pPr>
              <w:rPr>
                <w:color w:val="385623" w:themeColor="accent6" w:themeShade="80"/>
              </w:rPr>
            </w:pPr>
            <w:r w:rsidRPr="000D067E">
              <w:rPr>
                <w:color w:val="385623" w:themeColor="accent6" w:themeShade="80"/>
              </w:rPr>
              <w:t>ZA</w:t>
            </w:r>
          </w:p>
        </w:tc>
        <w:tc>
          <w:tcPr>
            <w:tcW w:w="1761" w:type="dxa"/>
            <w:tcBorders>
              <w:top w:val="nil"/>
              <w:left w:val="nil"/>
              <w:bottom w:val="nil"/>
              <w:right w:val="nil"/>
            </w:tcBorders>
          </w:tcPr>
          <w:p w14:paraId="37734FA8" w14:textId="77777777" w:rsidR="00A61333" w:rsidRPr="000D067E" w:rsidRDefault="00A61333" w:rsidP="003C655B">
            <w:pPr>
              <w:rPr>
                <w:color w:val="385623" w:themeColor="accent6" w:themeShade="80"/>
              </w:rPr>
            </w:pPr>
            <w:r w:rsidRPr="000D067E">
              <w:rPr>
                <w:color w:val="385623" w:themeColor="accent6" w:themeShade="80"/>
              </w:rPr>
              <w:t>xeric</w:t>
            </w:r>
          </w:p>
        </w:tc>
        <w:tc>
          <w:tcPr>
            <w:tcW w:w="1843" w:type="dxa"/>
            <w:tcBorders>
              <w:top w:val="nil"/>
              <w:left w:val="nil"/>
              <w:bottom w:val="nil"/>
              <w:right w:val="nil"/>
            </w:tcBorders>
            <w:noWrap/>
            <w:hideMark/>
          </w:tcPr>
          <w:p w14:paraId="5DC3C123" w14:textId="77777777" w:rsidR="00A61333" w:rsidRPr="000D067E" w:rsidRDefault="00A61333" w:rsidP="003C655B">
            <w:pPr>
              <w:rPr>
                <w:color w:val="385623" w:themeColor="accent6" w:themeShade="80"/>
              </w:rPr>
            </w:pPr>
            <w:r w:rsidRPr="000D067E">
              <w:rPr>
                <w:color w:val="385623" w:themeColor="accent6" w:themeShade="80"/>
              </w:rPr>
              <w:t>42.67606664</w:t>
            </w:r>
          </w:p>
        </w:tc>
        <w:tc>
          <w:tcPr>
            <w:tcW w:w="1782" w:type="dxa"/>
            <w:tcBorders>
              <w:top w:val="nil"/>
              <w:left w:val="nil"/>
              <w:bottom w:val="nil"/>
              <w:right w:val="nil"/>
            </w:tcBorders>
            <w:noWrap/>
            <w:hideMark/>
          </w:tcPr>
          <w:p w14:paraId="39D54524" w14:textId="77777777" w:rsidR="00A61333" w:rsidRPr="000D067E" w:rsidRDefault="00A61333" w:rsidP="003C655B">
            <w:pPr>
              <w:rPr>
                <w:color w:val="385623" w:themeColor="accent6" w:themeShade="80"/>
              </w:rPr>
            </w:pPr>
            <w:r w:rsidRPr="000D067E">
              <w:rPr>
                <w:color w:val="385623" w:themeColor="accent6" w:themeShade="80"/>
              </w:rPr>
              <w:t>-83.48271281</w:t>
            </w:r>
          </w:p>
        </w:tc>
      </w:tr>
      <w:tr w:rsidR="000D067E" w:rsidRPr="000D067E" w14:paraId="2FBA1C26" w14:textId="77777777" w:rsidTr="003C655B">
        <w:trPr>
          <w:trHeight w:val="290"/>
        </w:trPr>
        <w:tc>
          <w:tcPr>
            <w:tcW w:w="1030" w:type="dxa"/>
            <w:tcBorders>
              <w:top w:val="nil"/>
              <w:left w:val="nil"/>
              <w:bottom w:val="nil"/>
              <w:right w:val="nil"/>
            </w:tcBorders>
            <w:noWrap/>
            <w:hideMark/>
          </w:tcPr>
          <w:p w14:paraId="7AED789F" w14:textId="77777777" w:rsidR="00A61333" w:rsidRPr="000D067E" w:rsidRDefault="00A61333" w:rsidP="003C655B">
            <w:pPr>
              <w:rPr>
                <w:color w:val="385623" w:themeColor="accent6" w:themeShade="80"/>
              </w:rPr>
            </w:pPr>
            <w:r w:rsidRPr="000D067E">
              <w:rPr>
                <w:color w:val="385623" w:themeColor="accent6" w:themeShade="80"/>
              </w:rPr>
              <w:t>97</w:t>
            </w:r>
          </w:p>
        </w:tc>
        <w:tc>
          <w:tcPr>
            <w:tcW w:w="2089" w:type="dxa"/>
            <w:tcBorders>
              <w:top w:val="nil"/>
              <w:left w:val="nil"/>
              <w:bottom w:val="nil"/>
              <w:right w:val="nil"/>
            </w:tcBorders>
            <w:noWrap/>
            <w:hideMark/>
          </w:tcPr>
          <w:p w14:paraId="0339618E" w14:textId="77777777" w:rsidR="00A61333" w:rsidRPr="000D067E" w:rsidRDefault="00A61333" w:rsidP="003C655B">
            <w:pPr>
              <w:rPr>
                <w:color w:val="385623" w:themeColor="accent6" w:themeShade="80"/>
              </w:rPr>
            </w:pPr>
            <w:r w:rsidRPr="000D067E">
              <w:rPr>
                <w:color w:val="385623" w:themeColor="accent6" w:themeShade="80"/>
              </w:rPr>
              <w:t>PONRD</w:t>
            </w:r>
          </w:p>
        </w:tc>
        <w:tc>
          <w:tcPr>
            <w:tcW w:w="2268" w:type="dxa"/>
            <w:tcBorders>
              <w:top w:val="nil"/>
              <w:left w:val="nil"/>
              <w:bottom w:val="nil"/>
              <w:right w:val="nil"/>
            </w:tcBorders>
            <w:noWrap/>
            <w:hideMark/>
          </w:tcPr>
          <w:p w14:paraId="4B602661" w14:textId="77777777" w:rsidR="00A61333" w:rsidRPr="000D067E" w:rsidRDefault="00A61333" w:rsidP="003C655B">
            <w:pPr>
              <w:rPr>
                <w:color w:val="385623" w:themeColor="accent6" w:themeShade="80"/>
              </w:rPr>
            </w:pPr>
            <w:r w:rsidRPr="000D067E">
              <w:rPr>
                <w:color w:val="385623" w:themeColor="accent6" w:themeShade="80"/>
              </w:rPr>
              <w:t>Pontiac Lake</w:t>
            </w:r>
          </w:p>
        </w:tc>
        <w:tc>
          <w:tcPr>
            <w:tcW w:w="1134" w:type="dxa"/>
            <w:tcBorders>
              <w:top w:val="nil"/>
              <w:left w:val="nil"/>
              <w:bottom w:val="nil"/>
              <w:right w:val="nil"/>
            </w:tcBorders>
            <w:noWrap/>
            <w:hideMark/>
          </w:tcPr>
          <w:p w14:paraId="42AD2E02" w14:textId="77777777" w:rsidR="00A61333" w:rsidRPr="000D067E" w:rsidRDefault="00A61333" w:rsidP="003C655B">
            <w:pPr>
              <w:rPr>
                <w:color w:val="385623" w:themeColor="accent6" w:themeShade="80"/>
              </w:rPr>
            </w:pPr>
            <w:r w:rsidRPr="000D067E">
              <w:rPr>
                <w:color w:val="385623" w:themeColor="accent6" w:themeShade="80"/>
              </w:rPr>
              <w:t>ZB</w:t>
            </w:r>
          </w:p>
        </w:tc>
        <w:tc>
          <w:tcPr>
            <w:tcW w:w="1761" w:type="dxa"/>
            <w:tcBorders>
              <w:top w:val="nil"/>
              <w:left w:val="nil"/>
              <w:bottom w:val="nil"/>
              <w:right w:val="nil"/>
            </w:tcBorders>
          </w:tcPr>
          <w:p w14:paraId="08CADA3F" w14:textId="77777777" w:rsidR="00A61333" w:rsidRPr="000D067E" w:rsidRDefault="00A61333" w:rsidP="003C655B">
            <w:pPr>
              <w:rPr>
                <w:color w:val="385623" w:themeColor="accent6" w:themeShade="80"/>
              </w:rPr>
            </w:pPr>
            <w:r w:rsidRPr="000D067E">
              <w:rPr>
                <w:color w:val="385623" w:themeColor="accent6" w:themeShade="80"/>
              </w:rPr>
              <w:t>mesic</w:t>
            </w:r>
          </w:p>
        </w:tc>
        <w:tc>
          <w:tcPr>
            <w:tcW w:w="1843" w:type="dxa"/>
            <w:tcBorders>
              <w:top w:val="nil"/>
              <w:left w:val="nil"/>
              <w:bottom w:val="nil"/>
              <w:right w:val="nil"/>
            </w:tcBorders>
            <w:noWrap/>
            <w:hideMark/>
          </w:tcPr>
          <w:p w14:paraId="69235C5B" w14:textId="77777777" w:rsidR="00A61333" w:rsidRPr="000D067E" w:rsidRDefault="00A61333" w:rsidP="003C655B">
            <w:pPr>
              <w:rPr>
                <w:color w:val="385623" w:themeColor="accent6" w:themeShade="80"/>
              </w:rPr>
            </w:pPr>
            <w:r w:rsidRPr="000D067E">
              <w:rPr>
                <w:color w:val="385623" w:themeColor="accent6" w:themeShade="80"/>
              </w:rPr>
              <w:t>42.67546355</w:t>
            </w:r>
          </w:p>
        </w:tc>
        <w:tc>
          <w:tcPr>
            <w:tcW w:w="1782" w:type="dxa"/>
            <w:tcBorders>
              <w:top w:val="nil"/>
              <w:left w:val="nil"/>
              <w:bottom w:val="nil"/>
              <w:right w:val="nil"/>
            </w:tcBorders>
            <w:noWrap/>
            <w:hideMark/>
          </w:tcPr>
          <w:p w14:paraId="0C9AF51D" w14:textId="77777777" w:rsidR="00A61333" w:rsidRPr="000D067E" w:rsidRDefault="00A61333" w:rsidP="003C655B">
            <w:pPr>
              <w:rPr>
                <w:color w:val="385623" w:themeColor="accent6" w:themeShade="80"/>
              </w:rPr>
            </w:pPr>
            <w:r w:rsidRPr="000D067E">
              <w:rPr>
                <w:color w:val="385623" w:themeColor="accent6" w:themeShade="80"/>
              </w:rPr>
              <w:t>-83.4821069</w:t>
            </w:r>
          </w:p>
        </w:tc>
      </w:tr>
      <w:tr w:rsidR="000D067E" w:rsidRPr="000D067E" w14:paraId="16A17D37" w14:textId="77777777" w:rsidTr="003C655B">
        <w:trPr>
          <w:trHeight w:val="290"/>
        </w:trPr>
        <w:tc>
          <w:tcPr>
            <w:tcW w:w="1030" w:type="dxa"/>
            <w:tcBorders>
              <w:top w:val="nil"/>
              <w:left w:val="nil"/>
              <w:bottom w:val="nil"/>
              <w:right w:val="nil"/>
            </w:tcBorders>
            <w:noWrap/>
            <w:hideMark/>
          </w:tcPr>
          <w:p w14:paraId="11D6A3A4" w14:textId="77777777" w:rsidR="00A61333" w:rsidRPr="000D067E" w:rsidRDefault="00A61333" w:rsidP="003C655B">
            <w:pPr>
              <w:rPr>
                <w:color w:val="385623" w:themeColor="accent6" w:themeShade="80"/>
              </w:rPr>
            </w:pPr>
            <w:r w:rsidRPr="000D067E">
              <w:rPr>
                <w:color w:val="385623" w:themeColor="accent6" w:themeShade="80"/>
              </w:rPr>
              <w:t>98</w:t>
            </w:r>
          </w:p>
        </w:tc>
        <w:tc>
          <w:tcPr>
            <w:tcW w:w="2089" w:type="dxa"/>
            <w:tcBorders>
              <w:top w:val="nil"/>
              <w:left w:val="nil"/>
              <w:bottom w:val="nil"/>
              <w:right w:val="nil"/>
            </w:tcBorders>
            <w:noWrap/>
            <w:hideMark/>
          </w:tcPr>
          <w:p w14:paraId="72508924" w14:textId="77777777" w:rsidR="00A61333" w:rsidRPr="000D067E" w:rsidRDefault="00A61333" w:rsidP="003C655B">
            <w:pPr>
              <w:rPr>
                <w:color w:val="385623" w:themeColor="accent6" w:themeShade="80"/>
              </w:rPr>
            </w:pPr>
            <w:r w:rsidRPr="000D067E">
              <w:rPr>
                <w:color w:val="385623" w:themeColor="accent6" w:themeShade="80"/>
              </w:rPr>
              <w:t>PONRD2</w:t>
            </w:r>
          </w:p>
        </w:tc>
        <w:tc>
          <w:tcPr>
            <w:tcW w:w="2268" w:type="dxa"/>
            <w:tcBorders>
              <w:top w:val="nil"/>
              <w:left w:val="nil"/>
              <w:bottom w:val="nil"/>
              <w:right w:val="nil"/>
            </w:tcBorders>
            <w:noWrap/>
            <w:hideMark/>
          </w:tcPr>
          <w:p w14:paraId="16AA1D9F" w14:textId="77777777" w:rsidR="00A61333" w:rsidRPr="000D067E" w:rsidRDefault="00A61333" w:rsidP="003C655B">
            <w:pPr>
              <w:rPr>
                <w:color w:val="385623" w:themeColor="accent6" w:themeShade="80"/>
              </w:rPr>
            </w:pPr>
            <w:r w:rsidRPr="000D067E">
              <w:rPr>
                <w:color w:val="385623" w:themeColor="accent6" w:themeShade="80"/>
              </w:rPr>
              <w:t>Pontiac Lake</w:t>
            </w:r>
          </w:p>
        </w:tc>
        <w:tc>
          <w:tcPr>
            <w:tcW w:w="1134" w:type="dxa"/>
            <w:tcBorders>
              <w:top w:val="nil"/>
              <w:left w:val="nil"/>
              <w:bottom w:val="nil"/>
              <w:right w:val="nil"/>
            </w:tcBorders>
            <w:noWrap/>
            <w:hideMark/>
          </w:tcPr>
          <w:p w14:paraId="173F13D6" w14:textId="77777777" w:rsidR="00A61333" w:rsidRPr="000D067E" w:rsidRDefault="00A61333" w:rsidP="003C655B">
            <w:pPr>
              <w:rPr>
                <w:color w:val="385623" w:themeColor="accent6" w:themeShade="80"/>
              </w:rPr>
            </w:pPr>
            <w:r w:rsidRPr="000D067E">
              <w:rPr>
                <w:color w:val="385623" w:themeColor="accent6" w:themeShade="80"/>
              </w:rPr>
              <w:t>ZB</w:t>
            </w:r>
          </w:p>
        </w:tc>
        <w:tc>
          <w:tcPr>
            <w:tcW w:w="1761" w:type="dxa"/>
            <w:tcBorders>
              <w:top w:val="nil"/>
              <w:left w:val="nil"/>
              <w:bottom w:val="nil"/>
              <w:right w:val="nil"/>
            </w:tcBorders>
          </w:tcPr>
          <w:p w14:paraId="69E8BF9F" w14:textId="77777777" w:rsidR="00A61333" w:rsidRPr="000D067E" w:rsidRDefault="00A61333" w:rsidP="003C655B">
            <w:pPr>
              <w:rPr>
                <w:color w:val="385623" w:themeColor="accent6" w:themeShade="80"/>
              </w:rPr>
            </w:pPr>
            <w:r w:rsidRPr="000D067E">
              <w:rPr>
                <w:color w:val="385623" w:themeColor="accent6" w:themeShade="80"/>
              </w:rPr>
              <w:t>mesic</w:t>
            </w:r>
          </w:p>
        </w:tc>
        <w:tc>
          <w:tcPr>
            <w:tcW w:w="1843" w:type="dxa"/>
            <w:tcBorders>
              <w:top w:val="nil"/>
              <w:left w:val="nil"/>
              <w:bottom w:val="nil"/>
              <w:right w:val="nil"/>
            </w:tcBorders>
            <w:noWrap/>
            <w:hideMark/>
          </w:tcPr>
          <w:p w14:paraId="210C3086" w14:textId="77777777" w:rsidR="00A61333" w:rsidRPr="000D067E" w:rsidRDefault="00A61333" w:rsidP="003C655B">
            <w:pPr>
              <w:rPr>
                <w:color w:val="385623" w:themeColor="accent6" w:themeShade="80"/>
              </w:rPr>
            </w:pPr>
            <w:r w:rsidRPr="000D067E">
              <w:rPr>
                <w:color w:val="385623" w:themeColor="accent6" w:themeShade="80"/>
              </w:rPr>
              <w:t>42.67597751</w:t>
            </w:r>
          </w:p>
        </w:tc>
        <w:tc>
          <w:tcPr>
            <w:tcW w:w="1782" w:type="dxa"/>
            <w:tcBorders>
              <w:top w:val="nil"/>
              <w:left w:val="nil"/>
              <w:bottom w:val="nil"/>
              <w:right w:val="nil"/>
            </w:tcBorders>
            <w:noWrap/>
            <w:hideMark/>
          </w:tcPr>
          <w:p w14:paraId="6BAE3E86" w14:textId="77777777" w:rsidR="00A61333" w:rsidRPr="000D067E" w:rsidRDefault="00A61333" w:rsidP="003C655B">
            <w:pPr>
              <w:rPr>
                <w:color w:val="385623" w:themeColor="accent6" w:themeShade="80"/>
              </w:rPr>
            </w:pPr>
            <w:r w:rsidRPr="000D067E">
              <w:rPr>
                <w:color w:val="385623" w:themeColor="accent6" w:themeShade="80"/>
              </w:rPr>
              <w:t>-83.48183457</w:t>
            </w:r>
          </w:p>
        </w:tc>
      </w:tr>
      <w:tr w:rsidR="000D067E" w:rsidRPr="000D067E" w14:paraId="564A118A" w14:textId="77777777" w:rsidTr="003C655B">
        <w:trPr>
          <w:trHeight w:val="290"/>
        </w:trPr>
        <w:tc>
          <w:tcPr>
            <w:tcW w:w="1030" w:type="dxa"/>
            <w:tcBorders>
              <w:top w:val="nil"/>
              <w:left w:val="nil"/>
              <w:bottom w:val="nil"/>
              <w:right w:val="nil"/>
            </w:tcBorders>
            <w:noWrap/>
            <w:hideMark/>
          </w:tcPr>
          <w:p w14:paraId="4C4D5510" w14:textId="77777777" w:rsidR="00A61333" w:rsidRPr="000D067E" w:rsidRDefault="00A61333" w:rsidP="003C655B">
            <w:pPr>
              <w:rPr>
                <w:color w:val="385623" w:themeColor="accent6" w:themeShade="80"/>
              </w:rPr>
            </w:pPr>
            <w:r w:rsidRPr="000D067E">
              <w:rPr>
                <w:color w:val="385623" w:themeColor="accent6" w:themeShade="80"/>
              </w:rPr>
              <w:t>99</w:t>
            </w:r>
          </w:p>
        </w:tc>
        <w:tc>
          <w:tcPr>
            <w:tcW w:w="2089" w:type="dxa"/>
            <w:tcBorders>
              <w:top w:val="nil"/>
              <w:left w:val="nil"/>
              <w:bottom w:val="nil"/>
              <w:right w:val="nil"/>
            </w:tcBorders>
            <w:noWrap/>
            <w:hideMark/>
          </w:tcPr>
          <w:p w14:paraId="4DC5157D" w14:textId="77777777" w:rsidR="00A61333" w:rsidRPr="000D067E" w:rsidRDefault="00A61333" w:rsidP="003C655B">
            <w:pPr>
              <w:rPr>
                <w:color w:val="385623" w:themeColor="accent6" w:themeShade="80"/>
              </w:rPr>
            </w:pPr>
            <w:r w:rsidRPr="000D067E">
              <w:rPr>
                <w:color w:val="385623" w:themeColor="accent6" w:themeShade="80"/>
              </w:rPr>
              <w:t>PONRD3</w:t>
            </w:r>
          </w:p>
        </w:tc>
        <w:tc>
          <w:tcPr>
            <w:tcW w:w="2268" w:type="dxa"/>
            <w:tcBorders>
              <w:top w:val="nil"/>
              <w:left w:val="nil"/>
              <w:bottom w:val="nil"/>
              <w:right w:val="nil"/>
            </w:tcBorders>
            <w:noWrap/>
            <w:hideMark/>
          </w:tcPr>
          <w:p w14:paraId="1CD62B9D" w14:textId="77777777" w:rsidR="00A61333" w:rsidRPr="000D067E" w:rsidRDefault="00A61333" w:rsidP="003C655B">
            <w:pPr>
              <w:rPr>
                <w:color w:val="385623" w:themeColor="accent6" w:themeShade="80"/>
              </w:rPr>
            </w:pPr>
            <w:r w:rsidRPr="000D067E">
              <w:rPr>
                <w:color w:val="385623" w:themeColor="accent6" w:themeShade="80"/>
              </w:rPr>
              <w:t>Pontiac Lake</w:t>
            </w:r>
          </w:p>
        </w:tc>
        <w:tc>
          <w:tcPr>
            <w:tcW w:w="1134" w:type="dxa"/>
            <w:tcBorders>
              <w:top w:val="nil"/>
              <w:left w:val="nil"/>
              <w:bottom w:val="nil"/>
              <w:right w:val="nil"/>
            </w:tcBorders>
            <w:noWrap/>
            <w:hideMark/>
          </w:tcPr>
          <w:p w14:paraId="5F53D949" w14:textId="77777777" w:rsidR="00A61333" w:rsidRPr="000D067E" w:rsidRDefault="00A61333" w:rsidP="003C655B">
            <w:pPr>
              <w:rPr>
                <w:color w:val="385623" w:themeColor="accent6" w:themeShade="80"/>
              </w:rPr>
            </w:pPr>
            <w:r w:rsidRPr="000D067E">
              <w:rPr>
                <w:color w:val="385623" w:themeColor="accent6" w:themeShade="80"/>
              </w:rPr>
              <w:t>ZB</w:t>
            </w:r>
          </w:p>
        </w:tc>
        <w:tc>
          <w:tcPr>
            <w:tcW w:w="1761" w:type="dxa"/>
            <w:tcBorders>
              <w:top w:val="nil"/>
              <w:left w:val="nil"/>
              <w:bottom w:val="nil"/>
              <w:right w:val="nil"/>
            </w:tcBorders>
          </w:tcPr>
          <w:p w14:paraId="2EC3A8A7" w14:textId="77777777" w:rsidR="00A61333" w:rsidRPr="000D067E" w:rsidRDefault="00A61333" w:rsidP="003C655B">
            <w:pPr>
              <w:rPr>
                <w:color w:val="385623" w:themeColor="accent6" w:themeShade="80"/>
              </w:rPr>
            </w:pPr>
            <w:r w:rsidRPr="000D067E">
              <w:rPr>
                <w:color w:val="385623" w:themeColor="accent6" w:themeShade="80"/>
              </w:rPr>
              <w:t>mesic</w:t>
            </w:r>
          </w:p>
        </w:tc>
        <w:tc>
          <w:tcPr>
            <w:tcW w:w="1843" w:type="dxa"/>
            <w:tcBorders>
              <w:top w:val="nil"/>
              <w:left w:val="nil"/>
              <w:bottom w:val="nil"/>
              <w:right w:val="nil"/>
            </w:tcBorders>
            <w:noWrap/>
            <w:hideMark/>
          </w:tcPr>
          <w:p w14:paraId="2329CE0F" w14:textId="77777777" w:rsidR="00A61333" w:rsidRPr="000D067E" w:rsidRDefault="00A61333" w:rsidP="003C655B">
            <w:pPr>
              <w:rPr>
                <w:color w:val="385623" w:themeColor="accent6" w:themeShade="80"/>
              </w:rPr>
            </w:pPr>
            <w:r w:rsidRPr="000D067E">
              <w:rPr>
                <w:color w:val="385623" w:themeColor="accent6" w:themeShade="80"/>
              </w:rPr>
              <w:t>42.67611495</w:t>
            </w:r>
          </w:p>
        </w:tc>
        <w:tc>
          <w:tcPr>
            <w:tcW w:w="1782" w:type="dxa"/>
            <w:tcBorders>
              <w:top w:val="nil"/>
              <w:left w:val="nil"/>
              <w:bottom w:val="nil"/>
              <w:right w:val="nil"/>
            </w:tcBorders>
            <w:noWrap/>
            <w:hideMark/>
          </w:tcPr>
          <w:p w14:paraId="15D2E28E" w14:textId="77777777" w:rsidR="00A61333" w:rsidRPr="000D067E" w:rsidRDefault="00A61333" w:rsidP="003C655B">
            <w:pPr>
              <w:rPr>
                <w:color w:val="385623" w:themeColor="accent6" w:themeShade="80"/>
              </w:rPr>
            </w:pPr>
            <w:r w:rsidRPr="000D067E">
              <w:rPr>
                <w:color w:val="385623" w:themeColor="accent6" w:themeShade="80"/>
              </w:rPr>
              <w:t>-83.4822095</w:t>
            </w:r>
          </w:p>
        </w:tc>
      </w:tr>
      <w:tr w:rsidR="000D067E" w:rsidRPr="000D067E" w14:paraId="0EB5D8CE" w14:textId="77777777" w:rsidTr="003C655B">
        <w:trPr>
          <w:trHeight w:val="290"/>
        </w:trPr>
        <w:tc>
          <w:tcPr>
            <w:tcW w:w="1030" w:type="dxa"/>
            <w:tcBorders>
              <w:top w:val="nil"/>
              <w:left w:val="nil"/>
              <w:bottom w:val="nil"/>
              <w:right w:val="nil"/>
            </w:tcBorders>
            <w:noWrap/>
            <w:hideMark/>
          </w:tcPr>
          <w:p w14:paraId="728FBE8F" w14:textId="77777777" w:rsidR="00A61333" w:rsidRPr="000D067E" w:rsidRDefault="00A61333" w:rsidP="003C655B">
            <w:pPr>
              <w:rPr>
                <w:color w:val="385623" w:themeColor="accent6" w:themeShade="80"/>
              </w:rPr>
            </w:pPr>
            <w:r w:rsidRPr="000D067E">
              <w:rPr>
                <w:color w:val="385623" w:themeColor="accent6" w:themeShade="80"/>
              </w:rPr>
              <w:t>100</w:t>
            </w:r>
          </w:p>
        </w:tc>
        <w:tc>
          <w:tcPr>
            <w:tcW w:w="2089" w:type="dxa"/>
            <w:tcBorders>
              <w:top w:val="nil"/>
              <w:left w:val="nil"/>
              <w:bottom w:val="nil"/>
              <w:right w:val="nil"/>
            </w:tcBorders>
            <w:noWrap/>
            <w:hideMark/>
          </w:tcPr>
          <w:p w14:paraId="0F8E7594" w14:textId="77777777" w:rsidR="00A61333" w:rsidRPr="000D067E" w:rsidRDefault="00A61333" w:rsidP="003C655B">
            <w:pPr>
              <w:rPr>
                <w:color w:val="385623" w:themeColor="accent6" w:themeShade="80"/>
              </w:rPr>
            </w:pPr>
            <w:r w:rsidRPr="000D067E">
              <w:rPr>
                <w:color w:val="385623" w:themeColor="accent6" w:themeShade="80"/>
              </w:rPr>
              <w:t>PONWH</w:t>
            </w:r>
          </w:p>
        </w:tc>
        <w:tc>
          <w:tcPr>
            <w:tcW w:w="2268" w:type="dxa"/>
            <w:tcBorders>
              <w:top w:val="nil"/>
              <w:left w:val="nil"/>
              <w:bottom w:val="nil"/>
              <w:right w:val="nil"/>
            </w:tcBorders>
            <w:noWrap/>
            <w:hideMark/>
          </w:tcPr>
          <w:p w14:paraId="67416B88" w14:textId="77777777" w:rsidR="00A61333" w:rsidRPr="000D067E" w:rsidRDefault="00A61333" w:rsidP="003C655B">
            <w:pPr>
              <w:rPr>
                <w:color w:val="385623" w:themeColor="accent6" w:themeShade="80"/>
              </w:rPr>
            </w:pPr>
            <w:r w:rsidRPr="000D067E">
              <w:rPr>
                <w:color w:val="385623" w:themeColor="accent6" w:themeShade="80"/>
              </w:rPr>
              <w:t>Pontiac Lake</w:t>
            </w:r>
          </w:p>
        </w:tc>
        <w:tc>
          <w:tcPr>
            <w:tcW w:w="1134" w:type="dxa"/>
            <w:tcBorders>
              <w:top w:val="nil"/>
              <w:left w:val="nil"/>
              <w:bottom w:val="nil"/>
              <w:right w:val="nil"/>
            </w:tcBorders>
            <w:noWrap/>
            <w:hideMark/>
          </w:tcPr>
          <w:p w14:paraId="53C72628" w14:textId="77777777" w:rsidR="00A61333" w:rsidRPr="000D067E" w:rsidRDefault="00A61333" w:rsidP="003C655B">
            <w:pPr>
              <w:rPr>
                <w:color w:val="385623" w:themeColor="accent6" w:themeShade="80"/>
              </w:rPr>
            </w:pPr>
            <w:r w:rsidRPr="000D067E">
              <w:rPr>
                <w:color w:val="385623" w:themeColor="accent6" w:themeShade="80"/>
              </w:rPr>
              <w:t>ZC</w:t>
            </w:r>
          </w:p>
        </w:tc>
        <w:tc>
          <w:tcPr>
            <w:tcW w:w="1761" w:type="dxa"/>
            <w:tcBorders>
              <w:top w:val="nil"/>
              <w:left w:val="nil"/>
              <w:bottom w:val="nil"/>
              <w:right w:val="nil"/>
            </w:tcBorders>
          </w:tcPr>
          <w:p w14:paraId="1A0FC000" w14:textId="77777777" w:rsidR="00A61333" w:rsidRPr="000D067E" w:rsidRDefault="00A61333" w:rsidP="003C655B">
            <w:pPr>
              <w:rPr>
                <w:color w:val="385623" w:themeColor="accent6" w:themeShade="80"/>
              </w:rPr>
            </w:pPr>
            <w:r w:rsidRPr="000D067E">
              <w:rPr>
                <w:color w:val="385623" w:themeColor="accent6" w:themeShade="80"/>
              </w:rPr>
              <w:t>xeric</w:t>
            </w:r>
          </w:p>
        </w:tc>
        <w:tc>
          <w:tcPr>
            <w:tcW w:w="1843" w:type="dxa"/>
            <w:tcBorders>
              <w:top w:val="nil"/>
              <w:left w:val="nil"/>
              <w:bottom w:val="nil"/>
              <w:right w:val="nil"/>
            </w:tcBorders>
            <w:noWrap/>
            <w:hideMark/>
          </w:tcPr>
          <w:p w14:paraId="69456FF4" w14:textId="77777777" w:rsidR="00A61333" w:rsidRPr="000D067E" w:rsidRDefault="00A61333" w:rsidP="003C655B">
            <w:pPr>
              <w:rPr>
                <w:color w:val="385623" w:themeColor="accent6" w:themeShade="80"/>
              </w:rPr>
            </w:pPr>
            <w:r w:rsidRPr="000D067E">
              <w:rPr>
                <w:color w:val="385623" w:themeColor="accent6" w:themeShade="80"/>
              </w:rPr>
              <w:t>42.67657235</w:t>
            </w:r>
          </w:p>
        </w:tc>
        <w:tc>
          <w:tcPr>
            <w:tcW w:w="1782" w:type="dxa"/>
            <w:tcBorders>
              <w:top w:val="nil"/>
              <w:left w:val="nil"/>
              <w:bottom w:val="nil"/>
              <w:right w:val="nil"/>
            </w:tcBorders>
            <w:noWrap/>
            <w:hideMark/>
          </w:tcPr>
          <w:p w14:paraId="27E4C712" w14:textId="77777777" w:rsidR="00A61333" w:rsidRPr="000D067E" w:rsidRDefault="00A61333" w:rsidP="003C655B">
            <w:pPr>
              <w:rPr>
                <w:color w:val="385623" w:themeColor="accent6" w:themeShade="80"/>
              </w:rPr>
            </w:pPr>
            <w:r w:rsidRPr="000D067E">
              <w:rPr>
                <w:color w:val="385623" w:themeColor="accent6" w:themeShade="80"/>
              </w:rPr>
              <w:t>-83.48190157</w:t>
            </w:r>
          </w:p>
        </w:tc>
      </w:tr>
      <w:tr w:rsidR="000D067E" w:rsidRPr="000D067E" w14:paraId="7F9E28E1" w14:textId="77777777" w:rsidTr="003C655B">
        <w:trPr>
          <w:trHeight w:val="290"/>
        </w:trPr>
        <w:tc>
          <w:tcPr>
            <w:tcW w:w="1030" w:type="dxa"/>
            <w:tcBorders>
              <w:top w:val="nil"/>
              <w:left w:val="nil"/>
              <w:bottom w:val="nil"/>
              <w:right w:val="nil"/>
            </w:tcBorders>
            <w:noWrap/>
            <w:hideMark/>
          </w:tcPr>
          <w:p w14:paraId="714B1373" w14:textId="77777777" w:rsidR="00A61333" w:rsidRPr="000D067E" w:rsidRDefault="00A61333" w:rsidP="003C655B">
            <w:pPr>
              <w:rPr>
                <w:color w:val="385623" w:themeColor="accent6" w:themeShade="80"/>
              </w:rPr>
            </w:pPr>
            <w:r w:rsidRPr="000D067E">
              <w:rPr>
                <w:color w:val="385623" w:themeColor="accent6" w:themeShade="80"/>
              </w:rPr>
              <w:t>101</w:t>
            </w:r>
          </w:p>
        </w:tc>
        <w:tc>
          <w:tcPr>
            <w:tcW w:w="2089" w:type="dxa"/>
            <w:tcBorders>
              <w:top w:val="nil"/>
              <w:left w:val="nil"/>
              <w:bottom w:val="nil"/>
              <w:right w:val="nil"/>
            </w:tcBorders>
            <w:noWrap/>
            <w:hideMark/>
          </w:tcPr>
          <w:p w14:paraId="683620F4" w14:textId="77777777" w:rsidR="00A61333" w:rsidRPr="000D067E" w:rsidRDefault="00A61333" w:rsidP="003C655B">
            <w:pPr>
              <w:rPr>
                <w:color w:val="385623" w:themeColor="accent6" w:themeShade="80"/>
              </w:rPr>
            </w:pPr>
            <w:r w:rsidRPr="000D067E">
              <w:rPr>
                <w:color w:val="385623" w:themeColor="accent6" w:themeShade="80"/>
              </w:rPr>
              <w:t>PONWH2</w:t>
            </w:r>
          </w:p>
        </w:tc>
        <w:tc>
          <w:tcPr>
            <w:tcW w:w="2268" w:type="dxa"/>
            <w:tcBorders>
              <w:top w:val="nil"/>
              <w:left w:val="nil"/>
              <w:bottom w:val="nil"/>
              <w:right w:val="nil"/>
            </w:tcBorders>
            <w:noWrap/>
            <w:hideMark/>
          </w:tcPr>
          <w:p w14:paraId="7F9B2C58" w14:textId="77777777" w:rsidR="00A61333" w:rsidRPr="000D067E" w:rsidRDefault="00A61333" w:rsidP="003C655B">
            <w:pPr>
              <w:rPr>
                <w:color w:val="385623" w:themeColor="accent6" w:themeShade="80"/>
              </w:rPr>
            </w:pPr>
            <w:r w:rsidRPr="000D067E">
              <w:rPr>
                <w:color w:val="385623" w:themeColor="accent6" w:themeShade="80"/>
              </w:rPr>
              <w:t>Pontiac Lake</w:t>
            </w:r>
          </w:p>
        </w:tc>
        <w:tc>
          <w:tcPr>
            <w:tcW w:w="1134" w:type="dxa"/>
            <w:tcBorders>
              <w:top w:val="nil"/>
              <w:left w:val="nil"/>
              <w:bottom w:val="nil"/>
              <w:right w:val="nil"/>
            </w:tcBorders>
            <w:noWrap/>
            <w:hideMark/>
          </w:tcPr>
          <w:p w14:paraId="7F0127E6" w14:textId="77777777" w:rsidR="00A61333" w:rsidRPr="000D067E" w:rsidRDefault="00A61333" w:rsidP="003C655B">
            <w:pPr>
              <w:rPr>
                <w:color w:val="385623" w:themeColor="accent6" w:themeShade="80"/>
              </w:rPr>
            </w:pPr>
            <w:r w:rsidRPr="000D067E">
              <w:rPr>
                <w:color w:val="385623" w:themeColor="accent6" w:themeShade="80"/>
              </w:rPr>
              <w:t>ZC</w:t>
            </w:r>
          </w:p>
        </w:tc>
        <w:tc>
          <w:tcPr>
            <w:tcW w:w="1761" w:type="dxa"/>
            <w:tcBorders>
              <w:top w:val="nil"/>
              <w:left w:val="nil"/>
              <w:bottom w:val="nil"/>
              <w:right w:val="nil"/>
            </w:tcBorders>
          </w:tcPr>
          <w:p w14:paraId="6A648D2D" w14:textId="77777777" w:rsidR="00A61333" w:rsidRPr="000D067E" w:rsidRDefault="00A61333" w:rsidP="003C655B">
            <w:pPr>
              <w:rPr>
                <w:color w:val="385623" w:themeColor="accent6" w:themeShade="80"/>
              </w:rPr>
            </w:pPr>
            <w:r w:rsidRPr="000D067E">
              <w:rPr>
                <w:color w:val="385623" w:themeColor="accent6" w:themeShade="80"/>
              </w:rPr>
              <w:t>xeric</w:t>
            </w:r>
          </w:p>
        </w:tc>
        <w:tc>
          <w:tcPr>
            <w:tcW w:w="1843" w:type="dxa"/>
            <w:tcBorders>
              <w:top w:val="nil"/>
              <w:left w:val="nil"/>
              <w:bottom w:val="nil"/>
              <w:right w:val="nil"/>
            </w:tcBorders>
            <w:noWrap/>
            <w:hideMark/>
          </w:tcPr>
          <w:p w14:paraId="2E88E378" w14:textId="77777777" w:rsidR="00A61333" w:rsidRPr="000D067E" w:rsidRDefault="00A61333" w:rsidP="003C655B">
            <w:pPr>
              <w:rPr>
                <w:color w:val="385623" w:themeColor="accent6" w:themeShade="80"/>
              </w:rPr>
            </w:pPr>
            <w:r w:rsidRPr="000D067E">
              <w:rPr>
                <w:color w:val="385623" w:themeColor="accent6" w:themeShade="80"/>
              </w:rPr>
              <w:t>42.67696268</w:t>
            </w:r>
          </w:p>
        </w:tc>
        <w:tc>
          <w:tcPr>
            <w:tcW w:w="1782" w:type="dxa"/>
            <w:tcBorders>
              <w:top w:val="nil"/>
              <w:left w:val="nil"/>
              <w:bottom w:val="nil"/>
              <w:right w:val="nil"/>
            </w:tcBorders>
            <w:noWrap/>
            <w:hideMark/>
          </w:tcPr>
          <w:p w14:paraId="548B508E" w14:textId="77777777" w:rsidR="00A61333" w:rsidRPr="000D067E" w:rsidRDefault="00A61333" w:rsidP="003C655B">
            <w:pPr>
              <w:rPr>
                <w:color w:val="385623" w:themeColor="accent6" w:themeShade="80"/>
              </w:rPr>
            </w:pPr>
            <w:r w:rsidRPr="000D067E">
              <w:rPr>
                <w:color w:val="385623" w:themeColor="accent6" w:themeShade="80"/>
              </w:rPr>
              <w:t>-83.48095924</w:t>
            </w:r>
          </w:p>
        </w:tc>
      </w:tr>
      <w:tr w:rsidR="000D067E" w:rsidRPr="000D067E" w14:paraId="7B28BFED" w14:textId="77777777" w:rsidTr="003C655B">
        <w:trPr>
          <w:trHeight w:val="290"/>
        </w:trPr>
        <w:tc>
          <w:tcPr>
            <w:tcW w:w="1030" w:type="dxa"/>
            <w:tcBorders>
              <w:top w:val="nil"/>
              <w:left w:val="nil"/>
              <w:bottom w:val="nil"/>
              <w:right w:val="nil"/>
            </w:tcBorders>
            <w:noWrap/>
            <w:hideMark/>
          </w:tcPr>
          <w:p w14:paraId="71934303" w14:textId="77777777" w:rsidR="00A61333" w:rsidRPr="000D067E" w:rsidRDefault="00A61333" w:rsidP="003C655B">
            <w:pPr>
              <w:rPr>
                <w:color w:val="385623" w:themeColor="accent6" w:themeShade="80"/>
              </w:rPr>
            </w:pPr>
            <w:r w:rsidRPr="000D067E">
              <w:rPr>
                <w:color w:val="385623" w:themeColor="accent6" w:themeShade="80"/>
              </w:rPr>
              <w:t>102</w:t>
            </w:r>
          </w:p>
        </w:tc>
        <w:tc>
          <w:tcPr>
            <w:tcW w:w="2089" w:type="dxa"/>
            <w:tcBorders>
              <w:top w:val="nil"/>
              <w:left w:val="nil"/>
              <w:bottom w:val="nil"/>
              <w:right w:val="nil"/>
            </w:tcBorders>
            <w:noWrap/>
            <w:hideMark/>
          </w:tcPr>
          <w:p w14:paraId="397EACEC" w14:textId="77777777" w:rsidR="00A61333" w:rsidRPr="000D067E" w:rsidRDefault="00A61333" w:rsidP="003C655B">
            <w:pPr>
              <w:rPr>
                <w:color w:val="385623" w:themeColor="accent6" w:themeShade="80"/>
              </w:rPr>
            </w:pPr>
            <w:r w:rsidRPr="000D067E">
              <w:rPr>
                <w:color w:val="385623" w:themeColor="accent6" w:themeShade="80"/>
              </w:rPr>
              <w:t>PONWH3</w:t>
            </w:r>
          </w:p>
        </w:tc>
        <w:tc>
          <w:tcPr>
            <w:tcW w:w="2268" w:type="dxa"/>
            <w:tcBorders>
              <w:top w:val="nil"/>
              <w:left w:val="nil"/>
              <w:bottom w:val="nil"/>
              <w:right w:val="nil"/>
            </w:tcBorders>
            <w:noWrap/>
            <w:hideMark/>
          </w:tcPr>
          <w:p w14:paraId="4BBCA3B0" w14:textId="77777777" w:rsidR="00A61333" w:rsidRPr="000D067E" w:rsidRDefault="00A61333" w:rsidP="003C655B">
            <w:pPr>
              <w:rPr>
                <w:color w:val="385623" w:themeColor="accent6" w:themeShade="80"/>
              </w:rPr>
            </w:pPr>
            <w:r w:rsidRPr="000D067E">
              <w:rPr>
                <w:color w:val="385623" w:themeColor="accent6" w:themeShade="80"/>
              </w:rPr>
              <w:t>Pontiac Lake</w:t>
            </w:r>
          </w:p>
        </w:tc>
        <w:tc>
          <w:tcPr>
            <w:tcW w:w="1134" w:type="dxa"/>
            <w:tcBorders>
              <w:top w:val="nil"/>
              <w:left w:val="nil"/>
              <w:bottom w:val="nil"/>
              <w:right w:val="nil"/>
            </w:tcBorders>
            <w:noWrap/>
            <w:hideMark/>
          </w:tcPr>
          <w:p w14:paraId="1EE07B7E" w14:textId="77777777" w:rsidR="00A61333" w:rsidRPr="000D067E" w:rsidRDefault="00A61333" w:rsidP="003C655B">
            <w:pPr>
              <w:rPr>
                <w:color w:val="385623" w:themeColor="accent6" w:themeShade="80"/>
              </w:rPr>
            </w:pPr>
            <w:r w:rsidRPr="000D067E">
              <w:rPr>
                <w:color w:val="385623" w:themeColor="accent6" w:themeShade="80"/>
              </w:rPr>
              <w:t>ZC</w:t>
            </w:r>
          </w:p>
        </w:tc>
        <w:tc>
          <w:tcPr>
            <w:tcW w:w="1761" w:type="dxa"/>
            <w:tcBorders>
              <w:top w:val="nil"/>
              <w:left w:val="nil"/>
              <w:bottom w:val="nil"/>
              <w:right w:val="nil"/>
            </w:tcBorders>
          </w:tcPr>
          <w:p w14:paraId="24EE6179" w14:textId="77777777" w:rsidR="00A61333" w:rsidRPr="000D067E" w:rsidRDefault="00A61333" w:rsidP="003C655B">
            <w:pPr>
              <w:rPr>
                <w:color w:val="385623" w:themeColor="accent6" w:themeShade="80"/>
              </w:rPr>
            </w:pPr>
            <w:r w:rsidRPr="000D067E">
              <w:rPr>
                <w:color w:val="385623" w:themeColor="accent6" w:themeShade="80"/>
              </w:rPr>
              <w:t>xeric</w:t>
            </w:r>
          </w:p>
        </w:tc>
        <w:tc>
          <w:tcPr>
            <w:tcW w:w="1843" w:type="dxa"/>
            <w:tcBorders>
              <w:top w:val="nil"/>
              <w:left w:val="nil"/>
              <w:bottom w:val="nil"/>
              <w:right w:val="nil"/>
            </w:tcBorders>
            <w:noWrap/>
            <w:hideMark/>
          </w:tcPr>
          <w:p w14:paraId="681E2A7C" w14:textId="77777777" w:rsidR="00A61333" w:rsidRPr="000D067E" w:rsidRDefault="00A61333" w:rsidP="003C655B">
            <w:pPr>
              <w:rPr>
                <w:color w:val="385623" w:themeColor="accent6" w:themeShade="80"/>
              </w:rPr>
            </w:pPr>
            <w:r w:rsidRPr="000D067E">
              <w:rPr>
                <w:color w:val="385623" w:themeColor="accent6" w:themeShade="80"/>
              </w:rPr>
              <w:t>42.67670871</w:t>
            </w:r>
          </w:p>
        </w:tc>
        <w:tc>
          <w:tcPr>
            <w:tcW w:w="1782" w:type="dxa"/>
            <w:tcBorders>
              <w:top w:val="nil"/>
              <w:left w:val="nil"/>
              <w:bottom w:val="nil"/>
              <w:right w:val="nil"/>
            </w:tcBorders>
            <w:noWrap/>
            <w:hideMark/>
          </w:tcPr>
          <w:p w14:paraId="6850B47B" w14:textId="77777777" w:rsidR="00A61333" w:rsidRPr="000D067E" w:rsidRDefault="00A61333" w:rsidP="003C655B">
            <w:pPr>
              <w:rPr>
                <w:color w:val="385623" w:themeColor="accent6" w:themeShade="80"/>
              </w:rPr>
            </w:pPr>
            <w:r w:rsidRPr="000D067E">
              <w:rPr>
                <w:color w:val="385623" w:themeColor="accent6" w:themeShade="80"/>
              </w:rPr>
              <w:t>-83.48046038</w:t>
            </w:r>
          </w:p>
        </w:tc>
      </w:tr>
      <w:tr w:rsidR="000D067E" w:rsidRPr="000D067E" w14:paraId="09D7927E" w14:textId="77777777" w:rsidTr="003C655B">
        <w:trPr>
          <w:trHeight w:val="290"/>
        </w:trPr>
        <w:tc>
          <w:tcPr>
            <w:tcW w:w="1030" w:type="dxa"/>
            <w:tcBorders>
              <w:top w:val="nil"/>
              <w:left w:val="nil"/>
              <w:bottom w:val="nil"/>
              <w:right w:val="nil"/>
            </w:tcBorders>
            <w:noWrap/>
            <w:hideMark/>
          </w:tcPr>
          <w:p w14:paraId="6557E0DB" w14:textId="77777777" w:rsidR="00A61333" w:rsidRPr="000D067E" w:rsidRDefault="00A61333" w:rsidP="003C655B">
            <w:pPr>
              <w:rPr>
                <w:color w:val="385623" w:themeColor="accent6" w:themeShade="80"/>
              </w:rPr>
            </w:pPr>
            <w:r w:rsidRPr="000D067E">
              <w:rPr>
                <w:color w:val="385623" w:themeColor="accent6" w:themeShade="80"/>
              </w:rPr>
              <w:t>103</w:t>
            </w:r>
          </w:p>
        </w:tc>
        <w:tc>
          <w:tcPr>
            <w:tcW w:w="2089" w:type="dxa"/>
            <w:tcBorders>
              <w:top w:val="nil"/>
              <w:left w:val="nil"/>
              <w:bottom w:val="nil"/>
              <w:right w:val="nil"/>
            </w:tcBorders>
            <w:noWrap/>
            <w:hideMark/>
          </w:tcPr>
          <w:p w14:paraId="775A11D7" w14:textId="77777777" w:rsidR="00A61333" w:rsidRPr="000D067E" w:rsidRDefault="00A61333" w:rsidP="003C655B">
            <w:pPr>
              <w:rPr>
                <w:color w:val="385623" w:themeColor="accent6" w:themeShade="80"/>
              </w:rPr>
            </w:pPr>
            <w:r w:rsidRPr="000D067E">
              <w:rPr>
                <w:color w:val="385623" w:themeColor="accent6" w:themeShade="80"/>
              </w:rPr>
              <w:t>ISBR</w:t>
            </w:r>
          </w:p>
        </w:tc>
        <w:tc>
          <w:tcPr>
            <w:tcW w:w="2268" w:type="dxa"/>
            <w:tcBorders>
              <w:top w:val="nil"/>
              <w:left w:val="nil"/>
              <w:bottom w:val="nil"/>
              <w:right w:val="nil"/>
            </w:tcBorders>
            <w:noWrap/>
            <w:hideMark/>
          </w:tcPr>
          <w:p w14:paraId="556B4E9B" w14:textId="77777777" w:rsidR="00A61333" w:rsidRPr="000D067E" w:rsidRDefault="00A61333" w:rsidP="003C655B">
            <w:pPr>
              <w:rPr>
                <w:color w:val="385623" w:themeColor="accent6" w:themeShade="80"/>
              </w:rPr>
            </w:pPr>
            <w:r w:rsidRPr="000D067E">
              <w:rPr>
                <w:color w:val="385623" w:themeColor="accent6" w:themeShade="80"/>
              </w:rPr>
              <w:t>Indian Springs</w:t>
            </w:r>
          </w:p>
        </w:tc>
        <w:tc>
          <w:tcPr>
            <w:tcW w:w="1134" w:type="dxa"/>
            <w:tcBorders>
              <w:top w:val="nil"/>
              <w:left w:val="nil"/>
              <w:bottom w:val="nil"/>
              <w:right w:val="nil"/>
            </w:tcBorders>
            <w:noWrap/>
            <w:hideMark/>
          </w:tcPr>
          <w:p w14:paraId="10B3608F" w14:textId="77777777" w:rsidR="00A61333" w:rsidRPr="000D067E" w:rsidRDefault="00A61333" w:rsidP="003C655B">
            <w:pPr>
              <w:rPr>
                <w:color w:val="385623" w:themeColor="accent6" w:themeShade="80"/>
              </w:rPr>
            </w:pPr>
            <w:r w:rsidRPr="000D067E">
              <w:rPr>
                <w:color w:val="385623" w:themeColor="accent6" w:themeShade="80"/>
              </w:rPr>
              <w:t>ZD</w:t>
            </w:r>
          </w:p>
        </w:tc>
        <w:tc>
          <w:tcPr>
            <w:tcW w:w="1761" w:type="dxa"/>
            <w:tcBorders>
              <w:top w:val="nil"/>
              <w:left w:val="nil"/>
              <w:bottom w:val="nil"/>
              <w:right w:val="nil"/>
            </w:tcBorders>
          </w:tcPr>
          <w:p w14:paraId="4C8C1608" w14:textId="77777777" w:rsidR="00A61333" w:rsidRPr="000D067E" w:rsidRDefault="00A61333" w:rsidP="003C655B">
            <w:pPr>
              <w:rPr>
                <w:color w:val="385623" w:themeColor="accent6" w:themeShade="80"/>
              </w:rPr>
            </w:pPr>
            <w:r w:rsidRPr="000D067E">
              <w:rPr>
                <w:color w:val="385623" w:themeColor="accent6" w:themeShade="80"/>
              </w:rPr>
              <w:t>hydric</w:t>
            </w:r>
          </w:p>
        </w:tc>
        <w:tc>
          <w:tcPr>
            <w:tcW w:w="1843" w:type="dxa"/>
            <w:tcBorders>
              <w:top w:val="nil"/>
              <w:left w:val="nil"/>
              <w:bottom w:val="nil"/>
              <w:right w:val="nil"/>
            </w:tcBorders>
            <w:noWrap/>
            <w:hideMark/>
          </w:tcPr>
          <w:p w14:paraId="353600B5" w14:textId="77777777" w:rsidR="00A61333" w:rsidRPr="000D067E" w:rsidRDefault="00A61333" w:rsidP="003C655B">
            <w:pPr>
              <w:rPr>
                <w:color w:val="385623" w:themeColor="accent6" w:themeShade="80"/>
              </w:rPr>
            </w:pPr>
            <w:r w:rsidRPr="000D067E">
              <w:rPr>
                <w:color w:val="385623" w:themeColor="accent6" w:themeShade="80"/>
              </w:rPr>
              <w:t>42.70640403</w:t>
            </w:r>
          </w:p>
        </w:tc>
        <w:tc>
          <w:tcPr>
            <w:tcW w:w="1782" w:type="dxa"/>
            <w:tcBorders>
              <w:top w:val="nil"/>
              <w:left w:val="nil"/>
              <w:bottom w:val="nil"/>
              <w:right w:val="nil"/>
            </w:tcBorders>
            <w:noWrap/>
            <w:hideMark/>
          </w:tcPr>
          <w:p w14:paraId="73C5E463" w14:textId="77777777" w:rsidR="00A61333" w:rsidRPr="000D067E" w:rsidRDefault="00A61333" w:rsidP="003C655B">
            <w:pPr>
              <w:rPr>
                <w:color w:val="385623" w:themeColor="accent6" w:themeShade="80"/>
              </w:rPr>
            </w:pPr>
            <w:r w:rsidRPr="000D067E">
              <w:rPr>
                <w:color w:val="385623" w:themeColor="accent6" w:themeShade="80"/>
              </w:rPr>
              <w:t>-83.49342124</w:t>
            </w:r>
          </w:p>
        </w:tc>
      </w:tr>
      <w:tr w:rsidR="000D067E" w:rsidRPr="000D067E" w14:paraId="3338EDA6" w14:textId="77777777" w:rsidTr="003C655B">
        <w:trPr>
          <w:trHeight w:val="290"/>
        </w:trPr>
        <w:tc>
          <w:tcPr>
            <w:tcW w:w="1030" w:type="dxa"/>
            <w:tcBorders>
              <w:top w:val="nil"/>
              <w:left w:val="nil"/>
              <w:bottom w:val="nil"/>
              <w:right w:val="nil"/>
            </w:tcBorders>
            <w:noWrap/>
            <w:hideMark/>
          </w:tcPr>
          <w:p w14:paraId="2E1BAE3C" w14:textId="77777777" w:rsidR="00A61333" w:rsidRPr="000D067E" w:rsidRDefault="00A61333" w:rsidP="003C655B">
            <w:pPr>
              <w:rPr>
                <w:color w:val="385623" w:themeColor="accent6" w:themeShade="80"/>
              </w:rPr>
            </w:pPr>
            <w:r w:rsidRPr="000D067E">
              <w:rPr>
                <w:color w:val="385623" w:themeColor="accent6" w:themeShade="80"/>
              </w:rPr>
              <w:t>104</w:t>
            </w:r>
          </w:p>
        </w:tc>
        <w:tc>
          <w:tcPr>
            <w:tcW w:w="2089" w:type="dxa"/>
            <w:tcBorders>
              <w:top w:val="nil"/>
              <w:left w:val="nil"/>
              <w:bottom w:val="nil"/>
              <w:right w:val="nil"/>
            </w:tcBorders>
            <w:noWrap/>
            <w:hideMark/>
          </w:tcPr>
          <w:p w14:paraId="76F8120E" w14:textId="77777777" w:rsidR="00A61333" w:rsidRPr="000D067E" w:rsidRDefault="00A61333" w:rsidP="003C655B">
            <w:pPr>
              <w:rPr>
                <w:color w:val="385623" w:themeColor="accent6" w:themeShade="80"/>
              </w:rPr>
            </w:pPr>
            <w:r w:rsidRPr="000D067E">
              <w:rPr>
                <w:color w:val="385623" w:themeColor="accent6" w:themeShade="80"/>
              </w:rPr>
              <w:t>ISBR2</w:t>
            </w:r>
          </w:p>
        </w:tc>
        <w:tc>
          <w:tcPr>
            <w:tcW w:w="2268" w:type="dxa"/>
            <w:tcBorders>
              <w:top w:val="nil"/>
              <w:left w:val="nil"/>
              <w:bottom w:val="nil"/>
              <w:right w:val="nil"/>
            </w:tcBorders>
            <w:noWrap/>
            <w:hideMark/>
          </w:tcPr>
          <w:p w14:paraId="25D99042" w14:textId="77777777" w:rsidR="00A61333" w:rsidRPr="000D067E" w:rsidRDefault="00A61333" w:rsidP="003C655B">
            <w:pPr>
              <w:rPr>
                <w:color w:val="385623" w:themeColor="accent6" w:themeShade="80"/>
              </w:rPr>
            </w:pPr>
            <w:r w:rsidRPr="000D067E">
              <w:rPr>
                <w:color w:val="385623" w:themeColor="accent6" w:themeShade="80"/>
              </w:rPr>
              <w:t>Indian Springs</w:t>
            </w:r>
          </w:p>
        </w:tc>
        <w:tc>
          <w:tcPr>
            <w:tcW w:w="1134" w:type="dxa"/>
            <w:tcBorders>
              <w:top w:val="nil"/>
              <w:left w:val="nil"/>
              <w:bottom w:val="nil"/>
              <w:right w:val="nil"/>
            </w:tcBorders>
            <w:noWrap/>
            <w:hideMark/>
          </w:tcPr>
          <w:p w14:paraId="2680007B" w14:textId="77777777" w:rsidR="00A61333" w:rsidRPr="000D067E" w:rsidRDefault="00A61333" w:rsidP="003C655B">
            <w:pPr>
              <w:rPr>
                <w:color w:val="385623" w:themeColor="accent6" w:themeShade="80"/>
              </w:rPr>
            </w:pPr>
            <w:r w:rsidRPr="000D067E">
              <w:rPr>
                <w:color w:val="385623" w:themeColor="accent6" w:themeShade="80"/>
              </w:rPr>
              <w:t>ZD</w:t>
            </w:r>
          </w:p>
        </w:tc>
        <w:tc>
          <w:tcPr>
            <w:tcW w:w="1761" w:type="dxa"/>
            <w:tcBorders>
              <w:top w:val="nil"/>
              <w:left w:val="nil"/>
              <w:bottom w:val="nil"/>
              <w:right w:val="nil"/>
            </w:tcBorders>
          </w:tcPr>
          <w:p w14:paraId="179F339F" w14:textId="77777777" w:rsidR="00A61333" w:rsidRPr="000D067E" w:rsidRDefault="00A61333" w:rsidP="003C655B">
            <w:pPr>
              <w:rPr>
                <w:color w:val="385623" w:themeColor="accent6" w:themeShade="80"/>
              </w:rPr>
            </w:pPr>
            <w:r w:rsidRPr="000D067E">
              <w:rPr>
                <w:color w:val="385623" w:themeColor="accent6" w:themeShade="80"/>
              </w:rPr>
              <w:t>hydric</w:t>
            </w:r>
          </w:p>
        </w:tc>
        <w:tc>
          <w:tcPr>
            <w:tcW w:w="1843" w:type="dxa"/>
            <w:tcBorders>
              <w:top w:val="nil"/>
              <w:left w:val="nil"/>
              <w:bottom w:val="nil"/>
              <w:right w:val="nil"/>
            </w:tcBorders>
            <w:noWrap/>
            <w:hideMark/>
          </w:tcPr>
          <w:p w14:paraId="518C126F" w14:textId="77777777" w:rsidR="00A61333" w:rsidRPr="000D067E" w:rsidRDefault="00A61333" w:rsidP="003C655B">
            <w:pPr>
              <w:rPr>
                <w:color w:val="385623" w:themeColor="accent6" w:themeShade="80"/>
              </w:rPr>
            </w:pPr>
            <w:r w:rsidRPr="000D067E">
              <w:rPr>
                <w:color w:val="385623" w:themeColor="accent6" w:themeShade="80"/>
              </w:rPr>
              <w:t>42.70623663</w:t>
            </w:r>
          </w:p>
        </w:tc>
        <w:tc>
          <w:tcPr>
            <w:tcW w:w="1782" w:type="dxa"/>
            <w:tcBorders>
              <w:top w:val="nil"/>
              <w:left w:val="nil"/>
              <w:bottom w:val="nil"/>
              <w:right w:val="nil"/>
            </w:tcBorders>
            <w:noWrap/>
            <w:hideMark/>
          </w:tcPr>
          <w:p w14:paraId="05AC0498" w14:textId="77777777" w:rsidR="00A61333" w:rsidRPr="000D067E" w:rsidRDefault="00A61333" w:rsidP="003C655B">
            <w:pPr>
              <w:rPr>
                <w:color w:val="385623" w:themeColor="accent6" w:themeShade="80"/>
              </w:rPr>
            </w:pPr>
            <w:r w:rsidRPr="000D067E">
              <w:rPr>
                <w:color w:val="385623" w:themeColor="accent6" w:themeShade="80"/>
              </w:rPr>
              <w:t>-83.4938222</w:t>
            </w:r>
          </w:p>
        </w:tc>
      </w:tr>
      <w:tr w:rsidR="000D067E" w:rsidRPr="000D067E" w14:paraId="630C8133" w14:textId="77777777" w:rsidTr="003C655B">
        <w:trPr>
          <w:trHeight w:val="290"/>
        </w:trPr>
        <w:tc>
          <w:tcPr>
            <w:tcW w:w="1030" w:type="dxa"/>
            <w:tcBorders>
              <w:top w:val="nil"/>
              <w:left w:val="nil"/>
              <w:bottom w:val="nil"/>
              <w:right w:val="nil"/>
            </w:tcBorders>
            <w:noWrap/>
            <w:hideMark/>
          </w:tcPr>
          <w:p w14:paraId="2A01B626" w14:textId="77777777" w:rsidR="00A61333" w:rsidRPr="000D067E" w:rsidRDefault="00A61333" w:rsidP="003C655B">
            <w:pPr>
              <w:rPr>
                <w:color w:val="385623" w:themeColor="accent6" w:themeShade="80"/>
              </w:rPr>
            </w:pPr>
            <w:r w:rsidRPr="000D067E">
              <w:rPr>
                <w:color w:val="385623" w:themeColor="accent6" w:themeShade="80"/>
              </w:rPr>
              <w:t>105</w:t>
            </w:r>
          </w:p>
        </w:tc>
        <w:tc>
          <w:tcPr>
            <w:tcW w:w="2089" w:type="dxa"/>
            <w:tcBorders>
              <w:top w:val="nil"/>
              <w:left w:val="nil"/>
              <w:bottom w:val="nil"/>
              <w:right w:val="nil"/>
            </w:tcBorders>
            <w:noWrap/>
            <w:hideMark/>
          </w:tcPr>
          <w:p w14:paraId="1EB5962A" w14:textId="77777777" w:rsidR="00A61333" w:rsidRPr="000D067E" w:rsidRDefault="00A61333" w:rsidP="003C655B">
            <w:pPr>
              <w:rPr>
                <w:color w:val="385623" w:themeColor="accent6" w:themeShade="80"/>
              </w:rPr>
            </w:pPr>
            <w:r w:rsidRPr="000D067E">
              <w:rPr>
                <w:color w:val="385623" w:themeColor="accent6" w:themeShade="80"/>
              </w:rPr>
              <w:t>ISBR3</w:t>
            </w:r>
          </w:p>
        </w:tc>
        <w:tc>
          <w:tcPr>
            <w:tcW w:w="2268" w:type="dxa"/>
            <w:tcBorders>
              <w:top w:val="nil"/>
              <w:left w:val="nil"/>
              <w:bottom w:val="nil"/>
              <w:right w:val="nil"/>
            </w:tcBorders>
            <w:noWrap/>
            <w:hideMark/>
          </w:tcPr>
          <w:p w14:paraId="374E923D" w14:textId="77777777" w:rsidR="00A61333" w:rsidRPr="000D067E" w:rsidRDefault="00A61333" w:rsidP="003C655B">
            <w:pPr>
              <w:rPr>
                <w:color w:val="385623" w:themeColor="accent6" w:themeShade="80"/>
              </w:rPr>
            </w:pPr>
            <w:r w:rsidRPr="000D067E">
              <w:rPr>
                <w:color w:val="385623" w:themeColor="accent6" w:themeShade="80"/>
              </w:rPr>
              <w:t>Indian Springs</w:t>
            </w:r>
          </w:p>
        </w:tc>
        <w:tc>
          <w:tcPr>
            <w:tcW w:w="1134" w:type="dxa"/>
            <w:tcBorders>
              <w:top w:val="nil"/>
              <w:left w:val="nil"/>
              <w:bottom w:val="nil"/>
              <w:right w:val="nil"/>
            </w:tcBorders>
            <w:noWrap/>
            <w:hideMark/>
          </w:tcPr>
          <w:p w14:paraId="5C4D04DA" w14:textId="77777777" w:rsidR="00A61333" w:rsidRPr="000D067E" w:rsidRDefault="00A61333" w:rsidP="003C655B">
            <w:pPr>
              <w:rPr>
                <w:color w:val="385623" w:themeColor="accent6" w:themeShade="80"/>
              </w:rPr>
            </w:pPr>
            <w:r w:rsidRPr="000D067E">
              <w:rPr>
                <w:color w:val="385623" w:themeColor="accent6" w:themeShade="80"/>
              </w:rPr>
              <w:t>ZD</w:t>
            </w:r>
          </w:p>
        </w:tc>
        <w:tc>
          <w:tcPr>
            <w:tcW w:w="1761" w:type="dxa"/>
            <w:tcBorders>
              <w:top w:val="nil"/>
              <w:left w:val="nil"/>
              <w:bottom w:val="nil"/>
              <w:right w:val="nil"/>
            </w:tcBorders>
          </w:tcPr>
          <w:p w14:paraId="11BFFF1B" w14:textId="77777777" w:rsidR="00A61333" w:rsidRPr="000D067E" w:rsidRDefault="00A61333" w:rsidP="003C655B">
            <w:pPr>
              <w:rPr>
                <w:color w:val="385623" w:themeColor="accent6" w:themeShade="80"/>
              </w:rPr>
            </w:pPr>
            <w:r w:rsidRPr="000D067E">
              <w:rPr>
                <w:color w:val="385623" w:themeColor="accent6" w:themeShade="80"/>
              </w:rPr>
              <w:t>hydric</w:t>
            </w:r>
          </w:p>
        </w:tc>
        <w:tc>
          <w:tcPr>
            <w:tcW w:w="1843" w:type="dxa"/>
            <w:tcBorders>
              <w:top w:val="nil"/>
              <w:left w:val="nil"/>
              <w:bottom w:val="nil"/>
              <w:right w:val="nil"/>
            </w:tcBorders>
            <w:noWrap/>
            <w:hideMark/>
          </w:tcPr>
          <w:p w14:paraId="0DAA7578" w14:textId="77777777" w:rsidR="00A61333" w:rsidRPr="000D067E" w:rsidRDefault="00A61333" w:rsidP="003C655B">
            <w:pPr>
              <w:rPr>
                <w:color w:val="385623" w:themeColor="accent6" w:themeShade="80"/>
              </w:rPr>
            </w:pPr>
            <w:r w:rsidRPr="000D067E">
              <w:rPr>
                <w:color w:val="385623" w:themeColor="accent6" w:themeShade="80"/>
              </w:rPr>
              <w:t>42.70670773</w:t>
            </w:r>
          </w:p>
        </w:tc>
        <w:tc>
          <w:tcPr>
            <w:tcW w:w="1782" w:type="dxa"/>
            <w:tcBorders>
              <w:top w:val="nil"/>
              <w:left w:val="nil"/>
              <w:bottom w:val="nil"/>
              <w:right w:val="nil"/>
            </w:tcBorders>
            <w:noWrap/>
            <w:hideMark/>
          </w:tcPr>
          <w:p w14:paraId="5F693B15" w14:textId="77777777" w:rsidR="00A61333" w:rsidRPr="000D067E" w:rsidRDefault="00A61333" w:rsidP="003C655B">
            <w:pPr>
              <w:rPr>
                <w:color w:val="385623" w:themeColor="accent6" w:themeShade="80"/>
              </w:rPr>
            </w:pPr>
            <w:r w:rsidRPr="000D067E">
              <w:rPr>
                <w:color w:val="385623" w:themeColor="accent6" w:themeShade="80"/>
              </w:rPr>
              <w:t>-83.49360969</w:t>
            </w:r>
          </w:p>
        </w:tc>
      </w:tr>
      <w:tr w:rsidR="000D067E" w:rsidRPr="000D067E" w14:paraId="38E82A42" w14:textId="77777777" w:rsidTr="003C655B">
        <w:trPr>
          <w:trHeight w:val="290"/>
        </w:trPr>
        <w:tc>
          <w:tcPr>
            <w:tcW w:w="1030" w:type="dxa"/>
            <w:tcBorders>
              <w:top w:val="nil"/>
              <w:left w:val="nil"/>
              <w:bottom w:val="nil"/>
              <w:right w:val="nil"/>
            </w:tcBorders>
            <w:noWrap/>
            <w:hideMark/>
          </w:tcPr>
          <w:p w14:paraId="71C562EE" w14:textId="77777777" w:rsidR="00A61333" w:rsidRPr="000D067E" w:rsidRDefault="00A61333" w:rsidP="003C655B">
            <w:pPr>
              <w:rPr>
                <w:color w:val="385623" w:themeColor="accent6" w:themeShade="80"/>
              </w:rPr>
            </w:pPr>
            <w:r w:rsidRPr="000D067E">
              <w:rPr>
                <w:color w:val="385623" w:themeColor="accent6" w:themeShade="80"/>
              </w:rPr>
              <w:t>106</w:t>
            </w:r>
          </w:p>
        </w:tc>
        <w:tc>
          <w:tcPr>
            <w:tcW w:w="2089" w:type="dxa"/>
            <w:tcBorders>
              <w:top w:val="nil"/>
              <w:left w:val="nil"/>
              <w:bottom w:val="nil"/>
              <w:right w:val="nil"/>
            </w:tcBorders>
            <w:noWrap/>
            <w:hideMark/>
          </w:tcPr>
          <w:p w14:paraId="3C7149C2" w14:textId="77777777" w:rsidR="00A61333" w:rsidRPr="000D067E" w:rsidRDefault="00A61333" w:rsidP="003C655B">
            <w:pPr>
              <w:rPr>
                <w:color w:val="385623" w:themeColor="accent6" w:themeShade="80"/>
              </w:rPr>
            </w:pPr>
            <w:r w:rsidRPr="000D067E">
              <w:rPr>
                <w:color w:val="385623" w:themeColor="accent6" w:themeShade="80"/>
              </w:rPr>
              <w:t>ISBRS</w:t>
            </w:r>
          </w:p>
        </w:tc>
        <w:tc>
          <w:tcPr>
            <w:tcW w:w="2268" w:type="dxa"/>
            <w:tcBorders>
              <w:top w:val="nil"/>
              <w:left w:val="nil"/>
              <w:bottom w:val="nil"/>
              <w:right w:val="nil"/>
            </w:tcBorders>
            <w:noWrap/>
            <w:hideMark/>
          </w:tcPr>
          <w:p w14:paraId="612776B5" w14:textId="77777777" w:rsidR="00A61333" w:rsidRPr="000D067E" w:rsidRDefault="00A61333" w:rsidP="003C655B">
            <w:pPr>
              <w:rPr>
                <w:color w:val="385623" w:themeColor="accent6" w:themeShade="80"/>
              </w:rPr>
            </w:pPr>
            <w:r w:rsidRPr="000D067E">
              <w:rPr>
                <w:color w:val="385623" w:themeColor="accent6" w:themeShade="80"/>
              </w:rPr>
              <w:t>Indian Springs</w:t>
            </w:r>
          </w:p>
        </w:tc>
        <w:tc>
          <w:tcPr>
            <w:tcW w:w="1134" w:type="dxa"/>
            <w:tcBorders>
              <w:top w:val="nil"/>
              <w:left w:val="nil"/>
              <w:bottom w:val="nil"/>
              <w:right w:val="nil"/>
            </w:tcBorders>
            <w:noWrap/>
            <w:hideMark/>
          </w:tcPr>
          <w:p w14:paraId="4201F8C9" w14:textId="77777777" w:rsidR="00A61333" w:rsidRPr="000D067E" w:rsidRDefault="00A61333" w:rsidP="003C655B">
            <w:pPr>
              <w:rPr>
                <w:color w:val="385623" w:themeColor="accent6" w:themeShade="80"/>
              </w:rPr>
            </w:pPr>
            <w:r w:rsidRPr="000D067E">
              <w:rPr>
                <w:color w:val="385623" w:themeColor="accent6" w:themeShade="80"/>
              </w:rPr>
              <w:t>ZE</w:t>
            </w:r>
          </w:p>
        </w:tc>
        <w:tc>
          <w:tcPr>
            <w:tcW w:w="1761" w:type="dxa"/>
            <w:tcBorders>
              <w:top w:val="nil"/>
              <w:left w:val="nil"/>
              <w:bottom w:val="nil"/>
              <w:right w:val="nil"/>
            </w:tcBorders>
          </w:tcPr>
          <w:p w14:paraId="60B21A99" w14:textId="77777777" w:rsidR="00A61333" w:rsidRPr="000D067E" w:rsidRDefault="00A61333" w:rsidP="003C655B">
            <w:pPr>
              <w:rPr>
                <w:color w:val="385623" w:themeColor="accent6" w:themeShade="80"/>
              </w:rPr>
            </w:pPr>
            <w:r w:rsidRPr="000D067E">
              <w:rPr>
                <w:color w:val="385623" w:themeColor="accent6" w:themeShade="80"/>
              </w:rPr>
              <w:t>hydric</w:t>
            </w:r>
          </w:p>
        </w:tc>
        <w:tc>
          <w:tcPr>
            <w:tcW w:w="1843" w:type="dxa"/>
            <w:tcBorders>
              <w:top w:val="nil"/>
              <w:left w:val="nil"/>
              <w:bottom w:val="nil"/>
              <w:right w:val="nil"/>
            </w:tcBorders>
            <w:noWrap/>
            <w:hideMark/>
          </w:tcPr>
          <w:p w14:paraId="2BB348C8" w14:textId="77777777" w:rsidR="00A61333" w:rsidRPr="000D067E" w:rsidRDefault="00A61333" w:rsidP="003C655B">
            <w:pPr>
              <w:rPr>
                <w:color w:val="385623" w:themeColor="accent6" w:themeShade="80"/>
              </w:rPr>
            </w:pPr>
            <w:r w:rsidRPr="000D067E">
              <w:rPr>
                <w:color w:val="385623" w:themeColor="accent6" w:themeShade="80"/>
              </w:rPr>
              <w:t>42.70572744</w:t>
            </w:r>
          </w:p>
        </w:tc>
        <w:tc>
          <w:tcPr>
            <w:tcW w:w="1782" w:type="dxa"/>
            <w:tcBorders>
              <w:top w:val="nil"/>
              <w:left w:val="nil"/>
              <w:bottom w:val="nil"/>
              <w:right w:val="nil"/>
            </w:tcBorders>
            <w:noWrap/>
            <w:hideMark/>
          </w:tcPr>
          <w:p w14:paraId="17FBFB66" w14:textId="77777777" w:rsidR="00A61333" w:rsidRPr="000D067E" w:rsidRDefault="00A61333" w:rsidP="003C655B">
            <w:pPr>
              <w:rPr>
                <w:color w:val="385623" w:themeColor="accent6" w:themeShade="80"/>
              </w:rPr>
            </w:pPr>
            <w:r w:rsidRPr="000D067E">
              <w:rPr>
                <w:color w:val="385623" w:themeColor="accent6" w:themeShade="80"/>
              </w:rPr>
              <w:t>-83.49386673</w:t>
            </w:r>
          </w:p>
        </w:tc>
      </w:tr>
      <w:tr w:rsidR="000D067E" w:rsidRPr="000D067E" w14:paraId="18E5A265" w14:textId="77777777" w:rsidTr="003C655B">
        <w:trPr>
          <w:trHeight w:val="290"/>
        </w:trPr>
        <w:tc>
          <w:tcPr>
            <w:tcW w:w="1030" w:type="dxa"/>
            <w:tcBorders>
              <w:top w:val="nil"/>
              <w:left w:val="nil"/>
              <w:bottom w:val="nil"/>
              <w:right w:val="nil"/>
            </w:tcBorders>
            <w:noWrap/>
            <w:hideMark/>
          </w:tcPr>
          <w:p w14:paraId="3DA9F447" w14:textId="77777777" w:rsidR="00A61333" w:rsidRPr="000D067E" w:rsidRDefault="00A61333" w:rsidP="003C655B">
            <w:pPr>
              <w:rPr>
                <w:color w:val="385623" w:themeColor="accent6" w:themeShade="80"/>
              </w:rPr>
            </w:pPr>
            <w:r w:rsidRPr="000D067E">
              <w:rPr>
                <w:color w:val="385623" w:themeColor="accent6" w:themeShade="80"/>
              </w:rPr>
              <w:t>107</w:t>
            </w:r>
          </w:p>
        </w:tc>
        <w:tc>
          <w:tcPr>
            <w:tcW w:w="2089" w:type="dxa"/>
            <w:tcBorders>
              <w:top w:val="nil"/>
              <w:left w:val="nil"/>
              <w:bottom w:val="nil"/>
              <w:right w:val="nil"/>
            </w:tcBorders>
            <w:noWrap/>
            <w:hideMark/>
          </w:tcPr>
          <w:p w14:paraId="3C0D1A84" w14:textId="77777777" w:rsidR="00A61333" w:rsidRPr="000D067E" w:rsidRDefault="00A61333" w:rsidP="003C655B">
            <w:pPr>
              <w:rPr>
                <w:color w:val="385623" w:themeColor="accent6" w:themeShade="80"/>
              </w:rPr>
            </w:pPr>
            <w:r w:rsidRPr="000D067E">
              <w:rPr>
                <w:color w:val="385623" w:themeColor="accent6" w:themeShade="80"/>
              </w:rPr>
              <w:t>ISBRS2</w:t>
            </w:r>
          </w:p>
        </w:tc>
        <w:tc>
          <w:tcPr>
            <w:tcW w:w="2268" w:type="dxa"/>
            <w:tcBorders>
              <w:top w:val="nil"/>
              <w:left w:val="nil"/>
              <w:bottom w:val="nil"/>
              <w:right w:val="nil"/>
            </w:tcBorders>
            <w:noWrap/>
            <w:hideMark/>
          </w:tcPr>
          <w:p w14:paraId="5DBF01CF" w14:textId="77777777" w:rsidR="00A61333" w:rsidRPr="000D067E" w:rsidRDefault="00A61333" w:rsidP="003C655B">
            <w:pPr>
              <w:rPr>
                <w:color w:val="385623" w:themeColor="accent6" w:themeShade="80"/>
              </w:rPr>
            </w:pPr>
            <w:r w:rsidRPr="000D067E">
              <w:rPr>
                <w:color w:val="385623" w:themeColor="accent6" w:themeShade="80"/>
              </w:rPr>
              <w:t>Indian Springs</w:t>
            </w:r>
          </w:p>
        </w:tc>
        <w:tc>
          <w:tcPr>
            <w:tcW w:w="1134" w:type="dxa"/>
            <w:tcBorders>
              <w:top w:val="nil"/>
              <w:left w:val="nil"/>
              <w:bottom w:val="nil"/>
              <w:right w:val="nil"/>
            </w:tcBorders>
            <w:noWrap/>
            <w:hideMark/>
          </w:tcPr>
          <w:p w14:paraId="03B54376" w14:textId="77777777" w:rsidR="00A61333" w:rsidRPr="000D067E" w:rsidRDefault="00A61333" w:rsidP="003C655B">
            <w:pPr>
              <w:rPr>
                <w:color w:val="385623" w:themeColor="accent6" w:themeShade="80"/>
              </w:rPr>
            </w:pPr>
            <w:r w:rsidRPr="000D067E">
              <w:rPr>
                <w:color w:val="385623" w:themeColor="accent6" w:themeShade="80"/>
              </w:rPr>
              <w:t>ZE</w:t>
            </w:r>
          </w:p>
        </w:tc>
        <w:tc>
          <w:tcPr>
            <w:tcW w:w="1761" w:type="dxa"/>
            <w:tcBorders>
              <w:top w:val="nil"/>
              <w:left w:val="nil"/>
              <w:bottom w:val="nil"/>
              <w:right w:val="nil"/>
            </w:tcBorders>
          </w:tcPr>
          <w:p w14:paraId="5BE9B080" w14:textId="77777777" w:rsidR="00A61333" w:rsidRPr="000D067E" w:rsidRDefault="00A61333" w:rsidP="003C655B">
            <w:pPr>
              <w:rPr>
                <w:color w:val="385623" w:themeColor="accent6" w:themeShade="80"/>
              </w:rPr>
            </w:pPr>
            <w:r w:rsidRPr="000D067E">
              <w:rPr>
                <w:color w:val="385623" w:themeColor="accent6" w:themeShade="80"/>
              </w:rPr>
              <w:t>hydric</w:t>
            </w:r>
          </w:p>
        </w:tc>
        <w:tc>
          <w:tcPr>
            <w:tcW w:w="1843" w:type="dxa"/>
            <w:tcBorders>
              <w:top w:val="nil"/>
              <w:left w:val="nil"/>
              <w:bottom w:val="nil"/>
              <w:right w:val="nil"/>
            </w:tcBorders>
            <w:noWrap/>
            <w:hideMark/>
          </w:tcPr>
          <w:p w14:paraId="2F2505E7" w14:textId="77777777" w:rsidR="00A61333" w:rsidRPr="000D067E" w:rsidRDefault="00A61333" w:rsidP="003C655B">
            <w:pPr>
              <w:rPr>
                <w:color w:val="385623" w:themeColor="accent6" w:themeShade="80"/>
              </w:rPr>
            </w:pPr>
            <w:r w:rsidRPr="000D067E">
              <w:rPr>
                <w:color w:val="385623" w:themeColor="accent6" w:themeShade="80"/>
              </w:rPr>
              <w:t>42.70535737</w:t>
            </w:r>
          </w:p>
        </w:tc>
        <w:tc>
          <w:tcPr>
            <w:tcW w:w="1782" w:type="dxa"/>
            <w:tcBorders>
              <w:top w:val="nil"/>
              <w:left w:val="nil"/>
              <w:bottom w:val="nil"/>
              <w:right w:val="nil"/>
            </w:tcBorders>
            <w:noWrap/>
            <w:hideMark/>
          </w:tcPr>
          <w:p w14:paraId="3A603BDF" w14:textId="77777777" w:rsidR="00A61333" w:rsidRPr="000D067E" w:rsidRDefault="00A61333" w:rsidP="003C655B">
            <w:pPr>
              <w:rPr>
                <w:color w:val="385623" w:themeColor="accent6" w:themeShade="80"/>
              </w:rPr>
            </w:pPr>
            <w:r w:rsidRPr="000D067E">
              <w:rPr>
                <w:color w:val="385623" w:themeColor="accent6" w:themeShade="80"/>
              </w:rPr>
              <w:t>-83.49412394</w:t>
            </w:r>
          </w:p>
        </w:tc>
      </w:tr>
      <w:tr w:rsidR="000D067E" w:rsidRPr="000D067E" w14:paraId="267DA9A2" w14:textId="77777777" w:rsidTr="003C655B">
        <w:trPr>
          <w:trHeight w:val="290"/>
        </w:trPr>
        <w:tc>
          <w:tcPr>
            <w:tcW w:w="1030" w:type="dxa"/>
            <w:tcBorders>
              <w:top w:val="nil"/>
              <w:left w:val="nil"/>
              <w:bottom w:val="nil"/>
              <w:right w:val="nil"/>
            </w:tcBorders>
            <w:noWrap/>
            <w:hideMark/>
          </w:tcPr>
          <w:p w14:paraId="3C93C200" w14:textId="77777777" w:rsidR="00A61333" w:rsidRPr="000D067E" w:rsidRDefault="00A61333" w:rsidP="003C655B">
            <w:pPr>
              <w:rPr>
                <w:color w:val="385623" w:themeColor="accent6" w:themeShade="80"/>
              </w:rPr>
            </w:pPr>
            <w:r w:rsidRPr="000D067E">
              <w:rPr>
                <w:color w:val="385623" w:themeColor="accent6" w:themeShade="80"/>
              </w:rPr>
              <w:t>108</w:t>
            </w:r>
          </w:p>
        </w:tc>
        <w:tc>
          <w:tcPr>
            <w:tcW w:w="2089" w:type="dxa"/>
            <w:tcBorders>
              <w:top w:val="nil"/>
              <w:left w:val="nil"/>
              <w:bottom w:val="nil"/>
              <w:right w:val="nil"/>
            </w:tcBorders>
            <w:noWrap/>
            <w:hideMark/>
          </w:tcPr>
          <w:p w14:paraId="0B865484" w14:textId="77777777" w:rsidR="00A61333" w:rsidRPr="000D067E" w:rsidRDefault="00A61333" w:rsidP="003C655B">
            <w:pPr>
              <w:rPr>
                <w:color w:val="385623" w:themeColor="accent6" w:themeShade="80"/>
              </w:rPr>
            </w:pPr>
            <w:r w:rsidRPr="000D067E">
              <w:rPr>
                <w:color w:val="385623" w:themeColor="accent6" w:themeShade="80"/>
              </w:rPr>
              <w:t>ISBRS3</w:t>
            </w:r>
          </w:p>
        </w:tc>
        <w:tc>
          <w:tcPr>
            <w:tcW w:w="2268" w:type="dxa"/>
            <w:tcBorders>
              <w:top w:val="nil"/>
              <w:left w:val="nil"/>
              <w:bottom w:val="nil"/>
              <w:right w:val="nil"/>
            </w:tcBorders>
            <w:noWrap/>
            <w:hideMark/>
          </w:tcPr>
          <w:p w14:paraId="3B650F9D" w14:textId="77777777" w:rsidR="00A61333" w:rsidRPr="000D067E" w:rsidRDefault="00A61333" w:rsidP="003C655B">
            <w:pPr>
              <w:rPr>
                <w:color w:val="385623" w:themeColor="accent6" w:themeShade="80"/>
              </w:rPr>
            </w:pPr>
            <w:r w:rsidRPr="000D067E">
              <w:rPr>
                <w:color w:val="385623" w:themeColor="accent6" w:themeShade="80"/>
              </w:rPr>
              <w:t>Indian Springs</w:t>
            </w:r>
          </w:p>
        </w:tc>
        <w:tc>
          <w:tcPr>
            <w:tcW w:w="1134" w:type="dxa"/>
            <w:tcBorders>
              <w:top w:val="nil"/>
              <w:left w:val="nil"/>
              <w:bottom w:val="nil"/>
              <w:right w:val="nil"/>
            </w:tcBorders>
            <w:noWrap/>
            <w:hideMark/>
          </w:tcPr>
          <w:p w14:paraId="2F14D4B3" w14:textId="77777777" w:rsidR="00A61333" w:rsidRPr="000D067E" w:rsidRDefault="00A61333" w:rsidP="003C655B">
            <w:pPr>
              <w:rPr>
                <w:color w:val="385623" w:themeColor="accent6" w:themeShade="80"/>
              </w:rPr>
            </w:pPr>
            <w:r w:rsidRPr="000D067E">
              <w:rPr>
                <w:color w:val="385623" w:themeColor="accent6" w:themeShade="80"/>
              </w:rPr>
              <w:t>ZE</w:t>
            </w:r>
          </w:p>
        </w:tc>
        <w:tc>
          <w:tcPr>
            <w:tcW w:w="1761" w:type="dxa"/>
            <w:tcBorders>
              <w:top w:val="nil"/>
              <w:left w:val="nil"/>
              <w:bottom w:val="nil"/>
              <w:right w:val="nil"/>
            </w:tcBorders>
          </w:tcPr>
          <w:p w14:paraId="4D30A8A0" w14:textId="77777777" w:rsidR="00A61333" w:rsidRPr="000D067E" w:rsidRDefault="00A61333" w:rsidP="003C655B">
            <w:pPr>
              <w:rPr>
                <w:color w:val="385623" w:themeColor="accent6" w:themeShade="80"/>
              </w:rPr>
            </w:pPr>
            <w:r w:rsidRPr="000D067E">
              <w:rPr>
                <w:color w:val="385623" w:themeColor="accent6" w:themeShade="80"/>
              </w:rPr>
              <w:t>hydric</w:t>
            </w:r>
          </w:p>
        </w:tc>
        <w:tc>
          <w:tcPr>
            <w:tcW w:w="1843" w:type="dxa"/>
            <w:tcBorders>
              <w:top w:val="nil"/>
              <w:left w:val="nil"/>
              <w:bottom w:val="nil"/>
              <w:right w:val="nil"/>
            </w:tcBorders>
            <w:noWrap/>
            <w:hideMark/>
          </w:tcPr>
          <w:p w14:paraId="5EC1D48B" w14:textId="77777777" w:rsidR="00A61333" w:rsidRPr="000D067E" w:rsidRDefault="00A61333" w:rsidP="003C655B">
            <w:pPr>
              <w:rPr>
                <w:color w:val="385623" w:themeColor="accent6" w:themeShade="80"/>
              </w:rPr>
            </w:pPr>
            <w:r w:rsidRPr="000D067E">
              <w:rPr>
                <w:color w:val="385623" w:themeColor="accent6" w:themeShade="80"/>
              </w:rPr>
              <w:t>42.70514295</w:t>
            </w:r>
          </w:p>
        </w:tc>
        <w:tc>
          <w:tcPr>
            <w:tcW w:w="1782" w:type="dxa"/>
            <w:tcBorders>
              <w:top w:val="nil"/>
              <w:left w:val="nil"/>
              <w:bottom w:val="nil"/>
              <w:right w:val="nil"/>
            </w:tcBorders>
            <w:noWrap/>
            <w:hideMark/>
          </w:tcPr>
          <w:p w14:paraId="4D03D135" w14:textId="77777777" w:rsidR="00A61333" w:rsidRPr="000D067E" w:rsidRDefault="00A61333" w:rsidP="003C655B">
            <w:pPr>
              <w:rPr>
                <w:color w:val="385623" w:themeColor="accent6" w:themeShade="80"/>
              </w:rPr>
            </w:pPr>
            <w:r w:rsidRPr="000D067E">
              <w:rPr>
                <w:color w:val="385623" w:themeColor="accent6" w:themeShade="80"/>
              </w:rPr>
              <w:t>-83.49498565</w:t>
            </w:r>
          </w:p>
        </w:tc>
      </w:tr>
      <w:tr w:rsidR="000D067E" w:rsidRPr="000D067E" w14:paraId="2F07D64D" w14:textId="77777777" w:rsidTr="003C655B">
        <w:trPr>
          <w:trHeight w:val="290"/>
        </w:trPr>
        <w:tc>
          <w:tcPr>
            <w:tcW w:w="1030" w:type="dxa"/>
            <w:tcBorders>
              <w:top w:val="nil"/>
              <w:left w:val="nil"/>
              <w:bottom w:val="nil"/>
              <w:right w:val="nil"/>
            </w:tcBorders>
            <w:noWrap/>
            <w:hideMark/>
          </w:tcPr>
          <w:p w14:paraId="3DE17B5A" w14:textId="77777777" w:rsidR="00A61333" w:rsidRPr="000D067E" w:rsidRDefault="00A61333" w:rsidP="003C655B">
            <w:pPr>
              <w:rPr>
                <w:color w:val="385623" w:themeColor="accent6" w:themeShade="80"/>
              </w:rPr>
            </w:pPr>
            <w:r w:rsidRPr="000D067E">
              <w:rPr>
                <w:color w:val="385623" w:themeColor="accent6" w:themeShade="80"/>
              </w:rPr>
              <w:t>109</w:t>
            </w:r>
          </w:p>
        </w:tc>
        <w:tc>
          <w:tcPr>
            <w:tcW w:w="2089" w:type="dxa"/>
            <w:tcBorders>
              <w:top w:val="nil"/>
              <w:left w:val="nil"/>
              <w:bottom w:val="nil"/>
              <w:right w:val="nil"/>
            </w:tcBorders>
            <w:noWrap/>
            <w:hideMark/>
          </w:tcPr>
          <w:p w14:paraId="0E45FAD3" w14:textId="77777777" w:rsidR="00A61333" w:rsidRPr="000D067E" w:rsidRDefault="00A61333" w:rsidP="003C655B">
            <w:pPr>
              <w:rPr>
                <w:color w:val="385623" w:themeColor="accent6" w:themeShade="80"/>
              </w:rPr>
            </w:pPr>
            <w:r w:rsidRPr="000D067E">
              <w:rPr>
                <w:color w:val="385623" w:themeColor="accent6" w:themeShade="80"/>
              </w:rPr>
              <w:t>ISWH</w:t>
            </w:r>
          </w:p>
        </w:tc>
        <w:tc>
          <w:tcPr>
            <w:tcW w:w="2268" w:type="dxa"/>
            <w:tcBorders>
              <w:top w:val="nil"/>
              <w:left w:val="nil"/>
              <w:bottom w:val="nil"/>
              <w:right w:val="nil"/>
            </w:tcBorders>
            <w:noWrap/>
            <w:hideMark/>
          </w:tcPr>
          <w:p w14:paraId="2DB41CF0" w14:textId="77777777" w:rsidR="00A61333" w:rsidRPr="000D067E" w:rsidRDefault="00A61333" w:rsidP="003C655B">
            <w:pPr>
              <w:rPr>
                <w:color w:val="385623" w:themeColor="accent6" w:themeShade="80"/>
              </w:rPr>
            </w:pPr>
            <w:r w:rsidRPr="000D067E">
              <w:rPr>
                <w:color w:val="385623" w:themeColor="accent6" w:themeShade="80"/>
              </w:rPr>
              <w:t>Indian Springs</w:t>
            </w:r>
          </w:p>
        </w:tc>
        <w:tc>
          <w:tcPr>
            <w:tcW w:w="1134" w:type="dxa"/>
            <w:tcBorders>
              <w:top w:val="nil"/>
              <w:left w:val="nil"/>
              <w:bottom w:val="nil"/>
              <w:right w:val="nil"/>
            </w:tcBorders>
            <w:noWrap/>
            <w:hideMark/>
          </w:tcPr>
          <w:p w14:paraId="71C6E413" w14:textId="77777777" w:rsidR="00A61333" w:rsidRPr="000D067E" w:rsidRDefault="00A61333" w:rsidP="003C655B">
            <w:pPr>
              <w:rPr>
                <w:color w:val="385623" w:themeColor="accent6" w:themeShade="80"/>
              </w:rPr>
            </w:pPr>
            <w:r w:rsidRPr="000D067E">
              <w:rPr>
                <w:color w:val="385623" w:themeColor="accent6" w:themeShade="80"/>
              </w:rPr>
              <w:t>ZF</w:t>
            </w:r>
          </w:p>
        </w:tc>
        <w:tc>
          <w:tcPr>
            <w:tcW w:w="1761" w:type="dxa"/>
            <w:tcBorders>
              <w:top w:val="nil"/>
              <w:left w:val="nil"/>
              <w:bottom w:val="nil"/>
              <w:right w:val="nil"/>
            </w:tcBorders>
          </w:tcPr>
          <w:p w14:paraId="76289247" w14:textId="77777777" w:rsidR="00A61333" w:rsidRPr="000D067E" w:rsidRDefault="00A61333" w:rsidP="003C655B">
            <w:pPr>
              <w:rPr>
                <w:color w:val="385623" w:themeColor="accent6" w:themeShade="80"/>
              </w:rPr>
            </w:pPr>
            <w:r w:rsidRPr="000D067E">
              <w:rPr>
                <w:color w:val="385623" w:themeColor="accent6" w:themeShade="80"/>
              </w:rPr>
              <w:t>mesic</w:t>
            </w:r>
          </w:p>
        </w:tc>
        <w:tc>
          <w:tcPr>
            <w:tcW w:w="1843" w:type="dxa"/>
            <w:tcBorders>
              <w:top w:val="nil"/>
              <w:left w:val="nil"/>
              <w:bottom w:val="nil"/>
              <w:right w:val="nil"/>
            </w:tcBorders>
            <w:noWrap/>
            <w:hideMark/>
          </w:tcPr>
          <w:p w14:paraId="0D80A4DC" w14:textId="77777777" w:rsidR="00A61333" w:rsidRPr="000D067E" w:rsidRDefault="00A61333" w:rsidP="003C655B">
            <w:pPr>
              <w:rPr>
                <w:color w:val="385623" w:themeColor="accent6" w:themeShade="80"/>
              </w:rPr>
            </w:pPr>
            <w:r w:rsidRPr="000D067E">
              <w:rPr>
                <w:color w:val="385623" w:themeColor="accent6" w:themeShade="80"/>
              </w:rPr>
              <w:t>42.70282112</w:t>
            </w:r>
          </w:p>
        </w:tc>
        <w:tc>
          <w:tcPr>
            <w:tcW w:w="1782" w:type="dxa"/>
            <w:tcBorders>
              <w:top w:val="nil"/>
              <w:left w:val="nil"/>
              <w:bottom w:val="nil"/>
              <w:right w:val="nil"/>
            </w:tcBorders>
            <w:noWrap/>
            <w:hideMark/>
          </w:tcPr>
          <w:p w14:paraId="1B41312A" w14:textId="77777777" w:rsidR="00A61333" w:rsidRPr="000D067E" w:rsidRDefault="00A61333" w:rsidP="003C655B">
            <w:pPr>
              <w:rPr>
                <w:color w:val="385623" w:themeColor="accent6" w:themeShade="80"/>
              </w:rPr>
            </w:pPr>
            <w:r w:rsidRPr="000D067E">
              <w:rPr>
                <w:color w:val="385623" w:themeColor="accent6" w:themeShade="80"/>
              </w:rPr>
              <w:t>-83.49624363</w:t>
            </w:r>
          </w:p>
        </w:tc>
      </w:tr>
      <w:tr w:rsidR="000D067E" w:rsidRPr="000D067E" w14:paraId="1FFFEEAC" w14:textId="77777777" w:rsidTr="003C655B">
        <w:trPr>
          <w:trHeight w:val="290"/>
        </w:trPr>
        <w:tc>
          <w:tcPr>
            <w:tcW w:w="1030" w:type="dxa"/>
            <w:tcBorders>
              <w:top w:val="nil"/>
              <w:left w:val="nil"/>
              <w:bottom w:val="nil"/>
              <w:right w:val="nil"/>
            </w:tcBorders>
            <w:noWrap/>
            <w:hideMark/>
          </w:tcPr>
          <w:p w14:paraId="5AB50ABC" w14:textId="77777777" w:rsidR="00A61333" w:rsidRPr="000D067E" w:rsidRDefault="00A61333" w:rsidP="003C655B">
            <w:pPr>
              <w:rPr>
                <w:color w:val="385623" w:themeColor="accent6" w:themeShade="80"/>
              </w:rPr>
            </w:pPr>
            <w:r w:rsidRPr="000D067E">
              <w:rPr>
                <w:color w:val="385623" w:themeColor="accent6" w:themeShade="80"/>
              </w:rPr>
              <w:t>110</w:t>
            </w:r>
          </w:p>
        </w:tc>
        <w:tc>
          <w:tcPr>
            <w:tcW w:w="2089" w:type="dxa"/>
            <w:tcBorders>
              <w:top w:val="nil"/>
              <w:left w:val="nil"/>
              <w:bottom w:val="nil"/>
              <w:right w:val="nil"/>
            </w:tcBorders>
            <w:noWrap/>
            <w:hideMark/>
          </w:tcPr>
          <w:p w14:paraId="6E69A210" w14:textId="77777777" w:rsidR="00A61333" w:rsidRPr="000D067E" w:rsidRDefault="00A61333" w:rsidP="003C655B">
            <w:pPr>
              <w:rPr>
                <w:color w:val="385623" w:themeColor="accent6" w:themeShade="80"/>
              </w:rPr>
            </w:pPr>
            <w:r w:rsidRPr="000D067E">
              <w:rPr>
                <w:color w:val="385623" w:themeColor="accent6" w:themeShade="80"/>
              </w:rPr>
              <w:t>ISWH2</w:t>
            </w:r>
          </w:p>
        </w:tc>
        <w:tc>
          <w:tcPr>
            <w:tcW w:w="2268" w:type="dxa"/>
            <w:tcBorders>
              <w:top w:val="nil"/>
              <w:left w:val="nil"/>
              <w:bottom w:val="nil"/>
              <w:right w:val="nil"/>
            </w:tcBorders>
            <w:noWrap/>
            <w:hideMark/>
          </w:tcPr>
          <w:p w14:paraId="657B42DC" w14:textId="77777777" w:rsidR="00A61333" w:rsidRPr="000D067E" w:rsidRDefault="00A61333" w:rsidP="003C655B">
            <w:pPr>
              <w:rPr>
                <w:color w:val="385623" w:themeColor="accent6" w:themeShade="80"/>
              </w:rPr>
            </w:pPr>
            <w:r w:rsidRPr="000D067E">
              <w:rPr>
                <w:color w:val="385623" w:themeColor="accent6" w:themeShade="80"/>
              </w:rPr>
              <w:t>Indian Springs</w:t>
            </w:r>
          </w:p>
        </w:tc>
        <w:tc>
          <w:tcPr>
            <w:tcW w:w="1134" w:type="dxa"/>
            <w:tcBorders>
              <w:top w:val="nil"/>
              <w:left w:val="nil"/>
              <w:bottom w:val="nil"/>
              <w:right w:val="nil"/>
            </w:tcBorders>
            <w:noWrap/>
            <w:hideMark/>
          </w:tcPr>
          <w:p w14:paraId="44C0E649" w14:textId="77777777" w:rsidR="00A61333" w:rsidRPr="000D067E" w:rsidRDefault="00A61333" w:rsidP="003C655B">
            <w:pPr>
              <w:rPr>
                <w:color w:val="385623" w:themeColor="accent6" w:themeShade="80"/>
              </w:rPr>
            </w:pPr>
            <w:r w:rsidRPr="000D067E">
              <w:rPr>
                <w:color w:val="385623" w:themeColor="accent6" w:themeShade="80"/>
              </w:rPr>
              <w:t>ZF</w:t>
            </w:r>
          </w:p>
        </w:tc>
        <w:tc>
          <w:tcPr>
            <w:tcW w:w="1761" w:type="dxa"/>
            <w:tcBorders>
              <w:top w:val="nil"/>
              <w:left w:val="nil"/>
              <w:bottom w:val="nil"/>
              <w:right w:val="nil"/>
            </w:tcBorders>
          </w:tcPr>
          <w:p w14:paraId="374F5BBB" w14:textId="77777777" w:rsidR="00A61333" w:rsidRPr="000D067E" w:rsidRDefault="00A61333" w:rsidP="003C655B">
            <w:pPr>
              <w:rPr>
                <w:color w:val="385623" w:themeColor="accent6" w:themeShade="80"/>
              </w:rPr>
            </w:pPr>
            <w:r w:rsidRPr="000D067E">
              <w:rPr>
                <w:color w:val="385623" w:themeColor="accent6" w:themeShade="80"/>
              </w:rPr>
              <w:t>mesic</w:t>
            </w:r>
          </w:p>
        </w:tc>
        <w:tc>
          <w:tcPr>
            <w:tcW w:w="1843" w:type="dxa"/>
            <w:tcBorders>
              <w:top w:val="nil"/>
              <w:left w:val="nil"/>
              <w:bottom w:val="nil"/>
              <w:right w:val="nil"/>
            </w:tcBorders>
            <w:noWrap/>
            <w:hideMark/>
          </w:tcPr>
          <w:p w14:paraId="7A7EED45" w14:textId="77777777" w:rsidR="00A61333" w:rsidRPr="000D067E" w:rsidRDefault="00A61333" w:rsidP="003C655B">
            <w:pPr>
              <w:rPr>
                <w:color w:val="385623" w:themeColor="accent6" w:themeShade="80"/>
              </w:rPr>
            </w:pPr>
            <w:r w:rsidRPr="000D067E">
              <w:rPr>
                <w:color w:val="385623" w:themeColor="accent6" w:themeShade="80"/>
              </w:rPr>
              <w:t>42.70256049</w:t>
            </w:r>
          </w:p>
        </w:tc>
        <w:tc>
          <w:tcPr>
            <w:tcW w:w="1782" w:type="dxa"/>
            <w:tcBorders>
              <w:top w:val="nil"/>
              <w:left w:val="nil"/>
              <w:bottom w:val="nil"/>
              <w:right w:val="nil"/>
            </w:tcBorders>
            <w:noWrap/>
            <w:hideMark/>
          </w:tcPr>
          <w:p w14:paraId="7261762F" w14:textId="77777777" w:rsidR="00A61333" w:rsidRPr="000D067E" w:rsidRDefault="00A61333" w:rsidP="003C655B">
            <w:pPr>
              <w:rPr>
                <w:color w:val="385623" w:themeColor="accent6" w:themeShade="80"/>
              </w:rPr>
            </w:pPr>
            <w:r w:rsidRPr="000D067E">
              <w:rPr>
                <w:color w:val="385623" w:themeColor="accent6" w:themeShade="80"/>
              </w:rPr>
              <w:t>-83.49579452</w:t>
            </w:r>
          </w:p>
        </w:tc>
      </w:tr>
      <w:tr w:rsidR="000D067E" w:rsidRPr="000D067E" w14:paraId="52AFB071" w14:textId="77777777" w:rsidTr="003C655B">
        <w:trPr>
          <w:trHeight w:val="290"/>
        </w:trPr>
        <w:tc>
          <w:tcPr>
            <w:tcW w:w="1030" w:type="dxa"/>
            <w:tcBorders>
              <w:top w:val="nil"/>
              <w:left w:val="nil"/>
              <w:bottom w:val="nil"/>
              <w:right w:val="nil"/>
            </w:tcBorders>
            <w:noWrap/>
            <w:hideMark/>
          </w:tcPr>
          <w:p w14:paraId="3874113B" w14:textId="77777777" w:rsidR="00A61333" w:rsidRPr="000D067E" w:rsidRDefault="00A61333" w:rsidP="003C655B">
            <w:pPr>
              <w:rPr>
                <w:color w:val="385623" w:themeColor="accent6" w:themeShade="80"/>
              </w:rPr>
            </w:pPr>
            <w:r w:rsidRPr="000D067E">
              <w:rPr>
                <w:color w:val="385623" w:themeColor="accent6" w:themeShade="80"/>
              </w:rPr>
              <w:t>111</w:t>
            </w:r>
          </w:p>
        </w:tc>
        <w:tc>
          <w:tcPr>
            <w:tcW w:w="2089" w:type="dxa"/>
            <w:tcBorders>
              <w:top w:val="nil"/>
              <w:left w:val="nil"/>
              <w:bottom w:val="nil"/>
              <w:right w:val="nil"/>
            </w:tcBorders>
            <w:noWrap/>
            <w:hideMark/>
          </w:tcPr>
          <w:p w14:paraId="57C5C89E" w14:textId="77777777" w:rsidR="00A61333" w:rsidRPr="000D067E" w:rsidRDefault="00A61333" w:rsidP="003C655B">
            <w:pPr>
              <w:rPr>
                <w:color w:val="385623" w:themeColor="accent6" w:themeShade="80"/>
              </w:rPr>
            </w:pPr>
            <w:r w:rsidRPr="000D067E">
              <w:rPr>
                <w:color w:val="385623" w:themeColor="accent6" w:themeShade="80"/>
              </w:rPr>
              <w:t>ISWH3</w:t>
            </w:r>
          </w:p>
        </w:tc>
        <w:tc>
          <w:tcPr>
            <w:tcW w:w="2268" w:type="dxa"/>
            <w:tcBorders>
              <w:top w:val="nil"/>
              <w:left w:val="nil"/>
              <w:bottom w:val="nil"/>
              <w:right w:val="nil"/>
            </w:tcBorders>
            <w:noWrap/>
            <w:hideMark/>
          </w:tcPr>
          <w:p w14:paraId="59AE3A7A" w14:textId="77777777" w:rsidR="00A61333" w:rsidRPr="000D067E" w:rsidRDefault="00A61333" w:rsidP="003C655B">
            <w:pPr>
              <w:rPr>
                <w:color w:val="385623" w:themeColor="accent6" w:themeShade="80"/>
              </w:rPr>
            </w:pPr>
            <w:r w:rsidRPr="000D067E">
              <w:rPr>
                <w:color w:val="385623" w:themeColor="accent6" w:themeShade="80"/>
              </w:rPr>
              <w:t>Indian Springs</w:t>
            </w:r>
          </w:p>
        </w:tc>
        <w:tc>
          <w:tcPr>
            <w:tcW w:w="1134" w:type="dxa"/>
            <w:tcBorders>
              <w:top w:val="nil"/>
              <w:left w:val="nil"/>
              <w:bottom w:val="nil"/>
              <w:right w:val="nil"/>
            </w:tcBorders>
            <w:noWrap/>
            <w:hideMark/>
          </w:tcPr>
          <w:p w14:paraId="0C063570" w14:textId="77777777" w:rsidR="00A61333" w:rsidRPr="000D067E" w:rsidRDefault="00A61333" w:rsidP="003C655B">
            <w:pPr>
              <w:rPr>
                <w:color w:val="385623" w:themeColor="accent6" w:themeShade="80"/>
              </w:rPr>
            </w:pPr>
            <w:r w:rsidRPr="000D067E">
              <w:rPr>
                <w:color w:val="385623" w:themeColor="accent6" w:themeShade="80"/>
              </w:rPr>
              <w:t>ZF</w:t>
            </w:r>
          </w:p>
        </w:tc>
        <w:tc>
          <w:tcPr>
            <w:tcW w:w="1761" w:type="dxa"/>
            <w:tcBorders>
              <w:top w:val="nil"/>
              <w:left w:val="nil"/>
              <w:bottom w:val="nil"/>
              <w:right w:val="nil"/>
            </w:tcBorders>
          </w:tcPr>
          <w:p w14:paraId="653CB85E" w14:textId="77777777" w:rsidR="00A61333" w:rsidRPr="000D067E" w:rsidRDefault="00A61333" w:rsidP="003C655B">
            <w:pPr>
              <w:rPr>
                <w:color w:val="385623" w:themeColor="accent6" w:themeShade="80"/>
              </w:rPr>
            </w:pPr>
            <w:r w:rsidRPr="000D067E">
              <w:rPr>
                <w:color w:val="385623" w:themeColor="accent6" w:themeShade="80"/>
              </w:rPr>
              <w:t>mesic</w:t>
            </w:r>
          </w:p>
        </w:tc>
        <w:tc>
          <w:tcPr>
            <w:tcW w:w="1843" w:type="dxa"/>
            <w:tcBorders>
              <w:top w:val="nil"/>
              <w:left w:val="nil"/>
              <w:bottom w:val="nil"/>
              <w:right w:val="nil"/>
            </w:tcBorders>
            <w:noWrap/>
            <w:hideMark/>
          </w:tcPr>
          <w:p w14:paraId="6579CE34" w14:textId="77777777" w:rsidR="00A61333" w:rsidRPr="000D067E" w:rsidRDefault="00A61333" w:rsidP="003C655B">
            <w:pPr>
              <w:rPr>
                <w:color w:val="385623" w:themeColor="accent6" w:themeShade="80"/>
              </w:rPr>
            </w:pPr>
            <w:r w:rsidRPr="000D067E">
              <w:rPr>
                <w:color w:val="385623" w:themeColor="accent6" w:themeShade="80"/>
              </w:rPr>
              <w:t>42.70249606</w:t>
            </w:r>
          </w:p>
        </w:tc>
        <w:tc>
          <w:tcPr>
            <w:tcW w:w="1782" w:type="dxa"/>
            <w:tcBorders>
              <w:top w:val="nil"/>
              <w:left w:val="nil"/>
              <w:bottom w:val="nil"/>
              <w:right w:val="nil"/>
            </w:tcBorders>
            <w:noWrap/>
            <w:hideMark/>
          </w:tcPr>
          <w:p w14:paraId="0CE89BDA" w14:textId="77777777" w:rsidR="00A61333" w:rsidRPr="000D067E" w:rsidRDefault="00A61333" w:rsidP="003C655B">
            <w:pPr>
              <w:rPr>
                <w:color w:val="385623" w:themeColor="accent6" w:themeShade="80"/>
              </w:rPr>
            </w:pPr>
            <w:r w:rsidRPr="000D067E">
              <w:rPr>
                <w:color w:val="385623" w:themeColor="accent6" w:themeShade="80"/>
              </w:rPr>
              <w:t>-83.49513887</w:t>
            </w:r>
          </w:p>
        </w:tc>
      </w:tr>
      <w:tr w:rsidR="000D067E" w:rsidRPr="000D067E" w14:paraId="518FBE01" w14:textId="77777777" w:rsidTr="003C655B">
        <w:trPr>
          <w:trHeight w:val="290"/>
        </w:trPr>
        <w:tc>
          <w:tcPr>
            <w:tcW w:w="1030" w:type="dxa"/>
            <w:tcBorders>
              <w:top w:val="nil"/>
              <w:left w:val="nil"/>
              <w:bottom w:val="nil"/>
              <w:right w:val="nil"/>
            </w:tcBorders>
            <w:noWrap/>
            <w:hideMark/>
          </w:tcPr>
          <w:p w14:paraId="3910CC5F" w14:textId="77777777" w:rsidR="00A61333" w:rsidRPr="000D067E" w:rsidRDefault="00A61333" w:rsidP="003C655B">
            <w:pPr>
              <w:rPr>
                <w:color w:val="385623" w:themeColor="accent6" w:themeShade="80"/>
              </w:rPr>
            </w:pPr>
            <w:r w:rsidRPr="000D067E">
              <w:rPr>
                <w:color w:val="385623" w:themeColor="accent6" w:themeShade="80"/>
              </w:rPr>
              <w:t>112</w:t>
            </w:r>
          </w:p>
        </w:tc>
        <w:tc>
          <w:tcPr>
            <w:tcW w:w="2089" w:type="dxa"/>
            <w:tcBorders>
              <w:top w:val="nil"/>
              <w:left w:val="nil"/>
              <w:bottom w:val="nil"/>
              <w:right w:val="nil"/>
            </w:tcBorders>
            <w:noWrap/>
            <w:hideMark/>
          </w:tcPr>
          <w:p w14:paraId="547D32E0" w14:textId="77777777" w:rsidR="00A61333" w:rsidRPr="000D067E" w:rsidRDefault="00A61333" w:rsidP="003C655B">
            <w:pPr>
              <w:rPr>
                <w:color w:val="385623" w:themeColor="accent6" w:themeShade="80"/>
              </w:rPr>
            </w:pPr>
            <w:r w:rsidRPr="000D067E">
              <w:rPr>
                <w:color w:val="385623" w:themeColor="accent6" w:themeShade="80"/>
              </w:rPr>
              <w:t>KENNEW</w:t>
            </w:r>
          </w:p>
        </w:tc>
        <w:tc>
          <w:tcPr>
            <w:tcW w:w="2268" w:type="dxa"/>
            <w:tcBorders>
              <w:top w:val="nil"/>
              <w:left w:val="nil"/>
              <w:bottom w:val="nil"/>
              <w:right w:val="nil"/>
            </w:tcBorders>
            <w:noWrap/>
            <w:hideMark/>
          </w:tcPr>
          <w:p w14:paraId="62159776" w14:textId="77777777" w:rsidR="00A61333" w:rsidRPr="000D067E" w:rsidRDefault="00A61333" w:rsidP="003C655B">
            <w:pPr>
              <w:rPr>
                <w:color w:val="385623" w:themeColor="accent6" w:themeShade="80"/>
              </w:rPr>
            </w:pPr>
            <w:r w:rsidRPr="000D067E">
              <w:rPr>
                <w:color w:val="385623" w:themeColor="accent6" w:themeShade="80"/>
              </w:rPr>
              <w:t>Kensington</w:t>
            </w:r>
          </w:p>
        </w:tc>
        <w:tc>
          <w:tcPr>
            <w:tcW w:w="1134" w:type="dxa"/>
            <w:tcBorders>
              <w:top w:val="nil"/>
              <w:left w:val="nil"/>
              <w:bottom w:val="nil"/>
              <w:right w:val="nil"/>
            </w:tcBorders>
            <w:noWrap/>
            <w:hideMark/>
          </w:tcPr>
          <w:p w14:paraId="71606CC5" w14:textId="77777777" w:rsidR="00A61333" w:rsidRPr="000D067E" w:rsidRDefault="00A61333" w:rsidP="003C655B">
            <w:pPr>
              <w:rPr>
                <w:color w:val="385623" w:themeColor="accent6" w:themeShade="80"/>
              </w:rPr>
            </w:pPr>
            <w:r w:rsidRPr="000D067E">
              <w:rPr>
                <w:color w:val="385623" w:themeColor="accent6" w:themeShade="80"/>
              </w:rPr>
              <w:t>ZG</w:t>
            </w:r>
          </w:p>
        </w:tc>
        <w:tc>
          <w:tcPr>
            <w:tcW w:w="1761" w:type="dxa"/>
            <w:tcBorders>
              <w:top w:val="nil"/>
              <w:left w:val="nil"/>
              <w:bottom w:val="nil"/>
              <w:right w:val="nil"/>
            </w:tcBorders>
          </w:tcPr>
          <w:p w14:paraId="1B39B8C8" w14:textId="77777777" w:rsidR="00A61333" w:rsidRPr="000D067E" w:rsidRDefault="00A61333" w:rsidP="003C655B">
            <w:pPr>
              <w:rPr>
                <w:color w:val="385623" w:themeColor="accent6" w:themeShade="80"/>
              </w:rPr>
            </w:pPr>
            <w:r w:rsidRPr="000D067E">
              <w:rPr>
                <w:color w:val="385623" w:themeColor="accent6" w:themeShade="80"/>
              </w:rPr>
              <w:t>xeric</w:t>
            </w:r>
          </w:p>
        </w:tc>
        <w:tc>
          <w:tcPr>
            <w:tcW w:w="1843" w:type="dxa"/>
            <w:tcBorders>
              <w:top w:val="nil"/>
              <w:left w:val="nil"/>
              <w:bottom w:val="nil"/>
              <w:right w:val="nil"/>
            </w:tcBorders>
            <w:noWrap/>
            <w:hideMark/>
          </w:tcPr>
          <w:p w14:paraId="107283D6" w14:textId="77777777" w:rsidR="00A61333" w:rsidRPr="000D067E" w:rsidRDefault="00A61333" w:rsidP="003C655B">
            <w:pPr>
              <w:rPr>
                <w:color w:val="385623" w:themeColor="accent6" w:themeShade="80"/>
              </w:rPr>
            </w:pPr>
            <w:r w:rsidRPr="000D067E">
              <w:rPr>
                <w:color w:val="385623" w:themeColor="accent6" w:themeShade="80"/>
              </w:rPr>
              <w:t>42.53359794</w:t>
            </w:r>
          </w:p>
        </w:tc>
        <w:tc>
          <w:tcPr>
            <w:tcW w:w="1782" w:type="dxa"/>
            <w:tcBorders>
              <w:top w:val="nil"/>
              <w:left w:val="nil"/>
              <w:bottom w:val="nil"/>
              <w:right w:val="nil"/>
            </w:tcBorders>
            <w:noWrap/>
            <w:hideMark/>
          </w:tcPr>
          <w:p w14:paraId="14385E8B" w14:textId="77777777" w:rsidR="00A61333" w:rsidRPr="000D067E" w:rsidRDefault="00A61333" w:rsidP="003C655B">
            <w:pPr>
              <w:rPr>
                <w:color w:val="385623" w:themeColor="accent6" w:themeShade="80"/>
              </w:rPr>
            </w:pPr>
            <w:r w:rsidRPr="000D067E">
              <w:rPr>
                <w:color w:val="385623" w:themeColor="accent6" w:themeShade="80"/>
              </w:rPr>
              <w:t>-83.67122473</w:t>
            </w:r>
          </w:p>
        </w:tc>
      </w:tr>
      <w:tr w:rsidR="000D067E" w:rsidRPr="000D067E" w14:paraId="77B6AEF5" w14:textId="77777777" w:rsidTr="003C655B">
        <w:trPr>
          <w:trHeight w:val="290"/>
        </w:trPr>
        <w:tc>
          <w:tcPr>
            <w:tcW w:w="1030" w:type="dxa"/>
            <w:tcBorders>
              <w:top w:val="nil"/>
              <w:left w:val="nil"/>
              <w:right w:val="nil"/>
            </w:tcBorders>
            <w:noWrap/>
            <w:hideMark/>
          </w:tcPr>
          <w:p w14:paraId="12791F75" w14:textId="77777777" w:rsidR="00A61333" w:rsidRPr="000D067E" w:rsidRDefault="00A61333" w:rsidP="003C655B">
            <w:pPr>
              <w:rPr>
                <w:color w:val="385623" w:themeColor="accent6" w:themeShade="80"/>
              </w:rPr>
            </w:pPr>
            <w:r w:rsidRPr="000D067E">
              <w:rPr>
                <w:color w:val="385623" w:themeColor="accent6" w:themeShade="80"/>
              </w:rPr>
              <w:t>113</w:t>
            </w:r>
          </w:p>
        </w:tc>
        <w:tc>
          <w:tcPr>
            <w:tcW w:w="2089" w:type="dxa"/>
            <w:tcBorders>
              <w:top w:val="nil"/>
              <w:left w:val="nil"/>
              <w:right w:val="nil"/>
            </w:tcBorders>
            <w:noWrap/>
            <w:hideMark/>
          </w:tcPr>
          <w:p w14:paraId="4BB87EFB" w14:textId="77777777" w:rsidR="00A61333" w:rsidRPr="000D067E" w:rsidRDefault="00A61333" w:rsidP="003C655B">
            <w:pPr>
              <w:rPr>
                <w:color w:val="385623" w:themeColor="accent6" w:themeShade="80"/>
              </w:rPr>
            </w:pPr>
            <w:r w:rsidRPr="000D067E">
              <w:rPr>
                <w:color w:val="385623" w:themeColor="accent6" w:themeShade="80"/>
              </w:rPr>
              <w:t>KENNEW2</w:t>
            </w:r>
          </w:p>
        </w:tc>
        <w:tc>
          <w:tcPr>
            <w:tcW w:w="2268" w:type="dxa"/>
            <w:tcBorders>
              <w:top w:val="nil"/>
              <w:left w:val="nil"/>
              <w:right w:val="nil"/>
            </w:tcBorders>
            <w:noWrap/>
            <w:hideMark/>
          </w:tcPr>
          <w:p w14:paraId="7FEC34DA" w14:textId="77777777" w:rsidR="00A61333" w:rsidRPr="000D067E" w:rsidRDefault="00A61333" w:rsidP="003C655B">
            <w:pPr>
              <w:rPr>
                <w:color w:val="385623" w:themeColor="accent6" w:themeShade="80"/>
              </w:rPr>
            </w:pPr>
            <w:r w:rsidRPr="000D067E">
              <w:rPr>
                <w:color w:val="385623" w:themeColor="accent6" w:themeShade="80"/>
              </w:rPr>
              <w:t>Kensington</w:t>
            </w:r>
          </w:p>
        </w:tc>
        <w:tc>
          <w:tcPr>
            <w:tcW w:w="1134" w:type="dxa"/>
            <w:tcBorders>
              <w:top w:val="nil"/>
              <w:left w:val="nil"/>
              <w:right w:val="nil"/>
            </w:tcBorders>
            <w:noWrap/>
            <w:hideMark/>
          </w:tcPr>
          <w:p w14:paraId="23B48EF3" w14:textId="77777777" w:rsidR="00A61333" w:rsidRPr="000D067E" w:rsidRDefault="00A61333" w:rsidP="003C655B">
            <w:pPr>
              <w:rPr>
                <w:color w:val="385623" w:themeColor="accent6" w:themeShade="80"/>
              </w:rPr>
            </w:pPr>
            <w:r w:rsidRPr="000D067E">
              <w:rPr>
                <w:color w:val="385623" w:themeColor="accent6" w:themeShade="80"/>
              </w:rPr>
              <w:t>ZG</w:t>
            </w:r>
          </w:p>
        </w:tc>
        <w:tc>
          <w:tcPr>
            <w:tcW w:w="1761" w:type="dxa"/>
            <w:tcBorders>
              <w:top w:val="nil"/>
              <w:left w:val="nil"/>
              <w:right w:val="nil"/>
            </w:tcBorders>
          </w:tcPr>
          <w:p w14:paraId="60DCCE93" w14:textId="77777777" w:rsidR="00A61333" w:rsidRPr="000D067E" w:rsidRDefault="00A61333" w:rsidP="003C655B">
            <w:pPr>
              <w:rPr>
                <w:color w:val="385623" w:themeColor="accent6" w:themeShade="80"/>
              </w:rPr>
            </w:pPr>
            <w:r w:rsidRPr="000D067E">
              <w:rPr>
                <w:color w:val="385623" w:themeColor="accent6" w:themeShade="80"/>
              </w:rPr>
              <w:t>xeric</w:t>
            </w:r>
          </w:p>
        </w:tc>
        <w:tc>
          <w:tcPr>
            <w:tcW w:w="1843" w:type="dxa"/>
            <w:tcBorders>
              <w:top w:val="nil"/>
              <w:left w:val="nil"/>
              <w:right w:val="nil"/>
            </w:tcBorders>
            <w:noWrap/>
            <w:hideMark/>
          </w:tcPr>
          <w:p w14:paraId="11EDD67D" w14:textId="77777777" w:rsidR="00A61333" w:rsidRPr="000D067E" w:rsidRDefault="00A61333" w:rsidP="003C655B">
            <w:pPr>
              <w:rPr>
                <w:color w:val="385623" w:themeColor="accent6" w:themeShade="80"/>
              </w:rPr>
            </w:pPr>
            <w:r w:rsidRPr="000D067E">
              <w:rPr>
                <w:color w:val="385623" w:themeColor="accent6" w:themeShade="80"/>
              </w:rPr>
              <w:t>42.53386003</w:t>
            </w:r>
          </w:p>
        </w:tc>
        <w:tc>
          <w:tcPr>
            <w:tcW w:w="1782" w:type="dxa"/>
            <w:tcBorders>
              <w:top w:val="nil"/>
              <w:left w:val="nil"/>
              <w:right w:val="nil"/>
            </w:tcBorders>
            <w:noWrap/>
            <w:hideMark/>
          </w:tcPr>
          <w:p w14:paraId="6C4A4144" w14:textId="77777777" w:rsidR="00A61333" w:rsidRPr="000D067E" w:rsidRDefault="00A61333" w:rsidP="003C655B">
            <w:pPr>
              <w:rPr>
                <w:color w:val="385623" w:themeColor="accent6" w:themeShade="80"/>
              </w:rPr>
            </w:pPr>
            <w:r w:rsidRPr="000D067E">
              <w:rPr>
                <w:color w:val="385623" w:themeColor="accent6" w:themeShade="80"/>
              </w:rPr>
              <w:t>-83.67146597</w:t>
            </w:r>
          </w:p>
        </w:tc>
      </w:tr>
      <w:tr w:rsidR="00A61333" w:rsidRPr="000D067E" w14:paraId="66BB62D3" w14:textId="77777777" w:rsidTr="003C655B">
        <w:trPr>
          <w:trHeight w:val="290"/>
        </w:trPr>
        <w:tc>
          <w:tcPr>
            <w:tcW w:w="1030" w:type="dxa"/>
            <w:tcBorders>
              <w:top w:val="nil"/>
              <w:left w:val="nil"/>
              <w:bottom w:val="single" w:sz="4" w:space="0" w:color="auto"/>
              <w:right w:val="nil"/>
            </w:tcBorders>
            <w:noWrap/>
            <w:hideMark/>
          </w:tcPr>
          <w:p w14:paraId="3662E484" w14:textId="77777777" w:rsidR="00A61333" w:rsidRPr="000D067E" w:rsidRDefault="00A61333" w:rsidP="003C655B">
            <w:pPr>
              <w:rPr>
                <w:color w:val="385623" w:themeColor="accent6" w:themeShade="80"/>
              </w:rPr>
            </w:pPr>
            <w:r w:rsidRPr="000D067E">
              <w:rPr>
                <w:color w:val="385623" w:themeColor="accent6" w:themeShade="80"/>
              </w:rPr>
              <w:t>114</w:t>
            </w:r>
          </w:p>
        </w:tc>
        <w:tc>
          <w:tcPr>
            <w:tcW w:w="2089" w:type="dxa"/>
            <w:tcBorders>
              <w:top w:val="nil"/>
              <w:left w:val="nil"/>
              <w:bottom w:val="single" w:sz="4" w:space="0" w:color="auto"/>
              <w:right w:val="nil"/>
            </w:tcBorders>
            <w:noWrap/>
            <w:hideMark/>
          </w:tcPr>
          <w:p w14:paraId="0AE56B02" w14:textId="77777777" w:rsidR="00A61333" w:rsidRPr="000D067E" w:rsidRDefault="00A61333" w:rsidP="003C655B">
            <w:pPr>
              <w:rPr>
                <w:color w:val="385623" w:themeColor="accent6" w:themeShade="80"/>
              </w:rPr>
            </w:pPr>
            <w:r w:rsidRPr="000D067E">
              <w:rPr>
                <w:color w:val="385623" w:themeColor="accent6" w:themeShade="80"/>
              </w:rPr>
              <w:t>KENNEW3</w:t>
            </w:r>
          </w:p>
        </w:tc>
        <w:tc>
          <w:tcPr>
            <w:tcW w:w="2268" w:type="dxa"/>
            <w:tcBorders>
              <w:top w:val="nil"/>
              <w:left w:val="nil"/>
              <w:bottom w:val="single" w:sz="4" w:space="0" w:color="auto"/>
              <w:right w:val="nil"/>
            </w:tcBorders>
            <w:noWrap/>
            <w:hideMark/>
          </w:tcPr>
          <w:p w14:paraId="1E46D10B" w14:textId="77777777" w:rsidR="00A61333" w:rsidRPr="000D067E" w:rsidRDefault="00A61333" w:rsidP="003C655B">
            <w:pPr>
              <w:rPr>
                <w:color w:val="385623" w:themeColor="accent6" w:themeShade="80"/>
              </w:rPr>
            </w:pPr>
            <w:r w:rsidRPr="000D067E">
              <w:rPr>
                <w:color w:val="385623" w:themeColor="accent6" w:themeShade="80"/>
              </w:rPr>
              <w:t>Kensington</w:t>
            </w:r>
          </w:p>
        </w:tc>
        <w:tc>
          <w:tcPr>
            <w:tcW w:w="1134" w:type="dxa"/>
            <w:tcBorders>
              <w:top w:val="nil"/>
              <w:left w:val="nil"/>
              <w:bottom w:val="single" w:sz="4" w:space="0" w:color="auto"/>
              <w:right w:val="nil"/>
            </w:tcBorders>
            <w:noWrap/>
            <w:hideMark/>
          </w:tcPr>
          <w:p w14:paraId="1DCE5802" w14:textId="77777777" w:rsidR="00A61333" w:rsidRPr="000D067E" w:rsidRDefault="00A61333" w:rsidP="003C655B">
            <w:pPr>
              <w:rPr>
                <w:color w:val="385623" w:themeColor="accent6" w:themeShade="80"/>
              </w:rPr>
            </w:pPr>
            <w:r w:rsidRPr="000D067E">
              <w:rPr>
                <w:color w:val="385623" w:themeColor="accent6" w:themeShade="80"/>
              </w:rPr>
              <w:t>ZG</w:t>
            </w:r>
          </w:p>
        </w:tc>
        <w:tc>
          <w:tcPr>
            <w:tcW w:w="1761" w:type="dxa"/>
            <w:tcBorders>
              <w:top w:val="nil"/>
              <w:left w:val="nil"/>
              <w:bottom w:val="single" w:sz="4" w:space="0" w:color="auto"/>
              <w:right w:val="nil"/>
            </w:tcBorders>
          </w:tcPr>
          <w:p w14:paraId="1013035F" w14:textId="77777777" w:rsidR="00A61333" w:rsidRPr="000D067E" w:rsidRDefault="00A61333" w:rsidP="003C655B">
            <w:pPr>
              <w:rPr>
                <w:color w:val="385623" w:themeColor="accent6" w:themeShade="80"/>
              </w:rPr>
            </w:pPr>
            <w:r w:rsidRPr="000D067E">
              <w:rPr>
                <w:color w:val="385623" w:themeColor="accent6" w:themeShade="80"/>
              </w:rPr>
              <w:t>xeric</w:t>
            </w:r>
          </w:p>
        </w:tc>
        <w:tc>
          <w:tcPr>
            <w:tcW w:w="1843" w:type="dxa"/>
            <w:tcBorders>
              <w:top w:val="nil"/>
              <w:left w:val="nil"/>
              <w:bottom w:val="single" w:sz="4" w:space="0" w:color="auto"/>
              <w:right w:val="nil"/>
            </w:tcBorders>
            <w:noWrap/>
            <w:hideMark/>
          </w:tcPr>
          <w:p w14:paraId="4475014B" w14:textId="77777777" w:rsidR="00A61333" w:rsidRPr="000D067E" w:rsidRDefault="00A61333" w:rsidP="003C655B">
            <w:pPr>
              <w:rPr>
                <w:color w:val="385623" w:themeColor="accent6" w:themeShade="80"/>
              </w:rPr>
            </w:pPr>
            <w:r w:rsidRPr="000D067E">
              <w:rPr>
                <w:color w:val="385623" w:themeColor="accent6" w:themeShade="80"/>
              </w:rPr>
              <w:t>42.5343776</w:t>
            </w:r>
          </w:p>
        </w:tc>
        <w:tc>
          <w:tcPr>
            <w:tcW w:w="1782" w:type="dxa"/>
            <w:tcBorders>
              <w:top w:val="nil"/>
              <w:left w:val="nil"/>
              <w:bottom w:val="single" w:sz="4" w:space="0" w:color="auto"/>
              <w:right w:val="nil"/>
            </w:tcBorders>
            <w:noWrap/>
            <w:hideMark/>
          </w:tcPr>
          <w:p w14:paraId="57BF7369" w14:textId="77777777" w:rsidR="00A61333" w:rsidRPr="000D067E" w:rsidRDefault="00A61333" w:rsidP="003C655B">
            <w:pPr>
              <w:rPr>
                <w:color w:val="385623" w:themeColor="accent6" w:themeShade="80"/>
              </w:rPr>
            </w:pPr>
            <w:r w:rsidRPr="000D067E">
              <w:rPr>
                <w:color w:val="385623" w:themeColor="accent6" w:themeShade="80"/>
              </w:rPr>
              <w:t>-83.6712658</w:t>
            </w:r>
          </w:p>
        </w:tc>
      </w:tr>
    </w:tbl>
    <w:p w14:paraId="3DCB3722" w14:textId="77777777" w:rsidR="00A61333" w:rsidRPr="000D067E" w:rsidRDefault="00A61333" w:rsidP="00A61333">
      <w:pPr>
        <w:rPr>
          <w:color w:val="385623" w:themeColor="accent6" w:themeShade="80"/>
        </w:rPr>
      </w:pPr>
    </w:p>
    <w:p w14:paraId="06D85D80" w14:textId="77777777" w:rsidR="00A61333" w:rsidRPr="000D067E" w:rsidRDefault="00A61333" w:rsidP="00194003">
      <w:pPr>
        <w:rPr>
          <w:color w:val="385623" w:themeColor="accent6" w:themeShade="80"/>
        </w:rPr>
      </w:pPr>
    </w:p>
    <w:p w14:paraId="7F21AA0F" w14:textId="77777777" w:rsidR="0013534D" w:rsidRPr="000D067E" w:rsidRDefault="0013534D" w:rsidP="00194003">
      <w:pPr>
        <w:rPr>
          <w:color w:val="385623" w:themeColor="accent6" w:themeShade="80"/>
        </w:rPr>
      </w:pPr>
    </w:p>
    <w:p w14:paraId="52BB5988" w14:textId="77777777" w:rsidR="002704A8" w:rsidRPr="000D067E" w:rsidRDefault="002704A8" w:rsidP="00194003">
      <w:pPr>
        <w:rPr>
          <w:color w:val="385623" w:themeColor="accent6" w:themeShade="80"/>
        </w:rPr>
      </w:pPr>
    </w:p>
    <w:p w14:paraId="1153F717" w14:textId="77777777" w:rsidR="002704A8" w:rsidRPr="000D067E" w:rsidRDefault="002704A8" w:rsidP="00194003">
      <w:pPr>
        <w:rPr>
          <w:color w:val="385623" w:themeColor="accent6" w:themeShade="80"/>
        </w:rPr>
      </w:pPr>
    </w:p>
    <w:p w14:paraId="35602D9B" w14:textId="77777777" w:rsidR="002704A8" w:rsidRPr="000D067E" w:rsidRDefault="002704A8" w:rsidP="00194003">
      <w:pPr>
        <w:rPr>
          <w:color w:val="385623" w:themeColor="accent6" w:themeShade="80"/>
        </w:rPr>
      </w:pPr>
    </w:p>
    <w:p w14:paraId="4D60EDCE" w14:textId="77777777" w:rsidR="002704A8" w:rsidRPr="000D067E" w:rsidRDefault="002704A8" w:rsidP="00194003">
      <w:pPr>
        <w:rPr>
          <w:color w:val="385623" w:themeColor="accent6" w:themeShade="80"/>
        </w:rPr>
      </w:pPr>
    </w:p>
    <w:p w14:paraId="1C9F122D" w14:textId="77777777" w:rsidR="002704A8" w:rsidRPr="000D067E" w:rsidRDefault="002704A8" w:rsidP="00194003">
      <w:pPr>
        <w:rPr>
          <w:color w:val="385623" w:themeColor="accent6" w:themeShade="80"/>
        </w:rPr>
      </w:pPr>
    </w:p>
    <w:p w14:paraId="2D3B5275" w14:textId="41527A58" w:rsidR="000460A2" w:rsidRPr="000D067E" w:rsidRDefault="002F685B" w:rsidP="00084757">
      <w:pPr>
        <w:pStyle w:val="Caption"/>
        <w:rPr>
          <w:color w:val="385623" w:themeColor="accent6" w:themeShade="80"/>
        </w:rPr>
      </w:pPr>
      <w:bookmarkStart w:id="76" w:name="_Toc213798421"/>
      <w:r w:rsidRPr="000D067E">
        <w:rPr>
          <w:b/>
          <w:bCs/>
          <w:color w:val="385623" w:themeColor="accent6" w:themeShade="80"/>
        </w:rPr>
        <w:lastRenderedPageBreak/>
        <w:t xml:space="preserve">Table </w:t>
      </w:r>
      <w:r w:rsidR="00EB42CB" w:rsidRPr="000D067E">
        <w:rPr>
          <w:b/>
          <w:bCs/>
          <w:color w:val="385623" w:themeColor="accent6" w:themeShade="80"/>
        </w:rPr>
        <w:fldChar w:fldCharType="begin"/>
      </w:r>
      <w:r w:rsidR="00EB42CB" w:rsidRPr="000D067E">
        <w:rPr>
          <w:b/>
          <w:bCs/>
          <w:color w:val="385623" w:themeColor="accent6" w:themeShade="80"/>
        </w:rPr>
        <w:instrText xml:space="preserve"> STYLEREF 1 \s </w:instrText>
      </w:r>
      <w:r w:rsidR="00EB42CB" w:rsidRPr="000D067E">
        <w:rPr>
          <w:b/>
          <w:bCs/>
          <w:color w:val="385623" w:themeColor="accent6" w:themeShade="80"/>
        </w:rPr>
        <w:fldChar w:fldCharType="separate"/>
      </w:r>
      <w:r w:rsidR="00EB42CB" w:rsidRPr="000D067E">
        <w:rPr>
          <w:b/>
          <w:bCs/>
          <w:noProof/>
          <w:color w:val="385623" w:themeColor="accent6" w:themeShade="80"/>
        </w:rPr>
        <w:t>A</w:t>
      </w:r>
      <w:r w:rsidR="00EB42CB" w:rsidRPr="000D067E">
        <w:rPr>
          <w:b/>
          <w:bCs/>
          <w:color w:val="385623" w:themeColor="accent6" w:themeShade="80"/>
        </w:rPr>
        <w:fldChar w:fldCharType="end"/>
      </w:r>
      <w:r w:rsidR="00EB42CB" w:rsidRPr="000D067E">
        <w:rPr>
          <w:b/>
          <w:bCs/>
          <w:color w:val="385623" w:themeColor="accent6" w:themeShade="80"/>
        </w:rPr>
        <w:t>.</w:t>
      </w:r>
      <w:r w:rsidR="00EB42CB" w:rsidRPr="000D067E">
        <w:rPr>
          <w:b/>
          <w:bCs/>
          <w:color w:val="385623" w:themeColor="accent6" w:themeShade="80"/>
        </w:rPr>
        <w:fldChar w:fldCharType="begin"/>
      </w:r>
      <w:r w:rsidR="00EB42CB" w:rsidRPr="000D067E">
        <w:rPr>
          <w:b/>
          <w:bCs/>
          <w:color w:val="385623" w:themeColor="accent6" w:themeShade="80"/>
        </w:rPr>
        <w:instrText xml:space="preserve"> SEQ Table \* ARABIC \s 1 </w:instrText>
      </w:r>
      <w:r w:rsidR="00EB42CB" w:rsidRPr="000D067E">
        <w:rPr>
          <w:b/>
          <w:bCs/>
          <w:color w:val="385623" w:themeColor="accent6" w:themeShade="80"/>
        </w:rPr>
        <w:fldChar w:fldCharType="separate"/>
      </w:r>
      <w:r w:rsidR="00EB42CB" w:rsidRPr="000D067E">
        <w:rPr>
          <w:b/>
          <w:bCs/>
          <w:noProof/>
          <w:color w:val="385623" w:themeColor="accent6" w:themeShade="80"/>
        </w:rPr>
        <w:t>2</w:t>
      </w:r>
      <w:r w:rsidR="00EB42CB" w:rsidRPr="000D067E">
        <w:rPr>
          <w:b/>
          <w:bCs/>
          <w:color w:val="385623" w:themeColor="accent6" w:themeShade="80"/>
        </w:rPr>
        <w:fldChar w:fldCharType="end"/>
      </w:r>
      <w:r w:rsidRPr="000D067E">
        <w:rPr>
          <w:b/>
          <w:bCs/>
          <w:color w:val="385623" w:themeColor="accent6" w:themeShade="80"/>
        </w:rPr>
        <w:t>.</w:t>
      </w:r>
      <w:r w:rsidR="0013534D" w:rsidRPr="000D067E">
        <w:rPr>
          <w:color w:val="385623" w:themeColor="accent6" w:themeShade="80"/>
        </w:rPr>
        <w:t xml:space="preserve"> Trap locations for the 2024 purple-prism and multi-funnel traps installed to assess EAB presence.</w:t>
      </w:r>
      <w:bookmarkEnd w:id="76"/>
      <w:r w:rsidR="0013534D" w:rsidRPr="000D067E">
        <w:rPr>
          <w:color w:val="385623" w:themeColor="accent6" w:themeShade="80"/>
        </w:rPr>
        <w:t xml:space="preserve"> </w:t>
      </w:r>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0"/>
        <w:gridCol w:w="2169"/>
        <w:gridCol w:w="950"/>
        <w:gridCol w:w="1336"/>
        <w:gridCol w:w="2675"/>
        <w:gridCol w:w="1701"/>
        <w:gridCol w:w="1380"/>
      </w:tblGrid>
      <w:tr w:rsidR="000D067E" w:rsidRPr="000D067E" w14:paraId="71A15354" w14:textId="77777777" w:rsidTr="00084757">
        <w:trPr>
          <w:trHeight w:val="990"/>
        </w:trPr>
        <w:tc>
          <w:tcPr>
            <w:tcW w:w="950" w:type="dxa"/>
            <w:tcBorders>
              <w:top w:val="single" w:sz="4" w:space="0" w:color="auto"/>
              <w:bottom w:val="single" w:sz="4" w:space="0" w:color="auto"/>
            </w:tcBorders>
            <w:hideMark/>
          </w:tcPr>
          <w:p w14:paraId="543294BA" w14:textId="77777777" w:rsidR="000460A2" w:rsidRPr="000D067E" w:rsidRDefault="000460A2">
            <w:pPr>
              <w:rPr>
                <w:color w:val="385623" w:themeColor="accent6" w:themeShade="80"/>
              </w:rPr>
            </w:pPr>
            <w:r w:rsidRPr="000D067E">
              <w:rPr>
                <w:color w:val="385623" w:themeColor="accent6" w:themeShade="80"/>
              </w:rPr>
              <w:t>Trap number</w:t>
            </w:r>
          </w:p>
        </w:tc>
        <w:tc>
          <w:tcPr>
            <w:tcW w:w="2169" w:type="dxa"/>
            <w:tcBorders>
              <w:top w:val="single" w:sz="4" w:space="0" w:color="auto"/>
              <w:bottom w:val="single" w:sz="4" w:space="0" w:color="auto"/>
            </w:tcBorders>
            <w:hideMark/>
          </w:tcPr>
          <w:p w14:paraId="33807B63" w14:textId="77777777" w:rsidR="000460A2" w:rsidRPr="000D067E" w:rsidRDefault="000460A2">
            <w:pPr>
              <w:rPr>
                <w:color w:val="385623" w:themeColor="accent6" w:themeShade="80"/>
              </w:rPr>
            </w:pPr>
            <w:r w:rsidRPr="000D067E">
              <w:rPr>
                <w:color w:val="385623" w:themeColor="accent6" w:themeShade="80"/>
              </w:rPr>
              <w:t>Park</w:t>
            </w:r>
          </w:p>
        </w:tc>
        <w:tc>
          <w:tcPr>
            <w:tcW w:w="950" w:type="dxa"/>
            <w:tcBorders>
              <w:top w:val="single" w:sz="4" w:space="0" w:color="auto"/>
              <w:bottom w:val="single" w:sz="4" w:space="0" w:color="auto"/>
            </w:tcBorders>
            <w:hideMark/>
          </w:tcPr>
          <w:p w14:paraId="630A5A4E" w14:textId="77777777" w:rsidR="000460A2" w:rsidRPr="000D067E" w:rsidRDefault="000460A2">
            <w:pPr>
              <w:rPr>
                <w:color w:val="385623" w:themeColor="accent6" w:themeShade="80"/>
              </w:rPr>
            </w:pPr>
            <w:r w:rsidRPr="000D067E">
              <w:rPr>
                <w:color w:val="385623" w:themeColor="accent6" w:themeShade="80"/>
              </w:rPr>
              <w:t>Plot number of nearest plot</w:t>
            </w:r>
          </w:p>
        </w:tc>
        <w:tc>
          <w:tcPr>
            <w:tcW w:w="1336" w:type="dxa"/>
            <w:tcBorders>
              <w:top w:val="single" w:sz="4" w:space="0" w:color="auto"/>
              <w:bottom w:val="single" w:sz="4" w:space="0" w:color="auto"/>
            </w:tcBorders>
            <w:hideMark/>
          </w:tcPr>
          <w:p w14:paraId="1F375E45" w14:textId="77777777" w:rsidR="000460A2" w:rsidRPr="000D067E" w:rsidRDefault="000460A2">
            <w:pPr>
              <w:rPr>
                <w:color w:val="385623" w:themeColor="accent6" w:themeShade="80"/>
              </w:rPr>
            </w:pPr>
            <w:r w:rsidRPr="000D067E">
              <w:rPr>
                <w:color w:val="385623" w:themeColor="accent6" w:themeShade="80"/>
              </w:rPr>
              <w:t>Trap type</w:t>
            </w:r>
          </w:p>
        </w:tc>
        <w:tc>
          <w:tcPr>
            <w:tcW w:w="2675" w:type="dxa"/>
            <w:tcBorders>
              <w:top w:val="single" w:sz="4" w:space="0" w:color="auto"/>
              <w:bottom w:val="single" w:sz="4" w:space="0" w:color="auto"/>
            </w:tcBorders>
            <w:hideMark/>
          </w:tcPr>
          <w:p w14:paraId="2A28412E" w14:textId="77777777" w:rsidR="000460A2" w:rsidRPr="000D067E" w:rsidRDefault="000460A2">
            <w:pPr>
              <w:rPr>
                <w:color w:val="385623" w:themeColor="accent6" w:themeShade="80"/>
              </w:rPr>
            </w:pPr>
            <w:r w:rsidRPr="000D067E">
              <w:rPr>
                <w:color w:val="385623" w:themeColor="accent6" w:themeShade="80"/>
              </w:rPr>
              <w:t>Tree species trap is hung in</w:t>
            </w:r>
          </w:p>
        </w:tc>
        <w:tc>
          <w:tcPr>
            <w:tcW w:w="1701" w:type="dxa"/>
            <w:tcBorders>
              <w:top w:val="single" w:sz="4" w:space="0" w:color="auto"/>
              <w:bottom w:val="single" w:sz="4" w:space="0" w:color="auto"/>
            </w:tcBorders>
            <w:hideMark/>
          </w:tcPr>
          <w:p w14:paraId="65593975" w14:textId="77777777" w:rsidR="000460A2" w:rsidRPr="000D067E" w:rsidRDefault="000460A2">
            <w:pPr>
              <w:rPr>
                <w:color w:val="385623" w:themeColor="accent6" w:themeShade="80"/>
              </w:rPr>
            </w:pPr>
            <w:r w:rsidRPr="000D067E">
              <w:rPr>
                <w:color w:val="385623" w:themeColor="accent6" w:themeShade="80"/>
              </w:rPr>
              <w:t>DBH of nearest ash (cm)</w:t>
            </w:r>
          </w:p>
        </w:tc>
        <w:tc>
          <w:tcPr>
            <w:tcW w:w="1380" w:type="dxa"/>
            <w:tcBorders>
              <w:top w:val="single" w:sz="4" w:space="0" w:color="auto"/>
              <w:bottom w:val="single" w:sz="4" w:space="0" w:color="auto"/>
            </w:tcBorders>
            <w:hideMark/>
          </w:tcPr>
          <w:p w14:paraId="2AFE1CBD" w14:textId="77777777" w:rsidR="000460A2" w:rsidRPr="000D067E" w:rsidRDefault="000460A2">
            <w:pPr>
              <w:rPr>
                <w:color w:val="385623" w:themeColor="accent6" w:themeShade="80"/>
              </w:rPr>
            </w:pPr>
            <w:r w:rsidRPr="000D067E">
              <w:rPr>
                <w:color w:val="385623" w:themeColor="accent6" w:themeShade="80"/>
              </w:rPr>
              <w:t>Canopy condition of nearest ash (1-5)</w:t>
            </w:r>
          </w:p>
        </w:tc>
      </w:tr>
      <w:tr w:rsidR="000D067E" w:rsidRPr="000D067E" w14:paraId="35BA3D08" w14:textId="77777777" w:rsidTr="00084757">
        <w:trPr>
          <w:trHeight w:val="290"/>
        </w:trPr>
        <w:tc>
          <w:tcPr>
            <w:tcW w:w="950" w:type="dxa"/>
            <w:tcBorders>
              <w:top w:val="single" w:sz="4" w:space="0" w:color="auto"/>
            </w:tcBorders>
            <w:noWrap/>
            <w:hideMark/>
          </w:tcPr>
          <w:p w14:paraId="5506A118" w14:textId="77777777" w:rsidR="000460A2" w:rsidRPr="000D067E" w:rsidRDefault="000460A2" w:rsidP="000460A2">
            <w:pPr>
              <w:rPr>
                <w:color w:val="385623" w:themeColor="accent6" w:themeShade="80"/>
              </w:rPr>
            </w:pPr>
            <w:r w:rsidRPr="000D067E">
              <w:rPr>
                <w:color w:val="385623" w:themeColor="accent6" w:themeShade="80"/>
              </w:rPr>
              <w:t>1</w:t>
            </w:r>
          </w:p>
        </w:tc>
        <w:tc>
          <w:tcPr>
            <w:tcW w:w="2169" w:type="dxa"/>
            <w:tcBorders>
              <w:top w:val="single" w:sz="4" w:space="0" w:color="auto"/>
            </w:tcBorders>
            <w:noWrap/>
            <w:hideMark/>
          </w:tcPr>
          <w:p w14:paraId="7A5EFEFD" w14:textId="77777777" w:rsidR="000460A2" w:rsidRPr="000D067E" w:rsidRDefault="000460A2">
            <w:pPr>
              <w:rPr>
                <w:color w:val="385623" w:themeColor="accent6" w:themeShade="80"/>
              </w:rPr>
            </w:pPr>
            <w:r w:rsidRPr="000D067E">
              <w:rPr>
                <w:color w:val="385623" w:themeColor="accent6" w:themeShade="80"/>
              </w:rPr>
              <w:t>Kensington</w:t>
            </w:r>
          </w:p>
        </w:tc>
        <w:tc>
          <w:tcPr>
            <w:tcW w:w="950" w:type="dxa"/>
            <w:tcBorders>
              <w:top w:val="single" w:sz="4" w:space="0" w:color="auto"/>
            </w:tcBorders>
            <w:noWrap/>
            <w:hideMark/>
          </w:tcPr>
          <w:p w14:paraId="296937FB" w14:textId="77777777" w:rsidR="000460A2" w:rsidRPr="000D067E" w:rsidRDefault="000460A2" w:rsidP="000460A2">
            <w:pPr>
              <w:rPr>
                <w:color w:val="385623" w:themeColor="accent6" w:themeShade="80"/>
              </w:rPr>
            </w:pPr>
            <w:r w:rsidRPr="000D067E">
              <w:rPr>
                <w:color w:val="385623" w:themeColor="accent6" w:themeShade="80"/>
              </w:rPr>
              <w:t>3</w:t>
            </w:r>
          </w:p>
        </w:tc>
        <w:tc>
          <w:tcPr>
            <w:tcW w:w="1336" w:type="dxa"/>
            <w:tcBorders>
              <w:top w:val="single" w:sz="4" w:space="0" w:color="auto"/>
            </w:tcBorders>
            <w:noWrap/>
            <w:hideMark/>
          </w:tcPr>
          <w:p w14:paraId="44956CA1" w14:textId="77777777" w:rsidR="000460A2" w:rsidRPr="000D067E" w:rsidRDefault="000460A2">
            <w:pPr>
              <w:rPr>
                <w:color w:val="385623" w:themeColor="accent6" w:themeShade="80"/>
              </w:rPr>
            </w:pPr>
            <w:r w:rsidRPr="000D067E">
              <w:rPr>
                <w:color w:val="385623" w:themeColor="accent6" w:themeShade="80"/>
              </w:rPr>
              <w:t>prism</w:t>
            </w:r>
          </w:p>
        </w:tc>
        <w:tc>
          <w:tcPr>
            <w:tcW w:w="2675" w:type="dxa"/>
            <w:tcBorders>
              <w:top w:val="single" w:sz="4" w:space="0" w:color="auto"/>
            </w:tcBorders>
            <w:noWrap/>
            <w:hideMark/>
          </w:tcPr>
          <w:p w14:paraId="33752B2A" w14:textId="50B2937B" w:rsidR="000460A2" w:rsidRPr="000D067E" w:rsidRDefault="000460A2">
            <w:pPr>
              <w:rPr>
                <w:color w:val="385623" w:themeColor="accent6" w:themeShade="80"/>
              </w:rPr>
            </w:pPr>
            <w:r w:rsidRPr="000D067E">
              <w:rPr>
                <w:color w:val="385623" w:themeColor="accent6" w:themeShade="80"/>
              </w:rPr>
              <w:t>green or white</w:t>
            </w:r>
            <w:r w:rsidR="006720BB" w:rsidRPr="000D067E">
              <w:rPr>
                <w:color w:val="385623" w:themeColor="accent6" w:themeShade="80"/>
              </w:rPr>
              <w:t xml:space="preserve"> ash</w:t>
            </w:r>
          </w:p>
        </w:tc>
        <w:tc>
          <w:tcPr>
            <w:tcW w:w="1701" w:type="dxa"/>
            <w:tcBorders>
              <w:top w:val="single" w:sz="4" w:space="0" w:color="auto"/>
            </w:tcBorders>
            <w:noWrap/>
            <w:hideMark/>
          </w:tcPr>
          <w:p w14:paraId="3105B975" w14:textId="50A7C7C6" w:rsidR="000460A2" w:rsidRPr="000D067E" w:rsidRDefault="000460A2" w:rsidP="000460A2">
            <w:pPr>
              <w:rPr>
                <w:color w:val="385623" w:themeColor="accent6" w:themeShade="80"/>
              </w:rPr>
            </w:pPr>
            <w:r w:rsidRPr="000D067E">
              <w:rPr>
                <w:color w:val="385623" w:themeColor="accent6" w:themeShade="80"/>
              </w:rPr>
              <w:t>11</w:t>
            </w:r>
            <w:r w:rsidR="002704A8" w:rsidRPr="000D067E">
              <w:rPr>
                <w:color w:val="385623" w:themeColor="accent6" w:themeShade="80"/>
              </w:rPr>
              <w:t>.0</w:t>
            </w:r>
          </w:p>
        </w:tc>
        <w:tc>
          <w:tcPr>
            <w:tcW w:w="1380" w:type="dxa"/>
            <w:tcBorders>
              <w:top w:val="single" w:sz="4" w:space="0" w:color="auto"/>
            </w:tcBorders>
            <w:noWrap/>
            <w:hideMark/>
          </w:tcPr>
          <w:p w14:paraId="43A8971E" w14:textId="77777777" w:rsidR="000460A2" w:rsidRPr="000D067E" w:rsidRDefault="000460A2" w:rsidP="000460A2">
            <w:pPr>
              <w:rPr>
                <w:color w:val="385623" w:themeColor="accent6" w:themeShade="80"/>
              </w:rPr>
            </w:pPr>
            <w:r w:rsidRPr="000D067E">
              <w:rPr>
                <w:color w:val="385623" w:themeColor="accent6" w:themeShade="80"/>
              </w:rPr>
              <w:t>3</w:t>
            </w:r>
          </w:p>
        </w:tc>
      </w:tr>
      <w:tr w:rsidR="000D067E" w:rsidRPr="000D067E" w14:paraId="03CD656D" w14:textId="77777777" w:rsidTr="00084757">
        <w:trPr>
          <w:trHeight w:val="290"/>
        </w:trPr>
        <w:tc>
          <w:tcPr>
            <w:tcW w:w="950" w:type="dxa"/>
            <w:noWrap/>
            <w:hideMark/>
          </w:tcPr>
          <w:p w14:paraId="44C41B4C" w14:textId="77777777" w:rsidR="000460A2" w:rsidRPr="000D067E" w:rsidRDefault="000460A2" w:rsidP="000460A2">
            <w:pPr>
              <w:rPr>
                <w:color w:val="385623" w:themeColor="accent6" w:themeShade="80"/>
              </w:rPr>
            </w:pPr>
            <w:r w:rsidRPr="000D067E">
              <w:rPr>
                <w:color w:val="385623" w:themeColor="accent6" w:themeShade="80"/>
              </w:rPr>
              <w:t>2</w:t>
            </w:r>
          </w:p>
        </w:tc>
        <w:tc>
          <w:tcPr>
            <w:tcW w:w="2169" w:type="dxa"/>
            <w:noWrap/>
            <w:hideMark/>
          </w:tcPr>
          <w:p w14:paraId="3257FFB6" w14:textId="77777777" w:rsidR="000460A2" w:rsidRPr="000D067E" w:rsidRDefault="000460A2">
            <w:pPr>
              <w:rPr>
                <w:color w:val="385623" w:themeColor="accent6" w:themeShade="80"/>
              </w:rPr>
            </w:pPr>
            <w:r w:rsidRPr="000D067E">
              <w:rPr>
                <w:color w:val="385623" w:themeColor="accent6" w:themeShade="80"/>
              </w:rPr>
              <w:t>Kensington</w:t>
            </w:r>
          </w:p>
        </w:tc>
        <w:tc>
          <w:tcPr>
            <w:tcW w:w="950" w:type="dxa"/>
            <w:noWrap/>
            <w:hideMark/>
          </w:tcPr>
          <w:p w14:paraId="74F9BF6F" w14:textId="77777777" w:rsidR="000460A2" w:rsidRPr="000D067E" w:rsidRDefault="000460A2" w:rsidP="000460A2">
            <w:pPr>
              <w:rPr>
                <w:color w:val="385623" w:themeColor="accent6" w:themeShade="80"/>
              </w:rPr>
            </w:pPr>
            <w:r w:rsidRPr="000D067E">
              <w:rPr>
                <w:color w:val="385623" w:themeColor="accent6" w:themeShade="80"/>
              </w:rPr>
              <w:t>45</w:t>
            </w:r>
          </w:p>
        </w:tc>
        <w:tc>
          <w:tcPr>
            <w:tcW w:w="1336" w:type="dxa"/>
            <w:noWrap/>
            <w:hideMark/>
          </w:tcPr>
          <w:p w14:paraId="2C31E8C1" w14:textId="77777777" w:rsidR="000460A2" w:rsidRPr="000D067E" w:rsidRDefault="000460A2">
            <w:pPr>
              <w:rPr>
                <w:color w:val="385623" w:themeColor="accent6" w:themeShade="80"/>
              </w:rPr>
            </w:pPr>
            <w:r w:rsidRPr="000D067E">
              <w:rPr>
                <w:color w:val="385623" w:themeColor="accent6" w:themeShade="80"/>
              </w:rPr>
              <w:t>prism</w:t>
            </w:r>
          </w:p>
        </w:tc>
        <w:tc>
          <w:tcPr>
            <w:tcW w:w="2675" w:type="dxa"/>
            <w:noWrap/>
            <w:hideMark/>
          </w:tcPr>
          <w:p w14:paraId="11BB0F74" w14:textId="77777777" w:rsidR="000460A2" w:rsidRPr="000D067E" w:rsidRDefault="000460A2">
            <w:pPr>
              <w:rPr>
                <w:color w:val="385623" w:themeColor="accent6" w:themeShade="80"/>
              </w:rPr>
            </w:pPr>
            <w:r w:rsidRPr="000D067E">
              <w:rPr>
                <w:color w:val="385623" w:themeColor="accent6" w:themeShade="80"/>
              </w:rPr>
              <w:t>black ash</w:t>
            </w:r>
          </w:p>
        </w:tc>
        <w:tc>
          <w:tcPr>
            <w:tcW w:w="1701" w:type="dxa"/>
            <w:noWrap/>
            <w:hideMark/>
          </w:tcPr>
          <w:p w14:paraId="504C98BA" w14:textId="77777777" w:rsidR="000460A2" w:rsidRPr="000D067E" w:rsidRDefault="000460A2" w:rsidP="000460A2">
            <w:pPr>
              <w:rPr>
                <w:color w:val="385623" w:themeColor="accent6" w:themeShade="80"/>
              </w:rPr>
            </w:pPr>
            <w:r w:rsidRPr="000D067E">
              <w:rPr>
                <w:color w:val="385623" w:themeColor="accent6" w:themeShade="80"/>
              </w:rPr>
              <w:t>9.9</w:t>
            </w:r>
          </w:p>
        </w:tc>
        <w:tc>
          <w:tcPr>
            <w:tcW w:w="1380" w:type="dxa"/>
            <w:noWrap/>
            <w:hideMark/>
          </w:tcPr>
          <w:p w14:paraId="258BEB44" w14:textId="77777777" w:rsidR="000460A2" w:rsidRPr="000D067E" w:rsidRDefault="000460A2" w:rsidP="000460A2">
            <w:pPr>
              <w:rPr>
                <w:color w:val="385623" w:themeColor="accent6" w:themeShade="80"/>
              </w:rPr>
            </w:pPr>
            <w:r w:rsidRPr="000D067E">
              <w:rPr>
                <w:color w:val="385623" w:themeColor="accent6" w:themeShade="80"/>
              </w:rPr>
              <w:t>1</w:t>
            </w:r>
          </w:p>
        </w:tc>
      </w:tr>
      <w:tr w:rsidR="000D067E" w:rsidRPr="000D067E" w14:paraId="6CB7FDAA" w14:textId="77777777" w:rsidTr="00084757">
        <w:trPr>
          <w:trHeight w:val="290"/>
        </w:trPr>
        <w:tc>
          <w:tcPr>
            <w:tcW w:w="950" w:type="dxa"/>
            <w:noWrap/>
            <w:hideMark/>
          </w:tcPr>
          <w:p w14:paraId="79B8B247" w14:textId="77777777" w:rsidR="000460A2" w:rsidRPr="000D067E" w:rsidRDefault="000460A2" w:rsidP="000460A2">
            <w:pPr>
              <w:rPr>
                <w:color w:val="385623" w:themeColor="accent6" w:themeShade="80"/>
              </w:rPr>
            </w:pPr>
            <w:r w:rsidRPr="000D067E">
              <w:rPr>
                <w:color w:val="385623" w:themeColor="accent6" w:themeShade="80"/>
              </w:rPr>
              <w:t>3</w:t>
            </w:r>
          </w:p>
        </w:tc>
        <w:tc>
          <w:tcPr>
            <w:tcW w:w="2169" w:type="dxa"/>
            <w:noWrap/>
            <w:hideMark/>
          </w:tcPr>
          <w:p w14:paraId="3D9C4A06" w14:textId="77777777" w:rsidR="000460A2" w:rsidRPr="000D067E" w:rsidRDefault="000460A2">
            <w:pPr>
              <w:rPr>
                <w:color w:val="385623" w:themeColor="accent6" w:themeShade="80"/>
              </w:rPr>
            </w:pPr>
            <w:r w:rsidRPr="000D067E">
              <w:rPr>
                <w:color w:val="385623" w:themeColor="accent6" w:themeShade="80"/>
              </w:rPr>
              <w:t>Island Lake</w:t>
            </w:r>
          </w:p>
        </w:tc>
        <w:tc>
          <w:tcPr>
            <w:tcW w:w="950" w:type="dxa"/>
            <w:noWrap/>
            <w:hideMark/>
          </w:tcPr>
          <w:p w14:paraId="2FD0A850" w14:textId="77777777" w:rsidR="000460A2" w:rsidRPr="000D067E" w:rsidRDefault="000460A2" w:rsidP="000460A2">
            <w:pPr>
              <w:rPr>
                <w:color w:val="385623" w:themeColor="accent6" w:themeShade="80"/>
              </w:rPr>
            </w:pPr>
            <w:r w:rsidRPr="000D067E">
              <w:rPr>
                <w:color w:val="385623" w:themeColor="accent6" w:themeShade="80"/>
              </w:rPr>
              <w:t>63</w:t>
            </w:r>
          </w:p>
        </w:tc>
        <w:tc>
          <w:tcPr>
            <w:tcW w:w="1336" w:type="dxa"/>
            <w:noWrap/>
            <w:hideMark/>
          </w:tcPr>
          <w:p w14:paraId="72D5E09F" w14:textId="77777777" w:rsidR="000460A2" w:rsidRPr="000D067E" w:rsidRDefault="000460A2">
            <w:pPr>
              <w:rPr>
                <w:color w:val="385623" w:themeColor="accent6" w:themeShade="80"/>
              </w:rPr>
            </w:pPr>
            <w:r w:rsidRPr="000D067E">
              <w:rPr>
                <w:color w:val="385623" w:themeColor="accent6" w:themeShade="80"/>
              </w:rPr>
              <w:t>prism</w:t>
            </w:r>
          </w:p>
        </w:tc>
        <w:tc>
          <w:tcPr>
            <w:tcW w:w="2675" w:type="dxa"/>
            <w:noWrap/>
            <w:hideMark/>
          </w:tcPr>
          <w:p w14:paraId="1217329E" w14:textId="3F04FADD" w:rsidR="000460A2" w:rsidRPr="000D067E" w:rsidRDefault="006720BB">
            <w:pPr>
              <w:rPr>
                <w:color w:val="385623" w:themeColor="accent6" w:themeShade="80"/>
              </w:rPr>
            </w:pPr>
            <w:r w:rsidRPr="000D067E">
              <w:rPr>
                <w:color w:val="385623" w:themeColor="accent6" w:themeShade="80"/>
              </w:rPr>
              <w:t>green or white ash</w:t>
            </w:r>
          </w:p>
        </w:tc>
        <w:tc>
          <w:tcPr>
            <w:tcW w:w="1701" w:type="dxa"/>
            <w:noWrap/>
            <w:hideMark/>
          </w:tcPr>
          <w:p w14:paraId="1EFD9ECF" w14:textId="7CFF73F1" w:rsidR="000460A2" w:rsidRPr="000D067E" w:rsidRDefault="000460A2" w:rsidP="000460A2">
            <w:pPr>
              <w:rPr>
                <w:color w:val="385623" w:themeColor="accent6" w:themeShade="80"/>
              </w:rPr>
            </w:pPr>
            <w:r w:rsidRPr="000D067E">
              <w:rPr>
                <w:color w:val="385623" w:themeColor="accent6" w:themeShade="80"/>
              </w:rPr>
              <w:t>3.7</w:t>
            </w:r>
          </w:p>
        </w:tc>
        <w:tc>
          <w:tcPr>
            <w:tcW w:w="1380" w:type="dxa"/>
            <w:noWrap/>
            <w:hideMark/>
          </w:tcPr>
          <w:p w14:paraId="02C222A6" w14:textId="77777777" w:rsidR="000460A2" w:rsidRPr="000D067E" w:rsidRDefault="000460A2" w:rsidP="000460A2">
            <w:pPr>
              <w:rPr>
                <w:color w:val="385623" w:themeColor="accent6" w:themeShade="80"/>
              </w:rPr>
            </w:pPr>
            <w:r w:rsidRPr="000D067E">
              <w:rPr>
                <w:color w:val="385623" w:themeColor="accent6" w:themeShade="80"/>
              </w:rPr>
              <w:t>1</w:t>
            </w:r>
          </w:p>
        </w:tc>
      </w:tr>
      <w:tr w:rsidR="000D067E" w:rsidRPr="000D067E" w14:paraId="22C58BEC" w14:textId="77777777" w:rsidTr="00084757">
        <w:trPr>
          <w:trHeight w:val="290"/>
        </w:trPr>
        <w:tc>
          <w:tcPr>
            <w:tcW w:w="950" w:type="dxa"/>
            <w:noWrap/>
            <w:hideMark/>
          </w:tcPr>
          <w:p w14:paraId="698B47E9" w14:textId="77777777" w:rsidR="000460A2" w:rsidRPr="000D067E" w:rsidRDefault="000460A2" w:rsidP="000460A2">
            <w:pPr>
              <w:rPr>
                <w:color w:val="385623" w:themeColor="accent6" w:themeShade="80"/>
              </w:rPr>
            </w:pPr>
            <w:r w:rsidRPr="000D067E">
              <w:rPr>
                <w:color w:val="385623" w:themeColor="accent6" w:themeShade="80"/>
              </w:rPr>
              <w:t>4</w:t>
            </w:r>
          </w:p>
        </w:tc>
        <w:tc>
          <w:tcPr>
            <w:tcW w:w="2169" w:type="dxa"/>
            <w:noWrap/>
            <w:hideMark/>
          </w:tcPr>
          <w:p w14:paraId="1F52AECE" w14:textId="77777777" w:rsidR="000460A2" w:rsidRPr="000D067E" w:rsidRDefault="000460A2">
            <w:pPr>
              <w:rPr>
                <w:color w:val="385623" w:themeColor="accent6" w:themeShade="80"/>
              </w:rPr>
            </w:pPr>
            <w:r w:rsidRPr="000D067E">
              <w:rPr>
                <w:color w:val="385623" w:themeColor="accent6" w:themeShade="80"/>
              </w:rPr>
              <w:t>Island Lake</w:t>
            </w:r>
          </w:p>
        </w:tc>
        <w:tc>
          <w:tcPr>
            <w:tcW w:w="950" w:type="dxa"/>
            <w:noWrap/>
            <w:hideMark/>
          </w:tcPr>
          <w:p w14:paraId="4208E3A9" w14:textId="77777777" w:rsidR="000460A2" w:rsidRPr="000D067E" w:rsidRDefault="000460A2" w:rsidP="000460A2">
            <w:pPr>
              <w:rPr>
                <w:color w:val="385623" w:themeColor="accent6" w:themeShade="80"/>
              </w:rPr>
            </w:pPr>
            <w:r w:rsidRPr="000D067E">
              <w:rPr>
                <w:color w:val="385623" w:themeColor="accent6" w:themeShade="80"/>
              </w:rPr>
              <w:t>63</w:t>
            </w:r>
          </w:p>
        </w:tc>
        <w:tc>
          <w:tcPr>
            <w:tcW w:w="1336" w:type="dxa"/>
            <w:noWrap/>
            <w:hideMark/>
          </w:tcPr>
          <w:p w14:paraId="6A12A787" w14:textId="77777777" w:rsidR="000460A2" w:rsidRPr="000D067E" w:rsidRDefault="000460A2">
            <w:pPr>
              <w:rPr>
                <w:color w:val="385623" w:themeColor="accent6" w:themeShade="80"/>
              </w:rPr>
            </w:pPr>
            <w:r w:rsidRPr="000D067E">
              <w:rPr>
                <w:color w:val="385623" w:themeColor="accent6" w:themeShade="80"/>
              </w:rPr>
              <w:t>prism</w:t>
            </w:r>
          </w:p>
        </w:tc>
        <w:tc>
          <w:tcPr>
            <w:tcW w:w="2675" w:type="dxa"/>
            <w:noWrap/>
            <w:hideMark/>
          </w:tcPr>
          <w:p w14:paraId="68B1DDC7" w14:textId="7B8D799A" w:rsidR="000460A2" w:rsidRPr="000D067E" w:rsidRDefault="006720BB">
            <w:pPr>
              <w:rPr>
                <w:color w:val="385623" w:themeColor="accent6" w:themeShade="80"/>
              </w:rPr>
            </w:pPr>
            <w:r w:rsidRPr="000D067E">
              <w:rPr>
                <w:color w:val="385623" w:themeColor="accent6" w:themeShade="80"/>
              </w:rPr>
              <w:t>green or white ash</w:t>
            </w:r>
          </w:p>
        </w:tc>
        <w:tc>
          <w:tcPr>
            <w:tcW w:w="1701" w:type="dxa"/>
            <w:noWrap/>
            <w:hideMark/>
          </w:tcPr>
          <w:p w14:paraId="0A95FF2D" w14:textId="77777777" w:rsidR="000460A2" w:rsidRPr="000D067E" w:rsidRDefault="000460A2" w:rsidP="000460A2">
            <w:pPr>
              <w:rPr>
                <w:color w:val="385623" w:themeColor="accent6" w:themeShade="80"/>
              </w:rPr>
            </w:pPr>
            <w:r w:rsidRPr="000D067E">
              <w:rPr>
                <w:color w:val="385623" w:themeColor="accent6" w:themeShade="80"/>
              </w:rPr>
              <w:t>8.2</w:t>
            </w:r>
          </w:p>
        </w:tc>
        <w:tc>
          <w:tcPr>
            <w:tcW w:w="1380" w:type="dxa"/>
            <w:noWrap/>
            <w:hideMark/>
          </w:tcPr>
          <w:p w14:paraId="376B19B2" w14:textId="77777777" w:rsidR="000460A2" w:rsidRPr="000D067E" w:rsidRDefault="000460A2" w:rsidP="000460A2">
            <w:pPr>
              <w:rPr>
                <w:color w:val="385623" w:themeColor="accent6" w:themeShade="80"/>
              </w:rPr>
            </w:pPr>
            <w:r w:rsidRPr="000D067E">
              <w:rPr>
                <w:color w:val="385623" w:themeColor="accent6" w:themeShade="80"/>
              </w:rPr>
              <w:t>1</w:t>
            </w:r>
          </w:p>
        </w:tc>
      </w:tr>
      <w:tr w:rsidR="000D067E" w:rsidRPr="000D067E" w14:paraId="5C776CB2" w14:textId="77777777" w:rsidTr="00084757">
        <w:trPr>
          <w:trHeight w:val="290"/>
        </w:trPr>
        <w:tc>
          <w:tcPr>
            <w:tcW w:w="950" w:type="dxa"/>
            <w:noWrap/>
            <w:hideMark/>
          </w:tcPr>
          <w:p w14:paraId="0F959070" w14:textId="77777777" w:rsidR="000460A2" w:rsidRPr="000D067E" w:rsidRDefault="000460A2" w:rsidP="000460A2">
            <w:pPr>
              <w:rPr>
                <w:color w:val="385623" w:themeColor="accent6" w:themeShade="80"/>
              </w:rPr>
            </w:pPr>
            <w:r w:rsidRPr="000D067E">
              <w:rPr>
                <w:color w:val="385623" w:themeColor="accent6" w:themeShade="80"/>
              </w:rPr>
              <w:t>5</w:t>
            </w:r>
          </w:p>
        </w:tc>
        <w:tc>
          <w:tcPr>
            <w:tcW w:w="2169" w:type="dxa"/>
            <w:noWrap/>
            <w:hideMark/>
          </w:tcPr>
          <w:p w14:paraId="77D2D8E6" w14:textId="77777777" w:rsidR="000460A2" w:rsidRPr="000D067E" w:rsidRDefault="000460A2">
            <w:pPr>
              <w:rPr>
                <w:color w:val="385623" w:themeColor="accent6" w:themeShade="80"/>
              </w:rPr>
            </w:pPr>
            <w:r w:rsidRPr="000D067E">
              <w:rPr>
                <w:color w:val="385623" w:themeColor="accent6" w:themeShade="80"/>
              </w:rPr>
              <w:t>Proud Lake</w:t>
            </w:r>
          </w:p>
        </w:tc>
        <w:tc>
          <w:tcPr>
            <w:tcW w:w="950" w:type="dxa"/>
            <w:noWrap/>
            <w:hideMark/>
          </w:tcPr>
          <w:p w14:paraId="6ED7E2F1" w14:textId="77777777" w:rsidR="000460A2" w:rsidRPr="000D067E" w:rsidRDefault="000460A2" w:rsidP="000460A2">
            <w:pPr>
              <w:rPr>
                <w:color w:val="385623" w:themeColor="accent6" w:themeShade="80"/>
              </w:rPr>
            </w:pPr>
            <w:r w:rsidRPr="000D067E">
              <w:rPr>
                <w:color w:val="385623" w:themeColor="accent6" w:themeShade="80"/>
              </w:rPr>
              <w:t>39</w:t>
            </w:r>
          </w:p>
        </w:tc>
        <w:tc>
          <w:tcPr>
            <w:tcW w:w="1336" w:type="dxa"/>
            <w:noWrap/>
            <w:hideMark/>
          </w:tcPr>
          <w:p w14:paraId="6B2A2D43" w14:textId="77777777" w:rsidR="000460A2" w:rsidRPr="000D067E" w:rsidRDefault="000460A2">
            <w:pPr>
              <w:rPr>
                <w:color w:val="385623" w:themeColor="accent6" w:themeShade="80"/>
              </w:rPr>
            </w:pPr>
            <w:r w:rsidRPr="000D067E">
              <w:rPr>
                <w:color w:val="385623" w:themeColor="accent6" w:themeShade="80"/>
              </w:rPr>
              <w:t>prism</w:t>
            </w:r>
          </w:p>
        </w:tc>
        <w:tc>
          <w:tcPr>
            <w:tcW w:w="2675" w:type="dxa"/>
            <w:noWrap/>
            <w:hideMark/>
          </w:tcPr>
          <w:p w14:paraId="4C174AF7" w14:textId="77777777" w:rsidR="000460A2" w:rsidRPr="000D067E" w:rsidRDefault="000460A2">
            <w:pPr>
              <w:rPr>
                <w:color w:val="385623" w:themeColor="accent6" w:themeShade="80"/>
              </w:rPr>
            </w:pPr>
            <w:r w:rsidRPr="000D067E">
              <w:rPr>
                <w:color w:val="385623" w:themeColor="accent6" w:themeShade="80"/>
              </w:rPr>
              <w:t>elm (black ash nearby)</w:t>
            </w:r>
          </w:p>
        </w:tc>
        <w:tc>
          <w:tcPr>
            <w:tcW w:w="1701" w:type="dxa"/>
            <w:noWrap/>
            <w:hideMark/>
          </w:tcPr>
          <w:p w14:paraId="34A3C7AA" w14:textId="6B6AD878" w:rsidR="000460A2" w:rsidRPr="000D067E" w:rsidRDefault="000460A2" w:rsidP="000460A2">
            <w:pPr>
              <w:rPr>
                <w:color w:val="385623" w:themeColor="accent6" w:themeShade="80"/>
              </w:rPr>
            </w:pPr>
            <w:r w:rsidRPr="000D067E">
              <w:rPr>
                <w:color w:val="385623" w:themeColor="accent6" w:themeShade="80"/>
              </w:rPr>
              <w:t>4.</w:t>
            </w:r>
            <w:r w:rsidR="002704A8" w:rsidRPr="000D067E">
              <w:rPr>
                <w:color w:val="385623" w:themeColor="accent6" w:themeShade="80"/>
              </w:rPr>
              <w:t>5</w:t>
            </w:r>
          </w:p>
        </w:tc>
        <w:tc>
          <w:tcPr>
            <w:tcW w:w="1380" w:type="dxa"/>
            <w:noWrap/>
            <w:hideMark/>
          </w:tcPr>
          <w:p w14:paraId="0A2F87BF" w14:textId="77777777" w:rsidR="000460A2" w:rsidRPr="000D067E" w:rsidRDefault="000460A2" w:rsidP="000460A2">
            <w:pPr>
              <w:rPr>
                <w:color w:val="385623" w:themeColor="accent6" w:themeShade="80"/>
              </w:rPr>
            </w:pPr>
            <w:r w:rsidRPr="000D067E">
              <w:rPr>
                <w:color w:val="385623" w:themeColor="accent6" w:themeShade="80"/>
              </w:rPr>
              <w:t>1</w:t>
            </w:r>
          </w:p>
        </w:tc>
      </w:tr>
      <w:tr w:rsidR="000D067E" w:rsidRPr="000D067E" w14:paraId="5164434A" w14:textId="77777777" w:rsidTr="00084757">
        <w:trPr>
          <w:trHeight w:val="290"/>
        </w:trPr>
        <w:tc>
          <w:tcPr>
            <w:tcW w:w="950" w:type="dxa"/>
            <w:noWrap/>
            <w:hideMark/>
          </w:tcPr>
          <w:p w14:paraId="6C91DF59" w14:textId="77777777" w:rsidR="000460A2" w:rsidRPr="000D067E" w:rsidRDefault="000460A2" w:rsidP="000460A2">
            <w:pPr>
              <w:rPr>
                <w:color w:val="385623" w:themeColor="accent6" w:themeShade="80"/>
              </w:rPr>
            </w:pPr>
            <w:r w:rsidRPr="000D067E">
              <w:rPr>
                <w:color w:val="385623" w:themeColor="accent6" w:themeShade="80"/>
              </w:rPr>
              <w:t>6</w:t>
            </w:r>
          </w:p>
        </w:tc>
        <w:tc>
          <w:tcPr>
            <w:tcW w:w="2169" w:type="dxa"/>
            <w:noWrap/>
            <w:hideMark/>
          </w:tcPr>
          <w:p w14:paraId="33324EBF" w14:textId="77777777" w:rsidR="000460A2" w:rsidRPr="000D067E" w:rsidRDefault="000460A2">
            <w:pPr>
              <w:rPr>
                <w:color w:val="385623" w:themeColor="accent6" w:themeShade="80"/>
              </w:rPr>
            </w:pPr>
            <w:r w:rsidRPr="000D067E">
              <w:rPr>
                <w:color w:val="385623" w:themeColor="accent6" w:themeShade="80"/>
              </w:rPr>
              <w:t>Proud Lake</w:t>
            </w:r>
          </w:p>
        </w:tc>
        <w:tc>
          <w:tcPr>
            <w:tcW w:w="950" w:type="dxa"/>
            <w:noWrap/>
            <w:hideMark/>
          </w:tcPr>
          <w:p w14:paraId="2C03C124" w14:textId="77777777" w:rsidR="000460A2" w:rsidRPr="000D067E" w:rsidRDefault="000460A2" w:rsidP="000460A2">
            <w:pPr>
              <w:rPr>
                <w:color w:val="385623" w:themeColor="accent6" w:themeShade="80"/>
              </w:rPr>
            </w:pPr>
            <w:r w:rsidRPr="000D067E">
              <w:rPr>
                <w:color w:val="385623" w:themeColor="accent6" w:themeShade="80"/>
              </w:rPr>
              <w:t>39</w:t>
            </w:r>
          </w:p>
        </w:tc>
        <w:tc>
          <w:tcPr>
            <w:tcW w:w="1336" w:type="dxa"/>
            <w:noWrap/>
            <w:hideMark/>
          </w:tcPr>
          <w:p w14:paraId="27154E0F" w14:textId="77777777" w:rsidR="000460A2" w:rsidRPr="000D067E" w:rsidRDefault="000460A2">
            <w:pPr>
              <w:rPr>
                <w:color w:val="385623" w:themeColor="accent6" w:themeShade="80"/>
              </w:rPr>
            </w:pPr>
            <w:r w:rsidRPr="000D067E">
              <w:rPr>
                <w:color w:val="385623" w:themeColor="accent6" w:themeShade="80"/>
              </w:rPr>
              <w:t>prism</w:t>
            </w:r>
          </w:p>
        </w:tc>
        <w:tc>
          <w:tcPr>
            <w:tcW w:w="2675" w:type="dxa"/>
            <w:noWrap/>
            <w:hideMark/>
          </w:tcPr>
          <w:p w14:paraId="77604FF7" w14:textId="77777777" w:rsidR="000460A2" w:rsidRPr="000D067E" w:rsidRDefault="000460A2">
            <w:pPr>
              <w:rPr>
                <w:color w:val="385623" w:themeColor="accent6" w:themeShade="80"/>
              </w:rPr>
            </w:pPr>
            <w:r w:rsidRPr="000D067E">
              <w:rPr>
                <w:color w:val="385623" w:themeColor="accent6" w:themeShade="80"/>
              </w:rPr>
              <w:t>black ash</w:t>
            </w:r>
          </w:p>
        </w:tc>
        <w:tc>
          <w:tcPr>
            <w:tcW w:w="1701" w:type="dxa"/>
            <w:noWrap/>
            <w:hideMark/>
          </w:tcPr>
          <w:p w14:paraId="44E8B19D" w14:textId="77777777" w:rsidR="000460A2" w:rsidRPr="000D067E" w:rsidRDefault="000460A2" w:rsidP="000460A2">
            <w:pPr>
              <w:rPr>
                <w:color w:val="385623" w:themeColor="accent6" w:themeShade="80"/>
              </w:rPr>
            </w:pPr>
            <w:r w:rsidRPr="000D067E">
              <w:rPr>
                <w:color w:val="385623" w:themeColor="accent6" w:themeShade="80"/>
              </w:rPr>
              <w:t>11.5</w:t>
            </w:r>
          </w:p>
        </w:tc>
        <w:tc>
          <w:tcPr>
            <w:tcW w:w="1380" w:type="dxa"/>
            <w:noWrap/>
            <w:hideMark/>
          </w:tcPr>
          <w:p w14:paraId="2DF2A9AE" w14:textId="77777777" w:rsidR="000460A2" w:rsidRPr="000D067E" w:rsidRDefault="000460A2" w:rsidP="000460A2">
            <w:pPr>
              <w:rPr>
                <w:color w:val="385623" w:themeColor="accent6" w:themeShade="80"/>
              </w:rPr>
            </w:pPr>
            <w:r w:rsidRPr="000D067E">
              <w:rPr>
                <w:color w:val="385623" w:themeColor="accent6" w:themeShade="80"/>
              </w:rPr>
              <w:t>1</w:t>
            </w:r>
          </w:p>
        </w:tc>
      </w:tr>
      <w:tr w:rsidR="000D067E" w:rsidRPr="000D067E" w14:paraId="5234EB6F" w14:textId="77777777" w:rsidTr="00084757">
        <w:trPr>
          <w:trHeight w:val="290"/>
        </w:trPr>
        <w:tc>
          <w:tcPr>
            <w:tcW w:w="950" w:type="dxa"/>
            <w:noWrap/>
            <w:hideMark/>
          </w:tcPr>
          <w:p w14:paraId="0E7647E0" w14:textId="77777777" w:rsidR="000460A2" w:rsidRPr="000D067E" w:rsidRDefault="000460A2" w:rsidP="000460A2">
            <w:pPr>
              <w:rPr>
                <w:color w:val="385623" w:themeColor="accent6" w:themeShade="80"/>
              </w:rPr>
            </w:pPr>
            <w:r w:rsidRPr="000D067E">
              <w:rPr>
                <w:color w:val="385623" w:themeColor="accent6" w:themeShade="80"/>
              </w:rPr>
              <w:t>7</w:t>
            </w:r>
          </w:p>
        </w:tc>
        <w:tc>
          <w:tcPr>
            <w:tcW w:w="2169" w:type="dxa"/>
            <w:noWrap/>
            <w:hideMark/>
          </w:tcPr>
          <w:p w14:paraId="6AB0159E" w14:textId="77777777" w:rsidR="000460A2" w:rsidRPr="000D067E" w:rsidRDefault="000460A2">
            <w:pPr>
              <w:rPr>
                <w:color w:val="385623" w:themeColor="accent6" w:themeShade="80"/>
              </w:rPr>
            </w:pPr>
            <w:r w:rsidRPr="000D067E">
              <w:rPr>
                <w:color w:val="385623" w:themeColor="accent6" w:themeShade="80"/>
              </w:rPr>
              <w:t>Highland</w:t>
            </w:r>
          </w:p>
        </w:tc>
        <w:tc>
          <w:tcPr>
            <w:tcW w:w="950" w:type="dxa"/>
            <w:noWrap/>
            <w:hideMark/>
          </w:tcPr>
          <w:p w14:paraId="003A45EA" w14:textId="77777777" w:rsidR="000460A2" w:rsidRPr="000D067E" w:rsidRDefault="000460A2" w:rsidP="000460A2">
            <w:pPr>
              <w:rPr>
                <w:color w:val="385623" w:themeColor="accent6" w:themeShade="80"/>
              </w:rPr>
            </w:pPr>
            <w:r w:rsidRPr="000D067E">
              <w:rPr>
                <w:color w:val="385623" w:themeColor="accent6" w:themeShade="80"/>
              </w:rPr>
              <w:t>86</w:t>
            </w:r>
          </w:p>
        </w:tc>
        <w:tc>
          <w:tcPr>
            <w:tcW w:w="1336" w:type="dxa"/>
            <w:noWrap/>
            <w:hideMark/>
          </w:tcPr>
          <w:p w14:paraId="5698CA9E" w14:textId="77777777" w:rsidR="000460A2" w:rsidRPr="000D067E" w:rsidRDefault="000460A2">
            <w:pPr>
              <w:rPr>
                <w:color w:val="385623" w:themeColor="accent6" w:themeShade="80"/>
              </w:rPr>
            </w:pPr>
            <w:r w:rsidRPr="000D067E">
              <w:rPr>
                <w:color w:val="385623" w:themeColor="accent6" w:themeShade="80"/>
              </w:rPr>
              <w:t>prism</w:t>
            </w:r>
          </w:p>
        </w:tc>
        <w:tc>
          <w:tcPr>
            <w:tcW w:w="2675" w:type="dxa"/>
            <w:noWrap/>
            <w:hideMark/>
          </w:tcPr>
          <w:p w14:paraId="3EA1FA79" w14:textId="77777777" w:rsidR="000460A2" w:rsidRPr="000D067E" w:rsidRDefault="000460A2">
            <w:pPr>
              <w:rPr>
                <w:color w:val="385623" w:themeColor="accent6" w:themeShade="80"/>
              </w:rPr>
            </w:pPr>
            <w:r w:rsidRPr="000D067E">
              <w:rPr>
                <w:color w:val="385623" w:themeColor="accent6" w:themeShade="80"/>
              </w:rPr>
              <w:t>shepard hook</w:t>
            </w:r>
          </w:p>
        </w:tc>
        <w:tc>
          <w:tcPr>
            <w:tcW w:w="1701" w:type="dxa"/>
            <w:noWrap/>
            <w:hideMark/>
          </w:tcPr>
          <w:p w14:paraId="6712CB79" w14:textId="77777777" w:rsidR="000460A2" w:rsidRPr="000D067E" w:rsidRDefault="000460A2">
            <w:pPr>
              <w:rPr>
                <w:color w:val="385623" w:themeColor="accent6" w:themeShade="80"/>
              </w:rPr>
            </w:pPr>
            <w:r w:rsidRPr="000D067E">
              <w:rPr>
                <w:color w:val="385623" w:themeColor="accent6" w:themeShade="80"/>
              </w:rPr>
              <w:t>NA</w:t>
            </w:r>
          </w:p>
        </w:tc>
        <w:tc>
          <w:tcPr>
            <w:tcW w:w="1380" w:type="dxa"/>
            <w:noWrap/>
            <w:hideMark/>
          </w:tcPr>
          <w:p w14:paraId="5714C0CA" w14:textId="77777777" w:rsidR="000460A2" w:rsidRPr="000D067E" w:rsidRDefault="000460A2">
            <w:pPr>
              <w:rPr>
                <w:color w:val="385623" w:themeColor="accent6" w:themeShade="80"/>
              </w:rPr>
            </w:pPr>
            <w:r w:rsidRPr="000D067E">
              <w:rPr>
                <w:color w:val="385623" w:themeColor="accent6" w:themeShade="80"/>
              </w:rPr>
              <w:t>NA</w:t>
            </w:r>
          </w:p>
        </w:tc>
      </w:tr>
      <w:tr w:rsidR="000D067E" w:rsidRPr="000D067E" w14:paraId="61D30EA5" w14:textId="77777777" w:rsidTr="00084757">
        <w:trPr>
          <w:trHeight w:val="290"/>
        </w:trPr>
        <w:tc>
          <w:tcPr>
            <w:tcW w:w="950" w:type="dxa"/>
            <w:noWrap/>
            <w:hideMark/>
          </w:tcPr>
          <w:p w14:paraId="5338EA4C" w14:textId="77777777" w:rsidR="000460A2" w:rsidRPr="000D067E" w:rsidRDefault="000460A2" w:rsidP="000460A2">
            <w:pPr>
              <w:rPr>
                <w:color w:val="385623" w:themeColor="accent6" w:themeShade="80"/>
              </w:rPr>
            </w:pPr>
            <w:r w:rsidRPr="000D067E">
              <w:rPr>
                <w:color w:val="385623" w:themeColor="accent6" w:themeShade="80"/>
              </w:rPr>
              <w:t>8</w:t>
            </w:r>
          </w:p>
        </w:tc>
        <w:tc>
          <w:tcPr>
            <w:tcW w:w="2169" w:type="dxa"/>
            <w:noWrap/>
            <w:hideMark/>
          </w:tcPr>
          <w:p w14:paraId="498151CE" w14:textId="77777777" w:rsidR="000460A2" w:rsidRPr="000D067E" w:rsidRDefault="000460A2">
            <w:pPr>
              <w:rPr>
                <w:color w:val="385623" w:themeColor="accent6" w:themeShade="80"/>
              </w:rPr>
            </w:pPr>
            <w:r w:rsidRPr="000D067E">
              <w:rPr>
                <w:color w:val="385623" w:themeColor="accent6" w:themeShade="80"/>
              </w:rPr>
              <w:t>Highland</w:t>
            </w:r>
          </w:p>
        </w:tc>
        <w:tc>
          <w:tcPr>
            <w:tcW w:w="950" w:type="dxa"/>
            <w:noWrap/>
            <w:hideMark/>
          </w:tcPr>
          <w:p w14:paraId="012C30C5" w14:textId="77777777" w:rsidR="000460A2" w:rsidRPr="000D067E" w:rsidRDefault="000460A2" w:rsidP="000460A2">
            <w:pPr>
              <w:rPr>
                <w:color w:val="385623" w:themeColor="accent6" w:themeShade="80"/>
              </w:rPr>
            </w:pPr>
            <w:r w:rsidRPr="000D067E">
              <w:rPr>
                <w:color w:val="385623" w:themeColor="accent6" w:themeShade="80"/>
              </w:rPr>
              <w:t>86</w:t>
            </w:r>
          </w:p>
        </w:tc>
        <w:tc>
          <w:tcPr>
            <w:tcW w:w="1336" w:type="dxa"/>
            <w:noWrap/>
            <w:hideMark/>
          </w:tcPr>
          <w:p w14:paraId="17579C62" w14:textId="77777777" w:rsidR="000460A2" w:rsidRPr="000D067E" w:rsidRDefault="000460A2">
            <w:pPr>
              <w:rPr>
                <w:color w:val="385623" w:themeColor="accent6" w:themeShade="80"/>
              </w:rPr>
            </w:pPr>
            <w:r w:rsidRPr="000D067E">
              <w:rPr>
                <w:color w:val="385623" w:themeColor="accent6" w:themeShade="80"/>
              </w:rPr>
              <w:t>prism</w:t>
            </w:r>
          </w:p>
        </w:tc>
        <w:tc>
          <w:tcPr>
            <w:tcW w:w="2675" w:type="dxa"/>
            <w:noWrap/>
            <w:hideMark/>
          </w:tcPr>
          <w:p w14:paraId="17171287" w14:textId="77777777" w:rsidR="000460A2" w:rsidRPr="000D067E" w:rsidRDefault="000460A2">
            <w:pPr>
              <w:rPr>
                <w:color w:val="385623" w:themeColor="accent6" w:themeShade="80"/>
              </w:rPr>
            </w:pPr>
            <w:r w:rsidRPr="000D067E">
              <w:rPr>
                <w:color w:val="385623" w:themeColor="accent6" w:themeShade="80"/>
              </w:rPr>
              <w:t>shepard hook</w:t>
            </w:r>
          </w:p>
        </w:tc>
        <w:tc>
          <w:tcPr>
            <w:tcW w:w="1701" w:type="dxa"/>
            <w:noWrap/>
            <w:hideMark/>
          </w:tcPr>
          <w:p w14:paraId="6B2E897D" w14:textId="77777777" w:rsidR="000460A2" w:rsidRPr="000D067E" w:rsidRDefault="000460A2">
            <w:pPr>
              <w:rPr>
                <w:color w:val="385623" w:themeColor="accent6" w:themeShade="80"/>
              </w:rPr>
            </w:pPr>
            <w:r w:rsidRPr="000D067E">
              <w:rPr>
                <w:color w:val="385623" w:themeColor="accent6" w:themeShade="80"/>
              </w:rPr>
              <w:t>NA</w:t>
            </w:r>
          </w:p>
        </w:tc>
        <w:tc>
          <w:tcPr>
            <w:tcW w:w="1380" w:type="dxa"/>
            <w:noWrap/>
            <w:hideMark/>
          </w:tcPr>
          <w:p w14:paraId="735D6AB1" w14:textId="77777777" w:rsidR="000460A2" w:rsidRPr="000D067E" w:rsidRDefault="000460A2">
            <w:pPr>
              <w:rPr>
                <w:color w:val="385623" w:themeColor="accent6" w:themeShade="80"/>
              </w:rPr>
            </w:pPr>
            <w:r w:rsidRPr="000D067E">
              <w:rPr>
                <w:color w:val="385623" w:themeColor="accent6" w:themeShade="80"/>
              </w:rPr>
              <w:t>NA</w:t>
            </w:r>
          </w:p>
        </w:tc>
      </w:tr>
      <w:tr w:rsidR="000D067E" w:rsidRPr="000D067E" w14:paraId="1DE0A7CB" w14:textId="77777777" w:rsidTr="00084757">
        <w:trPr>
          <w:trHeight w:val="290"/>
        </w:trPr>
        <w:tc>
          <w:tcPr>
            <w:tcW w:w="950" w:type="dxa"/>
            <w:noWrap/>
            <w:hideMark/>
          </w:tcPr>
          <w:p w14:paraId="78E5C401" w14:textId="77777777" w:rsidR="000460A2" w:rsidRPr="000D067E" w:rsidRDefault="000460A2" w:rsidP="000460A2">
            <w:pPr>
              <w:rPr>
                <w:color w:val="385623" w:themeColor="accent6" w:themeShade="80"/>
              </w:rPr>
            </w:pPr>
            <w:r w:rsidRPr="000D067E">
              <w:rPr>
                <w:color w:val="385623" w:themeColor="accent6" w:themeShade="80"/>
              </w:rPr>
              <w:t>9</w:t>
            </w:r>
          </w:p>
        </w:tc>
        <w:tc>
          <w:tcPr>
            <w:tcW w:w="2169" w:type="dxa"/>
            <w:noWrap/>
            <w:hideMark/>
          </w:tcPr>
          <w:p w14:paraId="219D4211" w14:textId="77777777" w:rsidR="000460A2" w:rsidRPr="000D067E" w:rsidRDefault="000460A2">
            <w:pPr>
              <w:rPr>
                <w:color w:val="385623" w:themeColor="accent6" w:themeShade="80"/>
              </w:rPr>
            </w:pPr>
            <w:r w:rsidRPr="000D067E">
              <w:rPr>
                <w:color w:val="385623" w:themeColor="accent6" w:themeShade="80"/>
              </w:rPr>
              <w:t>Pontiac</w:t>
            </w:r>
          </w:p>
        </w:tc>
        <w:tc>
          <w:tcPr>
            <w:tcW w:w="950" w:type="dxa"/>
            <w:noWrap/>
            <w:hideMark/>
          </w:tcPr>
          <w:p w14:paraId="28FC48A4" w14:textId="77777777" w:rsidR="000460A2" w:rsidRPr="000D067E" w:rsidRDefault="000460A2" w:rsidP="000460A2">
            <w:pPr>
              <w:rPr>
                <w:color w:val="385623" w:themeColor="accent6" w:themeShade="80"/>
              </w:rPr>
            </w:pPr>
            <w:r w:rsidRPr="000D067E">
              <w:rPr>
                <w:color w:val="385623" w:themeColor="accent6" w:themeShade="80"/>
              </w:rPr>
              <w:t>53</w:t>
            </w:r>
          </w:p>
        </w:tc>
        <w:tc>
          <w:tcPr>
            <w:tcW w:w="1336" w:type="dxa"/>
            <w:noWrap/>
            <w:hideMark/>
          </w:tcPr>
          <w:p w14:paraId="717B7379" w14:textId="77777777" w:rsidR="000460A2" w:rsidRPr="000D067E" w:rsidRDefault="000460A2">
            <w:pPr>
              <w:rPr>
                <w:color w:val="385623" w:themeColor="accent6" w:themeShade="80"/>
              </w:rPr>
            </w:pPr>
            <w:r w:rsidRPr="000D067E">
              <w:rPr>
                <w:color w:val="385623" w:themeColor="accent6" w:themeShade="80"/>
              </w:rPr>
              <w:t>prism</w:t>
            </w:r>
          </w:p>
        </w:tc>
        <w:tc>
          <w:tcPr>
            <w:tcW w:w="2675" w:type="dxa"/>
            <w:noWrap/>
            <w:hideMark/>
          </w:tcPr>
          <w:p w14:paraId="2809D621" w14:textId="77777777" w:rsidR="000460A2" w:rsidRPr="000D067E" w:rsidRDefault="000460A2">
            <w:pPr>
              <w:rPr>
                <w:color w:val="385623" w:themeColor="accent6" w:themeShade="80"/>
              </w:rPr>
            </w:pPr>
            <w:r w:rsidRPr="000D067E">
              <w:rPr>
                <w:color w:val="385623" w:themeColor="accent6" w:themeShade="80"/>
              </w:rPr>
              <w:t>elm</w:t>
            </w:r>
          </w:p>
        </w:tc>
        <w:tc>
          <w:tcPr>
            <w:tcW w:w="1701" w:type="dxa"/>
            <w:noWrap/>
            <w:hideMark/>
          </w:tcPr>
          <w:p w14:paraId="1C687C7E" w14:textId="77777777" w:rsidR="000460A2" w:rsidRPr="000D067E" w:rsidRDefault="000460A2" w:rsidP="000460A2">
            <w:pPr>
              <w:rPr>
                <w:color w:val="385623" w:themeColor="accent6" w:themeShade="80"/>
              </w:rPr>
            </w:pPr>
            <w:r w:rsidRPr="000D067E">
              <w:rPr>
                <w:color w:val="385623" w:themeColor="accent6" w:themeShade="80"/>
              </w:rPr>
              <w:t>7.2</w:t>
            </w:r>
          </w:p>
        </w:tc>
        <w:tc>
          <w:tcPr>
            <w:tcW w:w="1380" w:type="dxa"/>
            <w:noWrap/>
            <w:hideMark/>
          </w:tcPr>
          <w:p w14:paraId="6F7CB2B4" w14:textId="77777777" w:rsidR="000460A2" w:rsidRPr="000D067E" w:rsidRDefault="000460A2" w:rsidP="000460A2">
            <w:pPr>
              <w:rPr>
                <w:color w:val="385623" w:themeColor="accent6" w:themeShade="80"/>
              </w:rPr>
            </w:pPr>
            <w:r w:rsidRPr="000D067E">
              <w:rPr>
                <w:color w:val="385623" w:themeColor="accent6" w:themeShade="80"/>
              </w:rPr>
              <w:t>1</w:t>
            </w:r>
          </w:p>
        </w:tc>
      </w:tr>
      <w:tr w:rsidR="000D067E" w:rsidRPr="000D067E" w14:paraId="2993D8B2" w14:textId="77777777" w:rsidTr="00084757">
        <w:trPr>
          <w:trHeight w:val="290"/>
        </w:trPr>
        <w:tc>
          <w:tcPr>
            <w:tcW w:w="950" w:type="dxa"/>
            <w:noWrap/>
            <w:hideMark/>
          </w:tcPr>
          <w:p w14:paraId="4E91C8B9" w14:textId="77777777" w:rsidR="000460A2" w:rsidRPr="000D067E" w:rsidRDefault="000460A2" w:rsidP="000460A2">
            <w:pPr>
              <w:rPr>
                <w:color w:val="385623" w:themeColor="accent6" w:themeShade="80"/>
              </w:rPr>
            </w:pPr>
            <w:r w:rsidRPr="000D067E">
              <w:rPr>
                <w:color w:val="385623" w:themeColor="accent6" w:themeShade="80"/>
              </w:rPr>
              <w:t>10</w:t>
            </w:r>
          </w:p>
        </w:tc>
        <w:tc>
          <w:tcPr>
            <w:tcW w:w="2169" w:type="dxa"/>
            <w:noWrap/>
            <w:hideMark/>
          </w:tcPr>
          <w:p w14:paraId="49CE40F7" w14:textId="77777777" w:rsidR="000460A2" w:rsidRPr="000D067E" w:rsidRDefault="000460A2">
            <w:pPr>
              <w:rPr>
                <w:color w:val="385623" w:themeColor="accent6" w:themeShade="80"/>
              </w:rPr>
            </w:pPr>
            <w:r w:rsidRPr="000D067E">
              <w:rPr>
                <w:color w:val="385623" w:themeColor="accent6" w:themeShade="80"/>
              </w:rPr>
              <w:t>Pontiac</w:t>
            </w:r>
          </w:p>
        </w:tc>
        <w:tc>
          <w:tcPr>
            <w:tcW w:w="950" w:type="dxa"/>
            <w:noWrap/>
            <w:hideMark/>
          </w:tcPr>
          <w:p w14:paraId="089F22D1" w14:textId="77777777" w:rsidR="000460A2" w:rsidRPr="000D067E" w:rsidRDefault="000460A2" w:rsidP="000460A2">
            <w:pPr>
              <w:rPr>
                <w:color w:val="385623" w:themeColor="accent6" w:themeShade="80"/>
              </w:rPr>
            </w:pPr>
            <w:r w:rsidRPr="000D067E">
              <w:rPr>
                <w:color w:val="385623" w:themeColor="accent6" w:themeShade="80"/>
              </w:rPr>
              <w:t>53</w:t>
            </w:r>
          </w:p>
        </w:tc>
        <w:tc>
          <w:tcPr>
            <w:tcW w:w="1336" w:type="dxa"/>
            <w:noWrap/>
            <w:hideMark/>
          </w:tcPr>
          <w:p w14:paraId="5C0772A8" w14:textId="77777777" w:rsidR="000460A2" w:rsidRPr="000D067E" w:rsidRDefault="000460A2">
            <w:pPr>
              <w:rPr>
                <w:color w:val="385623" w:themeColor="accent6" w:themeShade="80"/>
              </w:rPr>
            </w:pPr>
            <w:r w:rsidRPr="000D067E">
              <w:rPr>
                <w:color w:val="385623" w:themeColor="accent6" w:themeShade="80"/>
              </w:rPr>
              <w:t>prism</w:t>
            </w:r>
          </w:p>
        </w:tc>
        <w:tc>
          <w:tcPr>
            <w:tcW w:w="2675" w:type="dxa"/>
            <w:noWrap/>
            <w:hideMark/>
          </w:tcPr>
          <w:p w14:paraId="24C682DB" w14:textId="77777777" w:rsidR="000460A2" w:rsidRPr="000D067E" w:rsidRDefault="000460A2">
            <w:pPr>
              <w:rPr>
                <w:color w:val="385623" w:themeColor="accent6" w:themeShade="80"/>
              </w:rPr>
            </w:pPr>
            <w:r w:rsidRPr="000D067E">
              <w:rPr>
                <w:color w:val="385623" w:themeColor="accent6" w:themeShade="80"/>
              </w:rPr>
              <w:t>red maple</w:t>
            </w:r>
          </w:p>
        </w:tc>
        <w:tc>
          <w:tcPr>
            <w:tcW w:w="1701" w:type="dxa"/>
            <w:noWrap/>
            <w:hideMark/>
          </w:tcPr>
          <w:p w14:paraId="6E96CDA5" w14:textId="77777777" w:rsidR="000460A2" w:rsidRPr="000D067E" w:rsidRDefault="000460A2" w:rsidP="000460A2">
            <w:pPr>
              <w:rPr>
                <w:color w:val="385623" w:themeColor="accent6" w:themeShade="80"/>
              </w:rPr>
            </w:pPr>
            <w:r w:rsidRPr="000D067E">
              <w:rPr>
                <w:color w:val="385623" w:themeColor="accent6" w:themeShade="80"/>
              </w:rPr>
              <w:t>2.1</w:t>
            </w:r>
          </w:p>
        </w:tc>
        <w:tc>
          <w:tcPr>
            <w:tcW w:w="1380" w:type="dxa"/>
            <w:noWrap/>
            <w:hideMark/>
          </w:tcPr>
          <w:p w14:paraId="2A5C14B9" w14:textId="77777777" w:rsidR="000460A2" w:rsidRPr="000D067E" w:rsidRDefault="000460A2" w:rsidP="000460A2">
            <w:pPr>
              <w:rPr>
                <w:color w:val="385623" w:themeColor="accent6" w:themeShade="80"/>
              </w:rPr>
            </w:pPr>
            <w:r w:rsidRPr="000D067E">
              <w:rPr>
                <w:color w:val="385623" w:themeColor="accent6" w:themeShade="80"/>
              </w:rPr>
              <w:t>1</w:t>
            </w:r>
          </w:p>
        </w:tc>
      </w:tr>
      <w:tr w:rsidR="000D067E" w:rsidRPr="000D067E" w14:paraId="209EE287" w14:textId="77777777" w:rsidTr="00084757">
        <w:trPr>
          <w:trHeight w:val="290"/>
        </w:trPr>
        <w:tc>
          <w:tcPr>
            <w:tcW w:w="950" w:type="dxa"/>
            <w:noWrap/>
            <w:hideMark/>
          </w:tcPr>
          <w:p w14:paraId="27ECF630" w14:textId="77777777" w:rsidR="000460A2" w:rsidRPr="000D067E" w:rsidRDefault="000460A2" w:rsidP="000460A2">
            <w:pPr>
              <w:rPr>
                <w:color w:val="385623" w:themeColor="accent6" w:themeShade="80"/>
              </w:rPr>
            </w:pPr>
            <w:r w:rsidRPr="000D067E">
              <w:rPr>
                <w:color w:val="385623" w:themeColor="accent6" w:themeShade="80"/>
              </w:rPr>
              <w:t>11</w:t>
            </w:r>
          </w:p>
        </w:tc>
        <w:tc>
          <w:tcPr>
            <w:tcW w:w="2169" w:type="dxa"/>
            <w:noWrap/>
            <w:hideMark/>
          </w:tcPr>
          <w:p w14:paraId="48AD5AE4" w14:textId="77777777" w:rsidR="000460A2" w:rsidRPr="000D067E" w:rsidRDefault="000460A2">
            <w:pPr>
              <w:rPr>
                <w:color w:val="385623" w:themeColor="accent6" w:themeShade="80"/>
              </w:rPr>
            </w:pPr>
            <w:r w:rsidRPr="000D067E">
              <w:rPr>
                <w:color w:val="385623" w:themeColor="accent6" w:themeShade="80"/>
              </w:rPr>
              <w:t>Indian Springs</w:t>
            </w:r>
          </w:p>
        </w:tc>
        <w:tc>
          <w:tcPr>
            <w:tcW w:w="950" w:type="dxa"/>
            <w:noWrap/>
            <w:hideMark/>
          </w:tcPr>
          <w:p w14:paraId="3D84B34C" w14:textId="77777777" w:rsidR="000460A2" w:rsidRPr="000D067E" w:rsidRDefault="000460A2" w:rsidP="000460A2">
            <w:pPr>
              <w:rPr>
                <w:color w:val="385623" w:themeColor="accent6" w:themeShade="80"/>
              </w:rPr>
            </w:pPr>
            <w:r w:rsidRPr="000D067E">
              <w:rPr>
                <w:color w:val="385623" w:themeColor="accent6" w:themeShade="80"/>
              </w:rPr>
              <w:t>78</w:t>
            </w:r>
          </w:p>
        </w:tc>
        <w:tc>
          <w:tcPr>
            <w:tcW w:w="1336" w:type="dxa"/>
            <w:noWrap/>
            <w:hideMark/>
          </w:tcPr>
          <w:p w14:paraId="26DF359D" w14:textId="77777777" w:rsidR="000460A2" w:rsidRPr="000D067E" w:rsidRDefault="000460A2">
            <w:pPr>
              <w:rPr>
                <w:color w:val="385623" w:themeColor="accent6" w:themeShade="80"/>
              </w:rPr>
            </w:pPr>
            <w:r w:rsidRPr="000D067E">
              <w:rPr>
                <w:color w:val="385623" w:themeColor="accent6" w:themeShade="80"/>
              </w:rPr>
              <w:t>prism</w:t>
            </w:r>
          </w:p>
        </w:tc>
        <w:tc>
          <w:tcPr>
            <w:tcW w:w="2675" w:type="dxa"/>
            <w:noWrap/>
            <w:hideMark/>
          </w:tcPr>
          <w:p w14:paraId="5C189B0E" w14:textId="1A47D5F0" w:rsidR="000460A2" w:rsidRPr="000D067E" w:rsidRDefault="000460A2">
            <w:pPr>
              <w:rPr>
                <w:color w:val="385623" w:themeColor="accent6" w:themeShade="80"/>
              </w:rPr>
            </w:pPr>
            <w:r w:rsidRPr="000D067E">
              <w:rPr>
                <w:color w:val="385623" w:themeColor="accent6" w:themeShade="80"/>
              </w:rPr>
              <w:t>maple</w:t>
            </w:r>
          </w:p>
        </w:tc>
        <w:tc>
          <w:tcPr>
            <w:tcW w:w="1701" w:type="dxa"/>
            <w:noWrap/>
            <w:hideMark/>
          </w:tcPr>
          <w:p w14:paraId="37014BD1" w14:textId="1FDEA1B9" w:rsidR="000460A2" w:rsidRPr="000D067E" w:rsidRDefault="000460A2" w:rsidP="000460A2">
            <w:pPr>
              <w:rPr>
                <w:color w:val="385623" w:themeColor="accent6" w:themeShade="80"/>
              </w:rPr>
            </w:pPr>
            <w:r w:rsidRPr="000D067E">
              <w:rPr>
                <w:color w:val="385623" w:themeColor="accent6" w:themeShade="80"/>
              </w:rPr>
              <w:t>2.</w:t>
            </w:r>
            <w:r w:rsidR="002704A8" w:rsidRPr="000D067E">
              <w:rPr>
                <w:color w:val="385623" w:themeColor="accent6" w:themeShade="80"/>
              </w:rPr>
              <w:t>8</w:t>
            </w:r>
          </w:p>
        </w:tc>
        <w:tc>
          <w:tcPr>
            <w:tcW w:w="1380" w:type="dxa"/>
            <w:noWrap/>
            <w:hideMark/>
          </w:tcPr>
          <w:p w14:paraId="47C661B3" w14:textId="77777777" w:rsidR="000460A2" w:rsidRPr="000D067E" w:rsidRDefault="000460A2" w:rsidP="000460A2">
            <w:pPr>
              <w:rPr>
                <w:color w:val="385623" w:themeColor="accent6" w:themeShade="80"/>
              </w:rPr>
            </w:pPr>
            <w:r w:rsidRPr="000D067E">
              <w:rPr>
                <w:color w:val="385623" w:themeColor="accent6" w:themeShade="80"/>
              </w:rPr>
              <w:t>1</w:t>
            </w:r>
          </w:p>
        </w:tc>
      </w:tr>
      <w:tr w:rsidR="000D067E" w:rsidRPr="000D067E" w14:paraId="63ED30DA" w14:textId="77777777" w:rsidTr="00084757">
        <w:trPr>
          <w:trHeight w:val="290"/>
        </w:trPr>
        <w:tc>
          <w:tcPr>
            <w:tcW w:w="950" w:type="dxa"/>
            <w:noWrap/>
            <w:hideMark/>
          </w:tcPr>
          <w:p w14:paraId="0A6507FF" w14:textId="77777777" w:rsidR="000460A2" w:rsidRPr="000D067E" w:rsidRDefault="000460A2" w:rsidP="000460A2">
            <w:pPr>
              <w:rPr>
                <w:color w:val="385623" w:themeColor="accent6" w:themeShade="80"/>
              </w:rPr>
            </w:pPr>
            <w:r w:rsidRPr="000D067E">
              <w:rPr>
                <w:color w:val="385623" w:themeColor="accent6" w:themeShade="80"/>
              </w:rPr>
              <w:t>12</w:t>
            </w:r>
          </w:p>
        </w:tc>
        <w:tc>
          <w:tcPr>
            <w:tcW w:w="2169" w:type="dxa"/>
            <w:noWrap/>
            <w:hideMark/>
          </w:tcPr>
          <w:p w14:paraId="60F088E4" w14:textId="77777777" w:rsidR="000460A2" w:rsidRPr="000D067E" w:rsidRDefault="000460A2">
            <w:pPr>
              <w:rPr>
                <w:color w:val="385623" w:themeColor="accent6" w:themeShade="80"/>
              </w:rPr>
            </w:pPr>
            <w:r w:rsidRPr="000D067E">
              <w:rPr>
                <w:color w:val="385623" w:themeColor="accent6" w:themeShade="80"/>
              </w:rPr>
              <w:t>Indian Springs</w:t>
            </w:r>
          </w:p>
        </w:tc>
        <w:tc>
          <w:tcPr>
            <w:tcW w:w="950" w:type="dxa"/>
            <w:noWrap/>
            <w:hideMark/>
          </w:tcPr>
          <w:p w14:paraId="06C08912" w14:textId="77777777" w:rsidR="000460A2" w:rsidRPr="000D067E" w:rsidRDefault="000460A2" w:rsidP="000460A2">
            <w:pPr>
              <w:rPr>
                <w:color w:val="385623" w:themeColor="accent6" w:themeShade="80"/>
              </w:rPr>
            </w:pPr>
            <w:r w:rsidRPr="000D067E">
              <w:rPr>
                <w:color w:val="385623" w:themeColor="accent6" w:themeShade="80"/>
              </w:rPr>
              <w:t>78</w:t>
            </w:r>
          </w:p>
        </w:tc>
        <w:tc>
          <w:tcPr>
            <w:tcW w:w="1336" w:type="dxa"/>
            <w:noWrap/>
            <w:hideMark/>
          </w:tcPr>
          <w:p w14:paraId="23571CC8" w14:textId="77777777" w:rsidR="000460A2" w:rsidRPr="000D067E" w:rsidRDefault="000460A2">
            <w:pPr>
              <w:rPr>
                <w:color w:val="385623" w:themeColor="accent6" w:themeShade="80"/>
              </w:rPr>
            </w:pPr>
            <w:r w:rsidRPr="000D067E">
              <w:rPr>
                <w:color w:val="385623" w:themeColor="accent6" w:themeShade="80"/>
              </w:rPr>
              <w:t>prism</w:t>
            </w:r>
          </w:p>
        </w:tc>
        <w:tc>
          <w:tcPr>
            <w:tcW w:w="2675" w:type="dxa"/>
            <w:noWrap/>
            <w:hideMark/>
          </w:tcPr>
          <w:p w14:paraId="5FF7E2B2" w14:textId="78A599EF" w:rsidR="000460A2" w:rsidRPr="000D067E" w:rsidRDefault="000460A2">
            <w:pPr>
              <w:rPr>
                <w:color w:val="385623" w:themeColor="accent6" w:themeShade="80"/>
              </w:rPr>
            </w:pPr>
            <w:r w:rsidRPr="000D067E">
              <w:rPr>
                <w:color w:val="385623" w:themeColor="accent6" w:themeShade="80"/>
              </w:rPr>
              <w:t>serviceberry</w:t>
            </w:r>
          </w:p>
        </w:tc>
        <w:tc>
          <w:tcPr>
            <w:tcW w:w="1701" w:type="dxa"/>
            <w:noWrap/>
            <w:hideMark/>
          </w:tcPr>
          <w:p w14:paraId="43C0AFCA" w14:textId="1D423500" w:rsidR="000460A2" w:rsidRPr="000D067E" w:rsidRDefault="000460A2" w:rsidP="000460A2">
            <w:pPr>
              <w:rPr>
                <w:color w:val="385623" w:themeColor="accent6" w:themeShade="80"/>
              </w:rPr>
            </w:pPr>
            <w:r w:rsidRPr="000D067E">
              <w:rPr>
                <w:color w:val="385623" w:themeColor="accent6" w:themeShade="80"/>
              </w:rPr>
              <w:t>9.3</w:t>
            </w:r>
          </w:p>
        </w:tc>
        <w:tc>
          <w:tcPr>
            <w:tcW w:w="1380" w:type="dxa"/>
            <w:noWrap/>
            <w:hideMark/>
          </w:tcPr>
          <w:p w14:paraId="5224AC27" w14:textId="77777777" w:rsidR="000460A2" w:rsidRPr="000D067E" w:rsidRDefault="000460A2" w:rsidP="000460A2">
            <w:pPr>
              <w:rPr>
                <w:color w:val="385623" w:themeColor="accent6" w:themeShade="80"/>
              </w:rPr>
            </w:pPr>
            <w:r w:rsidRPr="000D067E">
              <w:rPr>
                <w:color w:val="385623" w:themeColor="accent6" w:themeShade="80"/>
              </w:rPr>
              <w:t>1</w:t>
            </w:r>
          </w:p>
        </w:tc>
      </w:tr>
      <w:tr w:rsidR="000D067E" w:rsidRPr="000D067E" w14:paraId="3F828000" w14:textId="77777777" w:rsidTr="00084757">
        <w:trPr>
          <w:trHeight w:val="290"/>
        </w:trPr>
        <w:tc>
          <w:tcPr>
            <w:tcW w:w="950" w:type="dxa"/>
            <w:noWrap/>
            <w:hideMark/>
          </w:tcPr>
          <w:p w14:paraId="1D780F7D" w14:textId="77777777" w:rsidR="000460A2" w:rsidRPr="000D067E" w:rsidRDefault="000460A2" w:rsidP="000460A2">
            <w:pPr>
              <w:rPr>
                <w:color w:val="385623" w:themeColor="accent6" w:themeShade="80"/>
              </w:rPr>
            </w:pPr>
            <w:r w:rsidRPr="000D067E">
              <w:rPr>
                <w:color w:val="385623" w:themeColor="accent6" w:themeShade="80"/>
              </w:rPr>
              <w:t>13</w:t>
            </w:r>
          </w:p>
        </w:tc>
        <w:tc>
          <w:tcPr>
            <w:tcW w:w="2169" w:type="dxa"/>
            <w:noWrap/>
            <w:hideMark/>
          </w:tcPr>
          <w:p w14:paraId="21F6DE4B" w14:textId="77777777" w:rsidR="000460A2" w:rsidRPr="000D067E" w:rsidRDefault="000460A2">
            <w:pPr>
              <w:rPr>
                <w:color w:val="385623" w:themeColor="accent6" w:themeShade="80"/>
              </w:rPr>
            </w:pPr>
            <w:r w:rsidRPr="000D067E">
              <w:rPr>
                <w:color w:val="385623" w:themeColor="accent6" w:themeShade="80"/>
              </w:rPr>
              <w:t>Pontiac</w:t>
            </w:r>
          </w:p>
        </w:tc>
        <w:tc>
          <w:tcPr>
            <w:tcW w:w="950" w:type="dxa"/>
            <w:noWrap/>
            <w:hideMark/>
          </w:tcPr>
          <w:p w14:paraId="16BA9959" w14:textId="77777777" w:rsidR="000460A2" w:rsidRPr="000D067E" w:rsidRDefault="000460A2" w:rsidP="000460A2">
            <w:pPr>
              <w:rPr>
                <w:color w:val="385623" w:themeColor="accent6" w:themeShade="80"/>
              </w:rPr>
            </w:pPr>
            <w:r w:rsidRPr="000D067E">
              <w:rPr>
                <w:color w:val="385623" w:themeColor="accent6" w:themeShade="80"/>
              </w:rPr>
              <w:t>53</w:t>
            </w:r>
          </w:p>
        </w:tc>
        <w:tc>
          <w:tcPr>
            <w:tcW w:w="1336" w:type="dxa"/>
            <w:noWrap/>
            <w:hideMark/>
          </w:tcPr>
          <w:p w14:paraId="0F99A45B" w14:textId="77777777" w:rsidR="000460A2" w:rsidRPr="000D067E" w:rsidRDefault="000460A2">
            <w:pPr>
              <w:rPr>
                <w:color w:val="385623" w:themeColor="accent6" w:themeShade="80"/>
              </w:rPr>
            </w:pPr>
            <w:r w:rsidRPr="000D067E">
              <w:rPr>
                <w:color w:val="385623" w:themeColor="accent6" w:themeShade="80"/>
              </w:rPr>
              <w:t>multifunnel</w:t>
            </w:r>
          </w:p>
        </w:tc>
        <w:tc>
          <w:tcPr>
            <w:tcW w:w="2675" w:type="dxa"/>
            <w:noWrap/>
            <w:hideMark/>
          </w:tcPr>
          <w:p w14:paraId="1442F34E" w14:textId="77777777" w:rsidR="000460A2" w:rsidRPr="000D067E" w:rsidRDefault="000460A2">
            <w:pPr>
              <w:rPr>
                <w:color w:val="385623" w:themeColor="accent6" w:themeShade="80"/>
              </w:rPr>
            </w:pPr>
            <w:r w:rsidRPr="000D067E">
              <w:rPr>
                <w:color w:val="385623" w:themeColor="accent6" w:themeShade="80"/>
              </w:rPr>
              <w:t>hickory</w:t>
            </w:r>
          </w:p>
        </w:tc>
        <w:tc>
          <w:tcPr>
            <w:tcW w:w="1701" w:type="dxa"/>
            <w:noWrap/>
            <w:hideMark/>
          </w:tcPr>
          <w:p w14:paraId="677CAC4F" w14:textId="1B22B338" w:rsidR="000460A2" w:rsidRPr="000D067E" w:rsidRDefault="002704A8" w:rsidP="000460A2">
            <w:pPr>
              <w:rPr>
                <w:color w:val="385623" w:themeColor="accent6" w:themeShade="80"/>
              </w:rPr>
            </w:pPr>
            <w:r w:rsidRPr="000D067E">
              <w:rPr>
                <w:color w:val="385623" w:themeColor="accent6" w:themeShade="80"/>
              </w:rPr>
              <w:t>7.0</w:t>
            </w:r>
          </w:p>
        </w:tc>
        <w:tc>
          <w:tcPr>
            <w:tcW w:w="1380" w:type="dxa"/>
            <w:noWrap/>
            <w:hideMark/>
          </w:tcPr>
          <w:p w14:paraId="34EB3CA6" w14:textId="77777777" w:rsidR="000460A2" w:rsidRPr="000D067E" w:rsidRDefault="000460A2" w:rsidP="000460A2">
            <w:pPr>
              <w:rPr>
                <w:color w:val="385623" w:themeColor="accent6" w:themeShade="80"/>
              </w:rPr>
            </w:pPr>
            <w:r w:rsidRPr="000D067E">
              <w:rPr>
                <w:color w:val="385623" w:themeColor="accent6" w:themeShade="80"/>
              </w:rPr>
              <w:t>1</w:t>
            </w:r>
          </w:p>
        </w:tc>
      </w:tr>
      <w:tr w:rsidR="000D067E" w:rsidRPr="000D067E" w14:paraId="506BBE45" w14:textId="77777777" w:rsidTr="00084757">
        <w:trPr>
          <w:trHeight w:val="290"/>
        </w:trPr>
        <w:tc>
          <w:tcPr>
            <w:tcW w:w="950" w:type="dxa"/>
            <w:noWrap/>
            <w:hideMark/>
          </w:tcPr>
          <w:p w14:paraId="0C7555B9" w14:textId="77777777" w:rsidR="000460A2" w:rsidRPr="000D067E" w:rsidRDefault="000460A2" w:rsidP="000460A2">
            <w:pPr>
              <w:rPr>
                <w:color w:val="385623" w:themeColor="accent6" w:themeShade="80"/>
              </w:rPr>
            </w:pPr>
            <w:r w:rsidRPr="000D067E">
              <w:rPr>
                <w:color w:val="385623" w:themeColor="accent6" w:themeShade="80"/>
              </w:rPr>
              <w:t>14</w:t>
            </w:r>
          </w:p>
        </w:tc>
        <w:tc>
          <w:tcPr>
            <w:tcW w:w="2169" w:type="dxa"/>
            <w:noWrap/>
            <w:hideMark/>
          </w:tcPr>
          <w:p w14:paraId="0C6645E5" w14:textId="77777777" w:rsidR="000460A2" w:rsidRPr="000D067E" w:rsidRDefault="000460A2">
            <w:pPr>
              <w:rPr>
                <w:color w:val="385623" w:themeColor="accent6" w:themeShade="80"/>
              </w:rPr>
            </w:pPr>
            <w:r w:rsidRPr="000D067E">
              <w:rPr>
                <w:color w:val="385623" w:themeColor="accent6" w:themeShade="80"/>
              </w:rPr>
              <w:t>Pontiac</w:t>
            </w:r>
          </w:p>
        </w:tc>
        <w:tc>
          <w:tcPr>
            <w:tcW w:w="950" w:type="dxa"/>
            <w:noWrap/>
            <w:hideMark/>
          </w:tcPr>
          <w:p w14:paraId="4A9411B2" w14:textId="77777777" w:rsidR="000460A2" w:rsidRPr="000D067E" w:rsidRDefault="000460A2" w:rsidP="000460A2">
            <w:pPr>
              <w:rPr>
                <w:color w:val="385623" w:themeColor="accent6" w:themeShade="80"/>
              </w:rPr>
            </w:pPr>
            <w:r w:rsidRPr="000D067E">
              <w:rPr>
                <w:color w:val="385623" w:themeColor="accent6" w:themeShade="80"/>
              </w:rPr>
              <w:t>53</w:t>
            </w:r>
          </w:p>
        </w:tc>
        <w:tc>
          <w:tcPr>
            <w:tcW w:w="1336" w:type="dxa"/>
            <w:noWrap/>
            <w:hideMark/>
          </w:tcPr>
          <w:p w14:paraId="2D77B9A6" w14:textId="77777777" w:rsidR="000460A2" w:rsidRPr="000D067E" w:rsidRDefault="000460A2">
            <w:pPr>
              <w:rPr>
                <w:color w:val="385623" w:themeColor="accent6" w:themeShade="80"/>
              </w:rPr>
            </w:pPr>
            <w:r w:rsidRPr="000D067E">
              <w:rPr>
                <w:color w:val="385623" w:themeColor="accent6" w:themeShade="80"/>
              </w:rPr>
              <w:t>multifunnel</w:t>
            </w:r>
          </w:p>
        </w:tc>
        <w:tc>
          <w:tcPr>
            <w:tcW w:w="2675" w:type="dxa"/>
            <w:noWrap/>
            <w:hideMark/>
          </w:tcPr>
          <w:p w14:paraId="6519E2EE" w14:textId="0767CDD8" w:rsidR="000460A2" w:rsidRPr="000D067E" w:rsidRDefault="006720BB">
            <w:pPr>
              <w:rPr>
                <w:color w:val="385623" w:themeColor="accent6" w:themeShade="80"/>
              </w:rPr>
            </w:pPr>
            <w:r w:rsidRPr="000D067E">
              <w:rPr>
                <w:color w:val="385623" w:themeColor="accent6" w:themeShade="80"/>
              </w:rPr>
              <w:t>green or white ash</w:t>
            </w:r>
          </w:p>
        </w:tc>
        <w:tc>
          <w:tcPr>
            <w:tcW w:w="1701" w:type="dxa"/>
            <w:noWrap/>
            <w:hideMark/>
          </w:tcPr>
          <w:p w14:paraId="2D23A532" w14:textId="77777777" w:rsidR="000460A2" w:rsidRPr="000D067E" w:rsidRDefault="000460A2" w:rsidP="000460A2">
            <w:pPr>
              <w:rPr>
                <w:color w:val="385623" w:themeColor="accent6" w:themeShade="80"/>
              </w:rPr>
            </w:pPr>
            <w:r w:rsidRPr="000D067E">
              <w:rPr>
                <w:color w:val="385623" w:themeColor="accent6" w:themeShade="80"/>
              </w:rPr>
              <w:t>4.4</w:t>
            </w:r>
          </w:p>
        </w:tc>
        <w:tc>
          <w:tcPr>
            <w:tcW w:w="1380" w:type="dxa"/>
            <w:noWrap/>
            <w:hideMark/>
          </w:tcPr>
          <w:p w14:paraId="4B8535BF" w14:textId="77777777" w:rsidR="000460A2" w:rsidRPr="000D067E" w:rsidRDefault="000460A2" w:rsidP="000460A2">
            <w:pPr>
              <w:rPr>
                <w:color w:val="385623" w:themeColor="accent6" w:themeShade="80"/>
              </w:rPr>
            </w:pPr>
            <w:r w:rsidRPr="000D067E">
              <w:rPr>
                <w:color w:val="385623" w:themeColor="accent6" w:themeShade="80"/>
              </w:rPr>
              <w:t>1</w:t>
            </w:r>
          </w:p>
        </w:tc>
      </w:tr>
      <w:tr w:rsidR="002704A8" w:rsidRPr="000D067E" w14:paraId="51FAA7CD" w14:textId="77777777" w:rsidTr="00084757">
        <w:trPr>
          <w:trHeight w:val="290"/>
        </w:trPr>
        <w:tc>
          <w:tcPr>
            <w:tcW w:w="950" w:type="dxa"/>
            <w:noWrap/>
            <w:hideMark/>
          </w:tcPr>
          <w:p w14:paraId="506F4DC2" w14:textId="77777777" w:rsidR="000460A2" w:rsidRPr="000D067E" w:rsidRDefault="000460A2" w:rsidP="000460A2">
            <w:pPr>
              <w:rPr>
                <w:color w:val="385623" w:themeColor="accent6" w:themeShade="80"/>
              </w:rPr>
            </w:pPr>
            <w:r w:rsidRPr="000D067E">
              <w:rPr>
                <w:color w:val="385623" w:themeColor="accent6" w:themeShade="80"/>
              </w:rPr>
              <w:t>15</w:t>
            </w:r>
          </w:p>
        </w:tc>
        <w:tc>
          <w:tcPr>
            <w:tcW w:w="2169" w:type="dxa"/>
            <w:noWrap/>
            <w:hideMark/>
          </w:tcPr>
          <w:p w14:paraId="5906EC82" w14:textId="77777777" w:rsidR="000460A2" w:rsidRPr="000D067E" w:rsidRDefault="000460A2">
            <w:pPr>
              <w:rPr>
                <w:color w:val="385623" w:themeColor="accent6" w:themeShade="80"/>
              </w:rPr>
            </w:pPr>
            <w:r w:rsidRPr="000D067E">
              <w:rPr>
                <w:color w:val="385623" w:themeColor="accent6" w:themeShade="80"/>
              </w:rPr>
              <w:t>Pontiac</w:t>
            </w:r>
          </w:p>
        </w:tc>
        <w:tc>
          <w:tcPr>
            <w:tcW w:w="950" w:type="dxa"/>
            <w:noWrap/>
            <w:hideMark/>
          </w:tcPr>
          <w:p w14:paraId="79AC19AE" w14:textId="77777777" w:rsidR="000460A2" w:rsidRPr="000D067E" w:rsidRDefault="000460A2" w:rsidP="000460A2">
            <w:pPr>
              <w:rPr>
                <w:color w:val="385623" w:themeColor="accent6" w:themeShade="80"/>
              </w:rPr>
            </w:pPr>
            <w:r w:rsidRPr="000D067E">
              <w:rPr>
                <w:color w:val="385623" w:themeColor="accent6" w:themeShade="80"/>
              </w:rPr>
              <w:t>53</w:t>
            </w:r>
          </w:p>
        </w:tc>
        <w:tc>
          <w:tcPr>
            <w:tcW w:w="1336" w:type="dxa"/>
            <w:noWrap/>
            <w:hideMark/>
          </w:tcPr>
          <w:p w14:paraId="5A621BF9" w14:textId="77777777" w:rsidR="000460A2" w:rsidRPr="000D067E" w:rsidRDefault="000460A2">
            <w:pPr>
              <w:rPr>
                <w:color w:val="385623" w:themeColor="accent6" w:themeShade="80"/>
              </w:rPr>
            </w:pPr>
            <w:r w:rsidRPr="000D067E">
              <w:rPr>
                <w:color w:val="385623" w:themeColor="accent6" w:themeShade="80"/>
              </w:rPr>
              <w:t>multifunnel</w:t>
            </w:r>
          </w:p>
        </w:tc>
        <w:tc>
          <w:tcPr>
            <w:tcW w:w="2675" w:type="dxa"/>
            <w:noWrap/>
            <w:hideMark/>
          </w:tcPr>
          <w:p w14:paraId="00D811BA" w14:textId="0EC7506B" w:rsidR="000460A2" w:rsidRPr="000D067E" w:rsidRDefault="006720BB">
            <w:pPr>
              <w:rPr>
                <w:color w:val="385623" w:themeColor="accent6" w:themeShade="80"/>
              </w:rPr>
            </w:pPr>
            <w:r w:rsidRPr="000D067E">
              <w:rPr>
                <w:color w:val="385623" w:themeColor="accent6" w:themeShade="80"/>
              </w:rPr>
              <w:t>green or white ash</w:t>
            </w:r>
          </w:p>
        </w:tc>
        <w:tc>
          <w:tcPr>
            <w:tcW w:w="1701" w:type="dxa"/>
            <w:noWrap/>
            <w:hideMark/>
          </w:tcPr>
          <w:p w14:paraId="7C2CC01E" w14:textId="77777777" w:rsidR="000460A2" w:rsidRPr="000D067E" w:rsidRDefault="000460A2" w:rsidP="000460A2">
            <w:pPr>
              <w:rPr>
                <w:color w:val="385623" w:themeColor="accent6" w:themeShade="80"/>
              </w:rPr>
            </w:pPr>
            <w:r w:rsidRPr="000D067E">
              <w:rPr>
                <w:color w:val="385623" w:themeColor="accent6" w:themeShade="80"/>
              </w:rPr>
              <w:t>10</w:t>
            </w:r>
          </w:p>
        </w:tc>
        <w:tc>
          <w:tcPr>
            <w:tcW w:w="1380" w:type="dxa"/>
            <w:noWrap/>
            <w:hideMark/>
          </w:tcPr>
          <w:p w14:paraId="5BD33DE7" w14:textId="77777777" w:rsidR="000460A2" w:rsidRPr="000D067E" w:rsidRDefault="000460A2" w:rsidP="000460A2">
            <w:pPr>
              <w:rPr>
                <w:color w:val="385623" w:themeColor="accent6" w:themeShade="80"/>
              </w:rPr>
            </w:pPr>
            <w:r w:rsidRPr="000D067E">
              <w:rPr>
                <w:color w:val="385623" w:themeColor="accent6" w:themeShade="80"/>
              </w:rPr>
              <w:t>2</w:t>
            </w:r>
          </w:p>
        </w:tc>
      </w:tr>
    </w:tbl>
    <w:p w14:paraId="7318114C" w14:textId="77777777" w:rsidR="000460A2" w:rsidRPr="000D067E" w:rsidRDefault="000460A2" w:rsidP="00194003">
      <w:pPr>
        <w:rPr>
          <w:color w:val="385623" w:themeColor="accent6" w:themeShade="80"/>
        </w:rPr>
      </w:pPr>
    </w:p>
    <w:p w14:paraId="32E66D6B" w14:textId="777228B4" w:rsidR="0013534D" w:rsidRPr="000D067E" w:rsidRDefault="0013534D" w:rsidP="00194003">
      <w:pPr>
        <w:rPr>
          <w:color w:val="385623" w:themeColor="accent6" w:themeShade="80"/>
        </w:rPr>
      </w:pPr>
    </w:p>
    <w:p w14:paraId="072C4A75" w14:textId="77777777" w:rsidR="00084757" w:rsidRPr="000D067E" w:rsidRDefault="00084757" w:rsidP="002F685B">
      <w:pPr>
        <w:pStyle w:val="Caption"/>
        <w:rPr>
          <w:b/>
          <w:bCs/>
          <w:color w:val="385623" w:themeColor="accent6" w:themeShade="80"/>
        </w:rPr>
      </w:pPr>
    </w:p>
    <w:p w14:paraId="7D9429A0" w14:textId="77777777" w:rsidR="00084757" w:rsidRPr="000D067E" w:rsidRDefault="00084757" w:rsidP="002F685B">
      <w:pPr>
        <w:pStyle w:val="Caption"/>
        <w:rPr>
          <w:b/>
          <w:bCs/>
          <w:color w:val="385623" w:themeColor="accent6" w:themeShade="80"/>
        </w:rPr>
      </w:pPr>
    </w:p>
    <w:p w14:paraId="22219A22" w14:textId="49312639" w:rsidR="0013534D" w:rsidRPr="000D067E" w:rsidRDefault="002F685B" w:rsidP="002F685B">
      <w:pPr>
        <w:pStyle w:val="Caption"/>
        <w:rPr>
          <w:color w:val="385623" w:themeColor="accent6" w:themeShade="80"/>
        </w:rPr>
      </w:pPr>
      <w:bookmarkStart w:id="77" w:name="_Toc213798422"/>
      <w:r w:rsidRPr="000D067E">
        <w:rPr>
          <w:b/>
          <w:bCs/>
          <w:color w:val="385623" w:themeColor="accent6" w:themeShade="80"/>
        </w:rPr>
        <w:lastRenderedPageBreak/>
        <w:t xml:space="preserve">Table </w:t>
      </w:r>
      <w:r w:rsidR="00EB42CB" w:rsidRPr="000D067E">
        <w:rPr>
          <w:b/>
          <w:bCs/>
          <w:color w:val="385623" w:themeColor="accent6" w:themeShade="80"/>
        </w:rPr>
        <w:fldChar w:fldCharType="begin"/>
      </w:r>
      <w:r w:rsidR="00EB42CB" w:rsidRPr="000D067E">
        <w:rPr>
          <w:b/>
          <w:bCs/>
          <w:color w:val="385623" w:themeColor="accent6" w:themeShade="80"/>
        </w:rPr>
        <w:instrText xml:space="preserve"> STYLEREF 1 \s </w:instrText>
      </w:r>
      <w:r w:rsidR="00EB42CB" w:rsidRPr="000D067E">
        <w:rPr>
          <w:b/>
          <w:bCs/>
          <w:color w:val="385623" w:themeColor="accent6" w:themeShade="80"/>
        </w:rPr>
        <w:fldChar w:fldCharType="separate"/>
      </w:r>
      <w:r w:rsidR="00EB42CB" w:rsidRPr="000D067E">
        <w:rPr>
          <w:b/>
          <w:bCs/>
          <w:noProof/>
          <w:color w:val="385623" w:themeColor="accent6" w:themeShade="80"/>
        </w:rPr>
        <w:t>A</w:t>
      </w:r>
      <w:r w:rsidR="00EB42CB" w:rsidRPr="000D067E">
        <w:rPr>
          <w:b/>
          <w:bCs/>
          <w:color w:val="385623" w:themeColor="accent6" w:themeShade="80"/>
        </w:rPr>
        <w:fldChar w:fldCharType="end"/>
      </w:r>
      <w:r w:rsidR="00EB42CB" w:rsidRPr="000D067E">
        <w:rPr>
          <w:b/>
          <w:bCs/>
          <w:color w:val="385623" w:themeColor="accent6" w:themeShade="80"/>
        </w:rPr>
        <w:t>.</w:t>
      </w:r>
      <w:r w:rsidR="00EB42CB" w:rsidRPr="000D067E">
        <w:rPr>
          <w:b/>
          <w:bCs/>
          <w:color w:val="385623" w:themeColor="accent6" w:themeShade="80"/>
        </w:rPr>
        <w:fldChar w:fldCharType="begin"/>
      </w:r>
      <w:r w:rsidR="00EB42CB" w:rsidRPr="000D067E">
        <w:rPr>
          <w:b/>
          <w:bCs/>
          <w:color w:val="385623" w:themeColor="accent6" w:themeShade="80"/>
        </w:rPr>
        <w:instrText xml:space="preserve"> SEQ Table \* ARABIC \s 1 </w:instrText>
      </w:r>
      <w:r w:rsidR="00EB42CB" w:rsidRPr="000D067E">
        <w:rPr>
          <w:b/>
          <w:bCs/>
          <w:color w:val="385623" w:themeColor="accent6" w:themeShade="80"/>
        </w:rPr>
        <w:fldChar w:fldCharType="separate"/>
      </w:r>
      <w:r w:rsidR="00EB42CB" w:rsidRPr="000D067E">
        <w:rPr>
          <w:b/>
          <w:bCs/>
          <w:noProof/>
          <w:color w:val="385623" w:themeColor="accent6" w:themeShade="80"/>
        </w:rPr>
        <w:t>3</w:t>
      </w:r>
      <w:r w:rsidR="00EB42CB" w:rsidRPr="000D067E">
        <w:rPr>
          <w:b/>
          <w:bCs/>
          <w:color w:val="385623" w:themeColor="accent6" w:themeShade="80"/>
        </w:rPr>
        <w:fldChar w:fldCharType="end"/>
      </w:r>
      <w:r w:rsidRPr="000D067E">
        <w:rPr>
          <w:b/>
          <w:bCs/>
          <w:color w:val="385623" w:themeColor="accent6" w:themeShade="80"/>
        </w:rPr>
        <w:t>.</w:t>
      </w:r>
      <w:r w:rsidR="0013534D" w:rsidRPr="000D067E">
        <w:rPr>
          <w:color w:val="385623" w:themeColor="accent6" w:themeShade="80"/>
        </w:rPr>
        <w:t xml:space="preserve"> Yellow pan trap information for 2024 parasitoid sampling effort. All traps were within ~30 meters of the center tree for Plot 53 at Pontiac Lake Recreation Area.</w:t>
      </w:r>
      <w:bookmarkEnd w:id="77"/>
    </w:p>
    <w:tbl>
      <w:tblPr>
        <w:tblW w:w="9498" w:type="dxa"/>
        <w:tblLook w:val="04A0" w:firstRow="1" w:lastRow="0" w:firstColumn="1" w:lastColumn="0" w:noHBand="0" w:noVBand="1"/>
      </w:tblPr>
      <w:tblGrid>
        <w:gridCol w:w="950"/>
        <w:gridCol w:w="903"/>
        <w:gridCol w:w="1123"/>
        <w:gridCol w:w="839"/>
        <w:gridCol w:w="1443"/>
        <w:gridCol w:w="1110"/>
        <w:gridCol w:w="1216"/>
        <w:gridCol w:w="1016"/>
        <w:gridCol w:w="1163"/>
      </w:tblGrid>
      <w:tr w:rsidR="000D067E" w:rsidRPr="000D067E" w14:paraId="34CC97CA" w14:textId="77777777" w:rsidTr="004B5AAC">
        <w:trPr>
          <w:trHeight w:val="580"/>
        </w:trPr>
        <w:tc>
          <w:tcPr>
            <w:tcW w:w="913" w:type="dxa"/>
            <w:tcBorders>
              <w:top w:val="single" w:sz="4" w:space="0" w:color="auto"/>
              <w:left w:val="nil"/>
              <w:bottom w:val="single" w:sz="4" w:space="0" w:color="auto"/>
              <w:right w:val="nil"/>
            </w:tcBorders>
            <w:vAlign w:val="bottom"/>
            <w:hideMark/>
          </w:tcPr>
          <w:p w14:paraId="7E22D62D" w14:textId="77777777" w:rsidR="0013534D" w:rsidRPr="000D067E" w:rsidRDefault="0013534D" w:rsidP="00194003">
            <w:pPr>
              <w:rPr>
                <w:color w:val="385623" w:themeColor="accent6" w:themeShade="80"/>
              </w:rPr>
            </w:pPr>
            <w:r w:rsidRPr="000D067E">
              <w:rPr>
                <w:color w:val="385623" w:themeColor="accent6" w:themeShade="80"/>
              </w:rPr>
              <w:t>Trap number</w:t>
            </w:r>
          </w:p>
        </w:tc>
        <w:tc>
          <w:tcPr>
            <w:tcW w:w="903" w:type="dxa"/>
            <w:tcBorders>
              <w:top w:val="single" w:sz="4" w:space="0" w:color="auto"/>
              <w:left w:val="nil"/>
              <w:bottom w:val="single" w:sz="4" w:space="0" w:color="auto"/>
              <w:right w:val="nil"/>
            </w:tcBorders>
            <w:vAlign w:val="bottom"/>
            <w:hideMark/>
          </w:tcPr>
          <w:p w14:paraId="197F75A9" w14:textId="77777777" w:rsidR="0013534D" w:rsidRPr="000D067E" w:rsidRDefault="0013534D" w:rsidP="00194003">
            <w:pPr>
              <w:rPr>
                <w:color w:val="385623" w:themeColor="accent6" w:themeShade="80"/>
              </w:rPr>
            </w:pPr>
            <w:r w:rsidRPr="000D067E">
              <w:rPr>
                <w:color w:val="385623" w:themeColor="accent6" w:themeShade="80"/>
              </w:rPr>
              <w:t>DBH of ash (cm)</w:t>
            </w:r>
          </w:p>
        </w:tc>
        <w:tc>
          <w:tcPr>
            <w:tcW w:w="1117" w:type="dxa"/>
            <w:tcBorders>
              <w:top w:val="single" w:sz="4" w:space="0" w:color="auto"/>
              <w:left w:val="nil"/>
              <w:bottom w:val="single" w:sz="4" w:space="0" w:color="auto"/>
              <w:right w:val="nil"/>
            </w:tcBorders>
            <w:vAlign w:val="bottom"/>
            <w:hideMark/>
          </w:tcPr>
          <w:p w14:paraId="49D18ADE" w14:textId="77777777" w:rsidR="0013534D" w:rsidRPr="000D067E" w:rsidRDefault="0013534D" w:rsidP="00194003">
            <w:pPr>
              <w:rPr>
                <w:color w:val="385623" w:themeColor="accent6" w:themeShade="80"/>
              </w:rPr>
            </w:pPr>
            <w:r w:rsidRPr="000D067E">
              <w:rPr>
                <w:color w:val="385623" w:themeColor="accent6" w:themeShade="80"/>
              </w:rPr>
              <w:t xml:space="preserve">Canopy condition </w:t>
            </w:r>
          </w:p>
          <w:p w14:paraId="06C94284" w14:textId="77777777" w:rsidR="0013534D" w:rsidRPr="000D067E" w:rsidRDefault="0013534D" w:rsidP="00194003">
            <w:pPr>
              <w:rPr>
                <w:color w:val="385623" w:themeColor="accent6" w:themeShade="80"/>
              </w:rPr>
            </w:pPr>
            <w:r w:rsidRPr="000D067E">
              <w:rPr>
                <w:color w:val="385623" w:themeColor="accent6" w:themeShade="80"/>
              </w:rPr>
              <w:t>(1-5)</w:t>
            </w:r>
          </w:p>
        </w:tc>
        <w:tc>
          <w:tcPr>
            <w:tcW w:w="839" w:type="dxa"/>
            <w:tcBorders>
              <w:top w:val="single" w:sz="4" w:space="0" w:color="auto"/>
              <w:left w:val="nil"/>
              <w:bottom w:val="single" w:sz="4" w:space="0" w:color="auto"/>
              <w:right w:val="nil"/>
            </w:tcBorders>
            <w:vAlign w:val="bottom"/>
            <w:hideMark/>
          </w:tcPr>
          <w:p w14:paraId="72096996" w14:textId="77777777" w:rsidR="0013534D" w:rsidRPr="000D067E" w:rsidRDefault="0013534D" w:rsidP="00194003">
            <w:pPr>
              <w:rPr>
                <w:color w:val="385623" w:themeColor="accent6" w:themeShade="80"/>
              </w:rPr>
            </w:pPr>
            <w:r w:rsidRPr="000D067E">
              <w:rPr>
                <w:color w:val="385623" w:themeColor="accent6" w:themeShade="80"/>
              </w:rPr>
              <w:t>EAB exit holes?</w:t>
            </w:r>
          </w:p>
        </w:tc>
        <w:tc>
          <w:tcPr>
            <w:tcW w:w="1352" w:type="dxa"/>
            <w:tcBorders>
              <w:top w:val="single" w:sz="4" w:space="0" w:color="auto"/>
              <w:left w:val="nil"/>
              <w:bottom w:val="single" w:sz="4" w:space="0" w:color="auto"/>
              <w:right w:val="nil"/>
            </w:tcBorders>
            <w:vAlign w:val="bottom"/>
            <w:hideMark/>
          </w:tcPr>
          <w:p w14:paraId="6E24A310" w14:textId="77777777" w:rsidR="0013534D" w:rsidRPr="000D067E" w:rsidRDefault="0013534D" w:rsidP="00194003">
            <w:pPr>
              <w:rPr>
                <w:color w:val="385623" w:themeColor="accent6" w:themeShade="80"/>
              </w:rPr>
            </w:pPr>
            <w:r w:rsidRPr="000D067E">
              <w:rPr>
                <w:color w:val="385623" w:themeColor="accent6" w:themeShade="80"/>
              </w:rPr>
              <w:t>Woodpecker marks?</w:t>
            </w:r>
          </w:p>
        </w:tc>
        <w:tc>
          <w:tcPr>
            <w:tcW w:w="1047" w:type="dxa"/>
            <w:tcBorders>
              <w:top w:val="single" w:sz="4" w:space="0" w:color="auto"/>
              <w:left w:val="nil"/>
              <w:bottom w:val="single" w:sz="4" w:space="0" w:color="auto"/>
              <w:right w:val="nil"/>
            </w:tcBorders>
            <w:vAlign w:val="bottom"/>
            <w:hideMark/>
          </w:tcPr>
          <w:p w14:paraId="0E909B85" w14:textId="77777777" w:rsidR="0013534D" w:rsidRPr="000D067E" w:rsidRDefault="0013534D" w:rsidP="00194003">
            <w:pPr>
              <w:rPr>
                <w:color w:val="385623" w:themeColor="accent6" w:themeShade="80"/>
              </w:rPr>
            </w:pPr>
            <w:r w:rsidRPr="000D067E">
              <w:rPr>
                <w:color w:val="385623" w:themeColor="accent6" w:themeShade="80"/>
              </w:rPr>
              <w:t>Ash bark splitting?</w:t>
            </w:r>
          </w:p>
        </w:tc>
        <w:tc>
          <w:tcPr>
            <w:tcW w:w="1128" w:type="dxa"/>
            <w:tcBorders>
              <w:top w:val="single" w:sz="4" w:space="0" w:color="auto"/>
              <w:left w:val="nil"/>
              <w:bottom w:val="single" w:sz="4" w:space="0" w:color="auto"/>
              <w:right w:val="nil"/>
            </w:tcBorders>
            <w:vAlign w:val="bottom"/>
            <w:hideMark/>
          </w:tcPr>
          <w:p w14:paraId="5CAAF6C9" w14:textId="77777777" w:rsidR="0013534D" w:rsidRPr="000D067E" w:rsidRDefault="0013534D" w:rsidP="00194003">
            <w:pPr>
              <w:rPr>
                <w:color w:val="385623" w:themeColor="accent6" w:themeShade="80"/>
              </w:rPr>
            </w:pPr>
            <w:r w:rsidRPr="000D067E">
              <w:rPr>
                <w:color w:val="385623" w:themeColor="accent6" w:themeShade="80"/>
              </w:rPr>
              <w:t>Epicormic sprouts?</w:t>
            </w:r>
          </w:p>
        </w:tc>
        <w:tc>
          <w:tcPr>
            <w:tcW w:w="995" w:type="dxa"/>
            <w:tcBorders>
              <w:top w:val="single" w:sz="4" w:space="0" w:color="auto"/>
              <w:left w:val="nil"/>
              <w:bottom w:val="single" w:sz="4" w:space="0" w:color="auto"/>
              <w:right w:val="nil"/>
            </w:tcBorders>
            <w:vAlign w:val="bottom"/>
            <w:hideMark/>
          </w:tcPr>
          <w:p w14:paraId="25CA6313" w14:textId="77777777" w:rsidR="0013534D" w:rsidRPr="000D067E" w:rsidRDefault="0013534D" w:rsidP="00194003">
            <w:pPr>
              <w:rPr>
                <w:color w:val="385623" w:themeColor="accent6" w:themeShade="80"/>
              </w:rPr>
            </w:pPr>
            <w:r w:rsidRPr="000D067E">
              <w:rPr>
                <w:color w:val="385623" w:themeColor="accent6" w:themeShade="80"/>
              </w:rPr>
              <w:t>Basal sprouts?</w:t>
            </w:r>
          </w:p>
        </w:tc>
        <w:tc>
          <w:tcPr>
            <w:tcW w:w="1204" w:type="dxa"/>
            <w:tcBorders>
              <w:top w:val="single" w:sz="4" w:space="0" w:color="auto"/>
              <w:left w:val="nil"/>
              <w:bottom w:val="single" w:sz="4" w:space="0" w:color="auto"/>
              <w:right w:val="nil"/>
            </w:tcBorders>
          </w:tcPr>
          <w:p w14:paraId="60479283" w14:textId="77777777" w:rsidR="0013534D" w:rsidRPr="000D067E" w:rsidRDefault="0013534D" w:rsidP="00194003">
            <w:pPr>
              <w:rPr>
                <w:color w:val="385623" w:themeColor="accent6" w:themeShade="80"/>
              </w:rPr>
            </w:pPr>
            <w:r w:rsidRPr="000D067E">
              <w:rPr>
                <w:color w:val="385623" w:themeColor="accent6" w:themeShade="80"/>
              </w:rPr>
              <w:t>Canopy condition (binary)</w:t>
            </w:r>
          </w:p>
        </w:tc>
      </w:tr>
      <w:tr w:rsidR="000D067E" w:rsidRPr="000D067E" w14:paraId="06A19D76" w14:textId="77777777" w:rsidTr="004B5AAC">
        <w:trPr>
          <w:trHeight w:val="290"/>
        </w:trPr>
        <w:tc>
          <w:tcPr>
            <w:tcW w:w="913" w:type="dxa"/>
            <w:tcBorders>
              <w:top w:val="single" w:sz="4" w:space="0" w:color="auto"/>
              <w:left w:val="nil"/>
              <w:bottom w:val="nil"/>
              <w:right w:val="nil"/>
            </w:tcBorders>
            <w:noWrap/>
            <w:vAlign w:val="bottom"/>
            <w:hideMark/>
          </w:tcPr>
          <w:p w14:paraId="27E7DEF3" w14:textId="77777777" w:rsidR="0013534D" w:rsidRPr="000D067E" w:rsidRDefault="0013534D" w:rsidP="00194003">
            <w:pPr>
              <w:rPr>
                <w:color w:val="385623" w:themeColor="accent6" w:themeShade="80"/>
              </w:rPr>
            </w:pPr>
            <w:r w:rsidRPr="000D067E">
              <w:rPr>
                <w:color w:val="385623" w:themeColor="accent6" w:themeShade="80"/>
              </w:rPr>
              <w:t>101</w:t>
            </w:r>
          </w:p>
        </w:tc>
        <w:tc>
          <w:tcPr>
            <w:tcW w:w="903" w:type="dxa"/>
            <w:tcBorders>
              <w:top w:val="single" w:sz="4" w:space="0" w:color="auto"/>
              <w:left w:val="nil"/>
              <w:bottom w:val="nil"/>
              <w:right w:val="nil"/>
            </w:tcBorders>
            <w:noWrap/>
            <w:vAlign w:val="bottom"/>
            <w:hideMark/>
          </w:tcPr>
          <w:p w14:paraId="0560DD75" w14:textId="77777777" w:rsidR="0013534D" w:rsidRPr="000D067E" w:rsidRDefault="0013534D" w:rsidP="00194003">
            <w:pPr>
              <w:rPr>
                <w:color w:val="385623" w:themeColor="accent6" w:themeShade="80"/>
              </w:rPr>
            </w:pPr>
            <w:r w:rsidRPr="000D067E">
              <w:rPr>
                <w:color w:val="385623" w:themeColor="accent6" w:themeShade="80"/>
              </w:rPr>
              <w:t>3.2</w:t>
            </w:r>
          </w:p>
        </w:tc>
        <w:tc>
          <w:tcPr>
            <w:tcW w:w="1117" w:type="dxa"/>
            <w:tcBorders>
              <w:top w:val="single" w:sz="4" w:space="0" w:color="auto"/>
              <w:left w:val="nil"/>
              <w:bottom w:val="nil"/>
              <w:right w:val="nil"/>
            </w:tcBorders>
            <w:noWrap/>
            <w:vAlign w:val="bottom"/>
            <w:hideMark/>
          </w:tcPr>
          <w:p w14:paraId="701C886C" w14:textId="77777777" w:rsidR="0013534D" w:rsidRPr="000D067E" w:rsidRDefault="0013534D" w:rsidP="00194003">
            <w:pPr>
              <w:rPr>
                <w:color w:val="385623" w:themeColor="accent6" w:themeShade="80"/>
              </w:rPr>
            </w:pPr>
            <w:r w:rsidRPr="000D067E">
              <w:rPr>
                <w:color w:val="385623" w:themeColor="accent6" w:themeShade="80"/>
              </w:rPr>
              <w:t>3</w:t>
            </w:r>
          </w:p>
        </w:tc>
        <w:tc>
          <w:tcPr>
            <w:tcW w:w="839" w:type="dxa"/>
            <w:tcBorders>
              <w:top w:val="single" w:sz="4" w:space="0" w:color="auto"/>
              <w:left w:val="nil"/>
              <w:bottom w:val="nil"/>
              <w:right w:val="nil"/>
            </w:tcBorders>
            <w:noWrap/>
            <w:vAlign w:val="bottom"/>
            <w:hideMark/>
          </w:tcPr>
          <w:p w14:paraId="11AA9CE9" w14:textId="77777777" w:rsidR="0013534D" w:rsidRPr="000D067E" w:rsidRDefault="0013534D" w:rsidP="00194003">
            <w:pPr>
              <w:rPr>
                <w:color w:val="385623" w:themeColor="accent6" w:themeShade="80"/>
              </w:rPr>
            </w:pPr>
            <w:r w:rsidRPr="000D067E">
              <w:rPr>
                <w:color w:val="385623" w:themeColor="accent6" w:themeShade="80"/>
              </w:rPr>
              <w:t>n</w:t>
            </w:r>
          </w:p>
        </w:tc>
        <w:tc>
          <w:tcPr>
            <w:tcW w:w="1352" w:type="dxa"/>
            <w:tcBorders>
              <w:top w:val="single" w:sz="4" w:space="0" w:color="auto"/>
              <w:left w:val="nil"/>
              <w:bottom w:val="nil"/>
              <w:right w:val="nil"/>
            </w:tcBorders>
            <w:noWrap/>
            <w:vAlign w:val="bottom"/>
            <w:hideMark/>
          </w:tcPr>
          <w:p w14:paraId="59524BEB" w14:textId="77777777" w:rsidR="0013534D" w:rsidRPr="000D067E" w:rsidRDefault="0013534D" w:rsidP="00194003">
            <w:pPr>
              <w:rPr>
                <w:color w:val="385623" w:themeColor="accent6" w:themeShade="80"/>
              </w:rPr>
            </w:pPr>
            <w:r w:rsidRPr="000D067E">
              <w:rPr>
                <w:color w:val="385623" w:themeColor="accent6" w:themeShade="80"/>
              </w:rPr>
              <w:t>n</w:t>
            </w:r>
          </w:p>
        </w:tc>
        <w:tc>
          <w:tcPr>
            <w:tcW w:w="1047" w:type="dxa"/>
            <w:tcBorders>
              <w:top w:val="single" w:sz="4" w:space="0" w:color="auto"/>
              <w:left w:val="nil"/>
              <w:bottom w:val="nil"/>
              <w:right w:val="nil"/>
            </w:tcBorders>
            <w:noWrap/>
            <w:vAlign w:val="bottom"/>
            <w:hideMark/>
          </w:tcPr>
          <w:p w14:paraId="453755D4" w14:textId="77777777" w:rsidR="0013534D" w:rsidRPr="000D067E" w:rsidRDefault="0013534D" w:rsidP="00194003">
            <w:pPr>
              <w:rPr>
                <w:color w:val="385623" w:themeColor="accent6" w:themeShade="80"/>
              </w:rPr>
            </w:pPr>
            <w:r w:rsidRPr="000D067E">
              <w:rPr>
                <w:color w:val="385623" w:themeColor="accent6" w:themeShade="80"/>
              </w:rPr>
              <w:t>y</w:t>
            </w:r>
          </w:p>
        </w:tc>
        <w:tc>
          <w:tcPr>
            <w:tcW w:w="1128" w:type="dxa"/>
            <w:tcBorders>
              <w:top w:val="single" w:sz="4" w:space="0" w:color="auto"/>
              <w:left w:val="nil"/>
              <w:bottom w:val="nil"/>
              <w:right w:val="nil"/>
            </w:tcBorders>
            <w:noWrap/>
            <w:vAlign w:val="bottom"/>
            <w:hideMark/>
          </w:tcPr>
          <w:p w14:paraId="76E48F96" w14:textId="77777777" w:rsidR="0013534D" w:rsidRPr="000D067E" w:rsidRDefault="0013534D" w:rsidP="00194003">
            <w:pPr>
              <w:rPr>
                <w:color w:val="385623" w:themeColor="accent6" w:themeShade="80"/>
              </w:rPr>
            </w:pPr>
            <w:r w:rsidRPr="000D067E">
              <w:rPr>
                <w:color w:val="385623" w:themeColor="accent6" w:themeShade="80"/>
              </w:rPr>
              <w:t>y</w:t>
            </w:r>
          </w:p>
        </w:tc>
        <w:tc>
          <w:tcPr>
            <w:tcW w:w="995" w:type="dxa"/>
            <w:tcBorders>
              <w:top w:val="single" w:sz="4" w:space="0" w:color="auto"/>
              <w:left w:val="nil"/>
              <w:bottom w:val="nil"/>
              <w:right w:val="nil"/>
            </w:tcBorders>
            <w:noWrap/>
            <w:vAlign w:val="bottom"/>
            <w:hideMark/>
          </w:tcPr>
          <w:p w14:paraId="39656B13" w14:textId="77777777" w:rsidR="0013534D" w:rsidRPr="000D067E" w:rsidRDefault="0013534D" w:rsidP="00194003">
            <w:pPr>
              <w:rPr>
                <w:color w:val="385623" w:themeColor="accent6" w:themeShade="80"/>
              </w:rPr>
            </w:pPr>
            <w:r w:rsidRPr="000D067E">
              <w:rPr>
                <w:color w:val="385623" w:themeColor="accent6" w:themeShade="80"/>
              </w:rPr>
              <w:t>y</w:t>
            </w:r>
          </w:p>
        </w:tc>
        <w:tc>
          <w:tcPr>
            <w:tcW w:w="1204" w:type="dxa"/>
            <w:tcBorders>
              <w:top w:val="single" w:sz="4" w:space="0" w:color="auto"/>
              <w:left w:val="nil"/>
              <w:bottom w:val="nil"/>
              <w:right w:val="nil"/>
            </w:tcBorders>
          </w:tcPr>
          <w:p w14:paraId="02C97BDE" w14:textId="77777777" w:rsidR="0013534D" w:rsidRPr="000D067E" w:rsidRDefault="0013534D" w:rsidP="00194003">
            <w:pPr>
              <w:rPr>
                <w:color w:val="385623" w:themeColor="accent6" w:themeShade="80"/>
              </w:rPr>
            </w:pPr>
            <w:r w:rsidRPr="000D067E">
              <w:rPr>
                <w:color w:val="385623" w:themeColor="accent6" w:themeShade="80"/>
              </w:rPr>
              <w:t>Declining</w:t>
            </w:r>
          </w:p>
        </w:tc>
      </w:tr>
      <w:tr w:rsidR="000D067E" w:rsidRPr="000D067E" w14:paraId="6D3102A7" w14:textId="77777777" w:rsidTr="004B5AAC">
        <w:trPr>
          <w:trHeight w:val="290"/>
        </w:trPr>
        <w:tc>
          <w:tcPr>
            <w:tcW w:w="913" w:type="dxa"/>
            <w:tcBorders>
              <w:top w:val="nil"/>
              <w:left w:val="nil"/>
              <w:bottom w:val="nil"/>
              <w:right w:val="nil"/>
            </w:tcBorders>
            <w:noWrap/>
            <w:vAlign w:val="bottom"/>
            <w:hideMark/>
          </w:tcPr>
          <w:p w14:paraId="012278FD" w14:textId="77777777" w:rsidR="0013534D" w:rsidRPr="000D067E" w:rsidRDefault="0013534D" w:rsidP="00194003">
            <w:pPr>
              <w:rPr>
                <w:color w:val="385623" w:themeColor="accent6" w:themeShade="80"/>
              </w:rPr>
            </w:pPr>
            <w:r w:rsidRPr="000D067E">
              <w:rPr>
                <w:color w:val="385623" w:themeColor="accent6" w:themeShade="80"/>
              </w:rPr>
              <w:t>102</w:t>
            </w:r>
          </w:p>
        </w:tc>
        <w:tc>
          <w:tcPr>
            <w:tcW w:w="903" w:type="dxa"/>
            <w:tcBorders>
              <w:top w:val="nil"/>
              <w:left w:val="nil"/>
              <w:bottom w:val="nil"/>
              <w:right w:val="nil"/>
            </w:tcBorders>
            <w:noWrap/>
            <w:vAlign w:val="bottom"/>
            <w:hideMark/>
          </w:tcPr>
          <w:p w14:paraId="22882019" w14:textId="77777777" w:rsidR="0013534D" w:rsidRPr="000D067E" w:rsidRDefault="0013534D" w:rsidP="00194003">
            <w:pPr>
              <w:rPr>
                <w:color w:val="385623" w:themeColor="accent6" w:themeShade="80"/>
              </w:rPr>
            </w:pPr>
            <w:r w:rsidRPr="000D067E">
              <w:rPr>
                <w:color w:val="385623" w:themeColor="accent6" w:themeShade="80"/>
              </w:rPr>
              <w:t>5.2</w:t>
            </w:r>
          </w:p>
        </w:tc>
        <w:tc>
          <w:tcPr>
            <w:tcW w:w="1117" w:type="dxa"/>
            <w:tcBorders>
              <w:top w:val="nil"/>
              <w:left w:val="nil"/>
              <w:bottom w:val="nil"/>
              <w:right w:val="nil"/>
            </w:tcBorders>
            <w:noWrap/>
            <w:vAlign w:val="bottom"/>
            <w:hideMark/>
          </w:tcPr>
          <w:p w14:paraId="5B443162" w14:textId="77777777" w:rsidR="0013534D" w:rsidRPr="000D067E" w:rsidRDefault="0013534D" w:rsidP="00194003">
            <w:pPr>
              <w:rPr>
                <w:color w:val="385623" w:themeColor="accent6" w:themeShade="80"/>
              </w:rPr>
            </w:pPr>
            <w:r w:rsidRPr="000D067E">
              <w:rPr>
                <w:color w:val="385623" w:themeColor="accent6" w:themeShade="80"/>
              </w:rPr>
              <w:t>1</w:t>
            </w:r>
          </w:p>
        </w:tc>
        <w:tc>
          <w:tcPr>
            <w:tcW w:w="839" w:type="dxa"/>
            <w:tcBorders>
              <w:top w:val="nil"/>
              <w:left w:val="nil"/>
              <w:bottom w:val="nil"/>
              <w:right w:val="nil"/>
            </w:tcBorders>
            <w:noWrap/>
            <w:vAlign w:val="bottom"/>
            <w:hideMark/>
          </w:tcPr>
          <w:p w14:paraId="622753EE" w14:textId="77777777" w:rsidR="0013534D" w:rsidRPr="000D067E" w:rsidRDefault="0013534D" w:rsidP="00194003">
            <w:pPr>
              <w:rPr>
                <w:color w:val="385623" w:themeColor="accent6" w:themeShade="80"/>
              </w:rPr>
            </w:pPr>
            <w:r w:rsidRPr="000D067E">
              <w:rPr>
                <w:color w:val="385623" w:themeColor="accent6" w:themeShade="80"/>
              </w:rPr>
              <w:t>n</w:t>
            </w:r>
          </w:p>
        </w:tc>
        <w:tc>
          <w:tcPr>
            <w:tcW w:w="1352" w:type="dxa"/>
            <w:tcBorders>
              <w:top w:val="nil"/>
              <w:left w:val="nil"/>
              <w:bottom w:val="nil"/>
              <w:right w:val="nil"/>
            </w:tcBorders>
            <w:noWrap/>
            <w:vAlign w:val="bottom"/>
            <w:hideMark/>
          </w:tcPr>
          <w:p w14:paraId="19CBB305" w14:textId="77777777" w:rsidR="0013534D" w:rsidRPr="000D067E" w:rsidRDefault="0013534D" w:rsidP="00194003">
            <w:pPr>
              <w:rPr>
                <w:color w:val="385623" w:themeColor="accent6" w:themeShade="80"/>
              </w:rPr>
            </w:pPr>
            <w:r w:rsidRPr="000D067E">
              <w:rPr>
                <w:color w:val="385623" w:themeColor="accent6" w:themeShade="80"/>
              </w:rPr>
              <w:t>n</w:t>
            </w:r>
          </w:p>
        </w:tc>
        <w:tc>
          <w:tcPr>
            <w:tcW w:w="1047" w:type="dxa"/>
            <w:tcBorders>
              <w:top w:val="nil"/>
              <w:left w:val="nil"/>
              <w:bottom w:val="nil"/>
              <w:right w:val="nil"/>
            </w:tcBorders>
            <w:noWrap/>
            <w:vAlign w:val="bottom"/>
            <w:hideMark/>
          </w:tcPr>
          <w:p w14:paraId="369F8D53" w14:textId="77777777" w:rsidR="0013534D" w:rsidRPr="000D067E" w:rsidRDefault="0013534D" w:rsidP="00194003">
            <w:pPr>
              <w:rPr>
                <w:color w:val="385623" w:themeColor="accent6" w:themeShade="80"/>
              </w:rPr>
            </w:pPr>
            <w:r w:rsidRPr="000D067E">
              <w:rPr>
                <w:color w:val="385623" w:themeColor="accent6" w:themeShade="80"/>
              </w:rPr>
              <w:t>y</w:t>
            </w:r>
          </w:p>
        </w:tc>
        <w:tc>
          <w:tcPr>
            <w:tcW w:w="1128" w:type="dxa"/>
            <w:tcBorders>
              <w:top w:val="nil"/>
              <w:left w:val="nil"/>
              <w:bottom w:val="nil"/>
              <w:right w:val="nil"/>
            </w:tcBorders>
            <w:noWrap/>
            <w:vAlign w:val="bottom"/>
            <w:hideMark/>
          </w:tcPr>
          <w:p w14:paraId="21FD8012" w14:textId="77777777" w:rsidR="0013534D" w:rsidRPr="000D067E" w:rsidRDefault="0013534D" w:rsidP="00194003">
            <w:pPr>
              <w:rPr>
                <w:color w:val="385623" w:themeColor="accent6" w:themeShade="80"/>
              </w:rPr>
            </w:pPr>
            <w:r w:rsidRPr="000D067E">
              <w:rPr>
                <w:color w:val="385623" w:themeColor="accent6" w:themeShade="80"/>
              </w:rPr>
              <w:t>n</w:t>
            </w:r>
          </w:p>
        </w:tc>
        <w:tc>
          <w:tcPr>
            <w:tcW w:w="995" w:type="dxa"/>
            <w:tcBorders>
              <w:top w:val="nil"/>
              <w:left w:val="nil"/>
              <w:bottom w:val="nil"/>
              <w:right w:val="nil"/>
            </w:tcBorders>
            <w:noWrap/>
            <w:vAlign w:val="bottom"/>
            <w:hideMark/>
          </w:tcPr>
          <w:p w14:paraId="152700FE" w14:textId="77777777" w:rsidR="0013534D" w:rsidRPr="000D067E" w:rsidRDefault="0013534D" w:rsidP="00194003">
            <w:pPr>
              <w:rPr>
                <w:color w:val="385623" w:themeColor="accent6" w:themeShade="80"/>
              </w:rPr>
            </w:pPr>
            <w:r w:rsidRPr="000D067E">
              <w:rPr>
                <w:color w:val="385623" w:themeColor="accent6" w:themeShade="80"/>
              </w:rPr>
              <w:t>n</w:t>
            </w:r>
          </w:p>
        </w:tc>
        <w:tc>
          <w:tcPr>
            <w:tcW w:w="1204" w:type="dxa"/>
            <w:tcBorders>
              <w:top w:val="nil"/>
              <w:left w:val="nil"/>
              <w:bottom w:val="nil"/>
              <w:right w:val="nil"/>
            </w:tcBorders>
          </w:tcPr>
          <w:p w14:paraId="145DCA92" w14:textId="77777777" w:rsidR="0013534D" w:rsidRPr="000D067E" w:rsidRDefault="0013534D" w:rsidP="00194003">
            <w:pPr>
              <w:rPr>
                <w:color w:val="385623" w:themeColor="accent6" w:themeShade="80"/>
              </w:rPr>
            </w:pPr>
            <w:r w:rsidRPr="000D067E">
              <w:rPr>
                <w:color w:val="385623" w:themeColor="accent6" w:themeShade="80"/>
              </w:rPr>
              <w:t>Healthy</w:t>
            </w:r>
          </w:p>
        </w:tc>
      </w:tr>
      <w:tr w:rsidR="000D067E" w:rsidRPr="000D067E" w14:paraId="75483401" w14:textId="77777777" w:rsidTr="004B5AAC">
        <w:trPr>
          <w:trHeight w:val="290"/>
        </w:trPr>
        <w:tc>
          <w:tcPr>
            <w:tcW w:w="913" w:type="dxa"/>
            <w:tcBorders>
              <w:top w:val="nil"/>
              <w:left w:val="nil"/>
              <w:bottom w:val="nil"/>
              <w:right w:val="nil"/>
            </w:tcBorders>
            <w:noWrap/>
            <w:vAlign w:val="bottom"/>
            <w:hideMark/>
          </w:tcPr>
          <w:p w14:paraId="0C3FA2AD" w14:textId="77777777" w:rsidR="0013534D" w:rsidRPr="000D067E" w:rsidRDefault="0013534D" w:rsidP="00194003">
            <w:pPr>
              <w:rPr>
                <w:color w:val="385623" w:themeColor="accent6" w:themeShade="80"/>
              </w:rPr>
            </w:pPr>
            <w:r w:rsidRPr="000D067E">
              <w:rPr>
                <w:color w:val="385623" w:themeColor="accent6" w:themeShade="80"/>
              </w:rPr>
              <w:t>103</w:t>
            </w:r>
          </w:p>
        </w:tc>
        <w:tc>
          <w:tcPr>
            <w:tcW w:w="903" w:type="dxa"/>
            <w:tcBorders>
              <w:top w:val="nil"/>
              <w:left w:val="nil"/>
              <w:bottom w:val="nil"/>
              <w:right w:val="nil"/>
            </w:tcBorders>
            <w:noWrap/>
            <w:vAlign w:val="bottom"/>
            <w:hideMark/>
          </w:tcPr>
          <w:p w14:paraId="005090CE" w14:textId="77777777" w:rsidR="0013534D" w:rsidRPr="000D067E" w:rsidRDefault="0013534D" w:rsidP="00194003">
            <w:pPr>
              <w:rPr>
                <w:color w:val="385623" w:themeColor="accent6" w:themeShade="80"/>
              </w:rPr>
            </w:pPr>
            <w:r w:rsidRPr="000D067E">
              <w:rPr>
                <w:color w:val="385623" w:themeColor="accent6" w:themeShade="80"/>
              </w:rPr>
              <w:t>6.6</w:t>
            </w:r>
          </w:p>
        </w:tc>
        <w:tc>
          <w:tcPr>
            <w:tcW w:w="1117" w:type="dxa"/>
            <w:tcBorders>
              <w:top w:val="nil"/>
              <w:left w:val="nil"/>
              <w:bottom w:val="nil"/>
              <w:right w:val="nil"/>
            </w:tcBorders>
            <w:noWrap/>
            <w:vAlign w:val="bottom"/>
            <w:hideMark/>
          </w:tcPr>
          <w:p w14:paraId="2DCFED07" w14:textId="77777777" w:rsidR="0013534D" w:rsidRPr="000D067E" w:rsidRDefault="0013534D" w:rsidP="00194003">
            <w:pPr>
              <w:rPr>
                <w:color w:val="385623" w:themeColor="accent6" w:themeShade="80"/>
              </w:rPr>
            </w:pPr>
            <w:r w:rsidRPr="000D067E">
              <w:rPr>
                <w:color w:val="385623" w:themeColor="accent6" w:themeShade="80"/>
              </w:rPr>
              <w:t>1</w:t>
            </w:r>
          </w:p>
        </w:tc>
        <w:tc>
          <w:tcPr>
            <w:tcW w:w="839" w:type="dxa"/>
            <w:tcBorders>
              <w:top w:val="nil"/>
              <w:left w:val="nil"/>
              <w:bottom w:val="nil"/>
              <w:right w:val="nil"/>
            </w:tcBorders>
            <w:noWrap/>
            <w:vAlign w:val="bottom"/>
            <w:hideMark/>
          </w:tcPr>
          <w:p w14:paraId="1CC4F63F" w14:textId="77777777" w:rsidR="0013534D" w:rsidRPr="000D067E" w:rsidRDefault="0013534D" w:rsidP="00194003">
            <w:pPr>
              <w:rPr>
                <w:color w:val="385623" w:themeColor="accent6" w:themeShade="80"/>
              </w:rPr>
            </w:pPr>
            <w:r w:rsidRPr="000D067E">
              <w:rPr>
                <w:color w:val="385623" w:themeColor="accent6" w:themeShade="80"/>
              </w:rPr>
              <w:t>n</w:t>
            </w:r>
          </w:p>
        </w:tc>
        <w:tc>
          <w:tcPr>
            <w:tcW w:w="1352" w:type="dxa"/>
            <w:tcBorders>
              <w:top w:val="nil"/>
              <w:left w:val="nil"/>
              <w:bottom w:val="nil"/>
              <w:right w:val="nil"/>
            </w:tcBorders>
            <w:noWrap/>
            <w:vAlign w:val="bottom"/>
            <w:hideMark/>
          </w:tcPr>
          <w:p w14:paraId="4B278270" w14:textId="77777777" w:rsidR="0013534D" w:rsidRPr="000D067E" w:rsidRDefault="0013534D" w:rsidP="00194003">
            <w:pPr>
              <w:rPr>
                <w:color w:val="385623" w:themeColor="accent6" w:themeShade="80"/>
              </w:rPr>
            </w:pPr>
            <w:r w:rsidRPr="000D067E">
              <w:rPr>
                <w:color w:val="385623" w:themeColor="accent6" w:themeShade="80"/>
              </w:rPr>
              <w:t>n</w:t>
            </w:r>
          </w:p>
        </w:tc>
        <w:tc>
          <w:tcPr>
            <w:tcW w:w="1047" w:type="dxa"/>
            <w:tcBorders>
              <w:top w:val="nil"/>
              <w:left w:val="nil"/>
              <w:bottom w:val="nil"/>
              <w:right w:val="nil"/>
            </w:tcBorders>
            <w:noWrap/>
            <w:vAlign w:val="bottom"/>
            <w:hideMark/>
          </w:tcPr>
          <w:p w14:paraId="45C3DB54" w14:textId="77777777" w:rsidR="0013534D" w:rsidRPr="000D067E" w:rsidRDefault="0013534D" w:rsidP="00194003">
            <w:pPr>
              <w:rPr>
                <w:color w:val="385623" w:themeColor="accent6" w:themeShade="80"/>
              </w:rPr>
            </w:pPr>
            <w:r w:rsidRPr="000D067E">
              <w:rPr>
                <w:color w:val="385623" w:themeColor="accent6" w:themeShade="80"/>
              </w:rPr>
              <w:t>y</w:t>
            </w:r>
          </w:p>
        </w:tc>
        <w:tc>
          <w:tcPr>
            <w:tcW w:w="1128" w:type="dxa"/>
            <w:tcBorders>
              <w:top w:val="nil"/>
              <w:left w:val="nil"/>
              <w:bottom w:val="nil"/>
              <w:right w:val="nil"/>
            </w:tcBorders>
            <w:noWrap/>
            <w:vAlign w:val="bottom"/>
            <w:hideMark/>
          </w:tcPr>
          <w:p w14:paraId="05C1FACA" w14:textId="77777777" w:rsidR="0013534D" w:rsidRPr="000D067E" w:rsidRDefault="0013534D" w:rsidP="00194003">
            <w:pPr>
              <w:rPr>
                <w:color w:val="385623" w:themeColor="accent6" w:themeShade="80"/>
              </w:rPr>
            </w:pPr>
            <w:r w:rsidRPr="000D067E">
              <w:rPr>
                <w:color w:val="385623" w:themeColor="accent6" w:themeShade="80"/>
              </w:rPr>
              <w:t>y</w:t>
            </w:r>
          </w:p>
        </w:tc>
        <w:tc>
          <w:tcPr>
            <w:tcW w:w="995" w:type="dxa"/>
            <w:tcBorders>
              <w:top w:val="nil"/>
              <w:left w:val="nil"/>
              <w:bottom w:val="nil"/>
              <w:right w:val="nil"/>
            </w:tcBorders>
            <w:noWrap/>
            <w:vAlign w:val="bottom"/>
            <w:hideMark/>
          </w:tcPr>
          <w:p w14:paraId="7DBEBF9E" w14:textId="77777777" w:rsidR="0013534D" w:rsidRPr="000D067E" w:rsidRDefault="0013534D" w:rsidP="00194003">
            <w:pPr>
              <w:rPr>
                <w:color w:val="385623" w:themeColor="accent6" w:themeShade="80"/>
              </w:rPr>
            </w:pPr>
            <w:r w:rsidRPr="000D067E">
              <w:rPr>
                <w:color w:val="385623" w:themeColor="accent6" w:themeShade="80"/>
              </w:rPr>
              <w:t>n</w:t>
            </w:r>
          </w:p>
        </w:tc>
        <w:tc>
          <w:tcPr>
            <w:tcW w:w="1204" w:type="dxa"/>
            <w:tcBorders>
              <w:top w:val="nil"/>
              <w:left w:val="nil"/>
              <w:bottom w:val="nil"/>
              <w:right w:val="nil"/>
            </w:tcBorders>
          </w:tcPr>
          <w:p w14:paraId="19C9FEFF" w14:textId="77777777" w:rsidR="0013534D" w:rsidRPr="000D067E" w:rsidRDefault="0013534D" w:rsidP="00194003">
            <w:pPr>
              <w:rPr>
                <w:color w:val="385623" w:themeColor="accent6" w:themeShade="80"/>
              </w:rPr>
            </w:pPr>
            <w:r w:rsidRPr="000D067E">
              <w:rPr>
                <w:color w:val="385623" w:themeColor="accent6" w:themeShade="80"/>
              </w:rPr>
              <w:t>Healthy</w:t>
            </w:r>
          </w:p>
        </w:tc>
      </w:tr>
      <w:tr w:rsidR="000D067E" w:rsidRPr="000D067E" w14:paraId="41FAF217" w14:textId="77777777" w:rsidTr="004B5AAC">
        <w:trPr>
          <w:trHeight w:val="290"/>
        </w:trPr>
        <w:tc>
          <w:tcPr>
            <w:tcW w:w="913" w:type="dxa"/>
            <w:tcBorders>
              <w:top w:val="nil"/>
              <w:left w:val="nil"/>
              <w:bottom w:val="nil"/>
              <w:right w:val="nil"/>
            </w:tcBorders>
            <w:noWrap/>
            <w:vAlign w:val="bottom"/>
            <w:hideMark/>
          </w:tcPr>
          <w:p w14:paraId="6E00137B" w14:textId="77777777" w:rsidR="0013534D" w:rsidRPr="000D067E" w:rsidRDefault="0013534D" w:rsidP="00194003">
            <w:pPr>
              <w:rPr>
                <w:color w:val="385623" w:themeColor="accent6" w:themeShade="80"/>
              </w:rPr>
            </w:pPr>
            <w:r w:rsidRPr="000D067E">
              <w:rPr>
                <w:color w:val="385623" w:themeColor="accent6" w:themeShade="80"/>
              </w:rPr>
              <w:t>104</w:t>
            </w:r>
          </w:p>
        </w:tc>
        <w:tc>
          <w:tcPr>
            <w:tcW w:w="903" w:type="dxa"/>
            <w:tcBorders>
              <w:top w:val="nil"/>
              <w:left w:val="nil"/>
              <w:bottom w:val="nil"/>
              <w:right w:val="nil"/>
            </w:tcBorders>
            <w:noWrap/>
            <w:vAlign w:val="bottom"/>
            <w:hideMark/>
          </w:tcPr>
          <w:p w14:paraId="13F83F1C" w14:textId="77777777" w:rsidR="0013534D" w:rsidRPr="000D067E" w:rsidRDefault="0013534D" w:rsidP="00194003">
            <w:pPr>
              <w:rPr>
                <w:color w:val="385623" w:themeColor="accent6" w:themeShade="80"/>
              </w:rPr>
            </w:pPr>
            <w:r w:rsidRPr="000D067E">
              <w:rPr>
                <w:color w:val="385623" w:themeColor="accent6" w:themeShade="80"/>
              </w:rPr>
              <w:t>7.2</w:t>
            </w:r>
          </w:p>
        </w:tc>
        <w:tc>
          <w:tcPr>
            <w:tcW w:w="1117" w:type="dxa"/>
            <w:tcBorders>
              <w:top w:val="nil"/>
              <w:left w:val="nil"/>
              <w:bottom w:val="nil"/>
              <w:right w:val="nil"/>
            </w:tcBorders>
            <w:noWrap/>
            <w:vAlign w:val="bottom"/>
            <w:hideMark/>
          </w:tcPr>
          <w:p w14:paraId="3599DE87" w14:textId="77777777" w:rsidR="0013534D" w:rsidRPr="000D067E" w:rsidRDefault="0013534D" w:rsidP="00194003">
            <w:pPr>
              <w:rPr>
                <w:color w:val="385623" w:themeColor="accent6" w:themeShade="80"/>
              </w:rPr>
            </w:pPr>
            <w:r w:rsidRPr="000D067E">
              <w:rPr>
                <w:color w:val="385623" w:themeColor="accent6" w:themeShade="80"/>
              </w:rPr>
              <w:t>1</w:t>
            </w:r>
          </w:p>
        </w:tc>
        <w:tc>
          <w:tcPr>
            <w:tcW w:w="839" w:type="dxa"/>
            <w:tcBorders>
              <w:top w:val="nil"/>
              <w:left w:val="nil"/>
              <w:bottom w:val="nil"/>
              <w:right w:val="nil"/>
            </w:tcBorders>
            <w:noWrap/>
            <w:vAlign w:val="bottom"/>
            <w:hideMark/>
          </w:tcPr>
          <w:p w14:paraId="6AFAB436" w14:textId="77777777" w:rsidR="0013534D" w:rsidRPr="000D067E" w:rsidRDefault="0013534D" w:rsidP="00194003">
            <w:pPr>
              <w:rPr>
                <w:color w:val="385623" w:themeColor="accent6" w:themeShade="80"/>
              </w:rPr>
            </w:pPr>
            <w:r w:rsidRPr="000D067E">
              <w:rPr>
                <w:color w:val="385623" w:themeColor="accent6" w:themeShade="80"/>
              </w:rPr>
              <w:t>n</w:t>
            </w:r>
          </w:p>
        </w:tc>
        <w:tc>
          <w:tcPr>
            <w:tcW w:w="1352" w:type="dxa"/>
            <w:tcBorders>
              <w:top w:val="nil"/>
              <w:left w:val="nil"/>
              <w:bottom w:val="nil"/>
              <w:right w:val="nil"/>
            </w:tcBorders>
            <w:noWrap/>
            <w:vAlign w:val="bottom"/>
            <w:hideMark/>
          </w:tcPr>
          <w:p w14:paraId="2EE06D49" w14:textId="77777777" w:rsidR="0013534D" w:rsidRPr="000D067E" w:rsidRDefault="0013534D" w:rsidP="00194003">
            <w:pPr>
              <w:rPr>
                <w:color w:val="385623" w:themeColor="accent6" w:themeShade="80"/>
              </w:rPr>
            </w:pPr>
            <w:r w:rsidRPr="000D067E">
              <w:rPr>
                <w:color w:val="385623" w:themeColor="accent6" w:themeShade="80"/>
              </w:rPr>
              <w:t>n</w:t>
            </w:r>
          </w:p>
        </w:tc>
        <w:tc>
          <w:tcPr>
            <w:tcW w:w="1047" w:type="dxa"/>
            <w:tcBorders>
              <w:top w:val="nil"/>
              <w:left w:val="nil"/>
              <w:bottom w:val="nil"/>
              <w:right w:val="nil"/>
            </w:tcBorders>
            <w:noWrap/>
            <w:vAlign w:val="bottom"/>
            <w:hideMark/>
          </w:tcPr>
          <w:p w14:paraId="72CD521F" w14:textId="77777777" w:rsidR="0013534D" w:rsidRPr="000D067E" w:rsidRDefault="0013534D" w:rsidP="00194003">
            <w:pPr>
              <w:rPr>
                <w:color w:val="385623" w:themeColor="accent6" w:themeShade="80"/>
              </w:rPr>
            </w:pPr>
            <w:r w:rsidRPr="000D067E">
              <w:rPr>
                <w:color w:val="385623" w:themeColor="accent6" w:themeShade="80"/>
              </w:rPr>
              <w:t>y</w:t>
            </w:r>
          </w:p>
        </w:tc>
        <w:tc>
          <w:tcPr>
            <w:tcW w:w="1128" w:type="dxa"/>
            <w:tcBorders>
              <w:top w:val="nil"/>
              <w:left w:val="nil"/>
              <w:bottom w:val="nil"/>
              <w:right w:val="nil"/>
            </w:tcBorders>
            <w:noWrap/>
            <w:vAlign w:val="bottom"/>
            <w:hideMark/>
          </w:tcPr>
          <w:p w14:paraId="49D46FD7" w14:textId="77777777" w:rsidR="0013534D" w:rsidRPr="000D067E" w:rsidRDefault="0013534D" w:rsidP="00194003">
            <w:pPr>
              <w:rPr>
                <w:color w:val="385623" w:themeColor="accent6" w:themeShade="80"/>
              </w:rPr>
            </w:pPr>
            <w:r w:rsidRPr="000D067E">
              <w:rPr>
                <w:color w:val="385623" w:themeColor="accent6" w:themeShade="80"/>
              </w:rPr>
              <w:t>y</w:t>
            </w:r>
          </w:p>
        </w:tc>
        <w:tc>
          <w:tcPr>
            <w:tcW w:w="995" w:type="dxa"/>
            <w:tcBorders>
              <w:top w:val="nil"/>
              <w:left w:val="nil"/>
              <w:bottom w:val="nil"/>
              <w:right w:val="nil"/>
            </w:tcBorders>
            <w:noWrap/>
            <w:vAlign w:val="bottom"/>
            <w:hideMark/>
          </w:tcPr>
          <w:p w14:paraId="75D35941" w14:textId="77777777" w:rsidR="0013534D" w:rsidRPr="000D067E" w:rsidRDefault="0013534D" w:rsidP="00194003">
            <w:pPr>
              <w:rPr>
                <w:color w:val="385623" w:themeColor="accent6" w:themeShade="80"/>
              </w:rPr>
            </w:pPr>
            <w:r w:rsidRPr="000D067E">
              <w:rPr>
                <w:color w:val="385623" w:themeColor="accent6" w:themeShade="80"/>
              </w:rPr>
              <w:t>n</w:t>
            </w:r>
          </w:p>
        </w:tc>
        <w:tc>
          <w:tcPr>
            <w:tcW w:w="1204" w:type="dxa"/>
            <w:tcBorders>
              <w:top w:val="nil"/>
              <w:left w:val="nil"/>
              <w:bottom w:val="nil"/>
              <w:right w:val="nil"/>
            </w:tcBorders>
          </w:tcPr>
          <w:p w14:paraId="4813FDC3" w14:textId="77777777" w:rsidR="0013534D" w:rsidRPr="000D067E" w:rsidRDefault="0013534D" w:rsidP="00194003">
            <w:pPr>
              <w:rPr>
                <w:color w:val="385623" w:themeColor="accent6" w:themeShade="80"/>
              </w:rPr>
            </w:pPr>
            <w:r w:rsidRPr="000D067E">
              <w:rPr>
                <w:color w:val="385623" w:themeColor="accent6" w:themeShade="80"/>
              </w:rPr>
              <w:t>Healthy</w:t>
            </w:r>
          </w:p>
        </w:tc>
      </w:tr>
      <w:tr w:rsidR="000D067E" w:rsidRPr="000D067E" w14:paraId="611E2E6A" w14:textId="77777777" w:rsidTr="004B5AAC">
        <w:trPr>
          <w:trHeight w:val="290"/>
        </w:trPr>
        <w:tc>
          <w:tcPr>
            <w:tcW w:w="913" w:type="dxa"/>
            <w:tcBorders>
              <w:top w:val="nil"/>
              <w:left w:val="nil"/>
              <w:bottom w:val="nil"/>
              <w:right w:val="nil"/>
            </w:tcBorders>
            <w:noWrap/>
            <w:vAlign w:val="bottom"/>
            <w:hideMark/>
          </w:tcPr>
          <w:p w14:paraId="53262470" w14:textId="77777777" w:rsidR="0013534D" w:rsidRPr="000D067E" w:rsidRDefault="0013534D" w:rsidP="00194003">
            <w:pPr>
              <w:rPr>
                <w:color w:val="385623" w:themeColor="accent6" w:themeShade="80"/>
              </w:rPr>
            </w:pPr>
            <w:r w:rsidRPr="000D067E">
              <w:rPr>
                <w:color w:val="385623" w:themeColor="accent6" w:themeShade="80"/>
              </w:rPr>
              <w:t>105</w:t>
            </w:r>
          </w:p>
        </w:tc>
        <w:tc>
          <w:tcPr>
            <w:tcW w:w="903" w:type="dxa"/>
            <w:tcBorders>
              <w:top w:val="nil"/>
              <w:left w:val="nil"/>
              <w:bottom w:val="nil"/>
              <w:right w:val="nil"/>
            </w:tcBorders>
            <w:noWrap/>
            <w:vAlign w:val="bottom"/>
            <w:hideMark/>
          </w:tcPr>
          <w:p w14:paraId="7950AC7C" w14:textId="77777777" w:rsidR="0013534D" w:rsidRPr="000D067E" w:rsidRDefault="0013534D" w:rsidP="00194003">
            <w:pPr>
              <w:rPr>
                <w:color w:val="385623" w:themeColor="accent6" w:themeShade="80"/>
              </w:rPr>
            </w:pPr>
            <w:r w:rsidRPr="000D067E">
              <w:rPr>
                <w:color w:val="385623" w:themeColor="accent6" w:themeShade="80"/>
              </w:rPr>
              <w:t>3.1</w:t>
            </w:r>
          </w:p>
        </w:tc>
        <w:tc>
          <w:tcPr>
            <w:tcW w:w="1117" w:type="dxa"/>
            <w:tcBorders>
              <w:top w:val="nil"/>
              <w:left w:val="nil"/>
              <w:bottom w:val="nil"/>
              <w:right w:val="nil"/>
            </w:tcBorders>
            <w:noWrap/>
            <w:vAlign w:val="bottom"/>
            <w:hideMark/>
          </w:tcPr>
          <w:p w14:paraId="26F5FC0C" w14:textId="77777777" w:rsidR="0013534D" w:rsidRPr="000D067E" w:rsidRDefault="0013534D" w:rsidP="00194003">
            <w:pPr>
              <w:rPr>
                <w:color w:val="385623" w:themeColor="accent6" w:themeShade="80"/>
              </w:rPr>
            </w:pPr>
            <w:r w:rsidRPr="000D067E">
              <w:rPr>
                <w:color w:val="385623" w:themeColor="accent6" w:themeShade="80"/>
              </w:rPr>
              <w:t>3</w:t>
            </w:r>
          </w:p>
        </w:tc>
        <w:tc>
          <w:tcPr>
            <w:tcW w:w="839" w:type="dxa"/>
            <w:tcBorders>
              <w:top w:val="nil"/>
              <w:left w:val="nil"/>
              <w:bottom w:val="nil"/>
              <w:right w:val="nil"/>
            </w:tcBorders>
            <w:noWrap/>
            <w:vAlign w:val="bottom"/>
            <w:hideMark/>
          </w:tcPr>
          <w:p w14:paraId="45D31A85" w14:textId="77777777" w:rsidR="0013534D" w:rsidRPr="000D067E" w:rsidRDefault="0013534D" w:rsidP="00194003">
            <w:pPr>
              <w:rPr>
                <w:color w:val="385623" w:themeColor="accent6" w:themeShade="80"/>
              </w:rPr>
            </w:pPr>
            <w:r w:rsidRPr="000D067E">
              <w:rPr>
                <w:color w:val="385623" w:themeColor="accent6" w:themeShade="80"/>
              </w:rPr>
              <w:t>y</w:t>
            </w:r>
          </w:p>
        </w:tc>
        <w:tc>
          <w:tcPr>
            <w:tcW w:w="1352" w:type="dxa"/>
            <w:tcBorders>
              <w:top w:val="nil"/>
              <w:left w:val="nil"/>
              <w:bottom w:val="nil"/>
              <w:right w:val="nil"/>
            </w:tcBorders>
            <w:noWrap/>
            <w:vAlign w:val="bottom"/>
            <w:hideMark/>
          </w:tcPr>
          <w:p w14:paraId="4EAD4911" w14:textId="77777777" w:rsidR="0013534D" w:rsidRPr="000D067E" w:rsidRDefault="0013534D" w:rsidP="00194003">
            <w:pPr>
              <w:rPr>
                <w:color w:val="385623" w:themeColor="accent6" w:themeShade="80"/>
              </w:rPr>
            </w:pPr>
            <w:r w:rsidRPr="000D067E">
              <w:rPr>
                <w:color w:val="385623" w:themeColor="accent6" w:themeShade="80"/>
              </w:rPr>
              <w:t>n</w:t>
            </w:r>
          </w:p>
        </w:tc>
        <w:tc>
          <w:tcPr>
            <w:tcW w:w="1047" w:type="dxa"/>
            <w:tcBorders>
              <w:top w:val="nil"/>
              <w:left w:val="nil"/>
              <w:bottom w:val="nil"/>
              <w:right w:val="nil"/>
            </w:tcBorders>
            <w:noWrap/>
            <w:vAlign w:val="bottom"/>
            <w:hideMark/>
          </w:tcPr>
          <w:p w14:paraId="68D8E877" w14:textId="77777777" w:rsidR="0013534D" w:rsidRPr="000D067E" w:rsidRDefault="0013534D" w:rsidP="00194003">
            <w:pPr>
              <w:rPr>
                <w:color w:val="385623" w:themeColor="accent6" w:themeShade="80"/>
              </w:rPr>
            </w:pPr>
            <w:r w:rsidRPr="000D067E">
              <w:rPr>
                <w:color w:val="385623" w:themeColor="accent6" w:themeShade="80"/>
              </w:rPr>
              <w:t>y</w:t>
            </w:r>
          </w:p>
        </w:tc>
        <w:tc>
          <w:tcPr>
            <w:tcW w:w="1128" w:type="dxa"/>
            <w:tcBorders>
              <w:top w:val="nil"/>
              <w:left w:val="nil"/>
              <w:bottom w:val="nil"/>
              <w:right w:val="nil"/>
            </w:tcBorders>
            <w:noWrap/>
            <w:vAlign w:val="bottom"/>
            <w:hideMark/>
          </w:tcPr>
          <w:p w14:paraId="645B0E85" w14:textId="77777777" w:rsidR="0013534D" w:rsidRPr="000D067E" w:rsidRDefault="0013534D" w:rsidP="00194003">
            <w:pPr>
              <w:rPr>
                <w:color w:val="385623" w:themeColor="accent6" w:themeShade="80"/>
              </w:rPr>
            </w:pPr>
            <w:r w:rsidRPr="000D067E">
              <w:rPr>
                <w:color w:val="385623" w:themeColor="accent6" w:themeShade="80"/>
              </w:rPr>
              <w:t>y</w:t>
            </w:r>
          </w:p>
        </w:tc>
        <w:tc>
          <w:tcPr>
            <w:tcW w:w="995" w:type="dxa"/>
            <w:tcBorders>
              <w:top w:val="nil"/>
              <w:left w:val="nil"/>
              <w:bottom w:val="nil"/>
              <w:right w:val="nil"/>
            </w:tcBorders>
            <w:noWrap/>
            <w:vAlign w:val="bottom"/>
            <w:hideMark/>
          </w:tcPr>
          <w:p w14:paraId="1448F6BC" w14:textId="77777777" w:rsidR="0013534D" w:rsidRPr="000D067E" w:rsidRDefault="0013534D" w:rsidP="00194003">
            <w:pPr>
              <w:rPr>
                <w:color w:val="385623" w:themeColor="accent6" w:themeShade="80"/>
              </w:rPr>
            </w:pPr>
            <w:r w:rsidRPr="000D067E">
              <w:rPr>
                <w:color w:val="385623" w:themeColor="accent6" w:themeShade="80"/>
              </w:rPr>
              <w:t>y</w:t>
            </w:r>
          </w:p>
        </w:tc>
        <w:tc>
          <w:tcPr>
            <w:tcW w:w="1204" w:type="dxa"/>
            <w:tcBorders>
              <w:top w:val="nil"/>
              <w:left w:val="nil"/>
              <w:bottom w:val="nil"/>
              <w:right w:val="nil"/>
            </w:tcBorders>
          </w:tcPr>
          <w:p w14:paraId="4E2E4BC9" w14:textId="77777777" w:rsidR="0013534D" w:rsidRPr="000D067E" w:rsidRDefault="0013534D" w:rsidP="00194003">
            <w:pPr>
              <w:rPr>
                <w:color w:val="385623" w:themeColor="accent6" w:themeShade="80"/>
              </w:rPr>
            </w:pPr>
            <w:r w:rsidRPr="000D067E">
              <w:rPr>
                <w:color w:val="385623" w:themeColor="accent6" w:themeShade="80"/>
              </w:rPr>
              <w:t>Declining</w:t>
            </w:r>
          </w:p>
        </w:tc>
      </w:tr>
      <w:tr w:rsidR="000D067E" w:rsidRPr="000D067E" w14:paraId="60F50D14" w14:textId="77777777" w:rsidTr="004B5AAC">
        <w:trPr>
          <w:trHeight w:val="290"/>
        </w:trPr>
        <w:tc>
          <w:tcPr>
            <w:tcW w:w="913" w:type="dxa"/>
            <w:tcBorders>
              <w:top w:val="nil"/>
              <w:left w:val="nil"/>
              <w:bottom w:val="nil"/>
              <w:right w:val="nil"/>
            </w:tcBorders>
            <w:noWrap/>
            <w:vAlign w:val="bottom"/>
            <w:hideMark/>
          </w:tcPr>
          <w:p w14:paraId="5DE794E3" w14:textId="77777777" w:rsidR="0013534D" w:rsidRPr="000D067E" w:rsidRDefault="0013534D" w:rsidP="00194003">
            <w:pPr>
              <w:rPr>
                <w:color w:val="385623" w:themeColor="accent6" w:themeShade="80"/>
              </w:rPr>
            </w:pPr>
            <w:r w:rsidRPr="000D067E">
              <w:rPr>
                <w:color w:val="385623" w:themeColor="accent6" w:themeShade="80"/>
              </w:rPr>
              <w:t>106</w:t>
            </w:r>
          </w:p>
        </w:tc>
        <w:tc>
          <w:tcPr>
            <w:tcW w:w="903" w:type="dxa"/>
            <w:tcBorders>
              <w:top w:val="nil"/>
              <w:left w:val="nil"/>
              <w:bottom w:val="nil"/>
              <w:right w:val="nil"/>
            </w:tcBorders>
            <w:noWrap/>
            <w:vAlign w:val="bottom"/>
            <w:hideMark/>
          </w:tcPr>
          <w:p w14:paraId="1847B663" w14:textId="77777777" w:rsidR="0013534D" w:rsidRPr="000D067E" w:rsidRDefault="0013534D" w:rsidP="00194003">
            <w:pPr>
              <w:rPr>
                <w:color w:val="385623" w:themeColor="accent6" w:themeShade="80"/>
              </w:rPr>
            </w:pPr>
            <w:r w:rsidRPr="000D067E">
              <w:rPr>
                <w:color w:val="385623" w:themeColor="accent6" w:themeShade="80"/>
              </w:rPr>
              <w:t>5.9</w:t>
            </w:r>
          </w:p>
        </w:tc>
        <w:tc>
          <w:tcPr>
            <w:tcW w:w="1117" w:type="dxa"/>
            <w:tcBorders>
              <w:top w:val="nil"/>
              <w:left w:val="nil"/>
              <w:bottom w:val="nil"/>
              <w:right w:val="nil"/>
            </w:tcBorders>
            <w:noWrap/>
            <w:vAlign w:val="bottom"/>
            <w:hideMark/>
          </w:tcPr>
          <w:p w14:paraId="122CB95A" w14:textId="77777777" w:rsidR="0013534D" w:rsidRPr="000D067E" w:rsidRDefault="0013534D" w:rsidP="00194003">
            <w:pPr>
              <w:rPr>
                <w:color w:val="385623" w:themeColor="accent6" w:themeShade="80"/>
              </w:rPr>
            </w:pPr>
            <w:r w:rsidRPr="000D067E">
              <w:rPr>
                <w:color w:val="385623" w:themeColor="accent6" w:themeShade="80"/>
              </w:rPr>
              <w:t>1</w:t>
            </w:r>
          </w:p>
        </w:tc>
        <w:tc>
          <w:tcPr>
            <w:tcW w:w="839" w:type="dxa"/>
            <w:tcBorders>
              <w:top w:val="nil"/>
              <w:left w:val="nil"/>
              <w:bottom w:val="nil"/>
              <w:right w:val="nil"/>
            </w:tcBorders>
            <w:noWrap/>
            <w:vAlign w:val="bottom"/>
            <w:hideMark/>
          </w:tcPr>
          <w:p w14:paraId="58CF6CD0" w14:textId="77777777" w:rsidR="0013534D" w:rsidRPr="000D067E" w:rsidRDefault="0013534D" w:rsidP="00194003">
            <w:pPr>
              <w:rPr>
                <w:color w:val="385623" w:themeColor="accent6" w:themeShade="80"/>
              </w:rPr>
            </w:pPr>
            <w:r w:rsidRPr="000D067E">
              <w:rPr>
                <w:color w:val="385623" w:themeColor="accent6" w:themeShade="80"/>
              </w:rPr>
              <w:t>n</w:t>
            </w:r>
          </w:p>
        </w:tc>
        <w:tc>
          <w:tcPr>
            <w:tcW w:w="1352" w:type="dxa"/>
            <w:tcBorders>
              <w:top w:val="nil"/>
              <w:left w:val="nil"/>
              <w:bottom w:val="nil"/>
              <w:right w:val="nil"/>
            </w:tcBorders>
            <w:noWrap/>
            <w:vAlign w:val="bottom"/>
            <w:hideMark/>
          </w:tcPr>
          <w:p w14:paraId="288E4D77" w14:textId="77777777" w:rsidR="0013534D" w:rsidRPr="000D067E" w:rsidRDefault="0013534D" w:rsidP="00194003">
            <w:pPr>
              <w:rPr>
                <w:color w:val="385623" w:themeColor="accent6" w:themeShade="80"/>
              </w:rPr>
            </w:pPr>
            <w:r w:rsidRPr="000D067E">
              <w:rPr>
                <w:color w:val="385623" w:themeColor="accent6" w:themeShade="80"/>
              </w:rPr>
              <w:t>n</w:t>
            </w:r>
          </w:p>
        </w:tc>
        <w:tc>
          <w:tcPr>
            <w:tcW w:w="1047" w:type="dxa"/>
            <w:tcBorders>
              <w:top w:val="nil"/>
              <w:left w:val="nil"/>
              <w:bottom w:val="nil"/>
              <w:right w:val="nil"/>
            </w:tcBorders>
            <w:noWrap/>
            <w:vAlign w:val="bottom"/>
            <w:hideMark/>
          </w:tcPr>
          <w:p w14:paraId="763EA944" w14:textId="77777777" w:rsidR="0013534D" w:rsidRPr="000D067E" w:rsidRDefault="0013534D" w:rsidP="00194003">
            <w:pPr>
              <w:rPr>
                <w:color w:val="385623" w:themeColor="accent6" w:themeShade="80"/>
              </w:rPr>
            </w:pPr>
            <w:r w:rsidRPr="000D067E">
              <w:rPr>
                <w:color w:val="385623" w:themeColor="accent6" w:themeShade="80"/>
              </w:rPr>
              <w:t>y</w:t>
            </w:r>
          </w:p>
        </w:tc>
        <w:tc>
          <w:tcPr>
            <w:tcW w:w="1128" w:type="dxa"/>
            <w:tcBorders>
              <w:top w:val="nil"/>
              <w:left w:val="nil"/>
              <w:bottom w:val="nil"/>
              <w:right w:val="nil"/>
            </w:tcBorders>
            <w:noWrap/>
            <w:vAlign w:val="bottom"/>
            <w:hideMark/>
          </w:tcPr>
          <w:p w14:paraId="5CF08A24" w14:textId="77777777" w:rsidR="0013534D" w:rsidRPr="000D067E" w:rsidRDefault="0013534D" w:rsidP="00194003">
            <w:pPr>
              <w:rPr>
                <w:color w:val="385623" w:themeColor="accent6" w:themeShade="80"/>
              </w:rPr>
            </w:pPr>
            <w:r w:rsidRPr="000D067E">
              <w:rPr>
                <w:color w:val="385623" w:themeColor="accent6" w:themeShade="80"/>
              </w:rPr>
              <w:t>n</w:t>
            </w:r>
          </w:p>
        </w:tc>
        <w:tc>
          <w:tcPr>
            <w:tcW w:w="995" w:type="dxa"/>
            <w:tcBorders>
              <w:top w:val="nil"/>
              <w:left w:val="nil"/>
              <w:bottom w:val="nil"/>
              <w:right w:val="nil"/>
            </w:tcBorders>
            <w:noWrap/>
            <w:vAlign w:val="bottom"/>
            <w:hideMark/>
          </w:tcPr>
          <w:p w14:paraId="12F06B69" w14:textId="77777777" w:rsidR="0013534D" w:rsidRPr="000D067E" w:rsidRDefault="0013534D" w:rsidP="00194003">
            <w:pPr>
              <w:rPr>
                <w:color w:val="385623" w:themeColor="accent6" w:themeShade="80"/>
              </w:rPr>
            </w:pPr>
            <w:r w:rsidRPr="000D067E">
              <w:rPr>
                <w:color w:val="385623" w:themeColor="accent6" w:themeShade="80"/>
              </w:rPr>
              <w:t>n</w:t>
            </w:r>
          </w:p>
        </w:tc>
        <w:tc>
          <w:tcPr>
            <w:tcW w:w="1204" w:type="dxa"/>
            <w:tcBorders>
              <w:top w:val="nil"/>
              <w:left w:val="nil"/>
              <w:bottom w:val="nil"/>
              <w:right w:val="nil"/>
            </w:tcBorders>
          </w:tcPr>
          <w:p w14:paraId="2C5556F0" w14:textId="77777777" w:rsidR="0013534D" w:rsidRPr="000D067E" w:rsidRDefault="0013534D" w:rsidP="00194003">
            <w:pPr>
              <w:rPr>
                <w:color w:val="385623" w:themeColor="accent6" w:themeShade="80"/>
              </w:rPr>
            </w:pPr>
            <w:r w:rsidRPr="000D067E">
              <w:rPr>
                <w:color w:val="385623" w:themeColor="accent6" w:themeShade="80"/>
              </w:rPr>
              <w:t>Healthy</w:t>
            </w:r>
          </w:p>
        </w:tc>
      </w:tr>
      <w:tr w:rsidR="000D067E" w:rsidRPr="000D067E" w14:paraId="305DEF6B" w14:textId="77777777" w:rsidTr="004B5AAC">
        <w:trPr>
          <w:trHeight w:val="290"/>
        </w:trPr>
        <w:tc>
          <w:tcPr>
            <w:tcW w:w="913" w:type="dxa"/>
            <w:tcBorders>
              <w:top w:val="nil"/>
              <w:left w:val="nil"/>
              <w:bottom w:val="nil"/>
              <w:right w:val="nil"/>
            </w:tcBorders>
            <w:noWrap/>
            <w:vAlign w:val="bottom"/>
            <w:hideMark/>
          </w:tcPr>
          <w:p w14:paraId="34039494" w14:textId="77777777" w:rsidR="0013534D" w:rsidRPr="000D067E" w:rsidRDefault="0013534D" w:rsidP="00194003">
            <w:pPr>
              <w:rPr>
                <w:color w:val="385623" w:themeColor="accent6" w:themeShade="80"/>
              </w:rPr>
            </w:pPr>
            <w:r w:rsidRPr="000D067E">
              <w:rPr>
                <w:color w:val="385623" w:themeColor="accent6" w:themeShade="80"/>
              </w:rPr>
              <w:t>107</w:t>
            </w:r>
          </w:p>
        </w:tc>
        <w:tc>
          <w:tcPr>
            <w:tcW w:w="903" w:type="dxa"/>
            <w:tcBorders>
              <w:top w:val="nil"/>
              <w:left w:val="nil"/>
              <w:bottom w:val="nil"/>
              <w:right w:val="nil"/>
            </w:tcBorders>
            <w:noWrap/>
            <w:vAlign w:val="bottom"/>
            <w:hideMark/>
          </w:tcPr>
          <w:p w14:paraId="0867C337" w14:textId="77777777" w:rsidR="0013534D" w:rsidRPr="000D067E" w:rsidRDefault="0013534D" w:rsidP="00194003">
            <w:pPr>
              <w:rPr>
                <w:color w:val="385623" w:themeColor="accent6" w:themeShade="80"/>
              </w:rPr>
            </w:pPr>
            <w:r w:rsidRPr="000D067E">
              <w:rPr>
                <w:color w:val="385623" w:themeColor="accent6" w:themeShade="80"/>
              </w:rPr>
              <w:t>3.6</w:t>
            </w:r>
          </w:p>
        </w:tc>
        <w:tc>
          <w:tcPr>
            <w:tcW w:w="1117" w:type="dxa"/>
            <w:tcBorders>
              <w:top w:val="nil"/>
              <w:left w:val="nil"/>
              <w:bottom w:val="nil"/>
              <w:right w:val="nil"/>
            </w:tcBorders>
            <w:noWrap/>
            <w:vAlign w:val="bottom"/>
            <w:hideMark/>
          </w:tcPr>
          <w:p w14:paraId="0FB8D978" w14:textId="77777777" w:rsidR="0013534D" w:rsidRPr="000D067E" w:rsidRDefault="0013534D" w:rsidP="00194003">
            <w:pPr>
              <w:rPr>
                <w:color w:val="385623" w:themeColor="accent6" w:themeShade="80"/>
              </w:rPr>
            </w:pPr>
            <w:r w:rsidRPr="000D067E">
              <w:rPr>
                <w:color w:val="385623" w:themeColor="accent6" w:themeShade="80"/>
              </w:rPr>
              <w:t>1</w:t>
            </w:r>
          </w:p>
        </w:tc>
        <w:tc>
          <w:tcPr>
            <w:tcW w:w="839" w:type="dxa"/>
            <w:tcBorders>
              <w:top w:val="nil"/>
              <w:left w:val="nil"/>
              <w:bottom w:val="nil"/>
              <w:right w:val="nil"/>
            </w:tcBorders>
            <w:noWrap/>
            <w:vAlign w:val="bottom"/>
            <w:hideMark/>
          </w:tcPr>
          <w:p w14:paraId="417B84D2" w14:textId="77777777" w:rsidR="0013534D" w:rsidRPr="000D067E" w:rsidRDefault="0013534D" w:rsidP="00194003">
            <w:pPr>
              <w:rPr>
                <w:color w:val="385623" w:themeColor="accent6" w:themeShade="80"/>
              </w:rPr>
            </w:pPr>
            <w:r w:rsidRPr="000D067E">
              <w:rPr>
                <w:color w:val="385623" w:themeColor="accent6" w:themeShade="80"/>
              </w:rPr>
              <w:t>n</w:t>
            </w:r>
          </w:p>
        </w:tc>
        <w:tc>
          <w:tcPr>
            <w:tcW w:w="1352" w:type="dxa"/>
            <w:tcBorders>
              <w:top w:val="nil"/>
              <w:left w:val="nil"/>
              <w:bottom w:val="nil"/>
              <w:right w:val="nil"/>
            </w:tcBorders>
            <w:noWrap/>
            <w:vAlign w:val="bottom"/>
            <w:hideMark/>
          </w:tcPr>
          <w:p w14:paraId="3AA336EB" w14:textId="77777777" w:rsidR="0013534D" w:rsidRPr="000D067E" w:rsidRDefault="0013534D" w:rsidP="00194003">
            <w:pPr>
              <w:rPr>
                <w:color w:val="385623" w:themeColor="accent6" w:themeShade="80"/>
              </w:rPr>
            </w:pPr>
            <w:r w:rsidRPr="000D067E">
              <w:rPr>
                <w:color w:val="385623" w:themeColor="accent6" w:themeShade="80"/>
              </w:rPr>
              <w:t>n</w:t>
            </w:r>
          </w:p>
        </w:tc>
        <w:tc>
          <w:tcPr>
            <w:tcW w:w="1047" w:type="dxa"/>
            <w:tcBorders>
              <w:top w:val="nil"/>
              <w:left w:val="nil"/>
              <w:bottom w:val="nil"/>
              <w:right w:val="nil"/>
            </w:tcBorders>
            <w:noWrap/>
            <w:vAlign w:val="bottom"/>
            <w:hideMark/>
          </w:tcPr>
          <w:p w14:paraId="227EABEA" w14:textId="77777777" w:rsidR="0013534D" w:rsidRPr="000D067E" w:rsidRDefault="0013534D" w:rsidP="00194003">
            <w:pPr>
              <w:rPr>
                <w:color w:val="385623" w:themeColor="accent6" w:themeShade="80"/>
              </w:rPr>
            </w:pPr>
            <w:r w:rsidRPr="000D067E">
              <w:rPr>
                <w:color w:val="385623" w:themeColor="accent6" w:themeShade="80"/>
              </w:rPr>
              <w:t>n</w:t>
            </w:r>
          </w:p>
        </w:tc>
        <w:tc>
          <w:tcPr>
            <w:tcW w:w="1128" w:type="dxa"/>
            <w:tcBorders>
              <w:top w:val="nil"/>
              <w:left w:val="nil"/>
              <w:bottom w:val="nil"/>
              <w:right w:val="nil"/>
            </w:tcBorders>
            <w:noWrap/>
            <w:vAlign w:val="bottom"/>
            <w:hideMark/>
          </w:tcPr>
          <w:p w14:paraId="709601FA" w14:textId="77777777" w:rsidR="0013534D" w:rsidRPr="000D067E" w:rsidRDefault="0013534D" w:rsidP="00194003">
            <w:pPr>
              <w:rPr>
                <w:color w:val="385623" w:themeColor="accent6" w:themeShade="80"/>
              </w:rPr>
            </w:pPr>
            <w:r w:rsidRPr="000D067E">
              <w:rPr>
                <w:color w:val="385623" w:themeColor="accent6" w:themeShade="80"/>
              </w:rPr>
              <w:t>y</w:t>
            </w:r>
          </w:p>
        </w:tc>
        <w:tc>
          <w:tcPr>
            <w:tcW w:w="995" w:type="dxa"/>
            <w:tcBorders>
              <w:top w:val="nil"/>
              <w:left w:val="nil"/>
              <w:bottom w:val="nil"/>
              <w:right w:val="nil"/>
            </w:tcBorders>
            <w:noWrap/>
            <w:vAlign w:val="bottom"/>
            <w:hideMark/>
          </w:tcPr>
          <w:p w14:paraId="45D6C915" w14:textId="77777777" w:rsidR="0013534D" w:rsidRPr="000D067E" w:rsidRDefault="0013534D" w:rsidP="00194003">
            <w:pPr>
              <w:rPr>
                <w:color w:val="385623" w:themeColor="accent6" w:themeShade="80"/>
              </w:rPr>
            </w:pPr>
            <w:r w:rsidRPr="000D067E">
              <w:rPr>
                <w:color w:val="385623" w:themeColor="accent6" w:themeShade="80"/>
              </w:rPr>
              <w:t>n</w:t>
            </w:r>
          </w:p>
        </w:tc>
        <w:tc>
          <w:tcPr>
            <w:tcW w:w="1204" w:type="dxa"/>
            <w:tcBorders>
              <w:top w:val="nil"/>
              <w:left w:val="nil"/>
              <w:bottom w:val="nil"/>
              <w:right w:val="nil"/>
            </w:tcBorders>
          </w:tcPr>
          <w:p w14:paraId="5BED0ECF" w14:textId="77777777" w:rsidR="0013534D" w:rsidRPr="000D067E" w:rsidRDefault="0013534D" w:rsidP="00194003">
            <w:pPr>
              <w:rPr>
                <w:color w:val="385623" w:themeColor="accent6" w:themeShade="80"/>
              </w:rPr>
            </w:pPr>
            <w:r w:rsidRPr="000D067E">
              <w:rPr>
                <w:color w:val="385623" w:themeColor="accent6" w:themeShade="80"/>
              </w:rPr>
              <w:t>Healthy</w:t>
            </w:r>
          </w:p>
        </w:tc>
      </w:tr>
      <w:tr w:rsidR="000D067E" w:rsidRPr="000D067E" w14:paraId="78F3803C" w14:textId="77777777" w:rsidTr="004B5AAC">
        <w:trPr>
          <w:trHeight w:val="290"/>
        </w:trPr>
        <w:tc>
          <w:tcPr>
            <w:tcW w:w="913" w:type="dxa"/>
            <w:tcBorders>
              <w:top w:val="nil"/>
              <w:left w:val="nil"/>
              <w:bottom w:val="nil"/>
              <w:right w:val="nil"/>
            </w:tcBorders>
            <w:noWrap/>
            <w:vAlign w:val="bottom"/>
            <w:hideMark/>
          </w:tcPr>
          <w:p w14:paraId="1EB6BC02" w14:textId="77777777" w:rsidR="0013534D" w:rsidRPr="000D067E" w:rsidRDefault="0013534D" w:rsidP="00194003">
            <w:pPr>
              <w:rPr>
                <w:color w:val="385623" w:themeColor="accent6" w:themeShade="80"/>
              </w:rPr>
            </w:pPr>
            <w:r w:rsidRPr="000D067E">
              <w:rPr>
                <w:color w:val="385623" w:themeColor="accent6" w:themeShade="80"/>
              </w:rPr>
              <w:t>108</w:t>
            </w:r>
          </w:p>
        </w:tc>
        <w:tc>
          <w:tcPr>
            <w:tcW w:w="903" w:type="dxa"/>
            <w:tcBorders>
              <w:top w:val="nil"/>
              <w:left w:val="nil"/>
              <w:bottom w:val="nil"/>
              <w:right w:val="nil"/>
            </w:tcBorders>
            <w:noWrap/>
            <w:vAlign w:val="bottom"/>
            <w:hideMark/>
          </w:tcPr>
          <w:p w14:paraId="63574DEC" w14:textId="77777777" w:rsidR="0013534D" w:rsidRPr="000D067E" w:rsidRDefault="0013534D" w:rsidP="00194003">
            <w:pPr>
              <w:rPr>
                <w:color w:val="385623" w:themeColor="accent6" w:themeShade="80"/>
              </w:rPr>
            </w:pPr>
            <w:r w:rsidRPr="000D067E">
              <w:rPr>
                <w:color w:val="385623" w:themeColor="accent6" w:themeShade="80"/>
              </w:rPr>
              <w:t>4.45</w:t>
            </w:r>
          </w:p>
        </w:tc>
        <w:tc>
          <w:tcPr>
            <w:tcW w:w="1117" w:type="dxa"/>
            <w:tcBorders>
              <w:top w:val="nil"/>
              <w:left w:val="nil"/>
              <w:bottom w:val="nil"/>
              <w:right w:val="nil"/>
            </w:tcBorders>
            <w:noWrap/>
            <w:vAlign w:val="bottom"/>
            <w:hideMark/>
          </w:tcPr>
          <w:p w14:paraId="27555597" w14:textId="77777777" w:rsidR="0013534D" w:rsidRPr="000D067E" w:rsidRDefault="0013534D" w:rsidP="00194003">
            <w:pPr>
              <w:rPr>
                <w:color w:val="385623" w:themeColor="accent6" w:themeShade="80"/>
              </w:rPr>
            </w:pPr>
            <w:r w:rsidRPr="000D067E">
              <w:rPr>
                <w:color w:val="385623" w:themeColor="accent6" w:themeShade="80"/>
              </w:rPr>
              <w:t>1</w:t>
            </w:r>
          </w:p>
        </w:tc>
        <w:tc>
          <w:tcPr>
            <w:tcW w:w="839" w:type="dxa"/>
            <w:tcBorders>
              <w:top w:val="nil"/>
              <w:left w:val="nil"/>
              <w:bottom w:val="nil"/>
              <w:right w:val="nil"/>
            </w:tcBorders>
            <w:noWrap/>
            <w:vAlign w:val="bottom"/>
            <w:hideMark/>
          </w:tcPr>
          <w:p w14:paraId="0FC14931" w14:textId="77777777" w:rsidR="0013534D" w:rsidRPr="000D067E" w:rsidRDefault="0013534D" w:rsidP="00194003">
            <w:pPr>
              <w:rPr>
                <w:color w:val="385623" w:themeColor="accent6" w:themeShade="80"/>
              </w:rPr>
            </w:pPr>
            <w:r w:rsidRPr="000D067E">
              <w:rPr>
                <w:color w:val="385623" w:themeColor="accent6" w:themeShade="80"/>
              </w:rPr>
              <w:t>n</w:t>
            </w:r>
          </w:p>
        </w:tc>
        <w:tc>
          <w:tcPr>
            <w:tcW w:w="1352" w:type="dxa"/>
            <w:tcBorders>
              <w:top w:val="nil"/>
              <w:left w:val="nil"/>
              <w:bottom w:val="nil"/>
              <w:right w:val="nil"/>
            </w:tcBorders>
            <w:noWrap/>
            <w:vAlign w:val="bottom"/>
            <w:hideMark/>
          </w:tcPr>
          <w:p w14:paraId="05218D49" w14:textId="77777777" w:rsidR="0013534D" w:rsidRPr="000D067E" w:rsidRDefault="0013534D" w:rsidP="00194003">
            <w:pPr>
              <w:rPr>
                <w:color w:val="385623" w:themeColor="accent6" w:themeShade="80"/>
              </w:rPr>
            </w:pPr>
            <w:r w:rsidRPr="000D067E">
              <w:rPr>
                <w:color w:val="385623" w:themeColor="accent6" w:themeShade="80"/>
              </w:rPr>
              <w:t>n</w:t>
            </w:r>
          </w:p>
        </w:tc>
        <w:tc>
          <w:tcPr>
            <w:tcW w:w="1047" w:type="dxa"/>
            <w:tcBorders>
              <w:top w:val="nil"/>
              <w:left w:val="nil"/>
              <w:bottom w:val="nil"/>
              <w:right w:val="nil"/>
            </w:tcBorders>
            <w:noWrap/>
            <w:vAlign w:val="bottom"/>
            <w:hideMark/>
          </w:tcPr>
          <w:p w14:paraId="7335CAA3" w14:textId="77777777" w:rsidR="0013534D" w:rsidRPr="000D067E" w:rsidRDefault="0013534D" w:rsidP="00194003">
            <w:pPr>
              <w:rPr>
                <w:color w:val="385623" w:themeColor="accent6" w:themeShade="80"/>
              </w:rPr>
            </w:pPr>
            <w:r w:rsidRPr="000D067E">
              <w:rPr>
                <w:color w:val="385623" w:themeColor="accent6" w:themeShade="80"/>
              </w:rPr>
              <w:t>y</w:t>
            </w:r>
          </w:p>
        </w:tc>
        <w:tc>
          <w:tcPr>
            <w:tcW w:w="1128" w:type="dxa"/>
            <w:tcBorders>
              <w:top w:val="nil"/>
              <w:left w:val="nil"/>
              <w:bottom w:val="nil"/>
              <w:right w:val="nil"/>
            </w:tcBorders>
            <w:noWrap/>
            <w:vAlign w:val="bottom"/>
            <w:hideMark/>
          </w:tcPr>
          <w:p w14:paraId="71ABB3FE" w14:textId="77777777" w:rsidR="0013534D" w:rsidRPr="000D067E" w:rsidRDefault="0013534D" w:rsidP="00194003">
            <w:pPr>
              <w:rPr>
                <w:color w:val="385623" w:themeColor="accent6" w:themeShade="80"/>
              </w:rPr>
            </w:pPr>
            <w:r w:rsidRPr="000D067E">
              <w:rPr>
                <w:color w:val="385623" w:themeColor="accent6" w:themeShade="80"/>
              </w:rPr>
              <w:t>n</w:t>
            </w:r>
          </w:p>
        </w:tc>
        <w:tc>
          <w:tcPr>
            <w:tcW w:w="995" w:type="dxa"/>
            <w:tcBorders>
              <w:top w:val="nil"/>
              <w:left w:val="nil"/>
              <w:bottom w:val="nil"/>
              <w:right w:val="nil"/>
            </w:tcBorders>
            <w:noWrap/>
            <w:vAlign w:val="bottom"/>
            <w:hideMark/>
          </w:tcPr>
          <w:p w14:paraId="6324FCF3" w14:textId="77777777" w:rsidR="0013534D" w:rsidRPr="000D067E" w:rsidRDefault="0013534D" w:rsidP="00194003">
            <w:pPr>
              <w:rPr>
                <w:color w:val="385623" w:themeColor="accent6" w:themeShade="80"/>
              </w:rPr>
            </w:pPr>
            <w:r w:rsidRPr="000D067E">
              <w:rPr>
                <w:color w:val="385623" w:themeColor="accent6" w:themeShade="80"/>
              </w:rPr>
              <w:t>n</w:t>
            </w:r>
          </w:p>
        </w:tc>
        <w:tc>
          <w:tcPr>
            <w:tcW w:w="1204" w:type="dxa"/>
            <w:tcBorders>
              <w:top w:val="nil"/>
              <w:left w:val="nil"/>
              <w:bottom w:val="nil"/>
              <w:right w:val="nil"/>
            </w:tcBorders>
          </w:tcPr>
          <w:p w14:paraId="1D08E2DA" w14:textId="77777777" w:rsidR="0013534D" w:rsidRPr="000D067E" w:rsidRDefault="0013534D" w:rsidP="00194003">
            <w:pPr>
              <w:rPr>
                <w:color w:val="385623" w:themeColor="accent6" w:themeShade="80"/>
              </w:rPr>
            </w:pPr>
            <w:r w:rsidRPr="000D067E">
              <w:rPr>
                <w:color w:val="385623" w:themeColor="accent6" w:themeShade="80"/>
              </w:rPr>
              <w:t>Healthy</w:t>
            </w:r>
          </w:p>
        </w:tc>
      </w:tr>
      <w:tr w:rsidR="000D067E" w:rsidRPr="000D067E" w14:paraId="42ED0C10" w14:textId="77777777" w:rsidTr="004B5AAC">
        <w:trPr>
          <w:trHeight w:val="290"/>
        </w:trPr>
        <w:tc>
          <w:tcPr>
            <w:tcW w:w="913" w:type="dxa"/>
            <w:tcBorders>
              <w:top w:val="nil"/>
              <w:left w:val="nil"/>
              <w:bottom w:val="nil"/>
              <w:right w:val="nil"/>
            </w:tcBorders>
            <w:noWrap/>
            <w:vAlign w:val="bottom"/>
            <w:hideMark/>
          </w:tcPr>
          <w:p w14:paraId="308B8318" w14:textId="77777777" w:rsidR="0013534D" w:rsidRPr="000D067E" w:rsidRDefault="0013534D" w:rsidP="00194003">
            <w:pPr>
              <w:rPr>
                <w:color w:val="385623" w:themeColor="accent6" w:themeShade="80"/>
              </w:rPr>
            </w:pPr>
            <w:r w:rsidRPr="000D067E">
              <w:rPr>
                <w:color w:val="385623" w:themeColor="accent6" w:themeShade="80"/>
              </w:rPr>
              <w:t>109</w:t>
            </w:r>
          </w:p>
        </w:tc>
        <w:tc>
          <w:tcPr>
            <w:tcW w:w="903" w:type="dxa"/>
            <w:tcBorders>
              <w:top w:val="nil"/>
              <w:left w:val="nil"/>
              <w:bottom w:val="nil"/>
              <w:right w:val="nil"/>
            </w:tcBorders>
            <w:noWrap/>
            <w:vAlign w:val="bottom"/>
            <w:hideMark/>
          </w:tcPr>
          <w:p w14:paraId="73310EF3" w14:textId="77777777" w:rsidR="0013534D" w:rsidRPr="000D067E" w:rsidRDefault="0013534D" w:rsidP="00194003">
            <w:pPr>
              <w:rPr>
                <w:color w:val="385623" w:themeColor="accent6" w:themeShade="80"/>
              </w:rPr>
            </w:pPr>
            <w:r w:rsidRPr="000D067E">
              <w:rPr>
                <w:color w:val="385623" w:themeColor="accent6" w:themeShade="80"/>
              </w:rPr>
              <w:t>7.2</w:t>
            </w:r>
          </w:p>
        </w:tc>
        <w:tc>
          <w:tcPr>
            <w:tcW w:w="1117" w:type="dxa"/>
            <w:tcBorders>
              <w:top w:val="nil"/>
              <w:left w:val="nil"/>
              <w:bottom w:val="nil"/>
              <w:right w:val="nil"/>
            </w:tcBorders>
            <w:noWrap/>
            <w:vAlign w:val="bottom"/>
            <w:hideMark/>
          </w:tcPr>
          <w:p w14:paraId="3C177B4F" w14:textId="77777777" w:rsidR="0013534D" w:rsidRPr="000D067E" w:rsidRDefault="0013534D" w:rsidP="00194003">
            <w:pPr>
              <w:rPr>
                <w:color w:val="385623" w:themeColor="accent6" w:themeShade="80"/>
              </w:rPr>
            </w:pPr>
            <w:r w:rsidRPr="000D067E">
              <w:rPr>
                <w:color w:val="385623" w:themeColor="accent6" w:themeShade="80"/>
              </w:rPr>
              <w:t>1</w:t>
            </w:r>
          </w:p>
        </w:tc>
        <w:tc>
          <w:tcPr>
            <w:tcW w:w="839" w:type="dxa"/>
            <w:tcBorders>
              <w:top w:val="nil"/>
              <w:left w:val="nil"/>
              <w:bottom w:val="nil"/>
              <w:right w:val="nil"/>
            </w:tcBorders>
            <w:noWrap/>
            <w:vAlign w:val="bottom"/>
            <w:hideMark/>
          </w:tcPr>
          <w:p w14:paraId="6BE2696D" w14:textId="77777777" w:rsidR="0013534D" w:rsidRPr="000D067E" w:rsidRDefault="0013534D" w:rsidP="00194003">
            <w:pPr>
              <w:rPr>
                <w:color w:val="385623" w:themeColor="accent6" w:themeShade="80"/>
              </w:rPr>
            </w:pPr>
            <w:r w:rsidRPr="000D067E">
              <w:rPr>
                <w:color w:val="385623" w:themeColor="accent6" w:themeShade="80"/>
              </w:rPr>
              <w:t>n</w:t>
            </w:r>
          </w:p>
        </w:tc>
        <w:tc>
          <w:tcPr>
            <w:tcW w:w="1352" w:type="dxa"/>
            <w:tcBorders>
              <w:top w:val="nil"/>
              <w:left w:val="nil"/>
              <w:bottom w:val="nil"/>
              <w:right w:val="nil"/>
            </w:tcBorders>
            <w:noWrap/>
            <w:vAlign w:val="bottom"/>
            <w:hideMark/>
          </w:tcPr>
          <w:p w14:paraId="67F371BB" w14:textId="77777777" w:rsidR="0013534D" w:rsidRPr="000D067E" w:rsidRDefault="0013534D" w:rsidP="00194003">
            <w:pPr>
              <w:rPr>
                <w:color w:val="385623" w:themeColor="accent6" w:themeShade="80"/>
              </w:rPr>
            </w:pPr>
            <w:r w:rsidRPr="000D067E">
              <w:rPr>
                <w:color w:val="385623" w:themeColor="accent6" w:themeShade="80"/>
              </w:rPr>
              <w:t>n</w:t>
            </w:r>
          </w:p>
        </w:tc>
        <w:tc>
          <w:tcPr>
            <w:tcW w:w="1047" w:type="dxa"/>
            <w:tcBorders>
              <w:top w:val="nil"/>
              <w:left w:val="nil"/>
              <w:bottom w:val="nil"/>
              <w:right w:val="nil"/>
            </w:tcBorders>
            <w:noWrap/>
            <w:vAlign w:val="bottom"/>
            <w:hideMark/>
          </w:tcPr>
          <w:p w14:paraId="015F0BF2" w14:textId="77777777" w:rsidR="0013534D" w:rsidRPr="000D067E" w:rsidRDefault="0013534D" w:rsidP="00194003">
            <w:pPr>
              <w:rPr>
                <w:color w:val="385623" w:themeColor="accent6" w:themeShade="80"/>
              </w:rPr>
            </w:pPr>
            <w:r w:rsidRPr="000D067E">
              <w:rPr>
                <w:color w:val="385623" w:themeColor="accent6" w:themeShade="80"/>
              </w:rPr>
              <w:t>y</w:t>
            </w:r>
          </w:p>
        </w:tc>
        <w:tc>
          <w:tcPr>
            <w:tcW w:w="1128" w:type="dxa"/>
            <w:tcBorders>
              <w:top w:val="nil"/>
              <w:left w:val="nil"/>
              <w:bottom w:val="nil"/>
              <w:right w:val="nil"/>
            </w:tcBorders>
            <w:noWrap/>
            <w:vAlign w:val="bottom"/>
            <w:hideMark/>
          </w:tcPr>
          <w:p w14:paraId="365A03CE" w14:textId="77777777" w:rsidR="0013534D" w:rsidRPr="000D067E" w:rsidRDefault="0013534D" w:rsidP="00194003">
            <w:pPr>
              <w:rPr>
                <w:color w:val="385623" w:themeColor="accent6" w:themeShade="80"/>
              </w:rPr>
            </w:pPr>
            <w:r w:rsidRPr="000D067E">
              <w:rPr>
                <w:color w:val="385623" w:themeColor="accent6" w:themeShade="80"/>
              </w:rPr>
              <w:t>y</w:t>
            </w:r>
          </w:p>
        </w:tc>
        <w:tc>
          <w:tcPr>
            <w:tcW w:w="995" w:type="dxa"/>
            <w:tcBorders>
              <w:top w:val="nil"/>
              <w:left w:val="nil"/>
              <w:bottom w:val="nil"/>
              <w:right w:val="nil"/>
            </w:tcBorders>
            <w:noWrap/>
            <w:vAlign w:val="bottom"/>
            <w:hideMark/>
          </w:tcPr>
          <w:p w14:paraId="3650B4DA" w14:textId="77777777" w:rsidR="0013534D" w:rsidRPr="000D067E" w:rsidRDefault="0013534D" w:rsidP="00194003">
            <w:pPr>
              <w:rPr>
                <w:color w:val="385623" w:themeColor="accent6" w:themeShade="80"/>
              </w:rPr>
            </w:pPr>
            <w:r w:rsidRPr="000D067E">
              <w:rPr>
                <w:color w:val="385623" w:themeColor="accent6" w:themeShade="80"/>
              </w:rPr>
              <w:t>n</w:t>
            </w:r>
          </w:p>
        </w:tc>
        <w:tc>
          <w:tcPr>
            <w:tcW w:w="1204" w:type="dxa"/>
            <w:tcBorders>
              <w:top w:val="nil"/>
              <w:left w:val="nil"/>
              <w:bottom w:val="nil"/>
              <w:right w:val="nil"/>
            </w:tcBorders>
          </w:tcPr>
          <w:p w14:paraId="5136EB48" w14:textId="77777777" w:rsidR="0013534D" w:rsidRPr="000D067E" w:rsidRDefault="0013534D" w:rsidP="00194003">
            <w:pPr>
              <w:rPr>
                <w:color w:val="385623" w:themeColor="accent6" w:themeShade="80"/>
              </w:rPr>
            </w:pPr>
            <w:r w:rsidRPr="000D067E">
              <w:rPr>
                <w:color w:val="385623" w:themeColor="accent6" w:themeShade="80"/>
              </w:rPr>
              <w:t>Healthy</w:t>
            </w:r>
          </w:p>
        </w:tc>
      </w:tr>
      <w:tr w:rsidR="000D067E" w:rsidRPr="000D067E" w14:paraId="615EA43E" w14:textId="77777777" w:rsidTr="004B5AAC">
        <w:trPr>
          <w:trHeight w:val="290"/>
        </w:trPr>
        <w:tc>
          <w:tcPr>
            <w:tcW w:w="913" w:type="dxa"/>
            <w:tcBorders>
              <w:top w:val="nil"/>
              <w:left w:val="nil"/>
              <w:bottom w:val="nil"/>
              <w:right w:val="nil"/>
            </w:tcBorders>
            <w:noWrap/>
            <w:vAlign w:val="bottom"/>
            <w:hideMark/>
          </w:tcPr>
          <w:p w14:paraId="1AF492AA" w14:textId="77777777" w:rsidR="0013534D" w:rsidRPr="000D067E" w:rsidRDefault="0013534D" w:rsidP="00194003">
            <w:pPr>
              <w:rPr>
                <w:color w:val="385623" w:themeColor="accent6" w:themeShade="80"/>
              </w:rPr>
            </w:pPr>
            <w:r w:rsidRPr="000D067E">
              <w:rPr>
                <w:color w:val="385623" w:themeColor="accent6" w:themeShade="80"/>
              </w:rPr>
              <w:t>110</w:t>
            </w:r>
          </w:p>
        </w:tc>
        <w:tc>
          <w:tcPr>
            <w:tcW w:w="903" w:type="dxa"/>
            <w:tcBorders>
              <w:top w:val="nil"/>
              <w:left w:val="nil"/>
              <w:bottom w:val="nil"/>
              <w:right w:val="nil"/>
            </w:tcBorders>
            <w:noWrap/>
            <w:vAlign w:val="bottom"/>
            <w:hideMark/>
          </w:tcPr>
          <w:p w14:paraId="33AB36DC" w14:textId="77777777" w:rsidR="0013534D" w:rsidRPr="000D067E" w:rsidRDefault="0013534D" w:rsidP="00194003">
            <w:pPr>
              <w:rPr>
                <w:color w:val="385623" w:themeColor="accent6" w:themeShade="80"/>
              </w:rPr>
            </w:pPr>
            <w:r w:rsidRPr="000D067E">
              <w:rPr>
                <w:color w:val="385623" w:themeColor="accent6" w:themeShade="80"/>
              </w:rPr>
              <w:t>8.9</w:t>
            </w:r>
          </w:p>
        </w:tc>
        <w:tc>
          <w:tcPr>
            <w:tcW w:w="1117" w:type="dxa"/>
            <w:tcBorders>
              <w:top w:val="nil"/>
              <w:left w:val="nil"/>
              <w:bottom w:val="nil"/>
              <w:right w:val="nil"/>
            </w:tcBorders>
            <w:noWrap/>
            <w:vAlign w:val="bottom"/>
            <w:hideMark/>
          </w:tcPr>
          <w:p w14:paraId="4A646B1D" w14:textId="77777777" w:rsidR="0013534D" w:rsidRPr="000D067E" w:rsidRDefault="0013534D" w:rsidP="00194003">
            <w:pPr>
              <w:rPr>
                <w:color w:val="385623" w:themeColor="accent6" w:themeShade="80"/>
              </w:rPr>
            </w:pPr>
            <w:r w:rsidRPr="000D067E">
              <w:rPr>
                <w:color w:val="385623" w:themeColor="accent6" w:themeShade="80"/>
              </w:rPr>
              <w:t>1</w:t>
            </w:r>
          </w:p>
        </w:tc>
        <w:tc>
          <w:tcPr>
            <w:tcW w:w="839" w:type="dxa"/>
            <w:tcBorders>
              <w:top w:val="nil"/>
              <w:left w:val="nil"/>
              <w:bottom w:val="nil"/>
              <w:right w:val="nil"/>
            </w:tcBorders>
            <w:noWrap/>
            <w:vAlign w:val="bottom"/>
            <w:hideMark/>
          </w:tcPr>
          <w:p w14:paraId="096E2589" w14:textId="77777777" w:rsidR="0013534D" w:rsidRPr="000D067E" w:rsidRDefault="0013534D" w:rsidP="00194003">
            <w:pPr>
              <w:rPr>
                <w:color w:val="385623" w:themeColor="accent6" w:themeShade="80"/>
              </w:rPr>
            </w:pPr>
            <w:r w:rsidRPr="000D067E">
              <w:rPr>
                <w:color w:val="385623" w:themeColor="accent6" w:themeShade="80"/>
              </w:rPr>
              <w:t>n</w:t>
            </w:r>
          </w:p>
        </w:tc>
        <w:tc>
          <w:tcPr>
            <w:tcW w:w="1352" w:type="dxa"/>
            <w:tcBorders>
              <w:top w:val="nil"/>
              <w:left w:val="nil"/>
              <w:bottom w:val="nil"/>
              <w:right w:val="nil"/>
            </w:tcBorders>
            <w:noWrap/>
            <w:vAlign w:val="bottom"/>
            <w:hideMark/>
          </w:tcPr>
          <w:p w14:paraId="61A29EC2" w14:textId="77777777" w:rsidR="0013534D" w:rsidRPr="000D067E" w:rsidRDefault="0013534D" w:rsidP="00194003">
            <w:pPr>
              <w:rPr>
                <w:color w:val="385623" w:themeColor="accent6" w:themeShade="80"/>
              </w:rPr>
            </w:pPr>
            <w:r w:rsidRPr="000D067E">
              <w:rPr>
                <w:color w:val="385623" w:themeColor="accent6" w:themeShade="80"/>
              </w:rPr>
              <w:t>n</w:t>
            </w:r>
          </w:p>
        </w:tc>
        <w:tc>
          <w:tcPr>
            <w:tcW w:w="1047" w:type="dxa"/>
            <w:tcBorders>
              <w:top w:val="nil"/>
              <w:left w:val="nil"/>
              <w:bottom w:val="nil"/>
              <w:right w:val="nil"/>
            </w:tcBorders>
            <w:noWrap/>
            <w:vAlign w:val="bottom"/>
            <w:hideMark/>
          </w:tcPr>
          <w:p w14:paraId="36B155D7" w14:textId="77777777" w:rsidR="0013534D" w:rsidRPr="000D067E" w:rsidRDefault="0013534D" w:rsidP="00194003">
            <w:pPr>
              <w:rPr>
                <w:color w:val="385623" w:themeColor="accent6" w:themeShade="80"/>
              </w:rPr>
            </w:pPr>
            <w:r w:rsidRPr="000D067E">
              <w:rPr>
                <w:color w:val="385623" w:themeColor="accent6" w:themeShade="80"/>
              </w:rPr>
              <w:t>n</w:t>
            </w:r>
          </w:p>
        </w:tc>
        <w:tc>
          <w:tcPr>
            <w:tcW w:w="1128" w:type="dxa"/>
            <w:tcBorders>
              <w:top w:val="nil"/>
              <w:left w:val="nil"/>
              <w:bottom w:val="nil"/>
              <w:right w:val="nil"/>
            </w:tcBorders>
            <w:noWrap/>
            <w:vAlign w:val="bottom"/>
            <w:hideMark/>
          </w:tcPr>
          <w:p w14:paraId="4C36D905" w14:textId="77777777" w:rsidR="0013534D" w:rsidRPr="000D067E" w:rsidRDefault="0013534D" w:rsidP="00194003">
            <w:pPr>
              <w:rPr>
                <w:color w:val="385623" w:themeColor="accent6" w:themeShade="80"/>
              </w:rPr>
            </w:pPr>
            <w:r w:rsidRPr="000D067E">
              <w:rPr>
                <w:color w:val="385623" w:themeColor="accent6" w:themeShade="80"/>
              </w:rPr>
              <w:t>n</w:t>
            </w:r>
          </w:p>
        </w:tc>
        <w:tc>
          <w:tcPr>
            <w:tcW w:w="995" w:type="dxa"/>
            <w:tcBorders>
              <w:top w:val="nil"/>
              <w:left w:val="nil"/>
              <w:bottom w:val="nil"/>
              <w:right w:val="nil"/>
            </w:tcBorders>
            <w:noWrap/>
            <w:vAlign w:val="bottom"/>
            <w:hideMark/>
          </w:tcPr>
          <w:p w14:paraId="6F306C55" w14:textId="77777777" w:rsidR="0013534D" w:rsidRPr="000D067E" w:rsidRDefault="0013534D" w:rsidP="00194003">
            <w:pPr>
              <w:rPr>
                <w:color w:val="385623" w:themeColor="accent6" w:themeShade="80"/>
              </w:rPr>
            </w:pPr>
            <w:r w:rsidRPr="000D067E">
              <w:rPr>
                <w:color w:val="385623" w:themeColor="accent6" w:themeShade="80"/>
              </w:rPr>
              <w:t>n</w:t>
            </w:r>
          </w:p>
        </w:tc>
        <w:tc>
          <w:tcPr>
            <w:tcW w:w="1204" w:type="dxa"/>
            <w:tcBorders>
              <w:top w:val="nil"/>
              <w:left w:val="nil"/>
              <w:bottom w:val="nil"/>
              <w:right w:val="nil"/>
            </w:tcBorders>
          </w:tcPr>
          <w:p w14:paraId="2FB8D8B7" w14:textId="77777777" w:rsidR="0013534D" w:rsidRPr="000D067E" w:rsidRDefault="0013534D" w:rsidP="00194003">
            <w:pPr>
              <w:rPr>
                <w:color w:val="385623" w:themeColor="accent6" w:themeShade="80"/>
              </w:rPr>
            </w:pPr>
            <w:r w:rsidRPr="000D067E">
              <w:rPr>
                <w:color w:val="385623" w:themeColor="accent6" w:themeShade="80"/>
              </w:rPr>
              <w:t>Healthy</w:t>
            </w:r>
          </w:p>
        </w:tc>
      </w:tr>
      <w:tr w:rsidR="000D067E" w:rsidRPr="000D067E" w14:paraId="5870753D" w14:textId="77777777" w:rsidTr="004B5AAC">
        <w:trPr>
          <w:trHeight w:val="290"/>
        </w:trPr>
        <w:tc>
          <w:tcPr>
            <w:tcW w:w="913" w:type="dxa"/>
            <w:tcBorders>
              <w:top w:val="nil"/>
              <w:left w:val="nil"/>
              <w:bottom w:val="nil"/>
              <w:right w:val="nil"/>
            </w:tcBorders>
            <w:noWrap/>
            <w:vAlign w:val="bottom"/>
            <w:hideMark/>
          </w:tcPr>
          <w:p w14:paraId="06CFCE78" w14:textId="77777777" w:rsidR="0013534D" w:rsidRPr="000D067E" w:rsidRDefault="0013534D" w:rsidP="00194003">
            <w:pPr>
              <w:rPr>
                <w:color w:val="385623" w:themeColor="accent6" w:themeShade="80"/>
              </w:rPr>
            </w:pPr>
            <w:r w:rsidRPr="000D067E">
              <w:rPr>
                <w:color w:val="385623" w:themeColor="accent6" w:themeShade="80"/>
              </w:rPr>
              <w:t>111</w:t>
            </w:r>
          </w:p>
        </w:tc>
        <w:tc>
          <w:tcPr>
            <w:tcW w:w="903" w:type="dxa"/>
            <w:tcBorders>
              <w:top w:val="nil"/>
              <w:left w:val="nil"/>
              <w:bottom w:val="nil"/>
              <w:right w:val="nil"/>
            </w:tcBorders>
            <w:noWrap/>
            <w:vAlign w:val="bottom"/>
            <w:hideMark/>
          </w:tcPr>
          <w:p w14:paraId="6D30934E" w14:textId="77777777" w:rsidR="0013534D" w:rsidRPr="000D067E" w:rsidRDefault="0013534D" w:rsidP="00194003">
            <w:pPr>
              <w:rPr>
                <w:color w:val="385623" w:themeColor="accent6" w:themeShade="80"/>
              </w:rPr>
            </w:pPr>
            <w:r w:rsidRPr="000D067E">
              <w:rPr>
                <w:color w:val="385623" w:themeColor="accent6" w:themeShade="80"/>
              </w:rPr>
              <w:t>4.6</w:t>
            </w:r>
          </w:p>
        </w:tc>
        <w:tc>
          <w:tcPr>
            <w:tcW w:w="1117" w:type="dxa"/>
            <w:tcBorders>
              <w:top w:val="nil"/>
              <w:left w:val="nil"/>
              <w:bottom w:val="nil"/>
              <w:right w:val="nil"/>
            </w:tcBorders>
            <w:noWrap/>
            <w:vAlign w:val="bottom"/>
            <w:hideMark/>
          </w:tcPr>
          <w:p w14:paraId="7B8FFCA3" w14:textId="77777777" w:rsidR="0013534D" w:rsidRPr="000D067E" w:rsidRDefault="0013534D" w:rsidP="00194003">
            <w:pPr>
              <w:rPr>
                <w:color w:val="385623" w:themeColor="accent6" w:themeShade="80"/>
              </w:rPr>
            </w:pPr>
            <w:r w:rsidRPr="000D067E">
              <w:rPr>
                <w:color w:val="385623" w:themeColor="accent6" w:themeShade="80"/>
              </w:rPr>
              <w:t>4</w:t>
            </w:r>
          </w:p>
        </w:tc>
        <w:tc>
          <w:tcPr>
            <w:tcW w:w="839" w:type="dxa"/>
            <w:tcBorders>
              <w:top w:val="nil"/>
              <w:left w:val="nil"/>
              <w:bottom w:val="nil"/>
              <w:right w:val="nil"/>
            </w:tcBorders>
            <w:noWrap/>
            <w:vAlign w:val="bottom"/>
            <w:hideMark/>
          </w:tcPr>
          <w:p w14:paraId="5DDBE93B" w14:textId="77777777" w:rsidR="0013534D" w:rsidRPr="000D067E" w:rsidRDefault="0013534D" w:rsidP="00194003">
            <w:pPr>
              <w:rPr>
                <w:color w:val="385623" w:themeColor="accent6" w:themeShade="80"/>
              </w:rPr>
            </w:pPr>
            <w:r w:rsidRPr="000D067E">
              <w:rPr>
                <w:color w:val="385623" w:themeColor="accent6" w:themeShade="80"/>
              </w:rPr>
              <w:t>n</w:t>
            </w:r>
          </w:p>
        </w:tc>
        <w:tc>
          <w:tcPr>
            <w:tcW w:w="1352" w:type="dxa"/>
            <w:tcBorders>
              <w:top w:val="nil"/>
              <w:left w:val="nil"/>
              <w:bottom w:val="nil"/>
              <w:right w:val="nil"/>
            </w:tcBorders>
            <w:noWrap/>
            <w:vAlign w:val="bottom"/>
            <w:hideMark/>
          </w:tcPr>
          <w:p w14:paraId="588F6B8D" w14:textId="77777777" w:rsidR="0013534D" w:rsidRPr="000D067E" w:rsidRDefault="0013534D" w:rsidP="00194003">
            <w:pPr>
              <w:rPr>
                <w:color w:val="385623" w:themeColor="accent6" w:themeShade="80"/>
              </w:rPr>
            </w:pPr>
            <w:r w:rsidRPr="000D067E">
              <w:rPr>
                <w:color w:val="385623" w:themeColor="accent6" w:themeShade="80"/>
              </w:rPr>
              <w:t>n</w:t>
            </w:r>
          </w:p>
        </w:tc>
        <w:tc>
          <w:tcPr>
            <w:tcW w:w="1047" w:type="dxa"/>
            <w:tcBorders>
              <w:top w:val="nil"/>
              <w:left w:val="nil"/>
              <w:bottom w:val="nil"/>
              <w:right w:val="nil"/>
            </w:tcBorders>
            <w:noWrap/>
            <w:vAlign w:val="bottom"/>
            <w:hideMark/>
          </w:tcPr>
          <w:p w14:paraId="111DE860" w14:textId="77777777" w:rsidR="0013534D" w:rsidRPr="000D067E" w:rsidRDefault="0013534D" w:rsidP="00194003">
            <w:pPr>
              <w:rPr>
                <w:color w:val="385623" w:themeColor="accent6" w:themeShade="80"/>
              </w:rPr>
            </w:pPr>
            <w:r w:rsidRPr="000D067E">
              <w:rPr>
                <w:color w:val="385623" w:themeColor="accent6" w:themeShade="80"/>
              </w:rPr>
              <w:t>y</w:t>
            </w:r>
          </w:p>
        </w:tc>
        <w:tc>
          <w:tcPr>
            <w:tcW w:w="1128" w:type="dxa"/>
            <w:tcBorders>
              <w:top w:val="nil"/>
              <w:left w:val="nil"/>
              <w:bottom w:val="nil"/>
              <w:right w:val="nil"/>
            </w:tcBorders>
            <w:noWrap/>
            <w:vAlign w:val="bottom"/>
            <w:hideMark/>
          </w:tcPr>
          <w:p w14:paraId="436870C9" w14:textId="77777777" w:rsidR="0013534D" w:rsidRPr="000D067E" w:rsidRDefault="0013534D" w:rsidP="00194003">
            <w:pPr>
              <w:rPr>
                <w:color w:val="385623" w:themeColor="accent6" w:themeShade="80"/>
              </w:rPr>
            </w:pPr>
            <w:r w:rsidRPr="000D067E">
              <w:rPr>
                <w:color w:val="385623" w:themeColor="accent6" w:themeShade="80"/>
              </w:rPr>
              <w:t>y</w:t>
            </w:r>
          </w:p>
        </w:tc>
        <w:tc>
          <w:tcPr>
            <w:tcW w:w="995" w:type="dxa"/>
            <w:tcBorders>
              <w:top w:val="nil"/>
              <w:left w:val="nil"/>
              <w:bottom w:val="nil"/>
              <w:right w:val="nil"/>
            </w:tcBorders>
            <w:noWrap/>
            <w:vAlign w:val="bottom"/>
            <w:hideMark/>
          </w:tcPr>
          <w:p w14:paraId="18BB948E" w14:textId="77777777" w:rsidR="0013534D" w:rsidRPr="000D067E" w:rsidRDefault="0013534D" w:rsidP="00194003">
            <w:pPr>
              <w:rPr>
                <w:color w:val="385623" w:themeColor="accent6" w:themeShade="80"/>
              </w:rPr>
            </w:pPr>
            <w:r w:rsidRPr="000D067E">
              <w:rPr>
                <w:color w:val="385623" w:themeColor="accent6" w:themeShade="80"/>
              </w:rPr>
              <w:t>y</w:t>
            </w:r>
          </w:p>
        </w:tc>
        <w:tc>
          <w:tcPr>
            <w:tcW w:w="1204" w:type="dxa"/>
            <w:tcBorders>
              <w:top w:val="nil"/>
              <w:left w:val="nil"/>
              <w:bottom w:val="nil"/>
              <w:right w:val="nil"/>
            </w:tcBorders>
          </w:tcPr>
          <w:p w14:paraId="6F3ED4A3" w14:textId="77777777" w:rsidR="0013534D" w:rsidRPr="000D067E" w:rsidRDefault="0013534D" w:rsidP="00194003">
            <w:pPr>
              <w:rPr>
                <w:color w:val="385623" w:themeColor="accent6" w:themeShade="80"/>
              </w:rPr>
            </w:pPr>
            <w:r w:rsidRPr="000D067E">
              <w:rPr>
                <w:color w:val="385623" w:themeColor="accent6" w:themeShade="80"/>
              </w:rPr>
              <w:t>Declining</w:t>
            </w:r>
          </w:p>
        </w:tc>
      </w:tr>
      <w:tr w:rsidR="000D067E" w:rsidRPr="000D067E" w14:paraId="237F11E6" w14:textId="77777777" w:rsidTr="004B5AAC">
        <w:trPr>
          <w:trHeight w:val="290"/>
        </w:trPr>
        <w:tc>
          <w:tcPr>
            <w:tcW w:w="913" w:type="dxa"/>
            <w:tcBorders>
              <w:top w:val="nil"/>
              <w:left w:val="nil"/>
              <w:bottom w:val="nil"/>
              <w:right w:val="nil"/>
            </w:tcBorders>
            <w:noWrap/>
            <w:vAlign w:val="bottom"/>
            <w:hideMark/>
          </w:tcPr>
          <w:p w14:paraId="6D4E8118" w14:textId="77777777" w:rsidR="0013534D" w:rsidRPr="000D067E" w:rsidRDefault="0013534D" w:rsidP="00194003">
            <w:pPr>
              <w:rPr>
                <w:color w:val="385623" w:themeColor="accent6" w:themeShade="80"/>
              </w:rPr>
            </w:pPr>
            <w:r w:rsidRPr="000D067E">
              <w:rPr>
                <w:color w:val="385623" w:themeColor="accent6" w:themeShade="80"/>
              </w:rPr>
              <w:t>112</w:t>
            </w:r>
          </w:p>
        </w:tc>
        <w:tc>
          <w:tcPr>
            <w:tcW w:w="903" w:type="dxa"/>
            <w:tcBorders>
              <w:top w:val="nil"/>
              <w:left w:val="nil"/>
              <w:bottom w:val="nil"/>
              <w:right w:val="nil"/>
            </w:tcBorders>
            <w:noWrap/>
            <w:vAlign w:val="bottom"/>
            <w:hideMark/>
          </w:tcPr>
          <w:p w14:paraId="77BB710C" w14:textId="77777777" w:rsidR="0013534D" w:rsidRPr="000D067E" w:rsidRDefault="0013534D" w:rsidP="00194003">
            <w:pPr>
              <w:rPr>
                <w:color w:val="385623" w:themeColor="accent6" w:themeShade="80"/>
              </w:rPr>
            </w:pPr>
            <w:r w:rsidRPr="000D067E">
              <w:rPr>
                <w:color w:val="385623" w:themeColor="accent6" w:themeShade="80"/>
              </w:rPr>
              <w:t>6.7</w:t>
            </w:r>
          </w:p>
        </w:tc>
        <w:tc>
          <w:tcPr>
            <w:tcW w:w="1117" w:type="dxa"/>
            <w:tcBorders>
              <w:top w:val="nil"/>
              <w:left w:val="nil"/>
              <w:bottom w:val="nil"/>
              <w:right w:val="nil"/>
            </w:tcBorders>
            <w:noWrap/>
            <w:vAlign w:val="bottom"/>
            <w:hideMark/>
          </w:tcPr>
          <w:p w14:paraId="6CECD8F6" w14:textId="77777777" w:rsidR="0013534D" w:rsidRPr="000D067E" w:rsidRDefault="0013534D" w:rsidP="00194003">
            <w:pPr>
              <w:rPr>
                <w:color w:val="385623" w:themeColor="accent6" w:themeShade="80"/>
              </w:rPr>
            </w:pPr>
            <w:r w:rsidRPr="000D067E">
              <w:rPr>
                <w:color w:val="385623" w:themeColor="accent6" w:themeShade="80"/>
              </w:rPr>
              <w:t>3</w:t>
            </w:r>
          </w:p>
        </w:tc>
        <w:tc>
          <w:tcPr>
            <w:tcW w:w="839" w:type="dxa"/>
            <w:tcBorders>
              <w:top w:val="nil"/>
              <w:left w:val="nil"/>
              <w:bottom w:val="nil"/>
              <w:right w:val="nil"/>
            </w:tcBorders>
            <w:noWrap/>
            <w:vAlign w:val="bottom"/>
            <w:hideMark/>
          </w:tcPr>
          <w:p w14:paraId="554C3C18" w14:textId="77777777" w:rsidR="0013534D" w:rsidRPr="000D067E" w:rsidRDefault="0013534D" w:rsidP="00194003">
            <w:pPr>
              <w:rPr>
                <w:color w:val="385623" w:themeColor="accent6" w:themeShade="80"/>
              </w:rPr>
            </w:pPr>
            <w:r w:rsidRPr="000D067E">
              <w:rPr>
                <w:color w:val="385623" w:themeColor="accent6" w:themeShade="80"/>
              </w:rPr>
              <w:t>n</w:t>
            </w:r>
          </w:p>
        </w:tc>
        <w:tc>
          <w:tcPr>
            <w:tcW w:w="1352" w:type="dxa"/>
            <w:tcBorders>
              <w:top w:val="nil"/>
              <w:left w:val="nil"/>
              <w:bottom w:val="nil"/>
              <w:right w:val="nil"/>
            </w:tcBorders>
            <w:noWrap/>
            <w:vAlign w:val="bottom"/>
            <w:hideMark/>
          </w:tcPr>
          <w:p w14:paraId="68AA3FC1" w14:textId="77777777" w:rsidR="0013534D" w:rsidRPr="000D067E" w:rsidRDefault="0013534D" w:rsidP="00194003">
            <w:pPr>
              <w:rPr>
                <w:color w:val="385623" w:themeColor="accent6" w:themeShade="80"/>
              </w:rPr>
            </w:pPr>
            <w:r w:rsidRPr="000D067E">
              <w:rPr>
                <w:color w:val="385623" w:themeColor="accent6" w:themeShade="80"/>
              </w:rPr>
              <w:t>n</w:t>
            </w:r>
          </w:p>
        </w:tc>
        <w:tc>
          <w:tcPr>
            <w:tcW w:w="1047" w:type="dxa"/>
            <w:tcBorders>
              <w:top w:val="nil"/>
              <w:left w:val="nil"/>
              <w:bottom w:val="nil"/>
              <w:right w:val="nil"/>
            </w:tcBorders>
            <w:noWrap/>
            <w:vAlign w:val="bottom"/>
            <w:hideMark/>
          </w:tcPr>
          <w:p w14:paraId="665CC38D" w14:textId="77777777" w:rsidR="0013534D" w:rsidRPr="000D067E" w:rsidRDefault="0013534D" w:rsidP="00194003">
            <w:pPr>
              <w:rPr>
                <w:color w:val="385623" w:themeColor="accent6" w:themeShade="80"/>
              </w:rPr>
            </w:pPr>
            <w:r w:rsidRPr="000D067E">
              <w:rPr>
                <w:color w:val="385623" w:themeColor="accent6" w:themeShade="80"/>
              </w:rPr>
              <w:t>y</w:t>
            </w:r>
          </w:p>
        </w:tc>
        <w:tc>
          <w:tcPr>
            <w:tcW w:w="1128" w:type="dxa"/>
            <w:tcBorders>
              <w:top w:val="nil"/>
              <w:left w:val="nil"/>
              <w:bottom w:val="nil"/>
              <w:right w:val="nil"/>
            </w:tcBorders>
            <w:noWrap/>
            <w:vAlign w:val="bottom"/>
            <w:hideMark/>
          </w:tcPr>
          <w:p w14:paraId="0FC6DC68" w14:textId="77777777" w:rsidR="0013534D" w:rsidRPr="000D067E" w:rsidRDefault="0013534D" w:rsidP="00194003">
            <w:pPr>
              <w:rPr>
                <w:color w:val="385623" w:themeColor="accent6" w:themeShade="80"/>
              </w:rPr>
            </w:pPr>
            <w:r w:rsidRPr="000D067E">
              <w:rPr>
                <w:color w:val="385623" w:themeColor="accent6" w:themeShade="80"/>
              </w:rPr>
              <w:t>y</w:t>
            </w:r>
          </w:p>
        </w:tc>
        <w:tc>
          <w:tcPr>
            <w:tcW w:w="995" w:type="dxa"/>
            <w:tcBorders>
              <w:top w:val="nil"/>
              <w:left w:val="nil"/>
              <w:bottom w:val="nil"/>
              <w:right w:val="nil"/>
            </w:tcBorders>
            <w:noWrap/>
            <w:vAlign w:val="bottom"/>
            <w:hideMark/>
          </w:tcPr>
          <w:p w14:paraId="5B022FA3" w14:textId="77777777" w:rsidR="0013534D" w:rsidRPr="000D067E" w:rsidRDefault="0013534D" w:rsidP="00194003">
            <w:pPr>
              <w:rPr>
                <w:color w:val="385623" w:themeColor="accent6" w:themeShade="80"/>
              </w:rPr>
            </w:pPr>
            <w:r w:rsidRPr="000D067E">
              <w:rPr>
                <w:color w:val="385623" w:themeColor="accent6" w:themeShade="80"/>
              </w:rPr>
              <w:t>n</w:t>
            </w:r>
          </w:p>
        </w:tc>
        <w:tc>
          <w:tcPr>
            <w:tcW w:w="1204" w:type="dxa"/>
            <w:tcBorders>
              <w:top w:val="nil"/>
              <w:left w:val="nil"/>
              <w:bottom w:val="nil"/>
              <w:right w:val="nil"/>
            </w:tcBorders>
          </w:tcPr>
          <w:p w14:paraId="7DEA6058" w14:textId="77777777" w:rsidR="0013534D" w:rsidRPr="000D067E" w:rsidRDefault="0013534D" w:rsidP="00194003">
            <w:pPr>
              <w:rPr>
                <w:color w:val="385623" w:themeColor="accent6" w:themeShade="80"/>
              </w:rPr>
            </w:pPr>
            <w:r w:rsidRPr="000D067E">
              <w:rPr>
                <w:color w:val="385623" w:themeColor="accent6" w:themeShade="80"/>
              </w:rPr>
              <w:t>Declining</w:t>
            </w:r>
          </w:p>
        </w:tc>
      </w:tr>
      <w:tr w:rsidR="000D067E" w:rsidRPr="000D067E" w14:paraId="51D5B2DE" w14:textId="77777777" w:rsidTr="004B5AAC">
        <w:trPr>
          <w:trHeight w:val="290"/>
        </w:trPr>
        <w:tc>
          <w:tcPr>
            <w:tcW w:w="913" w:type="dxa"/>
            <w:tcBorders>
              <w:top w:val="nil"/>
              <w:left w:val="nil"/>
              <w:bottom w:val="nil"/>
              <w:right w:val="nil"/>
            </w:tcBorders>
            <w:noWrap/>
            <w:vAlign w:val="bottom"/>
            <w:hideMark/>
          </w:tcPr>
          <w:p w14:paraId="5CDE56D5" w14:textId="77777777" w:rsidR="0013534D" w:rsidRPr="000D067E" w:rsidRDefault="0013534D" w:rsidP="00194003">
            <w:pPr>
              <w:rPr>
                <w:color w:val="385623" w:themeColor="accent6" w:themeShade="80"/>
              </w:rPr>
            </w:pPr>
            <w:r w:rsidRPr="000D067E">
              <w:rPr>
                <w:color w:val="385623" w:themeColor="accent6" w:themeShade="80"/>
              </w:rPr>
              <w:t>113</w:t>
            </w:r>
          </w:p>
        </w:tc>
        <w:tc>
          <w:tcPr>
            <w:tcW w:w="903" w:type="dxa"/>
            <w:tcBorders>
              <w:top w:val="nil"/>
              <w:left w:val="nil"/>
              <w:bottom w:val="nil"/>
              <w:right w:val="nil"/>
            </w:tcBorders>
            <w:noWrap/>
            <w:vAlign w:val="bottom"/>
            <w:hideMark/>
          </w:tcPr>
          <w:p w14:paraId="58B5FEA5" w14:textId="77777777" w:rsidR="0013534D" w:rsidRPr="000D067E" w:rsidRDefault="0013534D" w:rsidP="00194003">
            <w:pPr>
              <w:rPr>
                <w:color w:val="385623" w:themeColor="accent6" w:themeShade="80"/>
              </w:rPr>
            </w:pPr>
            <w:r w:rsidRPr="000D067E">
              <w:rPr>
                <w:color w:val="385623" w:themeColor="accent6" w:themeShade="80"/>
              </w:rPr>
              <w:t>9.6</w:t>
            </w:r>
          </w:p>
        </w:tc>
        <w:tc>
          <w:tcPr>
            <w:tcW w:w="1117" w:type="dxa"/>
            <w:tcBorders>
              <w:top w:val="nil"/>
              <w:left w:val="nil"/>
              <w:bottom w:val="nil"/>
              <w:right w:val="nil"/>
            </w:tcBorders>
            <w:noWrap/>
            <w:vAlign w:val="bottom"/>
            <w:hideMark/>
          </w:tcPr>
          <w:p w14:paraId="58F6F4E7" w14:textId="77777777" w:rsidR="0013534D" w:rsidRPr="000D067E" w:rsidRDefault="0013534D" w:rsidP="00194003">
            <w:pPr>
              <w:rPr>
                <w:color w:val="385623" w:themeColor="accent6" w:themeShade="80"/>
              </w:rPr>
            </w:pPr>
            <w:r w:rsidRPr="000D067E">
              <w:rPr>
                <w:color w:val="385623" w:themeColor="accent6" w:themeShade="80"/>
              </w:rPr>
              <w:t>2</w:t>
            </w:r>
          </w:p>
        </w:tc>
        <w:tc>
          <w:tcPr>
            <w:tcW w:w="839" w:type="dxa"/>
            <w:tcBorders>
              <w:top w:val="nil"/>
              <w:left w:val="nil"/>
              <w:bottom w:val="nil"/>
              <w:right w:val="nil"/>
            </w:tcBorders>
            <w:noWrap/>
            <w:vAlign w:val="bottom"/>
            <w:hideMark/>
          </w:tcPr>
          <w:p w14:paraId="151E3084" w14:textId="77777777" w:rsidR="0013534D" w:rsidRPr="000D067E" w:rsidRDefault="0013534D" w:rsidP="00194003">
            <w:pPr>
              <w:rPr>
                <w:color w:val="385623" w:themeColor="accent6" w:themeShade="80"/>
              </w:rPr>
            </w:pPr>
            <w:r w:rsidRPr="000D067E">
              <w:rPr>
                <w:color w:val="385623" w:themeColor="accent6" w:themeShade="80"/>
              </w:rPr>
              <w:t>n</w:t>
            </w:r>
          </w:p>
        </w:tc>
        <w:tc>
          <w:tcPr>
            <w:tcW w:w="1352" w:type="dxa"/>
            <w:tcBorders>
              <w:top w:val="nil"/>
              <w:left w:val="nil"/>
              <w:bottom w:val="nil"/>
              <w:right w:val="nil"/>
            </w:tcBorders>
            <w:noWrap/>
            <w:vAlign w:val="bottom"/>
            <w:hideMark/>
          </w:tcPr>
          <w:p w14:paraId="4237EF53" w14:textId="77777777" w:rsidR="0013534D" w:rsidRPr="000D067E" w:rsidRDefault="0013534D" w:rsidP="00194003">
            <w:pPr>
              <w:rPr>
                <w:color w:val="385623" w:themeColor="accent6" w:themeShade="80"/>
              </w:rPr>
            </w:pPr>
            <w:r w:rsidRPr="000D067E">
              <w:rPr>
                <w:color w:val="385623" w:themeColor="accent6" w:themeShade="80"/>
              </w:rPr>
              <w:t>n</w:t>
            </w:r>
          </w:p>
        </w:tc>
        <w:tc>
          <w:tcPr>
            <w:tcW w:w="1047" w:type="dxa"/>
            <w:tcBorders>
              <w:top w:val="nil"/>
              <w:left w:val="nil"/>
              <w:bottom w:val="nil"/>
              <w:right w:val="nil"/>
            </w:tcBorders>
            <w:noWrap/>
            <w:vAlign w:val="bottom"/>
            <w:hideMark/>
          </w:tcPr>
          <w:p w14:paraId="76E525E8" w14:textId="77777777" w:rsidR="0013534D" w:rsidRPr="000D067E" w:rsidRDefault="0013534D" w:rsidP="00194003">
            <w:pPr>
              <w:rPr>
                <w:color w:val="385623" w:themeColor="accent6" w:themeShade="80"/>
              </w:rPr>
            </w:pPr>
            <w:r w:rsidRPr="000D067E">
              <w:rPr>
                <w:color w:val="385623" w:themeColor="accent6" w:themeShade="80"/>
              </w:rPr>
              <w:t>n</w:t>
            </w:r>
          </w:p>
        </w:tc>
        <w:tc>
          <w:tcPr>
            <w:tcW w:w="1128" w:type="dxa"/>
            <w:tcBorders>
              <w:top w:val="nil"/>
              <w:left w:val="nil"/>
              <w:bottom w:val="nil"/>
              <w:right w:val="nil"/>
            </w:tcBorders>
            <w:noWrap/>
            <w:vAlign w:val="bottom"/>
            <w:hideMark/>
          </w:tcPr>
          <w:p w14:paraId="4FEC1E8E" w14:textId="77777777" w:rsidR="0013534D" w:rsidRPr="000D067E" w:rsidRDefault="0013534D" w:rsidP="00194003">
            <w:pPr>
              <w:rPr>
                <w:color w:val="385623" w:themeColor="accent6" w:themeShade="80"/>
              </w:rPr>
            </w:pPr>
            <w:r w:rsidRPr="000D067E">
              <w:rPr>
                <w:color w:val="385623" w:themeColor="accent6" w:themeShade="80"/>
              </w:rPr>
              <w:t>n</w:t>
            </w:r>
          </w:p>
        </w:tc>
        <w:tc>
          <w:tcPr>
            <w:tcW w:w="995" w:type="dxa"/>
            <w:tcBorders>
              <w:top w:val="nil"/>
              <w:left w:val="nil"/>
              <w:bottom w:val="nil"/>
              <w:right w:val="nil"/>
            </w:tcBorders>
            <w:noWrap/>
            <w:vAlign w:val="bottom"/>
            <w:hideMark/>
          </w:tcPr>
          <w:p w14:paraId="305D0F5E" w14:textId="77777777" w:rsidR="0013534D" w:rsidRPr="000D067E" w:rsidRDefault="0013534D" w:rsidP="00194003">
            <w:pPr>
              <w:rPr>
                <w:color w:val="385623" w:themeColor="accent6" w:themeShade="80"/>
              </w:rPr>
            </w:pPr>
            <w:r w:rsidRPr="000D067E">
              <w:rPr>
                <w:color w:val="385623" w:themeColor="accent6" w:themeShade="80"/>
              </w:rPr>
              <w:t>n</w:t>
            </w:r>
          </w:p>
        </w:tc>
        <w:tc>
          <w:tcPr>
            <w:tcW w:w="1204" w:type="dxa"/>
            <w:tcBorders>
              <w:top w:val="nil"/>
              <w:left w:val="nil"/>
              <w:bottom w:val="nil"/>
              <w:right w:val="nil"/>
            </w:tcBorders>
          </w:tcPr>
          <w:p w14:paraId="7D23648F" w14:textId="77777777" w:rsidR="0013534D" w:rsidRPr="000D067E" w:rsidRDefault="0013534D" w:rsidP="00194003">
            <w:pPr>
              <w:rPr>
                <w:color w:val="385623" w:themeColor="accent6" w:themeShade="80"/>
              </w:rPr>
            </w:pPr>
            <w:r w:rsidRPr="000D067E">
              <w:rPr>
                <w:color w:val="385623" w:themeColor="accent6" w:themeShade="80"/>
              </w:rPr>
              <w:t>Declining</w:t>
            </w:r>
          </w:p>
        </w:tc>
      </w:tr>
      <w:tr w:rsidR="000D067E" w:rsidRPr="000D067E" w14:paraId="51FA3AF2" w14:textId="77777777" w:rsidTr="004B5AAC">
        <w:trPr>
          <w:trHeight w:val="290"/>
        </w:trPr>
        <w:tc>
          <w:tcPr>
            <w:tcW w:w="913" w:type="dxa"/>
            <w:tcBorders>
              <w:top w:val="nil"/>
              <w:left w:val="nil"/>
              <w:right w:val="nil"/>
            </w:tcBorders>
            <w:noWrap/>
            <w:vAlign w:val="bottom"/>
            <w:hideMark/>
          </w:tcPr>
          <w:p w14:paraId="0E3BBE4D" w14:textId="77777777" w:rsidR="0013534D" w:rsidRPr="000D067E" w:rsidRDefault="0013534D" w:rsidP="00194003">
            <w:pPr>
              <w:rPr>
                <w:color w:val="385623" w:themeColor="accent6" w:themeShade="80"/>
              </w:rPr>
            </w:pPr>
            <w:r w:rsidRPr="000D067E">
              <w:rPr>
                <w:color w:val="385623" w:themeColor="accent6" w:themeShade="80"/>
              </w:rPr>
              <w:t>114</w:t>
            </w:r>
          </w:p>
        </w:tc>
        <w:tc>
          <w:tcPr>
            <w:tcW w:w="903" w:type="dxa"/>
            <w:tcBorders>
              <w:top w:val="nil"/>
              <w:left w:val="nil"/>
              <w:right w:val="nil"/>
            </w:tcBorders>
            <w:noWrap/>
            <w:vAlign w:val="bottom"/>
            <w:hideMark/>
          </w:tcPr>
          <w:p w14:paraId="250046AC" w14:textId="77777777" w:rsidR="0013534D" w:rsidRPr="000D067E" w:rsidRDefault="0013534D" w:rsidP="00194003">
            <w:pPr>
              <w:rPr>
                <w:color w:val="385623" w:themeColor="accent6" w:themeShade="80"/>
              </w:rPr>
            </w:pPr>
            <w:r w:rsidRPr="000D067E">
              <w:rPr>
                <w:color w:val="385623" w:themeColor="accent6" w:themeShade="80"/>
              </w:rPr>
              <w:t>4.2</w:t>
            </w:r>
          </w:p>
        </w:tc>
        <w:tc>
          <w:tcPr>
            <w:tcW w:w="1117" w:type="dxa"/>
            <w:tcBorders>
              <w:top w:val="nil"/>
              <w:left w:val="nil"/>
              <w:right w:val="nil"/>
            </w:tcBorders>
            <w:noWrap/>
            <w:vAlign w:val="bottom"/>
            <w:hideMark/>
          </w:tcPr>
          <w:p w14:paraId="16A3FEE4" w14:textId="77777777" w:rsidR="0013534D" w:rsidRPr="000D067E" w:rsidRDefault="0013534D" w:rsidP="00194003">
            <w:pPr>
              <w:rPr>
                <w:color w:val="385623" w:themeColor="accent6" w:themeShade="80"/>
              </w:rPr>
            </w:pPr>
            <w:r w:rsidRPr="000D067E">
              <w:rPr>
                <w:color w:val="385623" w:themeColor="accent6" w:themeShade="80"/>
              </w:rPr>
              <w:t>1</w:t>
            </w:r>
          </w:p>
        </w:tc>
        <w:tc>
          <w:tcPr>
            <w:tcW w:w="839" w:type="dxa"/>
            <w:tcBorders>
              <w:top w:val="nil"/>
              <w:left w:val="nil"/>
              <w:right w:val="nil"/>
            </w:tcBorders>
            <w:noWrap/>
            <w:vAlign w:val="bottom"/>
            <w:hideMark/>
          </w:tcPr>
          <w:p w14:paraId="2C763278" w14:textId="77777777" w:rsidR="0013534D" w:rsidRPr="000D067E" w:rsidRDefault="0013534D" w:rsidP="00194003">
            <w:pPr>
              <w:rPr>
                <w:color w:val="385623" w:themeColor="accent6" w:themeShade="80"/>
              </w:rPr>
            </w:pPr>
            <w:r w:rsidRPr="000D067E">
              <w:rPr>
                <w:color w:val="385623" w:themeColor="accent6" w:themeShade="80"/>
              </w:rPr>
              <w:t>n</w:t>
            </w:r>
          </w:p>
        </w:tc>
        <w:tc>
          <w:tcPr>
            <w:tcW w:w="1352" w:type="dxa"/>
            <w:tcBorders>
              <w:top w:val="nil"/>
              <w:left w:val="nil"/>
              <w:right w:val="nil"/>
            </w:tcBorders>
            <w:noWrap/>
            <w:vAlign w:val="bottom"/>
            <w:hideMark/>
          </w:tcPr>
          <w:p w14:paraId="4D7ADD91" w14:textId="77777777" w:rsidR="0013534D" w:rsidRPr="000D067E" w:rsidRDefault="0013534D" w:rsidP="00194003">
            <w:pPr>
              <w:rPr>
                <w:color w:val="385623" w:themeColor="accent6" w:themeShade="80"/>
              </w:rPr>
            </w:pPr>
            <w:r w:rsidRPr="000D067E">
              <w:rPr>
                <w:color w:val="385623" w:themeColor="accent6" w:themeShade="80"/>
              </w:rPr>
              <w:t>n</w:t>
            </w:r>
          </w:p>
        </w:tc>
        <w:tc>
          <w:tcPr>
            <w:tcW w:w="1047" w:type="dxa"/>
            <w:tcBorders>
              <w:top w:val="nil"/>
              <w:left w:val="nil"/>
              <w:right w:val="nil"/>
            </w:tcBorders>
            <w:noWrap/>
            <w:vAlign w:val="bottom"/>
            <w:hideMark/>
          </w:tcPr>
          <w:p w14:paraId="7D92D173" w14:textId="77777777" w:rsidR="0013534D" w:rsidRPr="000D067E" w:rsidRDefault="0013534D" w:rsidP="00194003">
            <w:pPr>
              <w:rPr>
                <w:color w:val="385623" w:themeColor="accent6" w:themeShade="80"/>
              </w:rPr>
            </w:pPr>
            <w:r w:rsidRPr="000D067E">
              <w:rPr>
                <w:color w:val="385623" w:themeColor="accent6" w:themeShade="80"/>
              </w:rPr>
              <w:t>y</w:t>
            </w:r>
          </w:p>
        </w:tc>
        <w:tc>
          <w:tcPr>
            <w:tcW w:w="1128" w:type="dxa"/>
            <w:tcBorders>
              <w:top w:val="nil"/>
              <w:left w:val="nil"/>
              <w:right w:val="nil"/>
            </w:tcBorders>
            <w:noWrap/>
            <w:vAlign w:val="bottom"/>
            <w:hideMark/>
          </w:tcPr>
          <w:p w14:paraId="047A1773" w14:textId="77777777" w:rsidR="0013534D" w:rsidRPr="000D067E" w:rsidRDefault="0013534D" w:rsidP="00194003">
            <w:pPr>
              <w:rPr>
                <w:color w:val="385623" w:themeColor="accent6" w:themeShade="80"/>
              </w:rPr>
            </w:pPr>
            <w:r w:rsidRPr="000D067E">
              <w:rPr>
                <w:color w:val="385623" w:themeColor="accent6" w:themeShade="80"/>
              </w:rPr>
              <w:t>y</w:t>
            </w:r>
          </w:p>
        </w:tc>
        <w:tc>
          <w:tcPr>
            <w:tcW w:w="995" w:type="dxa"/>
            <w:tcBorders>
              <w:top w:val="nil"/>
              <w:left w:val="nil"/>
              <w:right w:val="nil"/>
            </w:tcBorders>
            <w:noWrap/>
            <w:vAlign w:val="bottom"/>
            <w:hideMark/>
          </w:tcPr>
          <w:p w14:paraId="5AE25531" w14:textId="77777777" w:rsidR="0013534D" w:rsidRPr="000D067E" w:rsidRDefault="0013534D" w:rsidP="00194003">
            <w:pPr>
              <w:rPr>
                <w:color w:val="385623" w:themeColor="accent6" w:themeShade="80"/>
              </w:rPr>
            </w:pPr>
            <w:r w:rsidRPr="000D067E">
              <w:rPr>
                <w:color w:val="385623" w:themeColor="accent6" w:themeShade="80"/>
              </w:rPr>
              <w:t>n</w:t>
            </w:r>
          </w:p>
        </w:tc>
        <w:tc>
          <w:tcPr>
            <w:tcW w:w="1204" w:type="dxa"/>
            <w:tcBorders>
              <w:top w:val="nil"/>
              <w:left w:val="nil"/>
              <w:right w:val="nil"/>
            </w:tcBorders>
          </w:tcPr>
          <w:p w14:paraId="37EB1E68" w14:textId="77777777" w:rsidR="0013534D" w:rsidRPr="000D067E" w:rsidRDefault="0013534D" w:rsidP="00194003">
            <w:pPr>
              <w:rPr>
                <w:color w:val="385623" w:themeColor="accent6" w:themeShade="80"/>
              </w:rPr>
            </w:pPr>
            <w:r w:rsidRPr="000D067E">
              <w:rPr>
                <w:color w:val="385623" w:themeColor="accent6" w:themeShade="80"/>
              </w:rPr>
              <w:t>Healthy</w:t>
            </w:r>
          </w:p>
        </w:tc>
      </w:tr>
      <w:tr w:rsidR="0013534D" w:rsidRPr="000D067E" w14:paraId="69E9FA57" w14:textId="77777777" w:rsidTr="004B5AAC">
        <w:trPr>
          <w:trHeight w:val="290"/>
        </w:trPr>
        <w:tc>
          <w:tcPr>
            <w:tcW w:w="913" w:type="dxa"/>
            <w:tcBorders>
              <w:top w:val="nil"/>
              <w:left w:val="nil"/>
              <w:bottom w:val="single" w:sz="4" w:space="0" w:color="auto"/>
              <w:right w:val="nil"/>
            </w:tcBorders>
            <w:noWrap/>
            <w:vAlign w:val="bottom"/>
            <w:hideMark/>
          </w:tcPr>
          <w:p w14:paraId="07B4347A" w14:textId="77777777" w:rsidR="0013534D" w:rsidRPr="000D067E" w:rsidRDefault="0013534D" w:rsidP="00194003">
            <w:pPr>
              <w:rPr>
                <w:color w:val="385623" w:themeColor="accent6" w:themeShade="80"/>
              </w:rPr>
            </w:pPr>
            <w:r w:rsidRPr="000D067E">
              <w:rPr>
                <w:color w:val="385623" w:themeColor="accent6" w:themeShade="80"/>
              </w:rPr>
              <w:t>115</w:t>
            </w:r>
          </w:p>
        </w:tc>
        <w:tc>
          <w:tcPr>
            <w:tcW w:w="903" w:type="dxa"/>
            <w:tcBorders>
              <w:top w:val="nil"/>
              <w:left w:val="nil"/>
              <w:bottom w:val="single" w:sz="4" w:space="0" w:color="auto"/>
              <w:right w:val="nil"/>
            </w:tcBorders>
            <w:noWrap/>
            <w:vAlign w:val="bottom"/>
            <w:hideMark/>
          </w:tcPr>
          <w:p w14:paraId="274DE8A4" w14:textId="77777777" w:rsidR="0013534D" w:rsidRPr="000D067E" w:rsidRDefault="0013534D" w:rsidP="00194003">
            <w:pPr>
              <w:rPr>
                <w:color w:val="385623" w:themeColor="accent6" w:themeShade="80"/>
              </w:rPr>
            </w:pPr>
            <w:r w:rsidRPr="000D067E">
              <w:rPr>
                <w:color w:val="385623" w:themeColor="accent6" w:themeShade="80"/>
              </w:rPr>
              <w:t>9.1</w:t>
            </w:r>
          </w:p>
        </w:tc>
        <w:tc>
          <w:tcPr>
            <w:tcW w:w="1117" w:type="dxa"/>
            <w:tcBorders>
              <w:top w:val="nil"/>
              <w:left w:val="nil"/>
              <w:bottom w:val="single" w:sz="4" w:space="0" w:color="auto"/>
              <w:right w:val="nil"/>
            </w:tcBorders>
            <w:noWrap/>
            <w:vAlign w:val="bottom"/>
            <w:hideMark/>
          </w:tcPr>
          <w:p w14:paraId="72E29785" w14:textId="77777777" w:rsidR="0013534D" w:rsidRPr="000D067E" w:rsidRDefault="0013534D" w:rsidP="00194003">
            <w:pPr>
              <w:rPr>
                <w:color w:val="385623" w:themeColor="accent6" w:themeShade="80"/>
              </w:rPr>
            </w:pPr>
            <w:r w:rsidRPr="000D067E">
              <w:rPr>
                <w:color w:val="385623" w:themeColor="accent6" w:themeShade="80"/>
              </w:rPr>
              <w:t>4</w:t>
            </w:r>
          </w:p>
        </w:tc>
        <w:tc>
          <w:tcPr>
            <w:tcW w:w="839" w:type="dxa"/>
            <w:tcBorders>
              <w:top w:val="nil"/>
              <w:left w:val="nil"/>
              <w:bottom w:val="single" w:sz="4" w:space="0" w:color="auto"/>
              <w:right w:val="nil"/>
            </w:tcBorders>
            <w:noWrap/>
            <w:vAlign w:val="bottom"/>
            <w:hideMark/>
          </w:tcPr>
          <w:p w14:paraId="79DBAF24" w14:textId="77777777" w:rsidR="0013534D" w:rsidRPr="000D067E" w:rsidRDefault="0013534D" w:rsidP="00194003">
            <w:pPr>
              <w:rPr>
                <w:color w:val="385623" w:themeColor="accent6" w:themeShade="80"/>
              </w:rPr>
            </w:pPr>
            <w:r w:rsidRPr="000D067E">
              <w:rPr>
                <w:color w:val="385623" w:themeColor="accent6" w:themeShade="80"/>
              </w:rPr>
              <w:t>n</w:t>
            </w:r>
          </w:p>
        </w:tc>
        <w:tc>
          <w:tcPr>
            <w:tcW w:w="1352" w:type="dxa"/>
            <w:tcBorders>
              <w:top w:val="nil"/>
              <w:left w:val="nil"/>
              <w:bottom w:val="single" w:sz="4" w:space="0" w:color="auto"/>
              <w:right w:val="nil"/>
            </w:tcBorders>
            <w:noWrap/>
            <w:vAlign w:val="bottom"/>
            <w:hideMark/>
          </w:tcPr>
          <w:p w14:paraId="7BDAF295" w14:textId="77777777" w:rsidR="0013534D" w:rsidRPr="000D067E" w:rsidRDefault="0013534D" w:rsidP="00194003">
            <w:pPr>
              <w:rPr>
                <w:color w:val="385623" w:themeColor="accent6" w:themeShade="80"/>
              </w:rPr>
            </w:pPr>
            <w:r w:rsidRPr="000D067E">
              <w:rPr>
                <w:color w:val="385623" w:themeColor="accent6" w:themeShade="80"/>
              </w:rPr>
              <w:t>y</w:t>
            </w:r>
          </w:p>
        </w:tc>
        <w:tc>
          <w:tcPr>
            <w:tcW w:w="1047" w:type="dxa"/>
            <w:tcBorders>
              <w:top w:val="nil"/>
              <w:left w:val="nil"/>
              <w:bottom w:val="single" w:sz="4" w:space="0" w:color="auto"/>
              <w:right w:val="nil"/>
            </w:tcBorders>
            <w:noWrap/>
            <w:vAlign w:val="bottom"/>
            <w:hideMark/>
          </w:tcPr>
          <w:p w14:paraId="19993DBC" w14:textId="77777777" w:rsidR="0013534D" w:rsidRPr="000D067E" w:rsidRDefault="0013534D" w:rsidP="00194003">
            <w:pPr>
              <w:rPr>
                <w:color w:val="385623" w:themeColor="accent6" w:themeShade="80"/>
              </w:rPr>
            </w:pPr>
            <w:r w:rsidRPr="000D067E">
              <w:rPr>
                <w:color w:val="385623" w:themeColor="accent6" w:themeShade="80"/>
              </w:rPr>
              <w:t>y</w:t>
            </w:r>
          </w:p>
        </w:tc>
        <w:tc>
          <w:tcPr>
            <w:tcW w:w="1128" w:type="dxa"/>
            <w:tcBorders>
              <w:top w:val="nil"/>
              <w:left w:val="nil"/>
              <w:bottom w:val="single" w:sz="4" w:space="0" w:color="auto"/>
              <w:right w:val="nil"/>
            </w:tcBorders>
            <w:noWrap/>
            <w:vAlign w:val="bottom"/>
            <w:hideMark/>
          </w:tcPr>
          <w:p w14:paraId="26E215AA" w14:textId="77777777" w:rsidR="0013534D" w:rsidRPr="000D067E" w:rsidRDefault="0013534D" w:rsidP="00194003">
            <w:pPr>
              <w:rPr>
                <w:color w:val="385623" w:themeColor="accent6" w:themeShade="80"/>
              </w:rPr>
            </w:pPr>
            <w:r w:rsidRPr="000D067E">
              <w:rPr>
                <w:color w:val="385623" w:themeColor="accent6" w:themeShade="80"/>
              </w:rPr>
              <w:t>y</w:t>
            </w:r>
          </w:p>
        </w:tc>
        <w:tc>
          <w:tcPr>
            <w:tcW w:w="995" w:type="dxa"/>
            <w:tcBorders>
              <w:top w:val="nil"/>
              <w:left w:val="nil"/>
              <w:bottom w:val="single" w:sz="4" w:space="0" w:color="auto"/>
              <w:right w:val="nil"/>
            </w:tcBorders>
            <w:noWrap/>
            <w:vAlign w:val="bottom"/>
            <w:hideMark/>
          </w:tcPr>
          <w:p w14:paraId="4A65CF5B" w14:textId="77777777" w:rsidR="0013534D" w:rsidRPr="000D067E" w:rsidRDefault="0013534D" w:rsidP="00194003">
            <w:pPr>
              <w:rPr>
                <w:color w:val="385623" w:themeColor="accent6" w:themeShade="80"/>
              </w:rPr>
            </w:pPr>
            <w:r w:rsidRPr="000D067E">
              <w:rPr>
                <w:color w:val="385623" w:themeColor="accent6" w:themeShade="80"/>
              </w:rPr>
              <w:t>y</w:t>
            </w:r>
          </w:p>
        </w:tc>
        <w:tc>
          <w:tcPr>
            <w:tcW w:w="1204" w:type="dxa"/>
            <w:tcBorders>
              <w:top w:val="nil"/>
              <w:left w:val="nil"/>
              <w:bottom w:val="single" w:sz="4" w:space="0" w:color="auto"/>
              <w:right w:val="nil"/>
            </w:tcBorders>
          </w:tcPr>
          <w:p w14:paraId="3ED0C387" w14:textId="77777777" w:rsidR="0013534D" w:rsidRPr="000D067E" w:rsidRDefault="0013534D" w:rsidP="00194003">
            <w:pPr>
              <w:rPr>
                <w:color w:val="385623" w:themeColor="accent6" w:themeShade="80"/>
              </w:rPr>
            </w:pPr>
            <w:r w:rsidRPr="000D067E">
              <w:rPr>
                <w:color w:val="385623" w:themeColor="accent6" w:themeShade="80"/>
              </w:rPr>
              <w:t>Declining</w:t>
            </w:r>
          </w:p>
        </w:tc>
      </w:tr>
    </w:tbl>
    <w:p w14:paraId="5035D5D0" w14:textId="77777777" w:rsidR="0013534D" w:rsidRPr="000D067E" w:rsidRDefault="0013534D" w:rsidP="00194003">
      <w:pPr>
        <w:rPr>
          <w:color w:val="385623" w:themeColor="accent6" w:themeShade="80"/>
        </w:rPr>
      </w:pPr>
    </w:p>
    <w:p w14:paraId="350C1410" w14:textId="77777777" w:rsidR="00B66FD1" w:rsidRPr="000D067E" w:rsidRDefault="00B66FD1" w:rsidP="00194003">
      <w:pPr>
        <w:rPr>
          <w:color w:val="385623" w:themeColor="accent6" w:themeShade="80"/>
        </w:rPr>
      </w:pPr>
    </w:p>
    <w:p w14:paraId="21D6A197" w14:textId="77777777" w:rsidR="00A368BF" w:rsidRPr="000D067E" w:rsidRDefault="00A368BF" w:rsidP="00194003">
      <w:pPr>
        <w:rPr>
          <w:color w:val="385623" w:themeColor="accent6" w:themeShade="80"/>
        </w:rPr>
      </w:pPr>
    </w:p>
    <w:p w14:paraId="2D91CEA3" w14:textId="77777777" w:rsidR="00B66FD1" w:rsidRPr="000D067E" w:rsidRDefault="00B66FD1" w:rsidP="00194003">
      <w:pPr>
        <w:rPr>
          <w:color w:val="385623" w:themeColor="accent6" w:themeShade="80"/>
        </w:rPr>
      </w:pPr>
    </w:p>
    <w:p w14:paraId="7D4E4C75" w14:textId="77777777" w:rsidR="00A368BF" w:rsidRPr="000D067E" w:rsidRDefault="00A368BF" w:rsidP="00194003">
      <w:pPr>
        <w:rPr>
          <w:b/>
          <w:bCs/>
          <w:color w:val="385623" w:themeColor="accent6" w:themeShade="80"/>
        </w:rPr>
        <w:sectPr w:rsidR="00A368BF" w:rsidRPr="000D067E" w:rsidSect="00A368BF">
          <w:pgSz w:w="15840" w:h="12240" w:orient="landscape"/>
          <w:pgMar w:top="2160" w:right="1440" w:bottom="1440" w:left="1440" w:header="720" w:footer="1584" w:gutter="0"/>
          <w:cols w:space="720"/>
          <w:docGrid w:linePitch="360"/>
        </w:sectPr>
      </w:pPr>
    </w:p>
    <w:p w14:paraId="3C587038" w14:textId="51295D7A" w:rsidR="0013534D" w:rsidRPr="000D067E" w:rsidRDefault="00EB42CB" w:rsidP="00EB42CB">
      <w:pPr>
        <w:pStyle w:val="Caption"/>
        <w:rPr>
          <w:color w:val="385623" w:themeColor="accent6" w:themeShade="80"/>
        </w:rPr>
      </w:pPr>
      <w:bookmarkStart w:id="78" w:name="_Toc213798423"/>
      <w:r w:rsidRPr="000D067E">
        <w:rPr>
          <w:b/>
          <w:bCs/>
          <w:color w:val="385623" w:themeColor="accent6" w:themeShade="80"/>
        </w:rPr>
        <w:lastRenderedPageBreak/>
        <w:t xml:space="preserve">Table </w:t>
      </w:r>
      <w:r w:rsidRPr="000D067E">
        <w:rPr>
          <w:b/>
          <w:bCs/>
          <w:color w:val="385623" w:themeColor="accent6" w:themeShade="80"/>
        </w:rPr>
        <w:fldChar w:fldCharType="begin"/>
      </w:r>
      <w:r w:rsidRPr="000D067E">
        <w:rPr>
          <w:b/>
          <w:bCs/>
          <w:color w:val="385623" w:themeColor="accent6" w:themeShade="80"/>
        </w:rPr>
        <w:instrText xml:space="preserve"> STYLEREF 1 \s </w:instrText>
      </w:r>
      <w:r w:rsidRPr="000D067E">
        <w:rPr>
          <w:b/>
          <w:bCs/>
          <w:color w:val="385623" w:themeColor="accent6" w:themeShade="80"/>
        </w:rPr>
        <w:fldChar w:fldCharType="separate"/>
      </w:r>
      <w:r w:rsidRPr="000D067E">
        <w:rPr>
          <w:b/>
          <w:bCs/>
          <w:noProof/>
          <w:color w:val="385623" w:themeColor="accent6" w:themeShade="80"/>
        </w:rPr>
        <w:t>A</w:t>
      </w:r>
      <w:r w:rsidRPr="000D067E">
        <w:rPr>
          <w:b/>
          <w:bCs/>
          <w:color w:val="385623" w:themeColor="accent6" w:themeShade="80"/>
        </w:rPr>
        <w:fldChar w:fldCharType="end"/>
      </w:r>
      <w:r w:rsidRPr="000D067E">
        <w:rPr>
          <w:b/>
          <w:bCs/>
          <w:color w:val="385623" w:themeColor="accent6" w:themeShade="80"/>
        </w:rPr>
        <w:t>.</w:t>
      </w:r>
      <w:r w:rsidRPr="000D067E">
        <w:rPr>
          <w:b/>
          <w:bCs/>
          <w:color w:val="385623" w:themeColor="accent6" w:themeShade="80"/>
        </w:rPr>
        <w:fldChar w:fldCharType="begin"/>
      </w:r>
      <w:r w:rsidRPr="000D067E">
        <w:rPr>
          <w:b/>
          <w:bCs/>
          <w:color w:val="385623" w:themeColor="accent6" w:themeShade="80"/>
        </w:rPr>
        <w:instrText xml:space="preserve"> SEQ Table \* ARABIC \s 1 </w:instrText>
      </w:r>
      <w:r w:rsidRPr="000D067E">
        <w:rPr>
          <w:b/>
          <w:bCs/>
          <w:color w:val="385623" w:themeColor="accent6" w:themeShade="80"/>
        </w:rPr>
        <w:fldChar w:fldCharType="separate"/>
      </w:r>
      <w:r w:rsidRPr="000D067E">
        <w:rPr>
          <w:b/>
          <w:bCs/>
          <w:noProof/>
          <w:color w:val="385623" w:themeColor="accent6" w:themeShade="80"/>
        </w:rPr>
        <w:t>4</w:t>
      </w:r>
      <w:r w:rsidRPr="000D067E">
        <w:rPr>
          <w:b/>
          <w:bCs/>
          <w:color w:val="385623" w:themeColor="accent6" w:themeShade="80"/>
        </w:rPr>
        <w:fldChar w:fldCharType="end"/>
      </w:r>
      <w:r w:rsidRPr="000D067E">
        <w:rPr>
          <w:b/>
          <w:bCs/>
          <w:color w:val="385623" w:themeColor="accent6" w:themeShade="80"/>
        </w:rPr>
        <w:t>.</w:t>
      </w:r>
      <w:r w:rsidR="0013534D" w:rsidRPr="000D067E">
        <w:rPr>
          <w:b/>
          <w:bCs/>
          <w:color w:val="385623" w:themeColor="accent6" w:themeShade="80"/>
        </w:rPr>
        <w:t xml:space="preserve"> </w:t>
      </w:r>
      <w:r w:rsidR="0013534D" w:rsidRPr="000D067E">
        <w:rPr>
          <w:color w:val="385623" w:themeColor="accent6" w:themeShade="80"/>
        </w:rPr>
        <w:t xml:space="preserve">Waterlogging and shade tolerance from </w:t>
      </w:r>
      <w:r w:rsidR="0013534D" w:rsidRPr="000D067E">
        <w:rPr>
          <w:color w:val="385623" w:themeColor="accent6" w:themeShade="80"/>
        </w:rPr>
        <w:fldChar w:fldCharType="begin"/>
      </w:r>
      <w:r w:rsidR="0013534D" w:rsidRPr="000D067E">
        <w:rPr>
          <w:color w:val="385623" w:themeColor="accent6" w:themeShade="80"/>
        </w:rPr>
        <w:instrText xml:space="preserve"> ADDIN ZOTERO_ITEM CSL_CITATION {"citationID":"qCrlRg9q","properties":{"formattedCitation":"(Niinemets and Valladares 2006)","plainCitation":"(Niinemets and Valladares 2006)","noteIndex":0},"citationItems":[{"id":1211,"uris":["http://zotero.org/groups/5270502/items/IMCDUL5A"],"itemData":{"id":1211,"type":"article-journal","abstract":"Lack of information on ecological characteristics of species across different continents hinders development of general world-scale quantitative vegetation dynamic models. We constructed common scales of shade, drought, and waterlogging tolerance for 806 North American, European/West Asian, and East Asian temperate shrubs and trees representing about 40% of the extant natural Northern Hemisphere species pool. These scales were used to test the hypotheses that shade tolerance is negatively related to drought and waterlogging tolerances, and that these correlations vary among continents and plant functional types. We observed signiﬁcant negative correlations among shade and drought tolerance rankings for all data pooled, and separately for every continent and plant functional type, except for evergreen angiosperms. Another signiﬁcant trade-off was found for drought and waterlogging tolerance for all continents, and for evergreen and deciduous angiosperms, but not for gymnosperms. For all data pooled, for Europe and East Asia, and for evergreen and deciduous angiosperms, shade tolerance was also negatively associated with waterlogging tolerance. Quantile regressions revealed that the negative relationship between shade and drought tolerance was signiﬁcant for species growing in deep to moderate shade and that the negative relationship between shade and waterlogging tolerance was signiﬁcant for species growing in moderate shade to high light, explaining why all relationships between different tolerances were negative according to general regression analyses. Phylogenetic signal in the tolerance to any one of the three environmental factors studied was signiﬁcant but low, with only 21–24% of cladogram nodes exhibiting signiﬁcant conservatism. The inverse relationships between different tolerances were signiﬁcant in phylogenetically independent analyses both for the overall pool of species and for two multispecies genera (Pinus and Quercus) for which reliable molecular phylogenies were available. Only 2.6–10.3% of the species were relatively tolerant to two environmental stresses simultaneously (tolerance value !3), and only three species were tolerant to all three stresses, supporting the existence of functional trade-offs in adjusting to multiple environmental limitations. These trade-offs represent a constraint for niche differentiation, reducing the diversity of plant responses to the many combinations of irradiance and water supply that are found in natural ecosystems.","container-title":"Ecological Monographs","DOI":"10.1890/0012-9615(2006)076[0521:TTSDAW]2.0.CO;2","ISSN":"0012-9615","issue":"4","journalAbbreviation":"Ecological Monographs","language":"en","license":"http://doi.wiley.com/10.1002/tdm_license_1.1","page":"521-547","source":"DOI.org (Crossref)","title":"Tolerance to Shade, Drought, and Waterlogging of Temperate Northern Hemisphere Trees and Shrubs","volume":"76","author":[{"family":"Niinemets","given":"Ülo"},{"family":"Valladares","given":"Fernando"}],"issued":{"date-parts":[["2006",11]]}}}],"schema":"https://github.com/citation-style-language/schema/raw/master/csl-citation.json"} </w:instrText>
      </w:r>
      <w:r w:rsidR="0013534D" w:rsidRPr="000D067E">
        <w:rPr>
          <w:color w:val="385623" w:themeColor="accent6" w:themeShade="80"/>
        </w:rPr>
        <w:fldChar w:fldCharType="separate"/>
      </w:r>
      <w:r w:rsidR="00E56F17" w:rsidRPr="000D067E">
        <w:rPr>
          <w:rFonts w:cs="Times New Roman"/>
          <w:color w:val="385623" w:themeColor="accent6" w:themeShade="80"/>
        </w:rPr>
        <w:t>(Niinemets and Valladares 2006)</w:t>
      </w:r>
      <w:r w:rsidR="0013534D" w:rsidRPr="000D067E">
        <w:rPr>
          <w:color w:val="385623" w:themeColor="accent6" w:themeShade="80"/>
        </w:rPr>
        <w:fldChar w:fldCharType="end"/>
      </w:r>
      <w:r w:rsidR="0013534D" w:rsidRPr="000D067E">
        <w:rPr>
          <w:color w:val="385623" w:themeColor="accent6" w:themeShade="80"/>
        </w:rPr>
        <w:t xml:space="preserve"> for the common tree species found in the 30 hydric plots. Species were included if three or more individual trees were found.</w:t>
      </w:r>
      <w:bookmarkEnd w:id="78"/>
    </w:p>
    <w:p w14:paraId="5A86850B" w14:textId="77777777" w:rsidR="00B66FD1" w:rsidRPr="000D067E" w:rsidRDefault="00B66FD1" w:rsidP="00194003">
      <w:pPr>
        <w:rPr>
          <w:color w:val="385623" w:themeColor="accent6" w:themeShade="80"/>
        </w:rPr>
      </w:pPr>
    </w:p>
    <w:tbl>
      <w:tblPr>
        <w:tblW w:w="5954" w:type="dxa"/>
        <w:tblBorders>
          <w:top w:val="single" w:sz="4" w:space="0" w:color="auto"/>
          <w:bottom w:val="single" w:sz="4" w:space="0" w:color="auto"/>
        </w:tblBorders>
        <w:tblLook w:val="04A0" w:firstRow="1" w:lastRow="0" w:firstColumn="1" w:lastColumn="0" w:noHBand="0" w:noVBand="1"/>
      </w:tblPr>
      <w:tblGrid>
        <w:gridCol w:w="2835"/>
        <w:gridCol w:w="1536"/>
        <w:gridCol w:w="1583"/>
      </w:tblGrid>
      <w:tr w:rsidR="000D067E" w:rsidRPr="000D067E" w14:paraId="73BCA340" w14:textId="77777777" w:rsidTr="004B5AAC">
        <w:trPr>
          <w:trHeight w:val="290"/>
        </w:trPr>
        <w:tc>
          <w:tcPr>
            <w:tcW w:w="2835" w:type="dxa"/>
            <w:tcBorders>
              <w:top w:val="single" w:sz="4" w:space="0" w:color="auto"/>
              <w:bottom w:val="single" w:sz="4" w:space="0" w:color="auto"/>
            </w:tcBorders>
            <w:noWrap/>
            <w:hideMark/>
          </w:tcPr>
          <w:p w14:paraId="27D5DE26" w14:textId="77777777" w:rsidR="0013534D" w:rsidRPr="000D067E" w:rsidRDefault="0013534D" w:rsidP="00194003">
            <w:pPr>
              <w:rPr>
                <w:color w:val="385623" w:themeColor="accent6" w:themeShade="80"/>
              </w:rPr>
            </w:pPr>
            <w:r w:rsidRPr="000D067E">
              <w:rPr>
                <w:color w:val="385623" w:themeColor="accent6" w:themeShade="80"/>
              </w:rPr>
              <w:t>Species</w:t>
            </w:r>
          </w:p>
        </w:tc>
        <w:tc>
          <w:tcPr>
            <w:tcW w:w="1536" w:type="dxa"/>
            <w:tcBorders>
              <w:top w:val="single" w:sz="4" w:space="0" w:color="auto"/>
              <w:bottom w:val="single" w:sz="4" w:space="0" w:color="auto"/>
            </w:tcBorders>
            <w:noWrap/>
            <w:hideMark/>
          </w:tcPr>
          <w:p w14:paraId="52B82E6C" w14:textId="77777777" w:rsidR="0013534D" w:rsidRPr="000D067E" w:rsidRDefault="0013534D" w:rsidP="00194003">
            <w:pPr>
              <w:rPr>
                <w:color w:val="385623" w:themeColor="accent6" w:themeShade="80"/>
              </w:rPr>
            </w:pPr>
            <w:r w:rsidRPr="000D067E">
              <w:rPr>
                <w:color w:val="385623" w:themeColor="accent6" w:themeShade="80"/>
              </w:rPr>
              <w:t>Waterlogging tolerance</w:t>
            </w:r>
          </w:p>
        </w:tc>
        <w:tc>
          <w:tcPr>
            <w:tcW w:w="1583" w:type="dxa"/>
            <w:tcBorders>
              <w:top w:val="single" w:sz="4" w:space="0" w:color="auto"/>
              <w:bottom w:val="single" w:sz="4" w:space="0" w:color="auto"/>
            </w:tcBorders>
            <w:noWrap/>
            <w:hideMark/>
          </w:tcPr>
          <w:p w14:paraId="7ED9BE2C" w14:textId="77777777" w:rsidR="0013534D" w:rsidRPr="000D067E" w:rsidRDefault="0013534D" w:rsidP="00194003">
            <w:pPr>
              <w:rPr>
                <w:color w:val="385623" w:themeColor="accent6" w:themeShade="80"/>
              </w:rPr>
            </w:pPr>
            <w:r w:rsidRPr="000D067E">
              <w:rPr>
                <w:color w:val="385623" w:themeColor="accent6" w:themeShade="80"/>
              </w:rPr>
              <w:t>Shade</w:t>
            </w:r>
          </w:p>
          <w:p w14:paraId="02618F21" w14:textId="77777777" w:rsidR="0013534D" w:rsidRPr="000D067E" w:rsidRDefault="0013534D" w:rsidP="00194003">
            <w:pPr>
              <w:rPr>
                <w:color w:val="385623" w:themeColor="accent6" w:themeShade="80"/>
              </w:rPr>
            </w:pPr>
            <w:r w:rsidRPr="000D067E">
              <w:rPr>
                <w:color w:val="385623" w:themeColor="accent6" w:themeShade="80"/>
              </w:rPr>
              <w:t>tolerance</w:t>
            </w:r>
          </w:p>
        </w:tc>
      </w:tr>
      <w:tr w:rsidR="000D067E" w:rsidRPr="000D067E" w14:paraId="5835344F" w14:textId="77777777" w:rsidTr="004B5AAC">
        <w:trPr>
          <w:trHeight w:val="290"/>
        </w:trPr>
        <w:tc>
          <w:tcPr>
            <w:tcW w:w="2835" w:type="dxa"/>
            <w:tcBorders>
              <w:top w:val="single" w:sz="4" w:space="0" w:color="auto"/>
            </w:tcBorders>
            <w:noWrap/>
            <w:hideMark/>
          </w:tcPr>
          <w:p w14:paraId="26CFCC49" w14:textId="77777777" w:rsidR="0013534D" w:rsidRPr="000D067E" w:rsidRDefault="0013534D" w:rsidP="00194003">
            <w:pPr>
              <w:rPr>
                <w:i/>
                <w:iCs/>
                <w:color w:val="385623" w:themeColor="accent6" w:themeShade="80"/>
              </w:rPr>
            </w:pPr>
            <w:r w:rsidRPr="000D067E">
              <w:rPr>
                <w:i/>
                <w:iCs/>
                <w:color w:val="385623" w:themeColor="accent6" w:themeShade="80"/>
              </w:rPr>
              <w:t>Acer rubrum</w:t>
            </w:r>
          </w:p>
        </w:tc>
        <w:tc>
          <w:tcPr>
            <w:tcW w:w="1536" w:type="dxa"/>
            <w:tcBorders>
              <w:top w:val="single" w:sz="4" w:space="0" w:color="auto"/>
            </w:tcBorders>
            <w:noWrap/>
            <w:hideMark/>
          </w:tcPr>
          <w:p w14:paraId="0CDCC4A5" w14:textId="77777777" w:rsidR="0013534D" w:rsidRPr="000D067E" w:rsidRDefault="0013534D" w:rsidP="00194003">
            <w:pPr>
              <w:rPr>
                <w:color w:val="385623" w:themeColor="accent6" w:themeShade="80"/>
              </w:rPr>
            </w:pPr>
            <w:r w:rsidRPr="000D067E">
              <w:rPr>
                <w:color w:val="385623" w:themeColor="accent6" w:themeShade="80"/>
              </w:rPr>
              <w:t>3.08±0.28</w:t>
            </w:r>
          </w:p>
        </w:tc>
        <w:tc>
          <w:tcPr>
            <w:tcW w:w="1583" w:type="dxa"/>
            <w:tcBorders>
              <w:top w:val="single" w:sz="4" w:space="0" w:color="auto"/>
            </w:tcBorders>
            <w:noWrap/>
            <w:hideMark/>
          </w:tcPr>
          <w:p w14:paraId="0C70A34B" w14:textId="77777777" w:rsidR="0013534D" w:rsidRPr="000D067E" w:rsidRDefault="0013534D" w:rsidP="00194003">
            <w:pPr>
              <w:rPr>
                <w:color w:val="385623" w:themeColor="accent6" w:themeShade="80"/>
              </w:rPr>
            </w:pPr>
            <w:r w:rsidRPr="000D067E">
              <w:rPr>
                <w:color w:val="385623" w:themeColor="accent6" w:themeShade="80"/>
              </w:rPr>
              <w:t>3.44±0.23</w:t>
            </w:r>
          </w:p>
        </w:tc>
      </w:tr>
      <w:tr w:rsidR="000D067E" w:rsidRPr="000D067E" w14:paraId="0BE281BA" w14:textId="77777777" w:rsidTr="004B5AAC">
        <w:trPr>
          <w:trHeight w:val="290"/>
        </w:trPr>
        <w:tc>
          <w:tcPr>
            <w:tcW w:w="2835" w:type="dxa"/>
            <w:noWrap/>
            <w:hideMark/>
          </w:tcPr>
          <w:p w14:paraId="0C24A028" w14:textId="77777777" w:rsidR="0013534D" w:rsidRPr="000D067E" w:rsidRDefault="0013534D" w:rsidP="00194003">
            <w:pPr>
              <w:rPr>
                <w:i/>
                <w:iCs/>
                <w:color w:val="385623" w:themeColor="accent6" w:themeShade="80"/>
              </w:rPr>
            </w:pPr>
            <w:r w:rsidRPr="000D067E">
              <w:rPr>
                <w:i/>
                <w:iCs/>
                <w:color w:val="385623" w:themeColor="accent6" w:themeShade="80"/>
              </w:rPr>
              <w:t>Acer saccharinum</w:t>
            </w:r>
          </w:p>
        </w:tc>
        <w:tc>
          <w:tcPr>
            <w:tcW w:w="1536" w:type="dxa"/>
            <w:noWrap/>
            <w:hideMark/>
          </w:tcPr>
          <w:p w14:paraId="7420CFC2" w14:textId="77777777" w:rsidR="0013534D" w:rsidRPr="000D067E" w:rsidRDefault="0013534D" w:rsidP="00194003">
            <w:pPr>
              <w:rPr>
                <w:color w:val="385623" w:themeColor="accent6" w:themeShade="80"/>
              </w:rPr>
            </w:pPr>
            <w:r w:rsidRPr="000D067E">
              <w:rPr>
                <w:color w:val="385623" w:themeColor="accent6" w:themeShade="80"/>
              </w:rPr>
              <w:t>3.37±0.22</w:t>
            </w:r>
          </w:p>
        </w:tc>
        <w:tc>
          <w:tcPr>
            <w:tcW w:w="1583" w:type="dxa"/>
            <w:noWrap/>
            <w:hideMark/>
          </w:tcPr>
          <w:p w14:paraId="29CF2C48" w14:textId="77777777" w:rsidR="0013534D" w:rsidRPr="000D067E" w:rsidRDefault="0013534D" w:rsidP="00194003">
            <w:pPr>
              <w:rPr>
                <w:color w:val="385623" w:themeColor="accent6" w:themeShade="80"/>
              </w:rPr>
            </w:pPr>
            <w:r w:rsidRPr="000D067E">
              <w:rPr>
                <w:color w:val="385623" w:themeColor="accent6" w:themeShade="80"/>
              </w:rPr>
              <w:t>3.6±0.31</w:t>
            </w:r>
          </w:p>
        </w:tc>
      </w:tr>
      <w:tr w:rsidR="000D067E" w:rsidRPr="000D067E" w14:paraId="7444A5CE" w14:textId="77777777" w:rsidTr="004B5AAC">
        <w:trPr>
          <w:trHeight w:val="290"/>
        </w:trPr>
        <w:tc>
          <w:tcPr>
            <w:tcW w:w="2835" w:type="dxa"/>
            <w:noWrap/>
            <w:hideMark/>
          </w:tcPr>
          <w:p w14:paraId="0B977F8F" w14:textId="77777777" w:rsidR="0013534D" w:rsidRPr="000D067E" w:rsidRDefault="0013534D" w:rsidP="00194003">
            <w:pPr>
              <w:rPr>
                <w:i/>
                <w:iCs/>
                <w:color w:val="385623" w:themeColor="accent6" w:themeShade="80"/>
              </w:rPr>
            </w:pPr>
            <w:r w:rsidRPr="000D067E">
              <w:rPr>
                <w:i/>
                <w:iCs/>
                <w:color w:val="385623" w:themeColor="accent6" w:themeShade="80"/>
              </w:rPr>
              <w:t>Acer saccharum</w:t>
            </w:r>
          </w:p>
        </w:tc>
        <w:tc>
          <w:tcPr>
            <w:tcW w:w="1536" w:type="dxa"/>
            <w:noWrap/>
            <w:hideMark/>
          </w:tcPr>
          <w:p w14:paraId="4E055343" w14:textId="77777777" w:rsidR="0013534D" w:rsidRPr="000D067E" w:rsidRDefault="0013534D" w:rsidP="00194003">
            <w:pPr>
              <w:rPr>
                <w:color w:val="385623" w:themeColor="accent6" w:themeShade="80"/>
              </w:rPr>
            </w:pPr>
            <w:r w:rsidRPr="000D067E">
              <w:rPr>
                <w:color w:val="385623" w:themeColor="accent6" w:themeShade="80"/>
              </w:rPr>
              <w:t>1.09±0.08</w:t>
            </w:r>
          </w:p>
        </w:tc>
        <w:tc>
          <w:tcPr>
            <w:tcW w:w="1583" w:type="dxa"/>
            <w:noWrap/>
            <w:hideMark/>
          </w:tcPr>
          <w:p w14:paraId="3D5801AA" w14:textId="77777777" w:rsidR="0013534D" w:rsidRPr="000D067E" w:rsidRDefault="0013534D" w:rsidP="00194003">
            <w:pPr>
              <w:rPr>
                <w:color w:val="385623" w:themeColor="accent6" w:themeShade="80"/>
              </w:rPr>
            </w:pPr>
            <w:r w:rsidRPr="000D067E">
              <w:rPr>
                <w:color w:val="385623" w:themeColor="accent6" w:themeShade="80"/>
              </w:rPr>
              <w:t>4.76±0.11</w:t>
            </w:r>
          </w:p>
        </w:tc>
      </w:tr>
      <w:tr w:rsidR="000D067E" w:rsidRPr="000D067E" w14:paraId="0929B942" w14:textId="77777777" w:rsidTr="004B5AAC">
        <w:trPr>
          <w:trHeight w:val="290"/>
        </w:trPr>
        <w:tc>
          <w:tcPr>
            <w:tcW w:w="2835" w:type="dxa"/>
            <w:noWrap/>
            <w:hideMark/>
          </w:tcPr>
          <w:p w14:paraId="0899C1E1" w14:textId="77777777" w:rsidR="0013534D" w:rsidRPr="000D067E" w:rsidRDefault="0013534D" w:rsidP="00194003">
            <w:pPr>
              <w:rPr>
                <w:i/>
                <w:iCs/>
                <w:color w:val="385623" w:themeColor="accent6" w:themeShade="80"/>
              </w:rPr>
            </w:pPr>
            <w:r w:rsidRPr="000D067E">
              <w:rPr>
                <w:i/>
                <w:iCs/>
                <w:color w:val="385623" w:themeColor="accent6" w:themeShade="80"/>
              </w:rPr>
              <w:t>Betula alleghaniensis</w:t>
            </w:r>
          </w:p>
        </w:tc>
        <w:tc>
          <w:tcPr>
            <w:tcW w:w="1536" w:type="dxa"/>
            <w:noWrap/>
            <w:hideMark/>
          </w:tcPr>
          <w:p w14:paraId="0DAF99E7" w14:textId="77777777" w:rsidR="0013534D" w:rsidRPr="000D067E" w:rsidRDefault="0013534D" w:rsidP="00194003">
            <w:pPr>
              <w:rPr>
                <w:color w:val="385623" w:themeColor="accent6" w:themeShade="80"/>
              </w:rPr>
            </w:pPr>
            <w:r w:rsidRPr="000D067E">
              <w:rPr>
                <w:color w:val="385623" w:themeColor="accent6" w:themeShade="80"/>
              </w:rPr>
              <w:t>2</w:t>
            </w:r>
          </w:p>
        </w:tc>
        <w:tc>
          <w:tcPr>
            <w:tcW w:w="1583" w:type="dxa"/>
            <w:noWrap/>
            <w:hideMark/>
          </w:tcPr>
          <w:p w14:paraId="24AFD922" w14:textId="77777777" w:rsidR="0013534D" w:rsidRPr="000D067E" w:rsidRDefault="0013534D" w:rsidP="00194003">
            <w:pPr>
              <w:rPr>
                <w:color w:val="385623" w:themeColor="accent6" w:themeShade="80"/>
              </w:rPr>
            </w:pPr>
            <w:r w:rsidRPr="000D067E">
              <w:rPr>
                <w:color w:val="385623" w:themeColor="accent6" w:themeShade="80"/>
              </w:rPr>
              <w:t>3.17±0.16</w:t>
            </w:r>
          </w:p>
        </w:tc>
      </w:tr>
      <w:tr w:rsidR="000D067E" w:rsidRPr="000D067E" w14:paraId="30582A12" w14:textId="77777777" w:rsidTr="004B5AAC">
        <w:trPr>
          <w:trHeight w:val="290"/>
        </w:trPr>
        <w:tc>
          <w:tcPr>
            <w:tcW w:w="2835" w:type="dxa"/>
            <w:noWrap/>
            <w:hideMark/>
          </w:tcPr>
          <w:p w14:paraId="20B4CC88" w14:textId="77777777" w:rsidR="0013534D" w:rsidRPr="000D067E" w:rsidRDefault="0013534D" w:rsidP="00194003">
            <w:pPr>
              <w:rPr>
                <w:i/>
                <w:iCs/>
                <w:color w:val="385623" w:themeColor="accent6" w:themeShade="80"/>
              </w:rPr>
            </w:pPr>
            <w:r w:rsidRPr="000D067E">
              <w:rPr>
                <w:i/>
                <w:iCs/>
                <w:color w:val="385623" w:themeColor="accent6" w:themeShade="80"/>
              </w:rPr>
              <w:t>Carpinus caroliniana</w:t>
            </w:r>
          </w:p>
        </w:tc>
        <w:tc>
          <w:tcPr>
            <w:tcW w:w="1536" w:type="dxa"/>
            <w:noWrap/>
            <w:hideMark/>
          </w:tcPr>
          <w:p w14:paraId="53172FAF" w14:textId="77777777" w:rsidR="0013534D" w:rsidRPr="000D067E" w:rsidRDefault="0013534D" w:rsidP="00194003">
            <w:pPr>
              <w:rPr>
                <w:color w:val="385623" w:themeColor="accent6" w:themeShade="80"/>
              </w:rPr>
            </w:pPr>
            <w:r w:rsidRPr="000D067E">
              <w:rPr>
                <w:color w:val="385623" w:themeColor="accent6" w:themeShade="80"/>
              </w:rPr>
              <w:t>2.3±0.5</w:t>
            </w:r>
          </w:p>
        </w:tc>
        <w:tc>
          <w:tcPr>
            <w:tcW w:w="1583" w:type="dxa"/>
            <w:noWrap/>
            <w:hideMark/>
          </w:tcPr>
          <w:p w14:paraId="3B8D21D8" w14:textId="77777777" w:rsidR="0013534D" w:rsidRPr="000D067E" w:rsidRDefault="0013534D" w:rsidP="00194003">
            <w:pPr>
              <w:rPr>
                <w:color w:val="385623" w:themeColor="accent6" w:themeShade="80"/>
              </w:rPr>
            </w:pPr>
            <w:r w:rsidRPr="000D067E">
              <w:rPr>
                <w:color w:val="385623" w:themeColor="accent6" w:themeShade="80"/>
              </w:rPr>
              <w:t>4.58±0.21</w:t>
            </w:r>
          </w:p>
        </w:tc>
      </w:tr>
      <w:tr w:rsidR="000D067E" w:rsidRPr="000D067E" w14:paraId="6CEC6BD8" w14:textId="77777777" w:rsidTr="004B5AAC">
        <w:trPr>
          <w:trHeight w:val="290"/>
        </w:trPr>
        <w:tc>
          <w:tcPr>
            <w:tcW w:w="2835" w:type="dxa"/>
            <w:noWrap/>
          </w:tcPr>
          <w:p w14:paraId="4152BCC5" w14:textId="77777777" w:rsidR="0013534D" w:rsidRPr="000D067E" w:rsidRDefault="0013534D" w:rsidP="00194003">
            <w:pPr>
              <w:rPr>
                <w:i/>
                <w:iCs/>
                <w:color w:val="385623" w:themeColor="accent6" w:themeShade="80"/>
              </w:rPr>
            </w:pPr>
            <w:r w:rsidRPr="000D067E">
              <w:rPr>
                <w:i/>
                <w:iCs/>
                <w:color w:val="385623" w:themeColor="accent6" w:themeShade="80"/>
              </w:rPr>
              <w:t>Carya ovata</w:t>
            </w:r>
          </w:p>
        </w:tc>
        <w:tc>
          <w:tcPr>
            <w:tcW w:w="1536" w:type="dxa"/>
            <w:noWrap/>
          </w:tcPr>
          <w:p w14:paraId="1E20AF4E" w14:textId="77777777" w:rsidR="0013534D" w:rsidRPr="000D067E" w:rsidRDefault="0013534D" w:rsidP="00194003">
            <w:pPr>
              <w:rPr>
                <w:color w:val="385623" w:themeColor="accent6" w:themeShade="80"/>
              </w:rPr>
            </w:pPr>
            <w:r w:rsidRPr="000D067E">
              <w:rPr>
                <w:color w:val="385623" w:themeColor="accent6" w:themeShade="80"/>
              </w:rPr>
              <w:t>1.38±0.08</w:t>
            </w:r>
          </w:p>
        </w:tc>
        <w:tc>
          <w:tcPr>
            <w:tcW w:w="1583" w:type="dxa"/>
            <w:noWrap/>
          </w:tcPr>
          <w:p w14:paraId="66F1FFBA" w14:textId="77777777" w:rsidR="0013534D" w:rsidRPr="000D067E" w:rsidRDefault="0013534D" w:rsidP="00194003">
            <w:pPr>
              <w:rPr>
                <w:color w:val="385623" w:themeColor="accent6" w:themeShade="80"/>
              </w:rPr>
            </w:pPr>
            <w:r w:rsidRPr="000D067E">
              <w:rPr>
                <w:color w:val="385623" w:themeColor="accent6" w:themeShade="80"/>
              </w:rPr>
              <w:t>3.4±0.29</w:t>
            </w:r>
          </w:p>
        </w:tc>
      </w:tr>
      <w:tr w:rsidR="000D067E" w:rsidRPr="000D067E" w14:paraId="15874D70" w14:textId="77777777" w:rsidTr="004B5AAC">
        <w:trPr>
          <w:trHeight w:val="290"/>
        </w:trPr>
        <w:tc>
          <w:tcPr>
            <w:tcW w:w="2835" w:type="dxa"/>
            <w:noWrap/>
            <w:hideMark/>
          </w:tcPr>
          <w:p w14:paraId="44F21F2D" w14:textId="77777777" w:rsidR="0013534D" w:rsidRPr="000D067E" w:rsidRDefault="0013534D" w:rsidP="00194003">
            <w:pPr>
              <w:rPr>
                <w:i/>
                <w:iCs/>
                <w:color w:val="385623" w:themeColor="accent6" w:themeShade="80"/>
              </w:rPr>
            </w:pPr>
            <w:r w:rsidRPr="000D067E">
              <w:rPr>
                <w:i/>
                <w:iCs/>
                <w:color w:val="385623" w:themeColor="accent6" w:themeShade="80"/>
              </w:rPr>
              <w:t>Fagus grandifolia</w:t>
            </w:r>
          </w:p>
        </w:tc>
        <w:tc>
          <w:tcPr>
            <w:tcW w:w="1536" w:type="dxa"/>
            <w:noWrap/>
            <w:hideMark/>
          </w:tcPr>
          <w:p w14:paraId="17A2D5CB" w14:textId="77777777" w:rsidR="0013534D" w:rsidRPr="000D067E" w:rsidRDefault="0013534D" w:rsidP="00194003">
            <w:pPr>
              <w:rPr>
                <w:color w:val="385623" w:themeColor="accent6" w:themeShade="80"/>
              </w:rPr>
            </w:pPr>
            <w:r w:rsidRPr="000D067E">
              <w:rPr>
                <w:color w:val="385623" w:themeColor="accent6" w:themeShade="80"/>
              </w:rPr>
              <w:t>1.5±0.06</w:t>
            </w:r>
          </w:p>
        </w:tc>
        <w:tc>
          <w:tcPr>
            <w:tcW w:w="1583" w:type="dxa"/>
            <w:noWrap/>
            <w:hideMark/>
          </w:tcPr>
          <w:p w14:paraId="5CF09B6B" w14:textId="77777777" w:rsidR="0013534D" w:rsidRPr="000D067E" w:rsidRDefault="0013534D" w:rsidP="00194003">
            <w:pPr>
              <w:rPr>
                <w:color w:val="385623" w:themeColor="accent6" w:themeShade="80"/>
              </w:rPr>
            </w:pPr>
            <w:r w:rsidRPr="000D067E">
              <w:rPr>
                <w:color w:val="385623" w:themeColor="accent6" w:themeShade="80"/>
              </w:rPr>
              <w:t>4.75±0.14</w:t>
            </w:r>
          </w:p>
        </w:tc>
      </w:tr>
      <w:tr w:rsidR="000D067E" w:rsidRPr="000D067E" w14:paraId="4EEB7BD1" w14:textId="77777777" w:rsidTr="004B5AAC">
        <w:trPr>
          <w:trHeight w:val="290"/>
        </w:trPr>
        <w:tc>
          <w:tcPr>
            <w:tcW w:w="2835" w:type="dxa"/>
            <w:noWrap/>
            <w:hideMark/>
          </w:tcPr>
          <w:p w14:paraId="02B274F1" w14:textId="77777777" w:rsidR="0013534D" w:rsidRPr="000D067E" w:rsidRDefault="0013534D" w:rsidP="00194003">
            <w:pPr>
              <w:rPr>
                <w:i/>
                <w:iCs/>
                <w:color w:val="385623" w:themeColor="accent6" w:themeShade="80"/>
              </w:rPr>
            </w:pPr>
            <w:r w:rsidRPr="000D067E">
              <w:rPr>
                <w:i/>
                <w:iCs/>
                <w:color w:val="385623" w:themeColor="accent6" w:themeShade="80"/>
              </w:rPr>
              <w:t>Frangula alnus</w:t>
            </w:r>
          </w:p>
        </w:tc>
        <w:tc>
          <w:tcPr>
            <w:tcW w:w="1536" w:type="dxa"/>
            <w:noWrap/>
            <w:hideMark/>
          </w:tcPr>
          <w:p w14:paraId="133CFE52" w14:textId="77777777" w:rsidR="0013534D" w:rsidRPr="000D067E" w:rsidRDefault="0013534D" w:rsidP="00194003">
            <w:pPr>
              <w:rPr>
                <w:color w:val="385623" w:themeColor="accent6" w:themeShade="80"/>
              </w:rPr>
            </w:pPr>
            <w:r w:rsidRPr="000D067E">
              <w:rPr>
                <w:color w:val="385623" w:themeColor="accent6" w:themeShade="80"/>
              </w:rPr>
              <w:t>3.19±0</w:t>
            </w:r>
          </w:p>
        </w:tc>
        <w:tc>
          <w:tcPr>
            <w:tcW w:w="1583" w:type="dxa"/>
            <w:noWrap/>
            <w:hideMark/>
          </w:tcPr>
          <w:p w14:paraId="25F54F2F" w14:textId="77777777" w:rsidR="0013534D" w:rsidRPr="000D067E" w:rsidRDefault="0013534D" w:rsidP="00194003">
            <w:pPr>
              <w:rPr>
                <w:color w:val="385623" w:themeColor="accent6" w:themeShade="80"/>
              </w:rPr>
            </w:pPr>
            <w:r w:rsidRPr="000D067E">
              <w:rPr>
                <w:color w:val="385623" w:themeColor="accent6" w:themeShade="80"/>
              </w:rPr>
              <w:t>2.66±0</w:t>
            </w:r>
          </w:p>
        </w:tc>
      </w:tr>
      <w:tr w:rsidR="000D067E" w:rsidRPr="000D067E" w14:paraId="056EFF5E" w14:textId="77777777" w:rsidTr="004B5AAC">
        <w:trPr>
          <w:trHeight w:val="290"/>
        </w:trPr>
        <w:tc>
          <w:tcPr>
            <w:tcW w:w="2835" w:type="dxa"/>
            <w:noWrap/>
            <w:hideMark/>
          </w:tcPr>
          <w:p w14:paraId="3AF9CE2D" w14:textId="77777777" w:rsidR="0013534D" w:rsidRPr="000D067E" w:rsidRDefault="0013534D" w:rsidP="00194003">
            <w:pPr>
              <w:rPr>
                <w:i/>
                <w:iCs/>
                <w:color w:val="385623" w:themeColor="accent6" w:themeShade="80"/>
              </w:rPr>
            </w:pPr>
            <w:r w:rsidRPr="000D067E">
              <w:rPr>
                <w:i/>
                <w:iCs/>
                <w:color w:val="385623" w:themeColor="accent6" w:themeShade="80"/>
              </w:rPr>
              <w:t>Fraxinus nigra</w:t>
            </w:r>
          </w:p>
        </w:tc>
        <w:tc>
          <w:tcPr>
            <w:tcW w:w="1536" w:type="dxa"/>
            <w:noWrap/>
            <w:hideMark/>
          </w:tcPr>
          <w:p w14:paraId="1C67789B" w14:textId="77777777" w:rsidR="0013534D" w:rsidRPr="000D067E" w:rsidRDefault="0013534D" w:rsidP="00194003">
            <w:pPr>
              <w:rPr>
                <w:color w:val="385623" w:themeColor="accent6" w:themeShade="80"/>
              </w:rPr>
            </w:pPr>
            <w:r w:rsidRPr="000D067E">
              <w:rPr>
                <w:color w:val="385623" w:themeColor="accent6" w:themeShade="80"/>
              </w:rPr>
              <w:t>3.5</w:t>
            </w:r>
          </w:p>
        </w:tc>
        <w:tc>
          <w:tcPr>
            <w:tcW w:w="1583" w:type="dxa"/>
            <w:noWrap/>
            <w:hideMark/>
          </w:tcPr>
          <w:p w14:paraId="488A8722" w14:textId="77777777" w:rsidR="0013534D" w:rsidRPr="000D067E" w:rsidRDefault="0013534D" w:rsidP="00194003">
            <w:pPr>
              <w:rPr>
                <w:color w:val="385623" w:themeColor="accent6" w:themeShade="80"/>
              </w:rPr>
            </w:pPr>
            <w:r w:rsidRPr="000D067E">
              <w:rPr>
                <w:color w:val="385623" w:themeColor="accent6" w:themeShade="80"/>
              </w:rPr>
              <w:t>2.96±0.43</w:t>
            </w:r>
          </w:p>
        </w:tc>
      </w:tr>
      <w:tr w:rsidR="000D067E" w:rsidRPr="000D067E" w14:paraId="4EA82067" w14:textId="77777777" w:rsidTr="004B5AAC">
        <w:trPr>
          <w:trHeight w:val="290"/>
        </w:trPr>
        <w:tc>
          <w:tcPr>
            <w:tcW w:w="2835" w:type="dxa"/>
            <w:noWrap/>
            <w:hideMark/>
          </w:tcPr>
          <w:p w14:paraId="0E476EBA" w14:textId="77777777" w:rsidR="0013534D" w:rsidRPr="000D067E" w:rsidRDefault="0013534D" w:rsidP="00194003">
            <w:pPr>
              <w:rPr>
                <w:i/>
                <w:iCs/>
                <w:color w:val="385623" w:themeColor="accent6" w:themeShade="80"/>
              </w:rPr>
            </w:pPr>
            <w:r w:rsidRPr="000D067E">
              <w:rPr>
                <w:i/>
                <w:iCs/>
                <w:color w:val="385623" w:themeColor="accent6" w:themeShade="80"/>
              </w:rPr>
              <w:t>Fraxinus pennsylvanica</w:t>
            </w:r>
          </w:p>
        </w:tc>
        <w:tc>
          <w:tcPr>
            <w:tcW w:w="1536" w:type="dxa"/>
            <w:noWrap/>
            <w:hideMark/>
          </w:tcPr>
          <w:p w14:paraId="656F842C" w14:textId="77777777" w:rsidR="0013534D" w:rsidRPr="000D067E" w:rsidRDefault="0013534D" w:rsidP="00194003">
            <w:pPr>
              <w:rPr>
                <w:color w:val="385623" w:themeColor="accent6" w:themeShade="80"/>
              </w:rPr>
            </w:pPr>
            <w:r w:rsidRPr="000D067E">
              <w:rPr>
                <w:color w:val="385623" w:themeColor="accent6" w:themeShade="80"/>
              </w:rPr>
              <w:t>2.98±0.25</w:t>
            </w:r>
          </w:p>
        </w:tc>
        <w:tc>
          <w:tcPr>
            <w:tcW w:w="1583" w:type="dxa"/>
            <w:noWrap/>
            <w:hideMark/>
          </w:tcPr>
          <w:p w14:paraId="022E8B71" w14:textId="77777777" w:rsidR="0013534D" w:rsidRPr="000D067E" w:rsidRDefault="0013534D" w:rsidP="00194003">
            <w:pPr>
              <w:rPr>
                <w:color w:val="385623" w:themeColor="accent6" w:themeShade="80"/>
              </w:rPr>
            </w:pPr>
            <w:r w:rsidRPr="000D067E">
              <w:rPr>
                <w:color w:val="385623" w:themeColor="accent6" w:themeShade="80"/>
              </w:rPr>
              <w:t>3.11±0.11</w:t>
            </w:r>
          </w:p>
        </w:tc>
      </w:tr>
      <w:tr w:rsidR="000D067E" w:rsidRPr="000D067E" w14:paraId="74795CCF" w14:textId="77777777" w:rsidTr="004B5AAC">
        <w:trPr>
          <w:trHeight w:val="290"/>
        </w:trPr>
        <w:tc>
          <w:tcPr>
            <w:tcW w:w="2835" w:type="dxa"/>
            <w:noWrap/>
            <w:hideMark/>
          </w:tcPr>
          <w:p w14:paraId="22EFEBA9" w14:textId="77777777" w:rsidR="0013534D" w:rsidRPr="000D067E" w:rsidRDefault="0013534D" w:rsidP="00194003">
            <w:pPr>
              <w:rPr>
                <w:i/>
                <w:iCs/>
                <w:color w:val="385623" w:themeColor="accent6" w:themeShade="80"/>
              </w:rPr>
            </w:pPr>
            <w:r w:rsidRPr="000D067E">
              <w:rPr>
                <w:i/>
                <w:iCs/>
                <w:color w:val="385623" w:themeColor="accent6" w:themeShade="80"/>
              </w:rPr>
              <w:t>Larix laricina</w:t>
            </w:r>
          </w:p>
        </w:tc>
        <w:tc>
          <w:tcPr>
            <w:tcW w:w="1536" w:type="dxa"/>
            <w:noWrap/>
            <w:hideMark/>
          </w:tcPr>
          <w:p w14:paraId="69306D83" w14:textId="77777777" w:rsidR="0013534D" w:rsidRPr="000D067E" w:rsidRDefault="0013534D" w:rsidP="00194003">
            <w:pPr>
              <w:rPr>
                <w:color w:val="385623" w:themeColor="accent6" w:themeShade="80"/>
              </w:rPr>
            </w:pPr>
            <w:r w:rsidRPr="000D067E">
              <w:rPr>
                <w:color w:val="385623" w:themeColor="accent6" w:themeShade="80"/>
              </w:rPr>
              <w:t>3</w:t>
            </w:r>
          </w:p>
        </w:tc>
        <w:tc>
          <w:tcPr>
            <w:tcW w:w="1583" w:type="dxa"/>
            <w:noWrap/>
            <w:hideMark/>
          </w:tcPr>
          <w:p w14:paraId="01E6207F" w14:textId="77777777" w:rsidR="0013534D" w:rsidRPr="000D067E" w:rsidRDefault="0013534D" w:rsidP="00194003">
            <w:pPr>
              <w:rPr>
                <w:color w:val="385623" w:themeColor="accent6" w:themeShade="80"/>
              </w:rPr>
            </w:pPr>
            <w:r w:rsidRPr="000D067E">
              <w:rPr>
                <w:color w:val="385623" w:themeColor="accent6" w:themeShade="80"/>
              </w:rPr>
              <w:t>0.98±0.09</w:t>
            </w:r>
          </w:p>
        </w:tc>
      </w:tr>
      <w:tr w:rsidR="000D067E" w:rsidRPr="000D067E" w14:paraId="1C2C00FA" w14:textId="77777777" w:rsidTr="004B5AAC">
        <w:trPr>
          <w:trHeight w:val="290"/>
        </w:trPr>
        <w:tc>
          <w:tcPr>
            <w:tcW w:w="2835" w:type="dxa"/>
            <w:noWrap/>
            <w:hideMark/>
          </w:tcPr>
          <w:p w14:paraId="6EEA65A3" w14:textId="77777777" w:rsidR="0013534D" w:rsidRPr="000D067E" w:rsidRDefault="0013534D" w:rsidP="00194003">
            <w:pPr>
              <w:rPr>
                <w:i/>
                <w:iCs/>
                <w:color w:val="385623" w:themeColor="accent6" w:themeShade="80"/>
              </w:rPr>
            </w:pPr>
            <w:r w:rsidRPr="000D067E">
              <w:rPr>
                <w:i/>
                <w:iCs/>
                <w:color w:val="385623" w:themeColor="accent6" w:themeShade="80"/>
              </w:rPr>
              <w:t>Ostrya virginiana</w:t>
            </w:r>
          </w:p>
        </w:tc>
        <w:tc>
          <w:tcPr>
            <w:tcW w:w="1536" w:type="dxa"/>
            <w:noWrap/>
            <w:hideMark/>
          </w:tcPr>
          <w:p w14:paraId="314A1979" w14:textId="77777777" w:rsidR="0013534D" w:rsidRPr="000D067E" w:rsidRDefault="0013534D" w:rsidP="00194003">
            <w:pPr>
              <w:rPr>
                <w:color w:val="385623" w:themeColor="accent6" w:themeShade="80"/>
              </w:rPr>
            </w:pPr>
            <w:r w:rsidRPr="000D067E">
              <w:rPr>
                <w:color w:val="385623" w:themeColor="accent6" w:themeShade="80"/>
              </w:rPr>
              <w:t>1.07±0.06</w:t>
            </w:r>
          </w:p>
        </w:tc>
        <w:tc>
          <w:tcPr>
            <w:tcW w:w="1583" w:type="dxa"/>
            <w:noWrap/>
            <w:hideMark/>
          </w:tcPr>
          <w:p w14:paraId="02C00928" w14:textId="77777777" w:rsidR="0013534D" w:rsidRPr="000D067E" w:rsidRDefault="0013534D" w:rsidP="00194003">
            <w:pPr>
              <w:rPr>
                <w:color w:val="385623" w:themeColor="accent6" w:themeShade="80"/>
              </w:rPr>
            </w:pPr>
            <w:r w:rsidRPr="000D067E">
              <w:rPr>
                <w:color w:val="385623" w:themeColor="accent6" w:themeShade="80"/>
              </w:rPr>
              <w:t>4.58±0.21</w:t>
            </w:r>
          </w:p>
        </w:tc>
      </w:tr>
      <w:tr w:rsidR="000D067E" w:rsidRPr="000D067E" w14:paraId="11DBA5D8" w14:textId="77777777" w:rsidTr="004B5AAC">
        <w:trPr>
          <w:trHeight w:val="290"/>
        </w:trPr>
        <w:tc>
          <w:tcPr>
            <w:tcW w:w="2835" w:type="dxa"/>
            <w:noWrap/>
            <w:hideMark/>
          </w:tcPr>
          <w:p w14:paraId="5F2E2833" w14:textId="77777777" w:rsidR="0013534D" w:rsidRPr="000D067E" w:rsidRDefault="0013534D" w:rsidP="00194003">
            <w:pPr>
              <w:rPr>
                <w:i/>
                <w:iCs/>
                <w:color w:val="385623" w:themeColor="accent6" w:themeShade="80"/>
              </w:rPr>
            </w:pPr>
            <w:r w:rsidRPr="000D067E">
              <w:rPr>
                <w:i/>
                <w:iCs/>
                <w:color w:val="385623" w:themeColor="accent6" w:themeShade="80"/>
              </w:rPr>
              <w:t>Populus deltoides</w:t>
            </w:r>
          </w:p>
        </w:tc>
        <w:tc>
          <w:tcPr>
            <w:tcW w:w="1536" w:type="dxa"/>
            <w:noWrap/>
            <w:hideMark/>
          </w:tcPr>
          <w:p w14:paraId="08C911E9" w14:textId="77777777" w:rsidR="0013534D" w:rsidRPr="000D067E" w:rsidRDefault="0013534D" w:rsidP="00194003">
            <w:pPr>
              <w:rPr>
                <w:color w:val="385623" w:themeColor="accent6" w:themeShade="80"/>
              </w:rPr>
            </w:pPr>
            <w:r w:rsidRPr="000D067E">
              <w:rPr>
                <w:color w:val="385623" w:themeColor="accent6" w:themeShade="80"/>
              </w:rPr>
              <w:t>3.03±0.27</w:t>
            </w:r>
          </w:p>
        </w:tc>
        <w:tc>
          <w:tcPr>
            <w:tcW w:w="1583" w:type="dxa"/>
            <w:noWrap/>
            <w:hideMark/>
          </w:tcPr>
          <w:p w14:paraId="24C0C1E8" w14:textId="77777777" w:rsidR="0013534D" w:rsidRPr="000D067E" w:rsidRDefault="0013534D" w:rsidP="00194003">
            <w:pPr>
              <w:rPr>
                <w:color w:val="385623" w:themeColor="accent6" w:themeShade="80"/>
              </w:rPr>
            </w:pPr>
            <w:r w:rsidRPr="000D067E">
              <w:rPr>
                <w:color w:val="385623" w:themeColor="accent6" w:themeShade="80"/>
              </w:rPr>
              <w:t>1.76±0.38</w:t>
            </w:r>
          </w:p>
        </w:tc>
      </w:tr>
      <w:tr w:rsidR="000D067E" w:rsidRPr="000D067E" w14:paraId="1DF29F37" w14:textId="77777777" w:rsidTr="004B5AAC">
        <w:trPr>
          <w:trHeight w:val="290"/>
        </w:trPr>
        <w:tc>
          <w:tcPr>
            <w:tcW w:w="2835" w:type="dxa"/>
            <w:noWrap/>
            <w:hideMark/>
          </w:tcPr>
          <w:p w14:paraId="32760AAA" w14:textId="77777777" w:rsidR="0013534D" w:rsidRPr="000D067E" w:rsidRDefault="0013534D" w:rsidP="00194003">
            <w:pPr>
              <w:rPr>
                <w:i/>
                <w:iCs/>
                <w:color w:val="385623" w:themeColor="accent6" w:themeShade="80"/>
              </w:rPr>
            </w:pPr>
            <w:r w:rsidRPr="000D067E">
              <w:rPr>
                <w:i/>
                <w:iCs/>
                <w:color w:val="385623" w:themeColor="accent6" w:themeShade="80"/>
              </w:rPr>
              <w:t>Populus grandidentata</w:t>
            </w:r>
          </w:p>
        </w:tc>
        <w:tc>
          <w:tcPr>
            <w:tcW w:w="1536" w:type="dxa"/>
            <w:noWrap/>
            <w:hideMark/>
          </w:tcPr>
          <w:p w14:paraId="7583E243" w14:textId="77777777" w:rsidR="0013534D" w:rsidRPr="000D067E" w:rsidRDefault="0013534D" w:rsidP="00194003">
            <w:pPr>
              <w:rPr>
                <w:color w:val="385623" w:themeColor="accent6" w:themeShade="80"/>
              </w:rPr>
            </w:pPr>
            <w:r w:rsidRPr="000D067E">
              <w:rPr>
                <w:color w:val="385623" w:themeColor="accent6" w:themeShade="80"/>
              </w:rPr>
              <w:t>2</w:t>
            </w:r>
          </w:p>
        </w:tc>
        <w:tc>
          <w:tcPr>
            <w:tcW w:w="1583" w:type="dxa"/>
            <w:noWrap/>
            <w:hideMark/>
          </w:tcPr>
          <w:p w14:paraId="5F8C219E" w14:textId="77777777" w:rsidR="0013534D" w:rsidRPr="000D067E" w:rsidRDefault="0013534D" w:rsidP="00194003">
            <w:pPr>
              <w:rPr>
                <w:color w:val="385623" w:themeColor="accent6" w:themeShade="80"/>
              </w:rPr>
            </w:pPr>
            <w:r w:rsidRPr="000D067E">
              <w:rPr>
                <w:color w:val="385623" w:themeColor="accent6" w:themeShade="80"/>
              </w:rPr>
              <w:t>1.21±0.27</w:t>
            </w:r>
          </w:p>
        </w:tc>
      </w:tr>
      <w:tr w:rsidR="000D067E" w:rsidRPr="000D067E" w14:paraId="56D88C35" w14:textId="77777777" w:rsidTr="004B5AAC">
        <w:trPr>
          <w:trHeight w:val="290"/>
        </w:trPr>
        <w:tc>
          <w:tcPr>
            <w:tcW w:w="2835" w:type="dxa"/>
            <w:noWrap/>
            <w:hideMark/>
          </w:tcPr>
          <w:p w14:paraId="7FD2BB45" w14:textId="77777777" w:rsidR="0013534D" w:rsidRPr="000D067E" w:rsidRDefault="0013534D" w:rsidP="00194003">
            <w:pPr>
              <w:rPr>
                <w:i/>
                <w:iCs/>
                <w:color w:val="385623" w:themeColor="accent6" w:themeShade="80"/>
              </w:rPr>
            </w:pPr>
            <w:r w:rsidRPr="000D067E">
              <w:rPr>
                <w:i/>
                <w:iCs/>
                <w:color w:val="385623" w:themeColor="accent6" w:themeShade="80"/>
              </w:rPr>
              <w:t>Prunus serotina</w:t>
            </w:r>
          </w:p>
        </w:tc>
        <w:tc>
          <w:tcPr>
            <w:tcW w:w="1536" w:type="dxa"/>
            <w:noWrap/>
            <w:hideMark/>
          </w:tcPr>
          <w:p w14:paraId="52675268" w14:textId="77777777" w:rsidR="0013534D" w:rsidRPr="000D067E" w:rsidRDefault="0013534D" w:rsidP="00194003">
            <w:pPr>
              <w:rPr>
                <w:color w:val="385623" w:themeColor="accent6" w:themeShade="80"/>
              </w:rPr>
            </w:pPr>
            <w:r w:rsidRPr="000D067E">
              <w:rPr>
                <w:color w:val="385623" w:themeColor="accent6" w:themeShade="80"/>
              </w:rPr>
              <w:t>1.06±0.06</w:t>
            </w:r>
          </w:p>
        </w:tc>
        <w:tc>
          <w:tcPr>
            <w:tcW w:w="1583" w:type="dxa"/>
            <w:noWrap/>
            <w:hideMark/>
          </w:tcPr>
          <w:p w14:paraId="60D141DC" w14:textId="77777777" w:rsidR="0013534D" w:rsidRPr="000D067E" w:rsidRDefault="0013534D" w:rsidP="00194003">
            <w:pPr>
              <w:rPr>
                <w:color w:val="385623" w:themeColor="accent6" w:themeShade="80"/>
              </w:rPr>
            </w:pPr>
            <w:r w:rsidRPr="000D067E">
              <w:rPr>
                <w:color w:val="385623" w:themeColor="accent6" w:themeShade="80"/>
              </w:rPr>
              <w:t>2.46±0.34</w:t>
            </w:r>
          </w:p>
        </w:tc>
      </w:tr>
      <w:tr w:rsidR="000D067E" w:rsidRPr="000D067E" w14:paraId="4A61D0E9" w14:textId="77777777" w:rsidTr="004B5AAC">
        <w:trPr>
          <w:trHeight w:val="290"/>
        </w:trPr>
        <w:tc>
          <w:tcPr>
            <w:tcW w:w="2835" w:type="dxa"/>
            <w:noWrap/>
          </w:tcPr>
          <w:p w14:paraId="4C87ADB0" w14:textId="77777777" w:rsidR="0013534D" w:rsidRPr="000D067E" w:rsidRDefault="0013534D" w:rsidP="00194003">
            <w:pPr>
              <w:rPr>
                <w:i/>
                <w:iCs/>
                <w:color w:val="385623" w:themeColor="accent6" w:themeShade="80"/>
              </w:rPr>
            </w:pPr>
            <w:r w:rsidRPr="000D067E">
              <w:rPr>
                <w:i/>
                <w:iCs/>
                <w:color w:val="385623" w:themeColor="accent6" w:themeShade="80"/>
              </w:rPr>
              <w:t>Quercus alba</w:t>
            </w:r>
          </w:p>
        </w:tc>
        <w:tc>
          <w:tcPr>
            <w:tcW w:w="1536" w:type="dxa"/>
            <w:noWrap/>
          </w:tcPr>
          <w:p w14:paraId="0C1F0A03" w14:textId="77777777" w:rsidR="0013534D" w:rsidRPr="000D067E" w:rsidRDefault="0013534D" w:rsidP="00194003">
            <w:pPr>
              <w:rPr>
                <w:color w:val="385623" w:themeColor="accent6" w:themeShade="80"/>
              </w:rPr>
            </w:pPr>
            <w:r w:rsidRPr="000D067E">
              <w:rPr>
                <w:color w:val="385623" w:themeColor="accent6" w:themeShade="80"/>
              </w:rPr>
              <w:t>1.43±0.14</w:t>
            </w:r>
          </w:p>
        </w:tc>
        <w:tc>
          <w:tcPr>
            <w:tcW w:w="1583" w:type="dxa"/>
            <w:noWrap/>
          </w:tcPr>
          <w:p w14:paraId="1DCFDD19" w14:textId="77777777" w:rsidR="0013534D" w:rsidRPr="000D067E" w:rsidRDefault="0013534D" w:rsidP="00194003">
            <w:pPr>
              <w:rPr>
                <w:color w:val="385623" w:themeColor="accent6" w:themeShade="80"/>
              </w:rPr>
            </w:pPr>
            <w:r w:rsidRPr="000D067E">
              <w:rPr>
                <w:color w:val="385623" w:themeColor="accent6" w:themeShade="80"/>
              </w:rPr>
              <w:t>2.85±0.17</w:t>
            </w:r>
          </w:p>
        </w:tc>
      </w:tr>
      <w:tr w:rsidR="000D067E" w:rsidRPr="000D067E" w14:paraId="2F04BB9C" w14:textId="77777777" w:rsidTr="004B5AAC">
        <w:trPr>
          <w:trHeight w:val="290"/>
        </w:trPr>
        <w:tc>
          <w:tcPr>
            <w:tcW w:w="2835" w:type="dxa"/>
            <w:noWrap/>
            <w:hideMark/>
          </w:tcPr>
          <w:p w14:paraId="259869C4" w14:textId="77777777" w:rsidR="0013534D" w:rsidRPr="000D067E" w:rsidRDefault="0013534D" w:rsidP="00194003">
            <w:pPr>
              <w:rPr>
                <w:i/>
                <w:iCs/>
                <w:color w:val="385623" w:themeColor="accent6" w:themeShade="80"/>
              </w:rPr>
            </w:pPr>
            <w:r w:rsidRPr="000D067E">
              <w:rPr>
                <w:i/>
                <w:iCs/>
                <w:color w:val="385623" w:themeColor="accent6" w:themeShade="80"/>
              </w:rPr>
              <w:t>Quercus bicolor</w:t>
            </w:r>
          </w:p>
        </w:tc>
        <w:tc>
          <w:tcPr>
            <w:tcW w:w="1536" w:type="dxa"/>
            <w:noWrap/>
            <w:hideMark/>
          </w:tcPr>
          <w:p w14:paraId="631E45FD" w14:textId="77777777" w:rsidR="0013534D" w:rsidRPr="000D067E" w:rsidRDefault="0013534D" w:rsidP="00194003">
            <w:pPr>
              <w:rPr>
                <w:color w:val="385623" w:themeColor="accent6" w:themeShade="80"/>
              </w:rPr>
            </w:pPr>
            <w:r w:rsidRPr="000D067E">
              <w:rPr>
                <w:color w:val="385623" w:themeColor="accent6" w:themeShade="80"/>
              </w:rPr>
              <w:t>2.58±0.28</w:t>
            </w:r>
          </w:p>
        </w:tc>
        <w:tc>
          <w:tcPr>
            <w:tcW w:w="1583" w:type="dxa"/>
            <w:noWrap/>
            <w:hideMark/>
          </w:tcPr>
          <w:p w14:paraId="1B6FE72F" w14:textId="77777777" w:rsidR="0013534D" w:rsidRPr="000D067E" w:rsidRDefault="0013534D" w:rsidP="00194003">
            <w:pPr>
              <w:rPr>
                <w:color w:val="385623" w:themeColor="accent6" w:themeShade="80"/>
              </w:rPr>
            </w:pPr>
            <w:r w:rsidRPr="000D067E">
              <w:rPr>
                <w:color w:val="385623" w:themeColor="accent6" w:themeShade="80"/>
              </w:rPr>
              <w:t>2.98±0.02</w:t>
            </w:r>
          </w:p>
        </w:tc>
      </w:tr>
      <w:tr w:rsidR="000D067E" w:rsidRPr="000D067E" w14:paraId="50E535BD" w14:textId="77777777" w:rsidTr="004B5AAC">
        <w:trPr>
          <w:trHeight w:val="290"/>
        </w:trPr>
        <w:tc>
          <w:tcPr>
            <w:tcW w:w="2835" w:type="dxa"/>
            <w:noWrap/>
            <w:hideMark/>
          </w:tcPr>
          <w:p w14:paraId="639E18BA" w14:textId="77777777" w:rsidR="0013534D" w:rsidRPr="000D067E" w:rsidRDefault="0013534D" w:rsidP="00194003">
            <w:pPr>
              <w:rPr>
                <w:i/>
                <w:iCs/>
                <w:color w:val="385623" w:themeColor="accent6" w:themeShade="80"/>
              </w:rPr>
            </w:pPr>
            <w:r w:rsidRPr="000D067E">
              <w:rPr>
                <w:i/>
                <w:iCs/>
                <w:color w:val="385623" w:themeColor="accent6" w:themeShade="80"/>
              </w:rPr>
              <w:t>Quercus macrocarpa</w:t>
            </w:r>
          </w:p>
        </w:tc>
        <w:tc>
          <w:tcPr>
            <w:tcW w:w="1536" w:type="dxa"/>
            <w:noWrap/>
            <w:hideMark/>
          </w:tcPr>
          <w:p w14:paraId="4327753B" w14:textId="77777777" w:rsidR="0013534D" w:rsidRPr="000D067E" w:rsidRDefault="0013534D" w:rsidP="00194003">
            <w:pPr>
              <w:rPr>
                <w:color w:val="385623" w:themeColor="accent6" w:themeShade="80"/>
              </w:rPr>
            </w:pPr>
            <w:r w:rsidRPr="000D067E">
              <w:rPr>
                <w:color w:val="385623" w:themeColor="accent6" w:themeShade="80"/>
              </w:rPr>
              <w:t>1.82±0.15</w:t>
            </w:r>
          </w:p>
        </w:tc>
        <w:tc>
          <w:tcPr>
            <w:tcW w:w="1583" w:type="dxa"/>
            <w:noWrap/>
            <w:hideMark/>
          </w:tcPr>
          <w:p w14:paraId="5BC93438" w14:textId="77777777" w:rsidR="0013534D" w:rsidRPr="000D067E" w:rsidRDefault="0013534D" w:rsidP="00194003">
            <w:pPr>
              <w:rPr>
                <w:color w:val="385623" w:themeColor="accent6" w:themeShade="80"/>
              </w:rPr>
            </w:pPr>
            <w:r w:rsidRPr="000D067E">
              <w:rPr>
                <w:color w:val="385623" w:themeColor="accent6" w:themeShade="80"/>
              </w:rPr>
              <w:t>2.71±0.27</w:t>
            </w:r>
          </w:p>
        </w:tc>
      </w:tr>
      <w:tr w:rsidR="000D067E" w:rsidRPr="000D067E" w14:paraId="6381B360" w14:textId="77777777" w:rsidTr="004B5AAC">
        <w:trPr>
          <w:trHeight w:val="290"/>
        </w:trPr>
        <w:tc>
          <w:tcPr>
            <w:tcW w:w="2835" w:type="dxa"/>
            <w:noWrap/>
            <w:hideMark/>
          </w:tcPr>
          <w:p w14:paraId="044B74FF" w14:textId="77777777" w:rsidR="0013534D" w:rsidRPr="000D067E" w:rsidRDefault="0013534D" w:rsidP="00194003">
            <w:pPr>
              <w:rPr>
                <w:i/>
                <w:iCs/>
                <w:color w:val="385623" w:themeColor="accent6" w:themeShade="80"/>
              </w:rPr>
            </w:pPr>
            <w:r w:rsidRPr="000D067E">
              <w:rPr>
                <w:i/>
                <w:iCs/>
                <w:color w:val="385623" w:themeColor="accent6" w:themeShade="80"/>
              </w:rPr>
              <w:t>Quercus rubra</w:t>
            </w:r>
          </w:p>
        </w:tc>
        <w:tc>
          <w:tcPr>
            <w:tcW w:w="1536" w:type="dxa"/>
            <w:noWrap/>
            <w:hideMark/>
          </w:tcPr>
          <w:p w14:paraId="5DD40C3D" w14:textId="77777777" w:rsidR="0013534D" w:rsidRPr="000D067E" w:rsidRDefault="0013534D" w:rsidP="00194003">
            <w:pPr>
              <w:rPr>
                <w:color w:val="385623" w:themeColor="accent6" w:themeShade="80"/>
              </w:rPr>
            </w:pPr>
            <w:r w:rsidRPr="000D067E">
              <w:rPr>
                <w:color w:val="385623" w:themeColor="accent6" w:themeShade="80"/>
              </w:rPr>
              <w:t>1.12±0.06</w:t>
            </w:r>
          </w:p>
        </w:tc>
        <w:tc>
          <w:tcPr>
            <w:tcW w:w="1583" w:type="dxa"/>
            <w:noWrap/>
            <w:hideMark/>
          </w:tcPr>
          <w:p w14:paraId="2AE66371" w14:textId="77777777" w:rsidR="0013534D" w:rsidRPr="000D067E" w:rsidRDefault="0013534D" w:rsidP="00194003">
            <w:pPr>
              <w:rPr>
                <w:color w:val="385623" w:themeColor="accent6" w:themeShade="80"/>
              </w:rPr>
            </w:pPr>
            <w:r w:rsidRPr="000D067E">
              <w:rPr>
                <w:color w:val="385623" w:themeColor="accent6" w:themeShade="80"/>
              </w:rPr>
              <w:t>2.75±0.18</w:t>
            </w:r>
          </w:p>
        </w:tc>
      </w:tr>
      <w:tr w:rsidR="000D067E" w:rsidRPr="000D067E" w14:paraId="0D0A4C39" w14:textId="77777777" w:rsidTr="004B5AAC">
        <w:trPr>
          <w:trHeight w:val="290"/>
        </w:trPr>
        <w:tc>
          <w:tcPr>
            <w:tcW w:w="2835" w:type="dxa"/>
            <w:noWrap/>
            <w:hideMark/>
          </w:tcPr>
          <w:p w14:paraId="01CB551A" w14:textId="77777777" w:rsidR="0013534D" w:rsidRPr="000D067E" w:rsidRDefault="0013534D" w:rsidP="00194003">
            <w:pPr>
              <w:rPr>
                <w:i/>
                <w:iCs/>
                <w:color w:val="385623" w:themeColor="accent6" w:themeShade="80"/>
              </w:rPr>
            </w:pPr>
            <w:r w:rsidRPr="000D067E">
              <w:rPr>
                <w:i/>
                <w:iCs/>
                <w:color w:val="385623" w:themeColor="accent6" w:themeShade="80"/>
              </w:rPr>
              <w:t>Tilia americana</w:t>
            </w:r>
          </w:p>
        </w:tc>
        <w:tc>
          <w:tcPr>
            <w:tcW w:w="1536" w:type="dxa"/>
            <w:noWrap/>
            <w:hideMark/>
          </w:tcPr>
          <w:p w14:paraId="708C7725" w14:textId="77777777" w:rsidR="0013534D" w:rsidRPr="000D067E" w:rsidRDefault="0013534D" w:rsidP="00194003">
            <w:pPr>
              <w:rPr>
                <w:color w:val="385623" w:themeColor="accent6" w:themeShade="80"/>
              </w:rPr>
            </w:pPr>
            <w:r w:rsidRPr="000D067E">
              <w:rPr>
                <w:color w:val="385623" w:themeColor="accent6" w:themeShade="80"/>
              </w:rPr>
              <w:t>1.26±0.15</w:t>
            </w:r>
          </w:p>
        </w:tc>
        <w:tc>
          <w:tcPr>
            <w:tcW w:w="1583" w:type="dxa"/>
            <w:noWrap/>
            <w:hideMark/>
          </w:tcPr>
          <w:p w14:paraId="57C3C931" w14:textId="77777777" w:rsidR="0013534D" w:rsidRPr="000D067E" w:rsidRDefault="0013534D" w:rsidP="00194003">
            <w:pPr>
              <w:rPr>
                <w:color w:val="385623" w:themeColor="accent6" w:themeShade="80"/>
              </w:rPr>
            </w:pPr>
            <w:r w:rsidRPr="000D067E">
              <w:rPr>
                <w:color w:val="385623" w:themeColor="accent6" w:themeShade="80"/>
              </w:rPr>
              <w:t>3.98±0.15</w:t>
            </w:r>
          </w:p>
        </w:tc>
      </w:tr>
      <w:tr w:rsidR="000D067E" w:rsidRPr="000D067E" w14:paraId="5D1930DC" w14:textId="77777777" w:rsidTr="004B5AAC">
        <w:trPr>
          <w:trHeight w:val="290"/>
        </w:trPr>
        <w:tc>
          <w:tcPr>
            <w:tcW w:w="2835" w:type="dxa"/>
            <w:noWrap/>
            <w:hideMark/>
          </w:tcPr>
          <w:p w14:paraId="5F1ADE01" w14:textId="77777777" w:rsidR="0013534D" w:rsidRPr="000D067E" w:rsidRDefault="0013534D" w:rsidP="00194003">
            <w:pPr>
              <w:rPr>
                <w:i/>
                <w:iCs/>
                <w:color w:val="385623" w:themeColor="accent6" w:themeShade="80"/>
              </w:rPr>
            </w:pPr>
            <w:r w:rsidRPr="000D067E">
              <w:rPr>
                <w:i/>
                <w:iCs/>
                <w:color w:val="385623" w:themeColor="accent6" w:themeShade="80"/>
              </w:rPr>
              <w:t>Ulmus americana</w:t>
            </w:r>
          </w:p>
        </w:tc>
        <w:tc>
          <w:tcPr>
            <w:tcW w:w="1536" w:type="dxa"/>
            <w:noWrap/>
            <w:hideMark/>
          </w:tcPr>
          <w:p w14:paraId="24C3A827" w14:textId="77777777" w:rsidR="0013534D" w:rsidRPr="000D067E" w:rsidRDefault="0013534D" w:rsidP="00194003">
            <w:pPr>
              <w:rPr>
                <w:color w:val="385623" w:themeColor="accent6" w:themeShade="80"/>
              </w:rPr>
            </w:pPr>
            <w:r w:rsidRPr="000D067E">
              <w:rPr>
                <w:color w:val="385623" w:themeColor="accent6" w:themeShade="80"/>
              </w:rPr>
              <w:t>2.46±0.26</w:t>
            </w:r>
          </w:p>
        </w:tc>
        <w:tc>
          <w:tcPr>
            <w:tcW w:w="1583" w:type="dxa"/>
            <w:noWrap/>
            <w:hideMark/>
          </w:tcPr>
          <w:p w14:paraId="0116A734" w14:textId="77777777" w:rsidR="0013534D" w:rsidRPr="000D067E" w:rsidRDefault="0013534D" w:rsidP="00194003">
            <w:pPr>
              <w:rPr>
                <w:color w:val="385623" w:themeColor="accent6" w:themeShade="80"/>
              </w:rPr>
            </w:pPr>
            <w:r w:rsidRPr="000D067E">
              <w:rPr>
                <w:color w:val="385623" w:themeColor="accent6" w:themeShade="80"/>
              </w:rPr>
              <w:t>3.14±0.12</w:t>
            </w:r>
          </w:p>
        </w:tc>
      </w:tr>
      <w:tr w:rsidR="0013534D" w:rsidRPr="000D067E" w14:paraId="6B2D509C" w14:textId="77777777" w:rsidTr="004B5AAC">
        <w:trPr>
          <w:trHeight w:val="290"/>
        </w:trPr>
        <w:tc>
          <w:tcPr>
            <w:tcW w:w="2835" w:type="dxa"/>
            <w:noWrap/>
            <w:hideMark/>
          </w:tcPr>
          <w:p w14:paraId="2A743FE4" w14:textId="77777777" w:rsidR="0013534D" w:rsidRPr="000D067E" w:rsidRDefault="0013534D" w:rsidP="00194003">
            <w:pPr>
              <w:rPr>
                <w:i/>
                <w:iCs/>
                <w:color w:val="385623" w:themeColor="accent6" w:themeShade="80"/>
              </w:rPr>
            </w:pPr>
            <w:r w:rsidRPr="000D067E">
              <w:rPr>
                <w:i/>
                <w:iCs/>
                <w:color w:val="385623" w:themeColor="accent6" w:themeShade="80"/>
              </w:rPr>
              <w:t>Ulmus rubra</w:t>
            </w:r>
          </w:p>
        </w:tc>
        <w:tc>
          <w:tcPr>
            <w:tcW w:w="1536" w:type="dxa"/>
            <w:noWrap/>
            <w:hideMark/>
          </w:tcPr>
          <w:p w14:paraId="48C3D635" w14:textId="77777777" w:rsidR="0013534D" w:rsidRPr="000D067E" w:rsidRDefault="0013534D" w:rsidP="00194003">
            <w:pPr>
              <w:rPr>
                <w:color w:val="385623" w:themeColor="accent6" w:themeShade="80"/>
              </w:rPr>
            </w:pPr>
            <w:r w:rsidRPr="000D067E">
              <w:rPr>
                <w:color w:val="385623" w:themeColor="accent6" w:themeShade="80"/>
              </w:rPr>
              <w:t>1.73±0.24</w:t>
            </w:r>
          </w:p>
        </w:tc>
        <w:tc>
          <w:tcPr>
            <w:tcW w:w="1583" w:type="dxa"/>
            <w:noWrap/>
            <w:hideMark/>
          </w:tcPr>
          <w:p w14:paraId="1BFD9AEE" w14:textId="77777777" w:rsidR="0013534D" w:rsidRPr="000D067E" w:rsidRDefault="0013534D" w:rsidP="00194003">
            <w:pPr>
              <w:rPr>
                <w:color w:val="385623" w:themeColor="accent6" w:themeShade="80"/>
              </w:rPr>
            </w:pPr>
            <w:r w:rsidRPr="000D067E">
              <w:rPr>
                <w:color w:val="385623" w:themeColor="accent6" w:themeShade="80"/>
              </w:rPr>
              <w:t>3.31±0.19</w:t>
            </w:r>
          </w:p>
        </w:tc>
      </w:tr>
    </w:tbl>
    <w:p w14:paraId="4C2D7BE9" w14:textId="77777777" w:rsidR="00B66FD1" w:rsidRPr="000D067E" w:rsidRDefault="00B66FD1" w:rsidP="00C342CE">
      <w:pPr>
        <w:pStyle w:val="Heading1"/>
        <w:rPr>
          <w:color w:val="385623" w:themeColor="accent6" w:themeShade="80"/>
        </w:rPr>
      </w:pPr>
      <w:bookmarkStart w:id="79" w:name="_Toc213799240"/>
      <w:bookmarkEnd w:id="79"/>
    </w:p>
    <w:p w14:paraId="6F04DB1F" w14:textId="77777777" w:rsidR="00F37465" w:rsidRPr="000D067E" w:rsidRDefault="00F37465" w:rsidP="00194003">
      <w:pPr>
        <w:rPr>
          <w:color w:val="385623" w:themeColor="accent6" w:themeShade="80"/>
        </w:rPr>
      </w:pPr>
    </w:p>
    <w:p w14:paraId="28571D63" w14:textId="0A5FE82A" w:rsidR="00F37465" w:rsidRPr="000D067E" w:rsidRDefault="00F37465" w:rsidP="00194003">
      <w:pPr>
        <w:rPr>
          <w:color w:val="385623" w:themeColor="accent6" w:themeShade="80"/>
        </w:rPr>
      </w:pPr>
      <w:r w:rsidRPr="000D067E">
        <w:rPr>
          <w:noProof/>
          <w:color w:val="385623" w:themeColor="accent6" w:themeShade="80"/>
        </w:rPr>
        <mc:AlternateContent>
          <mc:Choice Requires="wps">
            <w:drawing>
              <wp:anchor distT="45720" distB="45720" distL="114300" distR="114300" simplePos="0" relativeHeight="251657216" behindDoc="0" locked="0" layoutInCell="1" allowOverlap="1" wp14:anchorId="0D28DF12" wp14:editId="20BC2476">
                <wp:simplePos x="0" y="0"/>
                <wp:positionH relativeFrom="column">
                  <wp:posOffset>252730</wp:posOffset>
                </wp:positionH>
                <wp:positionV relativeFrom="paragraph">
                  <wp:posOffset>174234</wp:posOffset>
                </wp:positionV>
                <wp:extent cx="278130" cy="288388"/>
                <wp:effectExtent l="0" t="0" r="26670" b="1651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130" cy="288388"/>
                        </a:xfrm>
                        <a:prstGeom prst="rect">
                          <a:avLst/>
                        </a:prstGeom>
                        <a:solidFill>
                          <a:srgbClr val="FFFFFF"/>
                        </a:solidFill>
                        <a:ln w="9525">
                          <a:solidFill>
                            <a:srgbClr val="000000"/>
                          </a:solidFill>
                          <a:miter lim="800000"/>
                          <a:headEnd/>
                          <a:tailEnd/>
                        </a:ln>
                      </wps:spPr>
                      <wps:txbx>
                        <w:txbxContent>
                          <w:p w14:paraId="6C03F618" w14:textId="77777777" w:rsidR="00F37465" w:rsidRPr="00C96F66" w:rsidRDefault="00F37465" w:rsidP="00F37465">
                            <w:r w:rsidRPr="00C96F66">
                              <w: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28DF12" id="Text Box 2" o:spid="_x0000_s1028" type="#_x0000_t202" style="position:absolute;margin-left:19.9pt;margin-top:13.7pt;width:21.9pt;height:22.7pt;z-index:2516572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">
                <v:textbox>
                  <w:txbxContent>
                    <w:p w14:paraId="6C03F618" w14:textId="77777777" w:rsidR="00F37465" w:rsidRPr="00C96F66" w:rsidRDefault="00F37465" w:rsidP="00F37465">
                      <w:r w:rsidRPr="00C96F66">
                        <w:t>A</w:t>
                      </w:r>
                    </w:p>
                  </w:txbxContent>
                </v:textbox>
              </v:shape>
            </w:pict>
          </mc:Fallback>
        </mc:AlternateContent>
      </w:r>
      <w:r w:rsidRPr="000D067E">
        <w:rPr>
          <w:color w:val="385623" w:themeColor="accent6" w:themeShade="80"/>
        </w:rPr>
        <w:t xml:space="preserve"> </w:t>
      </w:r>
    </w:p>
    <w:p w14:paraId="310F32D0" w14:textId="5BBA0508" w:rsidR="00F37465" w:rsidRPr="000D067E" w:rsidRDefault="00F37465" w:rsidP="00194003">
      <w:pPr>
        <w:rPr>
          <w:color w:val="385623" w:themeColor="accent6" w:themeShade="80"/>
        </w:rPr>
      </w:pPr>
      <w:r w:rsidRPr="000D067E">
        <w:rPr>
          <w:noProof/>
          <w:color w:val="385623" w:themeColor="accent6" w:themeShade="80"/>
        </w:rPr>
        <mc:AlternateContent>
          <mc:Choice Requires="wps">
            <w:drawing>
              <wp:anchor distT="45720" distB="45720" distL="114300" distR="114300" simplePos="0" relativeHeight="251659264" behindDoc="0" locked="0" layoutInCell="1" allowOverlap="1" wp14:anchorId="7B19CD18" wp14:editId="36B18D63">
                <wp:simplePos x="0" y="0"/>
                <wp:positionH relativeFrom="column">
                  <wp:posOffset>218048</wp:posOffset>
                </wp:positionH>
                <wp:positionV relativeFrom="paragraph">
                  <wp:posOffset>2131255</wp:posOffset>
                </wp:positionV>
                <wp:extent cx="316523" cy="260253"/>
                <wp:effectExtent l="0" t="0" r="26670" b="26035"/>
                <wp:wrapNone/>
                <wp:docPr id="17516824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6523" cy="260253"/>
                        </a:xfrm>
                        <a:prstGeom prst="rect">
                          <a:avLst/>
                        </a:prstGeom>
                        <a:solidFill>
                          <a:srgbClr val="FFFFFF"/>
                        </a:solidFill>
                        <a:ln w="9525">
                          <a:solidFill>
                            <a:srgbClr val="000000"/>
                          </a:solidFill>
                          <a:miter lim="800000"/>
                          <a:headEnd/>
                          <a:tailEnd/>
                        </a:ln>
                      </wps:spPr>
                      <wps:txbx>
                        <w:txbxContent>
                          <w:p w14:paraId="0EF87096" w14:textId="77777777" w:rsidR="00F37465" w:rsidRPr="00C96F66" w:rsidRDefault="00F37465" w:rsidP="00F37465">
                            <w:r>
                              <w:t>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19CD18" id="_x0000_s1029" type="#_x0000_t202" style="position:absolute;margin-left:17.15pt;margin-top:167.8pt;width:24.9pt;height:20.5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">
                <v:textbox>
                  <w:txbxContent>
                    <w:p w14:paraId="0EF87096" w14:textId="77777777" w:rsidR="00F37465" w:rsidRPr="00C96F66" w:rsidRDefault="00F37465" w:rsidP="00F37465">
                      <w:r>
                        <w:t>B</w:t>
                      </w:r>
                    </w:p>
                  </w:txbxContent>
                </v:textbox>
              </v:shape>
            </w:pict>
          </mc:Fallback>
        </mc:AlternateContent>
      </w:r>
      <w:r w:rsidRPr="000D067E">
        <w:rPr>
          <w:noProof/>
          <w:color w:val="385623" w:themeColor="accent6" w:themeShade="80"/>
        </w:rPr>
        <w:drawing>
          <wp:inline distT="0" distB="0" distL="0" distR="0" wp14:anchorId="1D581B0C" wp14:editId="58126144">
            <wp:extent cx="2804853" cy="2134772"/>
            <wp:effectExtent l="0" t="0" r="0" b="0"/>
            <wp:docPr id="30020192"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20192" name=""/>
                    <pic:cNvPicPr/>
                  </pic:nvPicPr>
                  <pic:blipFill>
                    <a:blip r:embed="rId38">
                      <a:extLst>
                        <a:ext uri="{96DAC541-7B7A-43D3-8B79-37D633B846F1}">
                          <asvg:svgBlip xmlns:asvg="http://schemas.microsoft.com/office/drawing/2016/SVG/main" r:embed="rId39"/>
                        </a:ext>
                      </a:extLst>
                    </a:blip>
                    <a:stretch>
                      <a:fillRect/>
                    </a:stretch>
                  </pic:blipFill>
                  <pic:spPr>
                    <a:xfrm>
                      <a:off x="0" y="0"/>
                      <a:ext cx="2818747" cy="2145347"/>
                    </a:xfrm>
                    <a:prstGeom prst="rect">
                      <a:avLst/>
                    </a:prstGeom>
                  </pic:spPr>
                </pic:pic>
              </a:graphicData>
            </a:graphic>
          </wp:inline>
        </w:drawing>
      </w:r>
      <w:r w:rsidRPr="000D067E">
        <w:rPr>
          <w:noProof/>
          <w:color w:val="385623" w:themeColor="accent6" w:themeShade="80"/>
        </w:rPr>
        <w:drawing>
          <wp:inline distT="0" distB="0" distL="0" distR="0" wp14:anchorId="542A5999" wp14:editId="77BC31FF">
            <wp:extent cx="2820572" cy="2146737"/>
            <wp:effectExtent l="0" t="0" r="0" b="6350"/>
            <wp:docPr id="75663401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634016" name=""/>
                    <pic:cNvPicPr/>
                  </pic:nvPicPr>
                  <pic:blipFill>
                    <a:blip r:embed="rId40">
                      <a:extLst>
                        <a:ext uri="{96DAC541-7B7A-43D3-8B79-37D633B846F1}">
                          <asvg:svgBlip xmlns:asvg="http://schemas.microsoft.com/office/drawing/2016/SVG/main" r:embed="rId41"/>
                        </a:ext>
                      </a:extLst>
                    </a:blip>
                    <a:stretch>
                      <a:fillRect/>
                    </a:stretch>
                  </pic:blipFill>
                  <pic:spPr>
                    <a:xfrm>
                      <a:off x="0" y="0"/>
                      <a:ext cx="2840458" cy="2161872"/>
                    </a:xfrm>
                    <a:prstGeom prst="rect">
                      <a:avLst/>
                    </a:prstGeom>
                  </pic:spPr>
                </pic:pic>
              </a:graphicData>
            </a:graphic>
          </wp:inline>
        </w:drawing>
      </w:r>
    </w:p>
    <w:p w14:paraId="2F1D12DB" w14:textId="66C5647B" w:rsidR="00F37465" w:rsidRPr="000D067E" w:rsidRDefault="00BC619A" w:rsidP="00447EF8">
      <w:pPr>
        <w:pStyle w:val="Caption"/>
        <w:rPr>
          <w:color w:val="385623" w:themeColor="accent6" w:themeShade="80"/>
        </w:rPr>
      </w:pPr>
      <w:bookmarkStart w:id="80" w:name="_Toc213798458"/>
      <w:r w:rsidRPr="000D067E">
        <w:rPr>
          <w:b/>
          <w:bCs/>
          <w:color w:val="385623" w:themeColor="accent6" w:themeShade="80"/>
        </w:rPr>
        <w:t xml:space="preserve">Figure </w:t>
      </w:r>
      <w:r w:rsidRPr="000D067E">
        <w:rPr>
          <w:b/>
          <w:bCs/>
          <w:color w:val="385623" w:themeColor="accent6" w:themeShade="80"/>
        </w:rPr>
        <w:fldChar w:fldCharType="begin"/>
      </w:r>
      <w:r w:rsidRPr="000D067E">
        <w:rPr>
          <w:b/>
          <w:bCs/>
          <w:color w:val="385623" w:themeColor="accent6" w:themeShade="80"/>
        </w:rPr>
        <w:instrText xml:space="preserve"> STYLEREF 1 \s </w:instrText>
      </w:r>
      <w:r w:rsidRPr="000D067E">
        <w:rPr>
          <w:b/>
          <w:bCs/>
          <w:color w:val="385623" w:themeColor="accent6" w:themeShade="80"/>
        </w:rPr>
        <w:fldChar w:fldCharType="separate"/>
      </w:r>
      <w:r w:rsidRPr="000D067E">
        <w:rPr>
          <w:b/>
          <w:bCs/>
          <w:noProof/>
          <w:color w:val="385623" w:themeColor="accent6" w:themeShade="80"/>
        </w:rPr>
        <w:t>B</w:t>
      </w:r>
      <w:r w:rsidRPr="000D067E">
        <w:rPr>
          <w:b/>
          <w:bCs/>
          <w:color w:val="385623" w:themeColor="accent6" w:themeShade="80"/>
        </w:rPr>
        <w:fldChar w:fldCharType="end"/>
      </w:r>
      <w:r w:rsidRPr="000D067E">
        <w:rPr>
          <w:b/>
          <w:bCs/>
          <w:color w:val="385623" w:themeColor="accent6" w:themeShade="80"/>
        </w:rPr>
        <w:t>.</w:t>
      </w:r>
      <w:r w:rsidRPr="000D067E">
        <w:rPr>
          <w:b/>
          <w:bCs/>
          <w:color w:val="385623" w:themeColor="accent6" w:themeShade="80"/>
        </w:rPr>
        <w:fldChar w:fldCharType="begin"/>
      </w:r>
      <w:r w:rsidRPr="000D067E">
        <w:rPr>
          <w:b/>
          <w:bCs/>
          <w:color w:val="385623" w:themeColor="accent6" w:themeShade="80"/>
        </w:rPr>
        <w:instrText xml:space="preserve"> SEQ Figure \* ARABIC \s 1 </w:instrText>
      </w:r>
      <w:r w:rsidRPr="000D067E">
        <w:rPr>
          <w:b/>
          <w:bCs/>
          <w:color w:val="385623" w:themeColor="accent6" w:themeShade="80"/>
        </w:rPr>
        <w:fldChar w:fldCharType="separate"/>
      </w:r>
      <w:r w:rsidRPr="000D067E">
        <w:rPr>
          <w:b/>
          <w:bCs/>
          <w:noProof/>
          <w:color w:val="385623" w:themeColor="accent6" w:themeShade="80"/>
        </w:rPr>
        <w:t>1</w:t>
      </w:r>
      <w:r w:rsidRPr="000D067E">
        <w:rPr>
          <w:b/>
          <w:bCs/>
          <w:color w:val="385623" w:themeColor="accent6" w:themeShade="80"/>
        </w:rPr>
        <w:fldChar w:fldCharType="end"/>
      </w:r>
      <w:r w:rsidRPr="000D067E">
        <w:rPr>
          <w:b/>
          <w:bCs/>
          <w:color w:val="385623" w:themeColor="accent6" w:themeShade="80"/>
        </w:rPr>
        <w:t>.</w:t>
      </w:r>
      <w:r w:rsidRPr="000D067E">
        <w:rPr>
          <w:color w:val="385623" w:themeColor="accent6" w:themeShade="80"/>
        </w:rPr>
        <w:t xml:space="preserve"> </w:t>
      </w:r>
      <w:r w:rsidR="00F37465" w:rsidRPr="000D067E">
        <w:rPr>
          <w:color w:val="385623" w:themeColor="accent6" w:themeShade="80"/>
        </w:rPr>
        <w:t>Species accumulation curves for</w:t>
      </w:r>
      <w:r w:rsidR="00E72C50" w:rsidRPr="000D067E">
        <w:rPr>
          <w:color w:val="385623" w:themeColor="accent6" w:themeShade="80"/>
        </w:rPr>
        <w:t xml:space="preserve"> ground beetle communities sampled in</w:t>
      </w:r>
      <w:r w:rsidR="00F37465" w:rsidRPr="000D067E">
        <w:rPr>
          <w:color w:val="385623" w:themeColor="accent6" w:themeShade="80"/>
        </w:rPr>
        <w:t xml:space="preserve"> A) 2015 and B) 2022</w:t>
      </w:r>
      <w:r w:rsidR="00E72C50" w:rsidRPr="000D067E">
        <w:rPr>
          <w:color w:val="385623" w:themeColor="accent6" w:themeShade="80"/>
        </w:rPr>
        <w:t>.</w:t>
      </w:r>
      <w:r w:rsidR="00F37465" w:rsidRPr="000D067E">
        <w:rPr>
          <w:color w:val="385623" w:themeColor="accent6" w:themeShade="80"/>
        </w:rPr>
        <w:t xml:space="preserve"> The x-axis shows the number of sampled plots, while the y-axis shows the species richness.</w:t>
      </w:r>
      <w:bookmarkEnd w:id="80"/>
      <w:r w:rsidR="00F37465" w:rsidRPr="000D067E">
        <w:rPr>
          <w:color w:val="385623" w:themeColor="accent6" w:themeShade="80"/>
        </w:rPr>
        <w:t xml:space="preserve"> </w:t>
      </w:r>
    </w:p>
    <w:p w14:paraId="0969255E" w14:textId="77777777" w:rsidR="00F37465" w:rsidRPr="000D067E" w:rsidRDefault="00F37465" w:rsidP="00194003">
      <w:pPr>
        <w:rPr>
          <w:color w:val="385623" w:themeColor="accent6" w:themeShade="80"/>
        </w:rPr>
      </w:pPr>
    </w:p>
    <w:p w14:paraId="21CB3768" w14:textId="77777777" w:rsidR="00F37465" w:rsidRPr="000D067E" w:rsidRDefault="00F37465" w:rsidP="00194003">
      <w:pPr>
        <w:rPr>
          <w:color w:val="385623" w:themeColor="accent6" w:themeShade="80"/>
        </w:rPr>
      </w:pPr>
    </w:p>
    <w:p w14:paraId="0C19435D" w14:textId="77777777" w:rsidR="00F37465" w:rsidRPr="000D067E" w:rsidRDefault="00F37465" w:rsidP="00194003">
      <w:pPr>
        <w:rPr>
          <w:color w:val="385623" w:themeColor="accent6" w:themeShade="80"/>
        </w:rPr>
      </w:pPr>
      <w:r w:rsidRPr="000D067E">
        <w:rPr>
          <w:noProof/>
          <w:color w:val="385623" w:themeColor="accent6" w:themeShade="80"/>
        </w:rPr>
        <w:lastRenderedPageBreak/>
        <w:drawing>
          <wp:inline distT="0" distB="0" distL="0" distR="0" wp14:anchorId="09D707AA" wp14:editId="194DBA56">
            <wp:extent cx="5676900" cy="4572000"/>
            <wp:effectExtent l="0" t="0" r="0" b="0"/>
            <wp:docPr id="137282565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825651" name=""/>
                    <pic:cNvPicPr/>
                  </pic:nvPicPr>
                  <pic:blipFill>
                    <a:blip r:embed="rId42">
                      <a:extLst>
                        <a:ext uri="{96DAC541-7B7A-43D3-8B79-37D633B846F1}">
                          <asvg:svgBlip xmlns:asvg="http://schemas.microsoft.com/office/drawing/2016/SVG/main" r:embed="rId43"/>
                        </a:ext>
                      </a:extLst>
                    </a:blip>
                    <a:stretch>
                      <a:fillRect/>
                    </a:stretch>
                  </pic:blipFill>
                  <pic:spPr>
                    <a:xfrm>
                      <a:off x="0" y="0"/>
                      <a:ext cx="5676900" cy="4572000"/>
                    </a:xfrm>
                    <a:prstGeom prst="rect">
                      <a:avLst/>
                    </a:prstGeom>
                  </pic:spPr>
                </pic:pic>
              </a:graphicData>
            </a:graphic>
          </wp:inline>
        </w:drawing>
      </w:r>
    </w:p>
    <w:p w14:paraId="4039EB33" w14:textId="47B4B49E" w:rsidR="00F37465" w:rsidRPr="000D067E" w:rsidRDefault="00BC619A" w:rsidP="00447EF8">
      <w:pPr>
        <w:pStyle w:val="Caption"/>
        <w:rPr>
          <w:color w:val="385623" w:themeColor="accent6" w:themeShade="80"/>
        </w:rPr>
      </w:pPr>
      <w:bookmarkStart w:id="81" w:name="_Toc213798459"/>
      <w:r w:rsidRPr="000D067E">
        <w:rPr>
          <w:b/>
          <w:bCs/>
          <w:color w:val="385623" w:themeColor="accent6" w:themeShade="80"/>
        </w:rPr>
        <w:t xml:space="preserve">Figure </w:t>
      </w:r>
      <w:r w:rsidRPr="000D067E">
        <w:rPr>
          <w:b/>
          <w:bCs/>
          <w:color w:val="385623" w:themeColor="accent6" w:themeShade="80"/>
        </w:rPr>
        <w:fldChar w:fldCharType="begin"/>
      </w:r>
      <w:r w:rsidRPr="000D067E">
        <w:rPr>
          <w:b/>
          <w:bCs/>
          <w:color w:val="385623" w:themeColor="accent6" w:themeShade="80"/>
        </w:rPr>
        <w:instrText xml:space="preserve"> STYLEREF 1 \s </w:instrText>
      </w:r>
      <w:r w:rsidRPr="000D067E">
        <w:rPr>
          <w:b/>
          <w:bCs/>
          <w:color w:val="385623" w:themeColor="accent6" w:themeShade="80"/>
        </w:rPr>
        <w:fldChar w:fldCharType="separate"/>
      </w:r>
      <w:r w:rsidRPr="000D067E">
        <w:rPr>
          <w:b/>
          <w:bCs/>
          <w:noProof/>
          <w:color w:val="385623" w:themeColor="accent6" w:themeShade="80"/>
        </w:rPr>
        <w:t>B</w:t>
      </w:r>
      <w:r w:rsidRPr="000D067E">
        <w:rPr>
          <w:b/>
          <w:bCs/>
          <w:color w:val="385623" w:themeColor="accent6" w:themeShade="80"/>
        </w:rPr>
        <w:fldChar w:fldCharType="end"/>
      </w:r>
      <w:r w:rsidRPr="000D067E">
        <w:rPr>
          <w:b/>
          <w:bCs/>
          <w:color w:val="385623" w:themeColor="accent6" w:themeShade="80"/>
        </w:rPr>
        <w:t>.</w:t>
      </w:r>
      <w:r w:rsidRPr="000D067E">
        <w:rPr>
          <w:b/>
          <w:bCs/>
          <w:color w:val="385623" w:themeColor="accent6" w:themeShade="80"/>
        </w:rPr>
        <w:fldChar w:fldCharType="begin"/>
      </w:r>
      <w:r w:rsidRPr="000D067E">
        <w:rPr>
          <w:b/>
          <w:bCs/>
          <w:color w:val="385623" w:themeColor="accent6" w:themeShade="80"/>
        </w:rPr>
        <w:instrText xml:space="preserve"> SEQ Figure \* ARABIC \s 1 </w:instrText>
      </w:r>
      <w:r w:rsidRPr="000D067E">
        <w:rPr>
          <w:b/>
          <w:bCs/>
          <w:color w:val="385623" w:themeColor="accent6" w:themeShade="80"/>
        </w:rPr>
        <w:fldChar w:fldCharType="separate"/>
      </w:r>
      <w:r w:rsidRPr="000D067E">
        <w:rPr>
          <w:b/>
          <w:bCs/>
          <w:noProof/>
          <w:color w:val="385623" w:themeColor="accent6" w:themeShade="80"/>
        </w:rPr>
        <w:t>2</w:t>
      </w:r>
      <w:r w:rsidRPr="000D067E">
        <w:rPr>
          <w:b/>
          <w:bCs/>
          <w:color w:val="385623" w:themeColor="accent6" w:themeShade="80"/>
        </w:rPr>
        <w:fldChar w:fldCharType="end"/>
      </w:r>
      <w:r w:rsidRPr="000D067E">
        <w:rPr>
          <w:b/>
          <w:bCs/>
          <w:color w:val="385623" w:themeColor="accent6" w:themeShade="80"/>
        </w:rPr>
        <w:t>.</w:t>
      </w:r>
      <w:r w:rsidRPr="000D067E">
        <w:rPr>
          <w:color w:val="385623" w:themeColor="accent6" w:themeShade="80"/>
        </w:rPr>
        <w:t xml:space="preserve"> </w:t>
      </w:r>
      <w:r w:rsidR="00F37465" w:rsidRPr="000D067E">
        <w:rPr>
          <w:color w:val="385623" w:themeColor="accent6" w:themeShade="80"/>
        </w:rPr>
        <w:t xml:space="preserve">Biplot of the first two principal component axes of the principal components analysis (PCA) of the eight numerical traits measured for 47 ground beetle species. Blue arrows with labels are the eight trait variables, which are explained in Table 1. Black text in the graph indicates the locations of each species in trait space, following the abbreviations in Table 2. The word “standard” after a variable name indicates that it has previously been divided by body length to address high correlations with body length. The species </w:t>
      </w:r>
      <w:r w:rsidR="00F37465" w:rsidRPr="000D067E">
        <w:rPr>
          <w:i/>
          <w:color w:val="385623" w:themeColor="accent6" w:themeShade="80"/>
        </w:rPr>
        <w:t>Notiophilus aeneus</w:t>
      </w:r>
      <w:r w:rsidR="00F37465" w:rsidRPr="000D067E">
        <w:rPr>
          <w:color w:val="385623" w:themeColor="accent6" w:themeShade="80"/>
        </w:rPr>
        <w:t xml:space="preserve"> was omitted from the PCA.</w:t>
      </w:r>
      <w:bookmarkEnd w:id="81"/>
    </w:p>
    <w:p w14:paraId="0900E803" w14:textId="77777777" w:rsidR="00F37465" w:rsidRPr="000D067E" w:rsidRDefault="00F37465" w:rsidP="00194003">
      <w:pPr>
        <w:rPr>
          <w:color w:val="385623" w:themeColor="accent6" w:themeShade="80"/>
        </w:rPr>
      </w:pPr>
      <w:r w:rsidRPr="000D067E">
        <w:rPr>
          <w:noProof/>
          <w:color w:val="385623" w:themeColor="accent6" w:themeShade="80"/>
        </w:rPr>
        <w:lastRenderedPageBreak/>
        <w:drawing>
          <wp:inline distT="0" distB="0" distL="0" distR="0" wp14:anchorId="55F223D9" wp14:editId="455614EC">
            <wp:extent cx="5362575" cy="3305175"/>
            <wp:effectExtent l="0" t="0" r="9525" b="9525"/>
            <wp:docPr id="1423953312"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953312" name=""/>
                    <pic:cNvPicPr/>
                  </pic:nvPicPr>
                  <pic:blipFill>
                    <a:blip r:embed="rId44">
                      <a:extLst>
                        <a:ext uri="{96DAC541-7B7A-43D3-8B79-37D633B846F1}">
                          <asvg:svgBlip xmlns:asvg="http://schemas.microsoft.com/office/drawing/2016/SVG/main" r:embed="rId45"/>
                        </a:ext>
                      </a:extLst>
                    </a:blip>
                    <a:stretch>
                      <a:fillRect/>
                    </a:stretch>
                  </pic:blipFill>
                  <pic:spPr>
                    <a:xfrm>
                      <a:off x="0" y="0"/>
                      <a:ext cx="5362575" cy="3305175"/>
                    </a:xfrm>
                    <a:prstGeom prst="rect">
                      <a:avLst/>
                    </a:prstGeom>
                  </pic:spPr>
                </pic:pic>
              </a:graphicData>
            </a:graphic>
          </wp:inline>
        </w:drawing>
      </w:r>
    </w:p>
    <w:p w14:paraId="02D15E76" w14:textId="4480F920" w:rsidR="00F37465" w:rsidRPr="000D067E" w:rsidRDefault="00BC619A" w:rsidP="00447EF8">
      <w:pPr>
        <w:pStyle w:val="Caption"/>
        <w:rPr>
          <w:color w:val="385623" w:themeColor="accent6" w:themeShade="80"/>
        </w:rPr>
      </w:pPr>
      <w:bookmarkStart w:id="82" w:name="_Toc213798460"/>
      <w:r w:rsidRPr="000D067E">
        <w:rPr>
          <w:b/>
          <w:bCs/>
          <w:color w:val="385623" w:themeColor="accent6" w:themeShade="80"/>
        </w:rPr>
        <w:t xml:space="preserve">Figure </w:t>
      </w:r>
      <w:r w:rsidRPr="000D067E">
        <w:rPr>
          <w:b/>
          <w:bCs/>
          <w:color w:val="385623" w:themeColor="accent6" w:themeShade="80"/>
        </w:rPr>
        <w:fldChar w:fldCharType="begin"/>
      </w:r>
      <w:r w:rsidRPr="000D067E">
        <w:rPr>
          <w:b/>
          <w:bCs/>
          <w:color w:val="385623" w:themeColor="accent6" w:themeShade="80"/>
        </w:rPr>
        <w:instrText xml:space="preserve"> STYLEREF 1 \s </w:instrText>
      </w:r>
      <w:r w:rsidRPr="000D067E">
        <w:rPr>
          <w:b/>
          <w:bCs/>
          <w:color w:val="385623" w:themeColor="accent6" w:themeShade="80"/>
        </w:rPr>
        <w:fldChar w:fldCharType="separate"/>
      </w:r>
      <w:r w:rsidRPr="000D067E">
        <w:rPr>
          <w:b/>
          <w:bCs/>
          <w:noProof/>
          <w:color w:val="385623" w:themeColor="accent6" w:themeShade="80"/>
        </w:rPr>
        <w:t>B</w:t>
      </w:r>
      <w:r w:rsidRPr="000D067E">
        <w:rPr>
          <w:b/>
          <w:bCs/>
          <w:color w:val="385623" w:themeColor="accent6" w:themeShade="80"/>
        </w:rPr>
        <w:fldChar w:fldCharType="end"/>
      </w:r>
      <w:r w:rsidRPr="000D067E">
        <w:rPr>
          <w:b/>
          <w:bCs/>
          <w:color w:val="385623" w:themeColor="accent6" w:themeShade="80"/>
        </w:rPr>
        <w:t>.</w:t>
      </w:r>
      <w:r w:rsidRPr="000D067E">
        <w:rPr>
          <w:b/>
          <w:bCs/>
          <w:color w:val="385623" w:themeColor="accent6" w:themeShade="80"/>
        </w:rPr>
        <w:fldChar w:fldCharType="begin"/>
      </w:r>
      <w:r w:rsidRPr="000D067E">
        <w:rPr>
          <w:b/>
          <w:bCs/>
          <w:color w:val="385623" w:themeColor="accent6" w:themeShade="80"/>
        </w:rPr>
        <w:instrText xml:space="preserve"> SEQ Figure \* ARABIC \s 1 </w:instrText>
      </w:r>
      <w:r w:rsidRPr="000D067E">
        <w:rPr>
          <w:b/>
          <w:bCs/>
          <w:color w:val="385623" w:themeColor="accent6" w:themeShade="80"/>
        </w:rPr>
        <w:fldChar w:fldCharType="separate"/>
      </w:r>
      <w:r w:rsidRPr="000D067E">
        <w:rPr>
          <w:b/>
          <w:bCs/>
          <w:noProof/>
          <w:color w:val="385623" w:themeColor="accent6" w:themeShade="80"/>
        </w:rPr>
        <w:t>3</w:t>
      </w:r>
      <w:r w:rsidRPr="000D067E">
        <w:rPr>
          <w:b/>
          <w:bCs/>
          <w:color w:val="385623" w:themeColor="accent6" w:themeShade="80"/>
        </w:rPr>
        <w:fldChar w:fldCharType="end"/>
      </w:r>
      <w:r w:rsidRPr="000D067E">
        <w:rPr>
          <w:b/>
          <w:bCs/>
          <w:color w:val="385623" w:themeColor="accent6" w:themeShade="80"/>
        </w:rPr>
        <w:t>.</w:t>
      </w:r>
      <w:r w:rsidRPr="000D067E">
        <w:rPr>
          <w:color w:val="385623" w:themeColor="accent6" w:themeShade="80"/>
        </w:rPr>
        <w:t xml:space="preserve"> </w:t>
      </w:r>
      <w:r w:rsidR="00F37465" w:rsidRPr="000D067E">
        <w:rPr>
          <w:color w:val="385623" w:themeColor="accent6" w:themeShade="80"/>
        </w:rPr>
        <w:t xml:space="preserve">Biplot of the third principal component axis (y-axis) against the first principal component axis (x-axis) of the principal components analysis (PCA) of the eight numerical traits measured for  47 ground beetle species. Blue arrows with labels are the eight trait variables, which are explained in Table 1. Black text in the graph indicates the locations of each species in trait space, following the abbreviations in Table 2. The word “standard” after a variable name indicates that it has previously been divided by body length to address high correlations with body length. The species </w:t>
      </w:r>
      <w:r w:rsidR="00F37465" w:rsidRPr="000D067E">
        <w:rPr>
          <w:i/>
          <w:color w:val="385623" w:themeColor="accent6" w:themeShade="80"/>
        </w:rPr>
        <w:t>Notiophilus aeneus</w:t>
      </w:r>
      <w:r w:rsidR="00F37465" w:rsidRPr="000D067E">
        <w:rPr>
          <w:color w:val="385623" w:themeColor="accent6" w:themeShade="80"/>
        </w:rPr>
        <w:t xml:space="preserve"> was omitted from the PCA.</w:t>
      </w:r>
      <w:bookmarkEnd w:id="82"/>
    </w:p>
    <w:p w14:paraId="35217E27" w14:textId="77777777" w:rsidR="00F37465" w:rsidRPr="000D067E" w:rsidRDefault="00F37465" w:rsidP="00194003">
      <w:pPr>
        <w:rPr>
          <w:color w:val="385623" w:themeColor="accent6" w:themeShade="80"/>
        </w:rPr>
      </w:pPr>
    </w:p>
    <w:p w14:paraId="60F17B3B" w14:textId="77777777" w:rsidR="00F37465" w:rsidRPr="000D067E" w:rsidRDefault="00F37465" w:rsidP="00194003">
      <w:pPr>
        <w:rPr>
          <w:color w:val="385623" w:themeColor="accent6" w:themeShade="80"/>
        </w:rPr>
      </w:pPr>
    </w:p>
    <w:p w14:paraId="2B1167D8" w14:textId="77777777" w:rsidR="00F37465" w:rsidRPr="000D067E" w:rsidRDefault="00F37465" w:rsidP="00194003">
      <w:pPr>
        <w:rPr>
          <w:color w:val="385623" w:themeColor="accent6" w:themeShade="80"/>
        </w:rPr>
      </w:pPr>
    </w:p>
    <w:p w14:paraId="5710CE7C" w14:textId="77777777" w:rsidR="00354D71" w:rsidRPr="000D067E" w:rsidRDefault="00354D71" w:rsidP="00194003">
      <w:pPr>
        <w:rPr>
          <w:color w:val="385623" w:themeColor="accent6" w:themeShade="80"/>
        </w:rPr>
      </w:pPr>
    </w:p>
    <w:p w14:paraId="199F62D3" w14:textId="77777777" w:rsidR="00354D71" w:rsidRPr="000D067E" w:rsidRDefault="00354D71" w:rsidP="00194003">
      <w:pPr>
        <w:rPr>
          <w:color w:val="385623" w:themeColor="accent6" w:themeShade="80"/>
        </w:rPr>
      </w:pPr>
    </w:p>
    <w:p w14:paraId="24616769" w14:textId="77777777" w:rsidR="00354D71" w:rsidRPr="000D067E" w:rsidRDefault="00354D71" w:rsidP="00194003">
      <w:pPr>
        <w:rPr>
          <w:color w:val="385623" w:themeColor="accent6" w:themeShade="80"/>
        </w:rPr>
      </w:pPr>
    </w:p>
    <w:p w14:paraId="3116D0BE" w14:textId="77777777" w:rsidR="00354D71" w:rsidRPr="000D067E" w:rsidRDefault="00354D71" w:rsidP="00194003">
      <w:pPr>
        <w:rPr>
          <w:color w:val="385623" w:themeColor="accent6" w:themeShade="80"/>
        </w:rPr>
      </w:pPr>
    </w:p>
    <w:p w14:paraId="777A3A1B" w14:textId="77777777" w:rsidR="00354D71" w:rsidRPr="000D067E" w:rsidRDefault="00354D71" w:rsidP="00194003">
      <w:pPr>
        <w:rPr>
          <w:color w:val="385623" w:themeColor="accent6" w:themeShade="80"/>
        </w:rPr>
      </w:pPr>
    </w:p>
    <w:p w14:paraId="4DDBDD92" w14:textId="77777777" w:rsidR="00354D71" w:rsidRPr="000D067E" w:rsidRDefault="00354D71" w:rsidP="00194003">
      <w:pPr>
        <w:rPr>
          <w:color w:val="385623" w:themeColor="accent6" w:themeShade="80"/>
        </w:rPr>
      </w:pPr>
    </w:p>
    <w:p w14:paraId="34AB9FAE" w14:textId="77777777" w:rsidR="00354D71" w:rsidRPr="000D067E" w:rsidRDefault="00354D71" w:rsidP="00194003">
      <w:pPr>
        <w:rPr>
          <w:color w:val="385623" w:themeColor="accent6" w:themeShade="80"/>
        </w:rPr>
      </w:pPr>
    </w:p>
    <w:p w14:paraId="4DCAC351" w14:textId="77777777" w:rsidR="00354D71" w:rsidRPr="000D067E" w:rsidRDefault="00354D71" w:rsidP="00194003">
      <w:pPr>
        <w:rPr>
          <w:color w:val="385623" w:themeColor="accent6" w:themeShade="80"/>
        </w:rPr>
      </w:pPr>
    </w:p>
    <w:p w14:paraId="2DB9B02D" w14:textId="77777777" w:rsidR="00354D71" w:rsidRPr="000D067E" w:rsidRDefault="00354D71" w:rsidP="00194003">
      <w:pPr>
        <w:rPr>
          <w:color w:val="385623" w:themeColor="accent6" w:themeShade="80"/>
        </w:rPr>
      </w:pPr>
    </w:p>
    <w:p w14:paraId="0E2B14D1" w14:textId="77777777" w:rsidR="00354D71" w:rsidRPr="000D067E" w:rsidRDefault="00354D71" w:rsidP="00194003">
      <w:pPr>
        <w:rPr>
          <w:color w:val="385623" w:themeColor="accent6" w:themeShade="80"/>
        </w:rPr>
      </w:pPr>
    </w:p>
    <w:p w14:paraId="7AD94F8D" w14:textId="77777777" w:rsidR="00354D71" w:rsidRPr="000D067E" w:rsidRDefault="00354D71" w:rsidP="00194003">
      <w:pPr>
        <w:rPr>
          <w:color w:val="385623" w:themeColor="accent6" w:themeShade="80"/>
        </w:rPr>
      </w:pPr>
    </w:p>
    <w:p w14:paraId="0C6AD41B" w14:textId="77777777" w:rsidR="00354D71" w:rsidRPr="000D067E" w:rsidRDefault="00354D71" w:rsidP="00194003">
      <w:pPr>
        <w:rPr>
          <w:color w:val="385623" w:themeColor="accent6" w:themeShade="80"/>
        </w:rPr>
      </w:pPr>
    </w:p>
    <w:p w14:paraId="55C9820A" w14:textId="1C155059" w:rsidR="00F37465" w:rsidRPr="000D067E" w:rsidRDefault="00B541B1" w:rsidP="00B541B1">
      <w:pPr>
        <w:pStyle w:val="Caption"/>
        <w:rPr>
          <w:color w:val="385623" w:themeColor="accent6" w:themeShade="80"/>
        </w:rPr>
      </w:pPr>
      <w:bookmarkStart w:id="83" w:name="_Toc213798424"/>
      <w:r w:rsidRPr="000D067E">
        <w:rPr>
          <w:b/>
          <w:bCs/>
          <w:color w:val="385623" w:themeColor="accent6" w:themeShade="80"/>
        </w:rPr>
        <w:lastRenderedPageBreak/>
        <w:t xml:space="preserve">Table </w:t>
      </w:r>
      <w:r w:rsidR="00EB42CB" w:rsidRPr="000D067E">
        <w:rPr>
          <w:b/>
          <w:bCs/>
          <w:color w:val="385623" w:themeColor="accent6" w:themeShade="80"/>
        </w:rPr>
        <w:fldChar w:fldCharType="begin"/>
      </w:r>
      <w:r w:rsidR="00EB42CB" w:rsidRPr="000D067E">
        <w:rPr>
          <w:b/>
          <w:bCs/>
          <w:color w:val="385623" w:themeColor="accent6" w:themeShade="80"/>
        </w:rPr>
        <w:instrText xml:space="preserve"> STYLEREF 1 \s </w:instrText>
      </w:r>
      <w:r w:rsidR="00EB42CB" w:rsidRPr="000D067E">
        <w:rPr>
          <w:b/>
          <w:bCs/>
          <w:color w:val="385623" w:themeColor="accent6" w:themeShade="80"/>
        </w:rPr>
        <w:fldChar w:fldCharType="separate"/>
      </w:r>
      <w:r w:rsidR="00EB42CB" w:rsidRPr="000D067E">
        <w:rPr>
          <w:b/>
          <w:bCs/>
          <w:noProof/>
          <w:color w:val="385623" w:themeColor="accent6" w:themeShade="80"/>
        </w:rPr>
        <w:t>B</w:t>
      </w:r>
      <w:r w:rsidR="00EB42CB" w:rsidRPr="000D067E">
        <w:rPr>
          <w:b/>
          <w:bCs/>
          <w:color w:val="385623" w:themeColor="accent6" w:themeShade="80"/>
        </w:rPr>
        <w:fldChar w:fldCharType="end"/>
      </w:r>
      <w:r w:rsidR="00EB42CB" w:rsidRPr="000D067E">
        <w:rPr>
          <w:b/>
          <w:bCs/>
          <w:color w:val="385623" w:themeColor="accent6" w:themeShade="80"/>
        </w:rPr>
        <w:t>.</w:t>
      </w:r>
      <w:r w:rsidR="00EB42CB" w:rsidRPr="000D067E">
        <w:rPr>
          <w:b/>
          <w:bCs/>
          <w:color w:val="385623" w:themeColor="accent6" w:themeShade="80"/>
        </w:rPr>
        <w:fldChar w:fldCharType="begin"/>
      </w:r>
      <w:r w:rsidR="00EB42CB" w:rsidRPr="000D067E">
        <w:rPr>
          <w:b/>
          <w:bCs/>
          <w:color w:val="385623" w:themeColor="accent6" w:themeShade="80"/>
        </w:rPr>
        <w:instrText xml:space="preserve"> SEQ Table \* ARABIC \s 1 </w:instrText>
      </w:r>
      <w:r w:rsidR="00EB42CB" w:rsidRPr="000D067E">
        <w:rPr>
          <w:b/>
          <w:bCs/>
          <w:color w:val="385623" w:themeColor="accent6" w:themeShade="80"/>
        </w:rPr>
        <w:fldChar w:fldCharType="separate"/>
      </w:r>
      <w:r w:rsidR="00EB42CB" w:rsidRPr="000D067E">
        <w:rPr>
          <w:b/>
          <w:bCs/>
          <w:noProof/>
          <w:color w:val="385623" w:themeColor="accent6" w:themeShade="80"/>
        </w:rPr>
        <w:t>1</w:t>
      </w:r>
      <w:r w:rsidR="00EB42CB" w:rsidRPr="000D067E">
        <w:rPr>
          <w:b/>
          <w:bCs/>
          <w:color w:val="385623" w:themeColor="accent6" w:themeShade="80"/>
        </w:rPr>
        <w:fldChar w:fldCharType="end"/>
      </w:r>
      <w:r w:rsidR="00F37465" w:rsidRPr="000D067E">
        <w:rPr>
          <w:color w:val="385623" w:themeColor="accent6" w:themeShade="80"/>
        </w:rPr>
        <w:t xml:space="preserve"> Voucher specimens used for trait measurements in this study. The Unique ID begins with “OSUC” if the specimen was already in the Ohio State University Triplehorn Insect Collection from 2015 or a previous study, whereas Unique IDs with just a number indicate 2022 specimens which will be vouchered as part of this study.</w:t>
      </w:r>
      <w:bookmarkEnd w:id="83"/>
    </w:p>
    <w:tbl>
      <w:tblPr>
        <w:tblW w:w="9072" w:type="dxa"/>
        <w:tblBorders>
          <w:top w:val="single" w:sz="4" w:space="0" w:color="auto"/>
          <w:bottom w:val="single" w:sz="4" w:space="0" w:color="auto"/>
        </w:tblBorders>
        <w:tblLook w:val="04A0" w:firstRow="1" w:lastRow="0" w:firstColumn="1" w:lastColumn="0" w:noHBand="0" w:noVBand="1"/>
      </w:tblPr>
      <w:tblGrid>
        <w:gridCol w:w="2977"/>
        <w:gridCol w:w="1276"/>
        <w:gridCol w:w="1984"/>
        <w:gridCol w:w="2835"/>
      </w:tblGrid>
      <w:tr w:rsidR="000D067E" w:rsidRPr="000D067E" w14:paraId="5A4C1EAE" w14:textId="77777777" w:rsidTr="004B5AAC">
        <w:trPr>
          <w:trHeight w:val="290"/>
        </w:trPr>
        <w:tc>
          <w:tcPr>
            <w:tcW w:w="2977" w:type="dxa"/>
            <w:tcBorders>
              <w:top w:val="single" w:sz="4" w:space="0" w:color="auto"/>
              <w:bottom w:val="single" w:sz="4" w:space="0" w:color="auto"/>
            </w:tcBorders>
            <w:noWrap/>
            <w:vAlign w:val="bottom"/>
            <w:hideMark/>
          </w:tcPr>
          <w:p w14:paraId="2E8E98CB" w14:textId="77777777" w:rsidR="00F37465" w:rsidRPr="000D067E" w:rsidRDefault="00F37465" w:rsidP="00194003">
            <w:pPr>
              <w:rPr>
                <w:color w:val="385623" w:themeColor="accent6" w:themeShade="80"/>
              </w:rPr>
            </w:pPr>
            <w:r w:rsidRPr="000D067E">
              <w:rPr>
                <w:color w:val="385623" w:themeColor="accent6" w:themeShade="80"/>
              </w:rPr>
              <w:t>Species</w:t>
            </w:r>
          </w:p>
        </w:tc>
        <w:tc>
          <w:tcPr>
            <w:tcW w:w="1276" w:type="dxa"/>
            <w:tcBorders>
              <w:top w:val="single" w:sz="4" w:space="0" w:color="auto"/>
              <w:bottom w:val="single" w:sz="4" w:space="0" w:color="auto"/>
            </w:tcBorders>
            <w:noWrap/>
            <w:vAlign w:val="bottom"/>
            <w:hideMark/>
          </w:tcPr>
          <w:p w14:paraId="2F887173" w14:textId="77777777" w:rsidR="00F37465" w:rsidRPr="000D067E" w:rsidRDefault="00F37465" w:rsidP="00194003">
            <w:pPr>
              <w:rPr>
                <w:color w:val="385623" w:themeColor="accent6" w:themeShade="80"/>
              </w:rPr>
            </w:pPr>
            <w:r w:rsidRPr="000D067E">
              <w:rPr>
                <w:color w:val="385623" w:themeColor="accent6" w:themeShade="80"/>
              </w:rPr>
              <w:t>Sex</w:t>
            </w:r>
          </w:p>
        </w:tc>
        <w:tc>
          <w:tcPr>
            <w:tcW w:w="1984" w:type="dxa"/>
            <w:tcBorders>
              <w:top w:val="single" w:sz="4" w:space="0" w:color="auto"/>
              <w:bottom w:val="single" w:sz="4" w:space="0" w:color="auto"/>
            </w:tcBorders>
            <w:noWrap/>
            <w:vAlign w:val="bottom"/>
            <w:hideMark/>
          </w:tcPr>
          <w:p w14:paraId="20750A1E" w14:textId="77777777" w:rsidR="00F37465" w:rsidRPr="000D067E" w:rsidRDefault="00F37465" w:rsidP="00194003">
            <w:pPr>
              <w:rPr>
                <w:color w:val="385623" w:themeColor="accent6" w:themeShade="80"/>
              </w:rPr>
            </w:pPr>
            <w:r w:rsidRPr="000D067E">
              <w:rPr>
                <w:color w:val="385623" w:themeColor="accent6" w:themeShade="80"/>
              </w:rPr>
              <w:t>Unique ID</w:t>
            </w:r>
          </w:p>
        </w:tc>
        <w:tc>
          <w:tcPr>
            <w:tcW w:w="2835" w:type="dxa"/>
            <w:tcBorders>
              <w:top w:val="single" w:sz="4" w:space="0" w:color="auto"/>
              <w:bottom w:val="single" w:sz="4" w:space="0" w:color="auto"/>
            </w:tcBorders>
            <w:noWrap/>
            <w:vAlign w:val="bottom"/>
            <w:hideMark/>
          </w:tcPr>
          <w:p w14:paraId="4511E35C" w14:textId="77777777" w:rsidR="00F37465" w:rsidRPr="000D067E" w:rsidRDefault="00F37465" w:rsidP="00194003">
            <w:pPr>
              <w:rPr>
                <w:color w:val="385623" w:themeColor="accent6" w:themeShade="80"/>
              </w:rPr>
            </w:pPr>
            <w:r w:rsidRPr="000D067E">
              <w:rPr>
                <w:color w:val="385623" w:themeColor="accent6" w:themeShade="80"/>
              </w:rPr>
              <w:t>Location of collection</w:t>
            </w:r>
          </w:p>
        </w:tc>
      </w:tr>
      <w:tr w:rsidR="000D067E" w:rsidRPr="000D067E" w14:paraId="6534E483" w14:textId="77777777" w:rsidTr="004B5AAC">
        <w:trPr>
          <w:trHeight w:val="290"/>
        </w:trPr>
        <w:tc>
          <w:tcPr>
            <w:tcW w:w="2977" w:type="dxa"/>
            <w:tcBorders>
              <w:top w:val="single" w:sz="4" w:space="0" w:color="auto"/>
            </w:tcBorders>
            <w:noWrap/>
            <w:vAlign w:val="bottom"/>
            <w:hideMark/>
          </w:tcPr>
          <w:p w14:paraId="3541E662" w14:textId="77777777" w:rsidR="00F37465" w:rsidRPr="000D067E" w:rsidRDefault="00F37465" w:rsidP="00194003">
            <w:pPr>
              <w:rPr>
                <w:i/>
                <w:iCs/>
                <w:color w:val="385623" w:themeColor="accent6" w:themeShade="80"/>
              </w:rPr>
            </w:pPr>
            <w:r w:rsidRPr="000D067E">
              <w:rPr>
                <w:i/>
                <w:iCs/>
                <w:color w:val="385623" w:themeColor="accent6" w:themeShade="80"/>
              </w:rPr>
              <w:t>Agonoleptus thoracicus</w:t>
            </w:r>
          </w:p>
        </w:tc>
        <w:tc>
          <w:tcPr>
            <w:tcW w:w="1276" w:type="dxa"/>
            <w:tcBorders>
              <w:top w:val="single" w:sz="4" w:space="0" w:color="auto"/>
            </w:tcBorders>
            <w:noWrap/>
            <w:vAlign w:val="bottom"/>
            <w:hideMark/>
          </w:tcPr>
          <w:p w14:paraId="3C300A07" w14:textId="77777777" w:rsidR="00F37465" w:rsidRPr="000D067E" w:rsidRDefault="00F37465" w:rsidP="00194003">
            <w:pPr>
              <w:rPr>
                <w:color w:val="385623" w:themeColor="accent6" w:themeShade="80"/>
              </w:rPr>
            </w:pPr>
            <w:r w:rsidRPr="000D067E">
              <w:rPr>
                <w:color w:val="385623" w:themeColor="accent6" w:themeShade="80"/>
              </w:rPr>
              <w:t>f</w:t>
            </w:r>
          </w:p>
        </w:tc>
        <w:tc>
          <w:tcPr>
            <w:tcW w:w="1984" w:type="dxa"/>
            <w:tcBorders>
              <w:top w:val="single" w:sz="4" w:space="0" w:color="auto"/>
            </w:tcBorders>
            <w:noWrap/>
            <w:vAlign w:val="bottom"/>
            <w:hideMark/>
          </w:tcPr>
          <w:p w14:paraId="19FD92E0" w14:textId="77777777" w:rsidR="00F37465" w:rsidRPr="000D067E" w:rsidRDefault="00F37465" w:rsidP="00194003">
            <w:pPr>
              <w:rPr>
                <w:color w:val="385623" w:themeColor="accent6" w:themeShade="80"/>
              </w:rPr>
            </w:pPr>
            <w:r w:rsidRPr="000D067E">
              <w:rPr>
                <w:color w:val="385623" w:themeColor="accent6" w:themeShade="80"/>
              </w:rPr>
              <w:t>819611</w:t>
            </w:r>
          </w:p>
        </w:tc>
        <w:tc>
          <w:tcPr>
            <w:tcW w:w="2835" w:type="dxa"/>
            <w:tcBorders>
              <w:top w:val="single" w:sz="4" w:space="0" w:color="auto"/>
            </w:tcBorders>
            <w:noWrap/>
            <w:vAlign w:val="bottom"/>
            <w:hideMark/>
          </w:tcPr>
          <w:p w14:paraId="2FF8572B" w14:textId="77777777" w:rsidR="00F37465" w:rsidRPr="000D067E" w:rsidRDefault="00F37465" w:rsidP="00194003">
            <w:pPr>
              <w:rPr>
                <w:color w:val="385623" w:themeColor="accent6" w:themeShade="80"/>
              </w:rPr>
            </w:pPr>
            <w:r w:rsidRPr="000D067E">
              <w:rPr>
                <w:color w:val="385623" w:themeColor="accent6" w:themeShade="80"/>
              </w:rPr>
              <w:t>Powdermill</w:t>
            </w:r>
          </w:p>
        </w:tc>
      </w:tr>
      <w:tr w:rsidR="000D067E" w:rsidRPr="000D067E" w14:paraId="28652CAE" w14:textId="77777777" w:rsidTr="004B5AAC">
        <w:trPr>
          <w:trHeight w:val="290"/>
        </w:trPr>
        <w:tc>
          <w:tcPr>
            <w:tcW w:w="2977" w:type="dxa"/>
            <w:noWrap/>
            <w:vAlign w:val="bottom"/>
            <w:hideMark/>
          </w:tcPr>
          <w:p w14:paraId="392F51E7" w14:textId="77777777" w:rsidR="00F37465" w:rsidRPr="000D067E" w:rsidRDefault="00F37465" w:rsidP="00194003">
            <w:pPr>
              <w:rPr>
                <w:i/>
                <w:iCs/>
                <w:color w:val="385623" w:themeColor="accent6" w:themeShade="80"/>
              </w:rPr>
            </w:pPr>
            <w:r w:rsidRPr="000D067E">
              <w:rPr>
                <w:i/>
                <w:iCs/>
                <w:color w:val="385623" w:themeColor="accent6" w:themeShade="80"/>
              </w:rPr>
              <w:t>Agonum ferreum</w:t>
            </w:r>
          </w:p>
        </w:tc>
        <w:tc>
          <w:tcPr>
            <w:tcW w:w="1276" w:type="dxa"/>
            <w:noWrap/>
            <w:vAlign w:val="bottom"/>
            <w:hideMark/>
          </w:tcPr>
          <w:p w14:paraId="6765DC5D" w14:textId="77777777" w:rsidR="00F37465" w:rsidRPr="000D067E" w:rsidRDefault="00F37465" w:rsidP="00194003">
            <w:pPr>
              <w:rPr>
                <w:color w:val="385623" w:themeColor="accent6" w:themeShade="80"/>
              </w:rPr>
            </w:pPr>
            <w:r w:rsidRPr="000D067E">
              <w:rPr>
                <w:color w:val="385623" w:themeColor="accent6" w:themeShade="80"/>
              </w:rPr>
              <w:t>m</w:t>
            </w:r>
          </w:p>
        </w:tc>
        <w:tc>
          <w:tcPr>
            <w:tcW w:w="1984" w:type="dxa"/>
            <w:noWrap/>
            <w:vAlign w:val="bottom"/>
            <w:hideMark/>
          </w:tcPr>
          <w:p w14:paraId="49C3C6A2" w14:textId="77777777" w:rsidR="00F37465" w:rsidRPr="000D067E" w:rsidRDefault="00F37465" w:rsidP="00194003">
            <w:pPr>
              <w:rPr>
                <w:color w:val="385623" w:themeColor="accent6" w:themeShade="80"/>
              </w:rPr>
            </w:pPr>
            <w:r w:rsidRPr="000D067E">
              <w:rPr>
                <w:color w:val="385623" w:themeColor="accent6" w:themeShade="80"/>
              </w:rPr>
              <w:t>OSUC 671705</w:t>
            </w:r>
          </w:p>
        </w:tc>
        <w:tc>
          <w:tcPr>
            <w:tcW w:w="2835" w:type="dxa"/>
            <w:noWrap/>
            <w:vAlign w:val="bottom"/>
            <w:hideMark/>
          </w:tcPr>
          <w:p w14:paraId="76A80F70" w14:textId="77777777" w:rsidR="00F37465" w:rsidRPr="000D067E" w:rsidRDefault="00F37465" w:rsidP="00194003">
            <w:pPr>
              <w:rPr>
                <w:color w:val="385623" w:themeColor="accent6" w:themeShade="80"/>
              </w:rPr>
            </w:pPr>
            <w:r w:rsidRPr="000D067E">
              <w:rPr>
                <w:color w:val="385623" w:themeColor="accent6" w:themeShade="80"/>
              </w:rPr>
              <w:t>Powdermill</w:t>
            </w:r>
          </w:p>
        </w:tc>
      </w:tr>
      <w:tr w:rsidR="000D067E" w:rsidRPr="000D067E" w14:paraId="4AF3A8F2" w14:textId="77777777" w:rsidTr="004B5AAC">
        <w:trPr>
          <w:trHeight w:val="290"/>
        </w:trPr>
        <w:tc>
          <w:tcPr>
            <w:tcW w:w="2977" w:type="dxa"/>
            <w:noWrap/>
            <w:vAlign w:val="bottom"/>
            <w:hideMark/>
          </w:tcPr>
          <w:p w14:paraId="4C6FE5C1" w14:textId="77777777" w:rsidR="00F37465" w:rsidRPr="000D067E" w:rsidRDefault="00F37465" w:rsidP="00194003">
            <w:pPr>
              <w:rPr>
                <w:i/>
                <w:iCs/>
                <w:color w:val="385623" w:themeColor="accent6" w:themeShade="80"/>
              </w:rPr>
            </w:pPr>
            <w:r w:rsidRPr="000D067E">
              <w:rPr>
                <w:i/>
                <w:iCs/>
                <w:color w:val="385623" w:themeColor="accent6" w:themeShade="80"/>
              </w:rPr>
              <w:t>Agonum ferreum</w:t>
            </w:r>
          </w:p>
        </w:tc>
        <w:tc>
          <w:tcPr>
            <w:tcW w:w="1276" w:type="dxa"/>
            <w:noWrap/>
            <w:vAlign w:val="bottom"/>
            <w:hideMark/>
          </w:tcPr>
          <w:p w14:paraId="7BCDEF15" w14:textId="77777777" w:rsidR="00F37465" w:rsidRPr="000D067E" w:rsidRDefault="00F37465" w:rsidP="00194003">
            <w:pPr>
              <w:rPr>
                <w:color w:val="385623" w:themeColor="accent6" w:themeShade="80"/>
              </w:rPr>
            </w:pPr>
            <w:r w:rsidRPr="000D067E">
              <w:rPr>
                <w:color w:val="385623" w:themeColor="accent6" w:themeShade="80"/>
              </w:rPr>
              <w:t>m</w:t>
            </w:r>
          </w:p>
        </w:tc>
        <w:tc>
          <w:tcPr>
            <w:tcW w:w="1984" w:type="dxa"/>
            <w:noWrap/>
            <w:vAlign w:val="bottom"/>
            <w:hideMark/>
          </w:tcPr>
          <w:p w14:paraId="2659EDE5" w14:textId="77777777" w:rsidR="00F37465" w:rsidRPr="000D067E" w:rsidRDefault="00F37465" w:rsidP="00194003">
            <w:pPr>
              <w:rPr>
                <w:color w:val="385623" w:themeColor="accent6" w:themeShade="80"/>
              </w:rPr>
            </w:pPr>
            <w:r w:rsidRPr="000D067E">
              <w:rPr>
                <w:color w:val="385623" w:themeColor="accent6" w:themeShade="80"/>
              </w:rPr>
              <w:t>OSUC 671700</w:t>
            </w:r>
          </w:p>
        </w:tc>
        <w:tc>
          <w:tcPr>
            <w:tcW w:w="2835" w:type="dxa"/>
            <w:noWrap/>
            <w:vAlign w:val="bottom"/>
            <w:hideMark/>
          </w:tcPr>
          <w:p w14:paraId="63082801" w14:textId="77777777" w:rsidR="00F37465" w:rsidRPr="000D067E" w:rsidRDefault="00F37465" w:rsidP="00194003">
            <w:pPr>
              <w:rPr>
                <w:color w:val="385623" w:themeColor="accent6" w:themeShade="80"/>
              </w:rPr>
            </w:pPr>
            <w:r w:rsidRPr="000D067E">
              <w:rPr>
                <w:color w:val="385623" w:themeColor="accent6" w:themeShade="80"/>
              </w:rPr>
              <w:t>Powdermill</w:t>
            </w:r>
          </w:p>
        </w:tc>
      </w:tr>
      <w:tr w:rsidR="000D067E" w:rsidRPr="000D067E" w14:paraId="78773F78" w14:textId="77777777" w:rsidTr="004B5AAC">
        <w:trPr>
          <w:trHeight w:val="290"/>
        </w:trPr>
        <w:tc>
          <w:tcPr>
            <w:tcW w:w="2977" w:type="dxa"/>
            <w:noWrap/>
            <w:vAlign w:val="bottom"/>
            <w:hideMark/>
          </w:tcPr>
          <w:p w14:paraId="00A52C0D" w14:textId="77777777" w:rsidR="00F37465" w:rsidRPr="000D067E" w:rsidRDefault="00F37465" w:rsidP="00194003">
            <w:pPr>
              <w:rPr>
                <w:i/>
                <w:iCs/>
                <w:color w:val="385623" w:themeColor="accent6" w:themeShade="80"/>
              </w:rPr>
            </w:pPr>
            <w:r w:rsidRPr="000D067E">
              <w:rPr>
                <w:i/>
                <w:iCs/>
                <w:color w:val="385623" w:themeColor="accent6" w:themeShade="80"/>
              </w:rPr>
              <w:t>Agonum ferreum</w:t>
            </w:r>
          </w:p>
        </w:tc>
        <w:tc>
          <w:tcPr>
            <w:tcW w:w="1276" w:type="dxa"/>
            <w:noWrap/>
            <w:vAlign w:val="bottom"/>
            <w:hideMark/>
          </w:tcPr>
          <w:p w14:paraId="5B97A3EC" w14:textId="77777777" w:rsidR="00F37465" w:rsidRPr="000D067E" w:rsidRDefault="00F37465" w:rsidP="00194003">
            <w:pPr>
              <w:rPr>
                <w:color w:val="385623" w:themeColor="accent6" w:themeShade="80"/>
              </w:rPr>
            </w:pPr>
            <w:r w:rsidRPr="000D067E">
              <w:rPr>
                <w:color w:val="385623" w:themeColor="accent6" w:themeShade="80"/>
              </w:rPr>
              <w:t>f</w:t>
            </w:r>
          </w:p>
        </w:tc>
        <w:tc>
          <w:tcPr>
            <w:tcW w:w="1984" w:type="dxa"/>
            <w:noWrap/>
            <w:vAlign w:val="bottom"/>
            <w:hideMark/>
          </w:tcPr>
          <w:p w14:paraId="63786D39" w14:textId="77777777" w:rsidR="00F37465" w:rsidRPr="000D067E" w:rsidRDefault="00F37465" w:rsidP="00194003">
            <w:pPr>
              <w:rPr>
                <w:color w:val="385623" w:themeColor="accent6" w:themeShade="80"/>
              </w:rPr>
            </w:pPr>
            <w:r w:rsidRPr="000D067E">
              <w:rPr>
                <w:color w:val="385623" w:themeColor="accent6" w:themeShade="80"/>
              </w:rPr>
              <w:t>OSUC 671704</w:t>
            </w:r>
          </w:p>
        </w:tc>
        <w:tc>
          <w:tcPr>
            <w:tcW w:w="2835" w:type="dxa"/>
            <w:noWrap/>
            <w:vAlign w:val="bottom"/>
            <w:hideMark/>
          </w:tcPr>
          <w:p w14:paraId="1E031CDE" w14:textId="77777777" w:rsidR="00F37465" w:rsidRPr="000D067E" w:rsidRDefault="00F37465" w:rsidP="00194003">
            <w:pPr>
              <w:rPr>
                <w:color w:val="385623" w:themeColor="accent6" w:themeShade="80"/>
              </w:rPr>
            </w:pPr>
            <w:r w:rsidRPr="000D067E">
              <w:rPr>
                <w:color w:val="385623" w:themeColor="accent6" w:themeShade="80"/>
              </w:rPr>
              <w:t>Powdermill</w:t>
            </w:r>
          </w:p>
        </w:tc>
      </w:tr>
      <w:tr w:rsidR="000D067E" w:rsidRPr="000D067E" w14:paraId="4D099BAF" w14:textId="77777777" w:rsidTr="004B5AAC">
        <w:trPr>
          <w:trHeight w:val="290"/>
        </w:trPr>
        <w:tc>
          <w:tcPr>
            <w:tcW w:w="2977" w:type="dxa"/>
            <w:noWrap/>
            <w:vAlign w:val="bottom"/>
            <w:hideMark/>
          </w:tcPr>
          <w:p w14:paraId="11CAE219" w14:textId="77777777" w:rsidR="00F37465" w:rsidRPr="000D067E" w:rsidRDefault="00F37465" w:rsidP="00194003">
            <w:pPr>
              <w:rPr>
                <w:i/>
                <w:iCs/>
                <w:color w:val="385623" w:themeColor="accent6" w:themeShade="80"/>
              </w:rPr>
            </w:pPr>
            <w:r w:rsidRPr="000D067E">
              <w:rPr>
                <w:i/>
                <w:iCs/>
                <w:color w:val="385623" w:themeColor="accent6" w:themeShade="80"/>
              </w:rPr>
              <w:t>Agonum ferreum</w:t>
            </w:r>
          </w:p>
        </w:tc>
        <w:tc>
          <w:tcPr>
            <w:tcW w:w="1276" w:type="dxa"/>
            <w:noWrap/>
            <w:vAlign w:val="bottom"/>
            <w:hideMark/>
          </w:tcPr>
          <w:p w14:paraId="2F50842B" w14:textId="77777777" w:rsidR="00F37465" w:rsidRPr="000D067E" w:rsidRDefault="00F37465" w:rsidP="00194003">
            <w:pPr>
              <w:rPr>
                <w:color w:val="385623" w:themeColor="accent6" w:themeShade="80"/>
              </w:rPr>
            </w:pPr>
            <w:r w:rsidRPr="000D067E">
              <w:rPr>
                <w:color w:val="385623" w:themeColor="accent6" w:themeShade="80"/>
              </w:rPr>
              <w:t>f</w:t>
            </w:r>
          </w:p>
        </w:tc>
        <w:tc>
          <w:tcPr>
            <w:tcW w:w="1984" w:type="dxa"/>
            <w:noWrap/>
            <w:vAlign w:val="bottom"/>
            <w:hideMark/>
          </w:tcPr>
          <w:p w14:paraId="3EEB2A1B" w14:textId="77777777" w:rsidR="00F37465" w:rsidRPr="000D067E" w:rsidRDefault="00F37465" w:rsidP="00194003">
            <w:pPr>
              <w:rPr>
                <w:color w:val="385623" w:themeColor="accent6" w:themeShade="80"/>
              </w:rPr>
            </w:pPr>
            <w:r w:rsidRPr="000D067E">
              <w:rPr>
                <w:color w:val="385623" w:themeColor="accent6" w:themeShade="80"/>
              </w:rPr>
              <w:t>OSUC 671703</w:t>
            </w:r>
          </w:p>
        </w:tc>
        <w:tc>
          <w:tcPr>
            <w:tcW w:w="2835" w:type="dxa"/>
            <w:noWrap/>
            <w:vAlign w:val="bottom"/>
            <w:hideMark/>
          </w:tcPr>
          <w:p w14:paraId="5EBB2865" w14:textId="77777777" w:rsidR="00F37465" w:rsidRPr="000D067E" w:rsidRDefault="00F37465" w:rsidP="00194003">
            <w:pPr>
              <w:rPr>
                <w:color w:val="385623" w:themeColor="accent6" w:themeShade="80"/>
              </w:rPr>
            </w:pPr>
            <w:r w:rsidRPr="000D067E">
              <w:rPr>
                <w:color w:val="385623" w:themeColor="accent6" w:themeShade="80"/>
              </w:rPr>
              <w:t>Powdermill</w:t>
            </w:r>
          </w:p>
        </w:tc>
      </w:tr>
      <w:tr w:rsidR="000D067E" w:rsidRPr="000D067E" w14:paraId="2C6128E0" w14:textId="77777777" w:rsidTr="004B5AAC">
        <w:trPr>
          <w:trHeight w:val="290"/>
        </w:trPr>
        <w:tc>
          <w:tcPr>
            <w:tcW w:w="2977" w:type="dxa"/>
            <w:noWrap/>
            <w:vAlign w:val="bottom"/>
            <w:hideMark/>
          </w:tcPr>
          <w:p w14:paraId="04A65F1F" w14:textId="77777777" w:rsidR="00F37465" w:rsidRPr="000D067E" w:rsidRDefault="00F37465" w:rsidP="00194003">
            <w:pPr>
              <w:rPr>
                <w:i/>
                <w:iCs/>
                <w:color w:val="385623" w:themeColor="accent6" w:themeShade="80"/>
              </w:rPr>
            </w:pPr>
            <w:r w:rsidRPr="000D067E">
              <w:rPr>
                <w:i/>
                <w:iCs/>
                <w:color w:val="385623" w:themeColor="accent6" w:themeShade="80"/>
              </w:rPr>
              <w:t>Agonum ferreum</w:t>
            </w:r>
          </w:p>
        </w:tc>
        <w:tc>
          <w:tcPr>
            <w:tcW w:w="1276" w:type="dxa"/>
            <w:noWrap/>
            <w:vAlign w:val="bottom"/>
            <w:hideMark/>
          </w:tcPr>
          <w:p w14:paraId="7D9BD3DE" w14:textId="77777777" w:rsidR="00F37465" w:rsidRPr="000D067E" w:rsidRDefault="00F37465" w:rsidP="00194003">
            <w:pPr>
              <w:rPr>
                <w:color w:val="385623" w:themeColor="accent6" w:themeShade="80"/>
              </w:rPr>
            </w:pPr>
            <w:r w:rsidRPr="000D067E">
              <w:rPr>
                <w:color w:val="385623" w:themeColor="accent6" w:themeShade="80"/>
              </w:rPr>
              <w:t>f</w:t>
            </w:r>
          </w:p>
        </w:tc>
        <w:tc>
          <w:tcPr>
            <w:tcW w:w="1984" w:type="dxa"/>
            <w:noWrap/>
            <w:vAlign w:val="bottom"/>
            <w:hideMark/>
          </w:tcPr>
          <w:p w14:paraId="5E1BE0E9" w14:textId="77777777" w:rsidR="00F37465" w:rsidRPr="000D067E" w:rsidRDefault="00F37465" w:rsidP="00194003">
            <w:pPr>
              <w:rPr>
                <w:color w:val="385623" w:themeColor="accent6" w:themeShade="80"/>
              </w:rPr>
            </w:pPr>
            <w:r w:rsidRPr="000D067E">
              <w:rPr>
                <w:color w:val="385623" w:themeColor="accent6" w:themeShade="80"/>
              </w:rPr>
              <w:t>OSUC 671702</w:t>
            </w:r>
          </w:p>
        </w:tc>
        <w:tc>
          <w:tcPr>
            <w:tcW w:w="2835" w:type="dxa"/>
            <w:noWrap/>
            <w:vAlign w:val="bottom"/>
            <w:hideMark/>
          </w:tcPr>
          <w:p w14:paraId="6E902ED2" w14:textId="77777777" w:rsidR="00F37465" w:rsidRPr="000D067E" w:rsidRDefault="00F37465" w:rsidP="00194003">
            <w:pPr>
              <w:rPr>
                <w:color w:val="385623" w:themeColor="accent6" w:themeShade="80"/>
              </w:rPr>
            </w:pPr>
            <w:r w:rsidRPr="000D067E">
              <w:rPr>
                <w:color w:val="385623" w:themeColor="accent6" w:themeShade="80"/>
              </w:rPr>
              <w:t>Powdermill</w:t>
            </w:r>
          </w:p>
        </w:tc>
      </w:tr>
      <w:tr w:rsidR="000D067E" w:rsidRPr="000D067E" w14:paraId="3326EDAC" w14:textId="77777777" w:rsidTr="004B5AAC">
        <w:trPr>
          <w:trHeight w:val="290"/>
        </w:trPr>
        <w:tc>
          <w:tcPr>
            <w:tcW w:w="2977" w:type="dxa"/>
            <w:noWrap/>
            <w:vAlign w:val="bottom"/>
            <w:hideMark/>
          </w:tcPr>
          <w:p w14:paraId="2669D326" w14:textId="77777777" w:rsidR="00F37465" w:rsidRPr="000D067E" w:rsidRDefault="00F37465" w:rsidP="00194003">
            <w:pPr>
              <w:rPr>
                <w:i/>
                <w:iCs/>
                <w:color w:val="385623" w:themeColor="accent6" w:themeShade="80"/>
              </w:rPr>
            </w:pPr>
            <w:r w:rsidRPr="000D067E">
              <w:rPr>
                <w:i/>
                <w:iCs/>
                <w:color w:val="385623" w:themeColor="accent6" w:themeShade="80"/>
              </w:rPr>
              <w:t>Agonum fidele</w:t>
            </w:r>
          </w:p>
        </w:tc>
        <w:tc>
          <w:tcPr>
            <w:tcW w:w="1276" w:type="dxa"/>
            <w:noWrap/>
            <w:vAlign w:val="bottom"/>
            <w:hideMark/>
          </w:tcPr>
          <w:p w14:paraId="44D60E01" w14:textId="77777777" w:rsidR="00F37465" w:rsidRPr="000D067E" w:rsidRDefault="00F37465" w:rsidP="00194003">
            <w:pPr>
              <w:rPr>
                <w:color w:val="385623" w:themeColor="accent6" w:themeShade="80"/>
              </w:rPr>
            </w:pPr>
            <w:r w:rsidRPr="000D067E">
              <w:rPr>
                <w:color w:val="385623" w:themeColor="accent6" w:themeShade="80"/>
              </w:rPr>
              <w:t>f</w:t>
            </w:r>
          </w:p>
        </w:tc>
        <w:tc>
          <w:tcPr>
            <w:tcW w:w="1984" w:type="dxa"/>
            <w:noWrap/>
            <w:vAlign w:val="bottom"/>
            <w:hideMark/>
          </w:tcPr>
          <w:p w14:paraId="62E414DA" w14:textId="77777777" w:rsidR="00F37465" w:rsidRPr="000D067E" w:rsidRDefault="00F37465" w:rsidP="00194003">
            <w:pPr>
              <w:rPr>
                <w:color w:val="385623" w:themeColor="accent6" w:themeShade="80"/>
              </w:rPr>
            </w:pPr>
            <w:r w:rsidRPr="000D067E">
              <w:rPr>
                <w:color w:val="385623" w:themeColor="accent6" w:themeShade="80"/>
              </w:rPr>
              <w:t>819619</w:t>
            </w:r>
          </w:p>
        </w:tc>
        <w:tc>
          <w:tcPr>
            <w:tcW w:w="2835" w:type="dxa"/>
            <w:noWrap/>
            <w:vAlign w:val="bottom"/>
            <w:hideMark/>
          </w:tcPr>
          <w:p w14:paraId="6300DCE3" w14:textId="77777777" w:rsidR="00F37465" w:rsidRPr="000D067E" w:rsidRDefault="00F37465" w:rsidP="00194003">
            <w:pPr>
              <w:rPr>
                <w:color w:val="385623" w:themeColor="accent6" w:themeShade="80"/>
              </w:rPr>
            </w:pPr>
            <w:r w:rsidRPr="000D067E">
              <w:rPr>
                <w:color w:val="385623" w:themeColor="accent6" w:themeShade="80"/>
              </w:rPr>
              <w:t>Powdermill</w:t>
            </w:r>
          </w:p>
        </w:tc>
      </w:tr>
      <w:tr w:rsidR="000D067E" w:rsidRPr="000D067E" w14:paraId="6EAC4CF2" w14:textId="77777777" w:rsidTr="004B5AAC">
        <w:trPr>
          <w:trHeight w:val="290"/>
        </w:trPr>
        <w:tc>
          <w:tcPr>
            <w:tcW w:w="2977" w:type="dxa"/>
            <w:noWrap/>
            <w:vAlign w:val="bottom"/>
            <w:hideMark/>
          </w:tcPr>
          <w:p w14:paraId="7778A6F7" w14:textId="77777777" w:rsidR="00F37465" w:rsidRPr="000D067E" w:rsidRDefault="00F37465" w:rsidP="00194003">
            <w:pPr>
              <w:rPr>
                <w:i/>
                <w:iCs/>
                <w:color w:val="385623" w:themeColor="accent6" w:themeShade="80"/>
              </w:rPr>
            </w:pPr>
            <w:r w:rsidRPr="000D067E">
              <w:rPr>
                <w:i/>
                <w:iCs/>
                <w:color w:val="385623" w:themeColor="accent6" w:themeShade="80"/>
              </w:rPr>
              <w:t>Agonum fidele</w:t>
            </w:r>
          </w:p>
        </w:tc>
        <w:tc>
          <w:tcPr>
            <w:tcW w:w="1276" w:type="dxa"/>
            <w:noWrap/>
            <w:vAlign w:val="bottom"/>
            <w:hideMark/>
          </w:tcPr>
          <w:p w14:paraId="6AAA3682" w14:textId="77777777" w:rsidR="00F37465" w:rsidRPr="000D067E" w:rsidRDefault="00F37465" w:rsidP="00194003">
            <w:pPr>
              <w:rPr>
                <w:color w:val="385623" w:themeColor="accent6" w:themeShade="80"/>
              </w:rPr>
            </w:pPr>
            <w:r w:rsidRPr="000D067E">
              <w:rPr>
                <w:color w:val="385623" w:themeColor="accent6" w:themeShade="80"/>
              </w:rPr>
              <w:t>f</w:t>
            </w:r>
          </w:p>
        </w:tc>
        <w:tc>
          <w:tcPr>
            <w:tcW w:w="1984" w:type="dxa"/>
            <w:noWrap/>
            <w:vAlign w:val="bottom"/>
            <w:hideMark/>
          </w:tcPr>
          <w:p w14:paraId="1EF9FEE8" w14:textId="77777777" w:rsidR="00F37465" w:rsidRPr="000D067E" w:rsidRDefault="00F37465" w:rsidP="00194003">
            <w:pPr>
              <w:rPr>
                <w:color w:val="385623" w:themeColor="accent6" w:themeShade="80"/>
              </w:rPr>
            </w:pPr>
            <w:r w:rsidRPr="000D067E">
              <w:rPr>
                <w:color w:val="385623" w:themeColor="accent6" w:themeShade="80"/>
              </w:rPr>
              <w:t>819616</w:t>
            </w:r>
          </w:p>
        </w:tc>
        <w:tc>
          <w:tcPr>
            <w:tcW w:w="2835" w:type="dxa"/>
            <w:noWrap/>
            <w:vAlign w:val="bottom"/>
            <w:hideMark/>
          </w:tcPr>
          <w:p w14:paraId="77B4D069" w14:textId="77777777" w:rsidR="00F37465" w:rsidRPr="000D067E" w:rsidRDefault="00F37465" w:rsidP="00194003">
            <w:pPr>
              <w:rPr>
                <w:color w:val="385623" w:themeColor="accent6" w:themeShade="80"/>
              </w:rPr>
            </w:pPr>
            <w:r w:rsidRPr="000D067E">
              <w:rPr>
                <w:color w:val="385623" w:themeColor="accent6" w:themeShade="80"/>
              </w:rPr>
              <w:t>Powdermill</w:t>
            </w:r>
          </w:p>
        </w:tc>
      </w:tr>
      <w:tr w:rsidR="000D067E" w:rsidRPr="000D067E" w14:paraId="258D3E39" w14:textId="77777777" w:rsidTr="004B5AAC">
        <w:trPr>
          <w:trHeight w:val="290"/>
        </w:trPr>
        <w:tc>
          <w:tcPr>
            <w:tcW w:w="2977" w:type="dxa"/>
            <w:noWrap/>
            <w:vAlign w:val="bottom"/>
            <w:hideMark/>
          </w:tcPr>
          <w:p w14:paraId="6310C30B" w14:textId="77777777" w:rsidR="00F37465" w:rsidRPr="000D067E" w:rsidRDefault="00F37465" w:rsidP="00194003">
            <w:pPr>
              <w:rPr>
                <w:i/>
                <w:iCs/>
                <w:color w:val="385623" w:themeColor="accent6" w:themeShade="80"/>
              </w:rPr>
            </w:pPr>
            <w:r w:rsidRPr="000D067E">
              <w:rPr>
                <w:i/>
                <w:iCs/>
                <w:color w:val="385623" w:themeColor="accent6" w:themeShade="80"/>
              </w:rPr>
              <w:t>Agonum fidele</w:t>
            </w:r>
          </w:p>
        </w:tc>
        <w:tc>
          <w:tcPr>
            <w:tcW w:w="1276" w:type="dxa"/>
            <w:noWrap/>
            <w:vAlign w:val="bottom"/>
            <w:hideMark/>
          </w:tcPr>
          <w:p w14:paraId="151762D4" w14:textId="77777777" w:rsidR="00F37465" w:rsidRPr="000D067E" w:rsidRDefault="00F37465" w:rsidP="00194003">
            <w:pPr>
              <w:rPr>
                <w:color w:val="385623" w:themeColor="accent6" w:themeShade="80"/>
              </w:rPr>
            </w:pPr>
            <w:r w:rsidRPr="000D067E">
              <w:rPr>
                <w:color w:val="385623" w:themeColor="accent6" w:themeShade="80"/>
              </w:rPr>
              <w:t>f</w:t>
            </w:r>
          </w:p>
        </w:tc>
        <w:tc>
          <w:tcPr>
            <w:tcW w:w="1984" w:type="dxa"/>
            <w:noWrap/>
            <w:vAlign w:val="bottom"/>
            <w:hideMark/>
          </w:tcPr>
          <w:p w14:paraId="3D370CB9" w14:textId="77777777" w:rsidR="00F37465" w:rsidRPr="000D067E" w:rsidRDefault="00F37465" w:rsidP="00194003">
            <w:pPr>
              <w:rPr>
                <w:color w:val="385623" w:themeColor="accent6" w:themeShade="80"/>
              </w:rPr>
            </w:pPr>
            <w:r w:rsidRPr="000D067E">
              <w:rPr>
                <w:color w:val="385623" w:themeColor="accent6" w:themeShade="80"/>
              </w:rPr>
              <w:t>819613</w:t>
            </w:r>
          </w:p>
        </w:tc>
        <w:tc>
          <w:tcPr>
            <w:tcW w:w="2835" w:type="dxa"/>
            <w:noWrap/>
            <w:vAlign w:val="bottom"/>
            <w:hideMark/>
          </w:tcPr>
          <w:p w14:paraId="03EFE768" w14:textId="77777777" w:rsidR="00F37465" w:rsidRPr="000D067E" w:rsidRDefault="00F37465" w:rsidP="00194003">
            <w:pPr>
              <w:rPr>
                <w:color w:val="385623" w:themeColor="accent6" w:themeShade="80"/>
              </w:rPr>
            </w:pPr>
            <w:r w:rsidRPr="000D067E">
              <w:rPr>
                <w:color w:val="385623" w:themeColor="accent6" w:themeShade="80"/>
              </w:rPr>
              <w:t>Powdermill</w:t>
            </w:r>
          </w:p>
        </w:tc>
      </w:tr>
      <w:tr w:rsidR="000D067E" w:rsidRPr="000D067E" w14:paraId="377290AA" w14:textId="77777777" w:rsidTr="004B5AAC">
        <w:trPr>
          <w:trHeight w:val="290"/>
        </w:trPr>
        <w:tc>
          <w:tcPr>
            <w:tcW w:w="2977" w:type="dxa"/>
            <w:noWrap/>
            <w:vAlign w:val="bottom"/>
            <w:hideMark/>
          </w:tcPr>
          <w:p w14:paraId="3698E873" w14:textId="77777777" w:rsidR="00F37465" w:rsidRPr="000D067E" w:rsidRDefault="00F37465" w:rsidP="00194003">
            <w:pPr>
              <w:rPr>
                <w:i/>
                <w:iCs/>
                <w:color w:val="385623" w:themeColor="accent6" w:themeShade="80"/>
              </w:rPr>
            </w:pPr>
            <w:r w:rsidRPr="000D067E">
              <w:rPr>
                <w:i/>
                <w:iCs/>
                <w:color w:val="385623" w:themeColor="accent6" w:themeShade="80"/>
              </w:rPr>
              <w:t>Agonum retractum</w:t>
            </w:r>
          </w:p>
        </w:tc>
        <w:tc>
          <w:tcPr>
            <w:tcW w:w="1276" w:type="dxa"/>
            <w:noWrap/>
            <w:vAlign w:val="bottom"/>
            <w:hideMark/>
          </w:tcPr>
          <w:p w14:paraId="231A5228" w14:textId="77777777" w:rsidR="00F37465" w:rsidRPr="000D067E" w:rsidRDefault="00F37465" w:rsidP="00194003">
            <w:pPr>
              <w:rPr>
                <w:color w:val="385623" w:themeColor="accent6" w:themeShade="80"/>
              </w:rPr>
            </w:pPr>
            <w:r w:rsidRPr="000D067E">
              <w:rPr>
                <w:color w:val="385623" w:themeColor="accent6" w:themeShade="80"/>
              </w:rPr>
              <w:t>m</w:t>
            </w:r>
          </w:p>
        </w:tc>
        <w:tc>
          <w:tcPr>
            <w:tcW w:w="1984" w:type="dxa"/>
            <w:noWrap/>
            <w:vAlign w:val="bottom"/>
            <w:hideMark/>
          </w:tcPr>
          <w:p w14:paraId="43CE7BDB" w14:textId="77777777" w:rsidR="00F37465" w:rsidRPr="000D067E" w:rsidRDefault="00F37465" w:rsidP="00194003">
            <w:pPr>
              <w:rPr>
                <w:color w:val="385623" w:themeColor="accent6" w:themeShade="80"/>
              </w:rPr>
            </w:pPr>
            <w:r w:rsidRPr="000D067E">
              <w:rPr>
                <w:color w:val="385623" w:themeColor="accent6" w:themeShade="80"/>
              </w:rPr>
              <w:t>OSUC 671697</w:t>
            </w:r>
          </w:p>
        </w:tc>
        <w:tc>
          <w:tcPr>
            <w:tcW w:w="2835" w:type="dxa"/>
            <w:noWrap/>
            <w:vAlign w:val="bottom"/>
            <w:hideMark/>
          </w:tcPr>
          <w:p w14:paraId="63726AA8" w14:textId="77777777" w:rsidR="00F37465" w:rsidRPr="000D067E" w:rsidRDefault="00F37465" w:rsidP="00194003">
            <w:pPr>
              <w:rPr>
                <w:color w:val="385623" w:themeColor="accent6" w:themeShade="80"/>
              </w:rPr>
            </w:pPr>
            <w:r w:rsidRPr="000D067E">
              <w:rPr>
                <w:color w:val="385623" w:themeColor="accent6" w:themeShade="80"/>
              </w:rPr>
              <w:t>Powdermill</w:t>
            </w:r>
          </w:p>
        </w:tc>
      </w:tr>
      <w:tr w:rsidR="000D067E" w:rsidRPr="000D067E" w14:paraId="5F059DB9" w14:textId="77777777" w:rsidTr="004B5AAC">
        <w:trPr>
          <w:trHeight w:val="290"/>
        </w:trPr>
        <w:tc>
          <w:tcPr>
            <w:tcW w:w="2977" w:type="dxa"/>
            <w:noWrap/>
            <w:vAlign w:val="bottom"/>
            <w:hideMark/>
          </w:tcPr>
          <w:p w14:paraId="4124973C" w14:textId="77777777" w:rsidR="00F37465" w:rsidRPr="000D067E" w:rsidRDefault="00F37465" w:rsidP="00194003">
            <w:pPr>
              <w:rPr>
                <w:i/>
                <w:iCs/>
                <w:color w:val="385623" w:themeColor="accent6" w:themeShade="80"/>
              </w:rPr>
            </w:pPr>
            <w:r w:rsidRPr="000D067E">
              <w:rPr>
                <w:i/>
                <w:iCs/>
                <w:color w:val="385623" w:themeColor="accent6" w:themeShade="80"/>
              </w:rPr>
              <w:t>Agonum retractum</w:t>
            </w:r>
          </w:p>
        </w:tc>
        <w:tc>
          <w:tcPr>
            <w:tcW w:w="1276" w:type="dxa"/>
            <w:noWrap/>
            <w:vAlign w:val="bottom"/>
            <w:hideMark/>
          </w:tcPr>
          <w:p w14:paraId="33CAAB98" w14:textId="77777777" w:rsidR="00F37465" w:rsidRPr="000D067E" w:rsidRDefault="00F37465" w:rsidP="00194003">
            <w:pPr>
              <w:rPr>
                <w:color w:val="385623" w:themeColor="accent6" w:themeShade="80"/>
              </w:rPr>
            </w:pPr>
            <w:r w:rsidRPr="000D067E">
              <w:rPr>
                <w:color w:val="385623" w:themeColor="accent6" w:themeShade="80"/>
              </w:rPr>
              <w:t>f</w:t>
            </w:r>
          </w:p>
        </w:tc>
        <w:tc>
          <w:tcPr>
            <w:tcW w:w="1984" w:type="dxa"/>
            <w:noWrap/>
            <w:vAlign w:val="bottom"/>
            <w:hideMark/>
          </w:tcPr>
          <w:p w14:paraId="0125B50C" w14:textId="77777777" w:rsidR="00F37465" w:rsidRPr="000D067E" w:rsidRDefault="00F37465" w:rsidP="00194003">
            <w:pPr>
              <w:rPr>
                <w:color w:val="385623" w:themeColor="accent6" w:themeShade="80"/>
              </w:rPr>
            </w:pPr>
            <w:r w:rsidRPr="000D067E">
              <w:rPr>
                <w:color w:val="385623" w:themeColor="accent6" w:themeShade="80"/>
              </w:rPr>
              <w:t>OSUC 523212</w:t>
            </w:r>
          </w:p>
        </w:tc>
        <w:tc>
          <w:tcPr>
            <w:tcW w:w="2835" w:type="dxa"/>
            <w:noWrap/>
            <w:vAlign w:val="bottom"/>
            <w:hideMark/>
          </w:tcPr>
          <w:p w14:paraId="1E9F4422" w14:textId="77777777" w:rsidR="00F37465" w:rsidRPr="000D067E" w:rsidRDefault="00F37465" w:rsidP="00194003">
            <w:pPr>
              <w:rPr>
                <w:color w:val="385623" w:themeColor="accent6" w:themeShade="80"/>
              </w:rPr>
            </w:pPr>
            <w:r w:rsidRPr="000D067E">
              <w:rPr>
                <w:color w:val="385623" w:themeColor="accent6" w:themeShade="80"/>
              </w:rPr>
              <w:t>Erie Co. OH</w:t>
            </w:r>
          </w:p>
        </w:tc>
      </w:tr>
      <w:tr w:rsidR="000D067E" w:rsidRPr="000D067E" w14:paraId="27E48F2F" w14:textId="77777777" w:rsidTr="004B5AAC">
        <w:trPr>
          <w:trHeight w:val="290"/>
        </w:trPr>
        <w:tc>
          <w:tcPr>
            <w:tcW w:w="2977" w:type="dxa"/>
            <w:noWrap/>
            <w:vAlign w:val="bottom"/>
            <w:hideMark/>
          </w:tcPr>
          <w:p w14:paraId="7580B196" w14:textId="77777777" w:rsidR="00F37465" w:rsidRPr="000D067E" w:rsidRDefault="00F37465" w:rsidP="00194003">
            <w:pPr>
              <w:rPr>
                <w:i/>
                <w:iCs/>
                <w:color w:val="385623" w:themeColor="accent6" w:themeShade="80"/>
              </w:rPr>
            </w:pPr>
            <w:r w:rsidRPr="000D067E">
              <w:rPr>
                <w:i/>
                <w:iCs/>
                <w:color w:val="385623" w:themeColor="accent6" w:themeShade="80"/>
              </w:rPr>
              <w:t>Agonum retractum</w:t>
            </w:r>
          </w:p>
        </w:tc>
        <w:tc>
          <w:tcPr>
            <w:tcW w:w="1276" w:type="dxa"/>
            <w:noWrap/>
            <w:vAlign w:val="bottom"/>
            <w:hideMark/>
          </w:tcPr>
          <w:p w14:paraId="6529B4E3" w14:textId="77777777" w:rsidR="00F37465" w:rsidRPr="000D067E" w:rsidRDefault="00F37465" w:rsidP="00194003">
            <w:pPr>
              <w:rPr>
                <w:color w:val="385623" w:themeColor="accent6" w:themeShade="80"/>
              </w:rPr>
            </w:pPr>
            <w:r w:rsidRPr="000D067E">
              <w:rPr>
                <w:color w:val="385623" w:themeColor="accent6" w:themeShade="80"/>
              </w:rPr>
              <w:t>f</w:t>
            </w:r>
          </w:p>
        </w:tc>
        <w:tc>
          <w:tcPr>
            <w:tcW w:w="1984" w:type="dxa"/>
            <w:noWrap/>
            <w:vAlign w:val="bottom"/>
            <w:hideMark/>
          </w:tcPr>
          <w:p w14:paraId="0C0D49CD" w14:textId="77777777" w:rsidR="00F37465" w:rsidRPr="000D067E" w:rsidRDefault="00F37465" w:rsidP="00194003">
            <w:pPr>
              <w:rPr>
                <w:color w:val="385623" w:themeColor="accent6" w:themeShade="80"/>
              </w:rPr>
            </w:pPr>
            <w:r w:rsidRPr="000D067E">
              <w:rPr>
                <w:color w:val="385623" w:themeColor="accent6" w:themeShade="80"/>
              </w:rPr>
              <w:t>OSUC 523213</w:t>
            </w:r>
          </w:p>
        </w:tc>
        <w:tc>
          <w:tcPr>
            <w:tcW w:w="2835" w:type="dxa"/>
            <w:noWrap/>
            <w:vAlign w:val="bottom"/>
            <w:hideMark/>
          </w:tcPr>
          <w:p w14:paraId="74D4EF13" w14:textId="77777777" w:rsidR="00F37465" w:rsidRPr="000D067E" w:rsidRDefault="00F37465" w:rsidP="00194003">
            <w:pPr>
              <w:rPr>
                <w:color w:val="385623" w:themeColor="accent6" w:themeShade="80"/>
              </w:rPr>
            </w:pPr>
            <w:r w:rsidRPr="000D067E">
              <w:rPr>
                <w:color w:val="385623" w:themeColor="accent6" w:themeShade="80"/>
              </w:rPr>
              <w:t>Erie Co. OH</w:t>
            </w:r>
          </w:p>
        </w:tc>
      </w:tr>
      <w:tr w:rsidR="000D067E" w:rsidRPr="000D067E" w14:paraId="6C3D137B" w14:textId="77777777" w:rsidTr="004B5AAC">
        <w:trPr>
          <w:trHeight w:val="290"/>
        </w:trPr>
        <w:tc>
          <w:tcPr>
            <w:tcW w:w="2977" w:type="dxa"/>
            <w:noWrap/>
            <w:vAlign w:val="bottom"/>
            <w:hideMark/>
          </w:tcPr>
          <w:p w14:paraId="0655CB7B" w14:textId="77777777" w:rsidR="00F37465" w:rsidRPr="000D067E" w:rsidRDefault="00F37465" w:rsidP="00194003">
            <w:pPr>
              <w:rPr>
                <w:i/>
                <w:iCs/>
                <w:color w:val="385623" w:themeColor="accent6" w:themeShade="80"/>
              </w:rPr>
            </w:pPr>
            <w:r w:rsidRPr="000D067E">
              <w:rPr>
                <w:i/>
                <w:iCs/>
                <w:color w:val="385623" w:themeColor="accent6" w:themeShade="80"/>
              </w:rPr>
              <w:t>Agonum retractum</w:t>
            </w:r>
          </w:p>
        </w:tc>
        <w:tc>
          <w:tcPr>
            <w:tcW w:w="1276" w:type="dxa"/>
            <w:noWrap/>
            <w:vAlign w:val="bottom"/>
            <w:hideMark/>
          </w:tcPr>
          <w:p w14:paraId="246BD326" w14:textId="77777777" w:rsidR="00F37465" w:rsidRPr="000D067E" w:rsidRDefault="00F37465" w:rsidP="00194003">
            <w:pPr>
              <w:rPr>
                <w:color w:val="385623" w:themeColor="accent6" w:themeShade="80"/>
              </w:rPr>
            </w:pPr>
            <w:r w:rsidRPr="000D067E">
              <w:rPr>
                <w:color w:val="385623" w:themeColor="accent6" w:themeShade="80"/>
              </w:rPr>
              <w:t>f</w:t>
            </w:r>
          </w:p>
        </w:tc>
        <w:tc>
          <w:tcPr>
            <w:tcW w:w="1984" w:type="dxa"/>
            <w:noWrap/>
            <w:vAlign w:val="bottom"/>
            <w:hideMark/>
          </w:tcPr>
          <w:p w14:paraId="57902BC0" w14:textId="77777777" w:rsidR="00F37465" w:rsidRPr="000D067E" w:rsidRDefault="00F37465" w:rsidP="00194003">
            <w:pPr>
              <w:rPr>
                <w:color w:val="385623" w:themeColor="accent6" w:themeShade="80"/>
              </w:rPr>
            </w:pPr>
            <w:r w:rsidRPr="000D067E">
              <w:rPr>
                <w:color w:val="385623" w:themeColor="accent6" w:themeShade="80"/>
              </w:rPr>
              <w:t>OSUC 523214</w:t>
            </w:r>
          </w:p>
        </w:tc>
        <w:tc>
          <w:tcPr>
            <w:tcW w:w="2835" w:type="dxa"/>
            <w:noWrap/>
            <w:vAlign w:val="bottom"/>
            <w:hideMark/>
          </w:tcPr>
          <w:p w14:paraId="50EB4183" w14:textId="77777777" w:rsidR="00F37465" w:rsidRPr="000D067E" w:rsidRDefault="00F37465" w:rsidP="00194003">
            <w:pPr>
              <w:rPr>
                <w:color w:val="385623" w:themeColor="accent6" w:themeShade="80"/>
              </w:rPr>
            </w:pPr>
            <w:r w:rsidRPr="000D067E">
              <w:rPr>
                <w:color w:val="385623" w:themeColor="accent6" w:themeShade="80"/>
              </w:rPr>
              <w:t>Erie Co. OH</w:t>
            </w:r>
          </w:p>
        </w:tc>
      </w:tr>
      <w:tr w:rsidR="000D067E" w:rsidRPr="000D067E" w14:paraId="3C8984E8" w14:textId="77777777" w:rsidTr="004B5AAC">
        <w:trPr>
          <w:trHeight w:val="290"/>
        </w:trPr>
        <w:tc>
          <w:tcPr>
            <w:tcW w:w="2977" w:type="dxa"/>
            <w:noWrap/>
            <w:vAlign w:val="bottom"/>
            <w:hideMark/>
          </w:tcPr>
          <w:p w14:paraId="7E214E2A" w14:textId="77777777" w:rsidR="00F37465" w:rsidRPr="000D067E" w:rsidRDefault="00F37465" w:rsidP="00194003">
            <w:pPr>
              <w:rPr>
                <w:i/>
                <w:iCs/>
                <w:color w:val="385623" w:themeColor="accent6" w:themeShade="80"/>
              </w:rPr>
            </w:pPr>
            <w:r w:rsidRPr="000D067E">
              <w:rPr>
                <w:i/>
                <w:iCs/>
                <w:color w:val="385623" w:themeColor="accent6" w:themeShade="80"/>
              </w:rPr>
              <w:t>Amerizus sp.</w:t>
            </w:r>
          </w:p>
        </w:tc>
        <w:tc>
          <w:tcPr>
            <w:tcW w:w="1276" w:type="dxa"/>
            <w:noWrap/>
            <w:vAlign w:val="bottom"/>
            <w:hideMark/>
          </w:tcPr>
          <w:p w14:paraId="5EC0A475" w14:textId="77777777" w:rsidR="00F37465" w:rsidRPr="000D067E" w:rsidRDefault="00F37465" w:rsidP="00194003">
            <w:pPr>
              <w:rPr>
                <w:color w:val="385623" w:themeColor="accent6" w:themeShade="80"/>
              </w:rPr>
            </w:pPr>
            <w:r w:rsidRPr="000D067E">
              <w:rPr>
                <w:color w:val="385623" w:themeColor="accent6" w:themeShade="80"/>
              </w:rPr>
              <w:t>m</w:t>
            </w:r>
          </w:p>
        </w:tc>
        <w:tc>
          <w:tcPr>
            <w:tcW w:w="1984" w:type="dxa"/>
            <w:noWrap/>
            <w:vAlign w:val="bottom"/>
            <w:hideMark/>
          </w:tcPr>
          <w:p w14:paraId="1F71F871" w14:textId="77777777" w:rsidR="00F37465" w:rsidRPr="000D067E" w:rsidRDefault="00F37465" w:rsidP="00194003">
            <w:pPr>
              <w:rPr>
                <w:color w:val="385623" w:themeColor="accent6" w:themeShade="80"/>
              </w:rPr>
            </w:pPr>
            <w:r w:rsidRPr="000D067E">
              <w:rPr>
                <w:color w:val="385623" w:themeColor="accent6" w:themeShade="80"/>
              </w:rPr>
              <w:t>819614</w:t>
            </w:r>
          </w:p>
        </w:tc>
        <w:tc>
          <w:tcPr>
            <w:tcW w:w="2835" w:type="dxa"/>
            <w:noWrap/>
            <w:vAlign w:val="bottom"/>
            <w:hideMark/>
          </w:tcPr>
          <w:p w14:paraId="7254DC04" w14:textId="77777777" w:rsidR="00F37465" w:rsidRPr="000D067E" w:rsidRDefault="00F37465" w:rsidP="00194003">
            <w:pPr>
              <w:rPr>
                <w:color w:val="385623" w:themeColor="accent6" w:themeShade="80"/>
              </w:rPr>
            </w:pPr>
            <w:r w:rsidRPr="000D067E">
              <w:rPr>
                <w:color w:val="385623" w:themeColor="accent6" w:themeShade="80"/>
              </w:rPr>
              <w:t>Powdermill</w:t>
            </w:r>
          </w:p>
        </w:tc>
      </w:tr>
      <w:tr w:rsidR="000D067E" w:rsidRPr="000D067E" w14:paraId="1D18C424" w14:textId="77777777" w:rsidTr="004B5AAC">
        <w:trPr>
          <w:trHeight w:val="290"/>
        </w:trPr>
        <w:tc>
          <w:tcPr>
            <w:tcW w:w="2977" w:type="dxa"/>
            <w:noWrap/>
            <w:vAlign w:val="bottom"/>
            <w:hideMark/>
          </w:tcPr>
          <w:p w14:paraId="02BC9113" w14:textId="77777777" w:rsidR="00F37465" w:rsidRPr="000D067E" w:rsidRDefault="00F37465" w:rsidP="00194003">
            <w:pPr>
              <w:rPr>
                <w:i/>
                <w:iCs/>
                <w:color w:val="385623" w:themeColor="accent6" w:themeShade="80"/>
              </w:rPr>
            </w:pPr>
            <w:r w:rsidRPr="000D067E">
              <w:rPr>
                <w:i/>
                <w:iCs/>
                <w:color w:val="385623" w:themeColor="accent6" w:themeShade="80"/>
              </w:rPr>
              <w:t>Amphasia interstitialis</w:t>
            </w:r>
          </w:p>
        </w:tc>
        <w:tc>
          <w:tcPr>
            <w:tcW w:w="1276" w:type="dxa"/>
            <w:noWrap/>
            <w:vAlign w:val="bottom"/>
            <w:hideMark/>
          </w:tcPr>
          <w:p w14:paraId="171642BF" w14:textId="77777777" w:rsidR="00F37465" w:rsidRPr="000D067E" w:rsidRDefault="00F37465" w:rsidP="00194003">
            <w:pPr>
              <w:rPr>
                <w:color w:val="385623" w:themeColor="accent6" w:themeShade="80"/>
              </w:rPr>
            </w:pPr>
            <w:r w:rsidRPr="000D067E">
              <w:rPr>
                <w:color w:val="385623" w:themeColor="accent6" w:themeShade="80"/>
              </w:rPr>
              <w:t>m</w:t>
            </w:r>
          </w:p>
        </w:tc>
        <w:tc>
          <w:tcPr>
            <w:tcW w:w="1984" w:type="dxa"/>
            <w:noWrap/>
            <w:vAlign w:val="bottom"/>
            <w:hideMark/>
          </w:tcPr>
          <w:p w14:paraId="4C0B5FBF" w14:textId="77777777" w:rsidR="00F37465" w:rsidRPr="000D067E" w:rsidRDefault="00F37465" w:rsidP="00194003">
            <w:pPr>
              <w:rPr>
                <w:color w:val="385623" w:themeColor="accent6" w:themeShade="80"/>
              </w:rPr>
            </w:pPr>
            <w:r w:rsidRPr="000D067E">
              <w:rPr>
                <w:color w:val="385623" w:themeColor="accent6" w:themeShade="80"/>
              </w:rPr>
              <w:t>Not vouchered</w:t>
            </w:r>
          </w:p>
        </w:tc>
        <w:tc>
          <w:tcPr>
            <w:tcW w:w="2835" w:type="dxa"/>
            <w:noWrap/>
            <w:vAlign w:val="bottom"/>
            <w:hideMark/>
          </w:tcPr>
          <w:p w14:paraId="6B65025E" w14:textId="77777777" w:rsidR="00F37465" w:rsidRPr="000D067E" w:rsidRDefault="00F37465" w:rsidP="00194003">
            <w:pPr>
              <w:rPr>
                <w:color w:val="385623" w:themeColor="accent6" w:themeShade="80"/>
              </w:rPr>
            </w:pPr>
            <w:r w:rsidRPr="000D067E">
              <w:rPr>
                <w:color w:val="385623" w:themeColor="accent6" w:themeShade="80"/>
              </w:rPr>
              <w:t>Powdermill</w:t>
            </w:r>
          </w:p>
        </w:tc>
      </w:tr>
      <w:tr w:rsidR="000D067E" w:rsidRPr="000D067E" w14:paraId="64693672" w14:textId="77777777" w:rsidTr="004B5AAC">
        <w:trPr>
          <w:trHeight w:val="290"/>
        </w:trPr>
        <w:tc>
          <w:tcPr>
            <w:tcW w:w="2977" w:type="dxa"/>
            <w:noWrap/>
            <w:vAlign w:val="bottom"/>
            <w:hideMark/>
          </w:tcPr>
          <w:p w14:paraId="5A295372" w14:textId="77777777" w:rsidR="00F37465" w:rsidRPr="000D067E" w:rsidRDefault="00F37465" w:rsidP="00194003">
            <w:pPr>
              <w:rPr>
                <w:i/>
                <w:iCs/>
                <w:color w:val="385623" w:themeColor="accent6" w:themeShade="80"/>
              </w:rPr>
            </w:pPr>
            <w:r w:rsidRPr="000D067E">
              <w:rPr>
                <w:i/>
                <w:iCs/>
                <w:color w:val="385623" w:themeColor="accent6" w:themeShade="80"/>
              </w:rPr>
              <w:t>Amphasia interstitialis</w:t>
            </w:r>
          </w:p>
        </w:tc>
        <w:tc>
          <w:tcPr>
            <w:tcW w:w="1276" w:type="dxa"/>
            <w:noWrap/>
            <w:vAlign w:val="bottom"/>
            <w:hideMark/>
          </w:tcPr>
          <w:p w14:paraId="7E73295B" w14:textId="77777777" w:rsidR="00F37465" w:rsidRPr="000D067E" w:rsidRDefault="00F37465" w:rsidP="00194003">
            <w:pPr>
              <w:rPr>
                <w:color w:val="385623" w:themeColor="accent6" w:themeShade="80"/>
              </w:rPr>
            </w:pPr>
            <w:r w:rsidRPr="000D067E">
              <w:rPr>
                <w:color w:val="385623" w:themeColor="accent6" w:themeShade="80"/>
              </w:rPr>
              <w:t>f</w:t>
            </w:r>
          </w:p>
        </w:tc>
        <w:tc>
          <w:tcPr>
            <w:tcW w:w="1984" w:type="dxa"/>
            <w:noWrap/>
            <w:vAlign w:val="bottom"/>
            <w:hideMark/>
          </w:tcPr>
          <w:p w14:paraId="23068C4F" w14:textId="77777777" w:rsidR="00F37465" w:rsidRPr="000D067E" w:rsidRDefault="00F37465" w:rsidP="00194003">
            <w:pPr>
              <w:rPr>
                <w:color w:val="385623" w:themeColor="accent6" w:themeShade="80"/>
              </w:rPr>
            </w:pPr>
            <w:r w:rsidRPr="000D067E">
              <w:rPr>
                <w:color w:val="385623" w:themeColor="accent6" w:themeShade="80"/>
              </w:rPr>
              <w:t>Not vouchered</w:t>
            </w:r>
          </w:p>
        </w:tc>
        <w:tc>
          <w:tcPr>
            <w:tcW w:w="2835" w:type="dxa"/>
            <w:noWrap/>
            <w:vAlign w:val="bottom"/>
            <w:hideMark/>
          </w:tcPr>
          <w:p w14:paraId="4D417D1A" w14:textId="77777777" w:rsidR="00F37465" w:rsidRPr="000D067E" w:rsidRDefault="00F37465" w:rsidP="00194003">
            <w:pPr>
              <w:rPr>
                <w:color w:val="385623" w:themeColor="accent6" w:themeShade="80"/>
              </w:rPr>
            </w:pPr>
            <w:r w:rsidRPr="000D067E">
              <w:rPr>
                <w:color w:val="385623" w:themeColor="accent6" w:themeShade="80"/>
              </w:rPr>
              <w:t>Powdermill</w:t>
            </w:r>
          </w:p>
        </w:tc>
      </w:tr>
      <w:tr w:rsidR="000D067E" w:rsidRPr="000D067E" w14:paraId="6A6941E7" w14:textId="77777777" w:rsidTr="004B5AAC">
        <w:trPr>
          <w:trHeight w:val="290"/>
        </w:trPr>
        <w:tc>
          <w:tcPr>
            <w:tcW w:w="2977" w:type="dxa"/>
            <w:noWrap/>
            <w:vAlign w:val="bottom"/>
            <w:hideMark/>
          </w:tcPr>
          <w:p w14:paraId="335A91C0" w14:textId="77777777" w:rsidR="00F37465" w:rsidRPr="000D067E" w:rsidRDefault="00F37465" w:rsidP="00194003">
            <w:pPr>
              <w:rPr>
                <w:i/>
                <w:iCs/>
                <w:color w:val="385623" w:themeColor="accent6" w:themeShade="80"/>
              </w:rPr>
            </w:pPr>
            <w:r w:rsidRPr="000D067E">
              <w:rPr>
                <w:i/>
                <w:iCs/>
                <w:color w:val="385623" w:themeColor="accent6" w:themeShade="80"/>
              </w:rPr>
              <w:t>Amphasia interstitialis</w:t>
            </w:r>
          </w:p>
        </w:tc>
        <w:tc>
          <w:tcPr>
            <w:tcW w:w="1276" w:type="dxa"/>
            <w:noWrap/>
            <w:vAlign w:val="bottom"/>
            <w:hideMark/>
          </w:tcPr>
          <w:p w14:paraId="34964087" w14:textId="77777777" w:rsidR="00F37465" w:rsidRPr="000D067E" w:rsidRDefault="00F37465" w:rsidP="00194003">
            <w:pPr>
              <w:rPr>
                <w:color w:val="385623" w:themeColor="accent6" w:themeShade="80"/>
              </w:rPr>
            </w:pPr>
            <w:r w:rsidRPr="000D067E">
              <w:rPr>
                <w:color w:val="385623" w:themeColor="accent6" w:themeShade="80"/>
              </w:rPr>
              <w:t>f</w:t>
            </w:r>
          </w:p>
        </w:tc>
        <w:tc>
          <w:tcPr>
            <w:tcW w:w="1984" w:type="dxa"/>
            <w:noWrap/>
            <w:vAlign w:val="bottom"/>
            <w:hideMark/>
          </w:tcPr>
          <w:p w14:paraId="0336435A" w14:textId="77777777" w:rsidR="00F37465" w:rsidRPr="000D067E" w:rsidRDefault="00F37465" w:rsidP="00194003">
            <w:pPr>
              <w:rPr>
                <w:color w:val="385623" w:themeColor="accent6" w:themeShade="80"/>
              </w:rPr>
            </w:pPr>
            <w:r w:rsidRPr="000D067E">
              <w:rPr>
                <w:color w:val="385623" w:themeColor="accent6" w:themeShade="80"/>
              </w:rPr>
              <w:t>Not vouchered</w:t>
            </w:r>
          </w:p>
        </w:tc>
        <w:tc>
          <w:tcPr>
            <w:tcW w:w="2835" w:type="dxa"/>
            <w:noWrap/>
            <w:vAlign w:val="bottom"/>
            <w:hideMark/>
          </w:tcPr>
          <w:p w14:paraId="53C29209" w14:textId="77777777" w:rsidR="00F37465" w:rsidRPr="000D067E" w:rsidRDefault="00F37465" w:rsidP="00194003">
            <w:pPr>
              <w:rPr>
                <w:color w:val="385623" w:themeColor="accent6" w:themeShade="80"/>
              </w:rPr>
            </w:pPr>
            <w:r w:rsidRPr="000D067E">
              <w:rPr>
                <w:color w:val="385623" w:themeColor="accent6" w:themeShade="80"/>
              </w:rPr>
              <w:t>Powdermill</w:t>
            </w:r>
          </w:p>
        </w:tc>
      </w:tr>
      <w:tr w:rsidR="000D067E" w:rsidRPr="000D067E" w14:paraId="5B251838" w14:textId="77777777" w:rsidTr="004B5AAC">
        <w:trPr>
          <w:trHeight w:val="290"/>
        </w:trPr>
        <w:tc>
          <w:tcPr>
            <w:tcW w:w="2977" w:type="dxa"/>
            <w:noWrap/>
            <w:vAlign w:val="bottom"/>
            <w:hideMark/>
          </w:tcPr>
          <w:p w14:paraId="63123B91" w14:textId="77777777" w:rsidR="00F37465" w:rsidRPr="000D067E" w:rsidRDefault="00F37465" w:rsidP="00194003">
            <w:pPr>
              <w:rPr>
                <w:i/>
                <w:iCs/>
                <w:color w:val="385623" w:themeColor="accent6" w:themeShade="80"/>
              </w:rPr>
            </w:pPr>
            <w:r w:rsidRPr="000D067E">
              <w:rPr>
                <w:i/>
                <w:iCs/>
                <w:color w:val="385623" w:themeColor="accent6" w:themeShade="80"/>
              </w:rPr>
              <w:t>Amphasia interstitialis</w:t>
            </w:r>
          </w:p>
        </w:tc>
        <w:tc>
          <w:tcPr>
            <w:tcW w:w="1276" w:type="dxa"/>
            <w:noWrap/>
            <w:vAlign w:val="bottom"/>
            <w:hideMark/>
          </w:tcPr>
          <w:p w14:paraId="4D842528" w14:textId="77777777" w:rsidR="00F37465" w:rsidRPr="000D067E" w:rsidRDefault="00F37465" w:rsidP="00194003">
            <w:pPr>
              <w:rPr>
                <w:color w:val="385623" w:themeColor="accent6" w:themeShade="80"/>
              </w:rPr>
            </w:pPr>
            <w:r w:rsidRPr="000D067E">
              <w:rPr>
                <w:color w:val="385623" w:themeColor="accent6" w:themeShade="80"/>
              </w:rPr>
              <w:t>f</w:t>
            </w:r>
          </w:p>
        </w:tc>
        <w:tc>
          <w:tcPr>
            <w:tcW w:w="1984" w:type="dxa"/>
            <w:noWrap/>
            <w:vAlign w:val="bottom"/>
            <w:hideMark/>
          </w:tcPr>
          <w:p w14:paraId="6192568E" w14:textId="77777777" w:rsidR="00F37465" w:rsidRPr="000D067E" w:rsidRDefault="00F37465" w:rsidP="00194003">
            <w:pPr>
              <w:rPr>
                <w:color w:val="385623" w:themeColor="accent6" w:themeShade="80"/>
              </w:rPr>
            </w:pPr>
            <w:r w:rsidRPr="000D067E">
              <w:rPr>
                <w:color w:val="385623" w:themeColor="accent6" w:themeShade="80"/>
              </w:rPr>
              <w:t>Not vouchered</w:t>
            </w:r>
          </w:p>
        </w:tc>
        <w:tc>
          <w:tcPr>
            <w:tcW w:w="2835" w:type="dxa"/>
            <w:noWrap/>
            <w:vAlign w:val="bottom"/>
            <w:hideMark/>
          </w:tcPr>
          <w:p w14:paraId="460F7C6C" w14:textId="77777777" w:rsidR="00F37465" w:rsidRPr="000D067E" w:rsidRDefault="00F37465" w:rsidP="00194003">
            <w:pPr>
              <w:rPr>
                <w:color w:val="385623" w:themeColor="accent6" w:themeShade="80"/>
              </w:rPr>
            </w:pPr>
            <w:r w:rsidRPr="000D067E">
              <w:rPr>
                <w:color w:val="385623" w:themeColor="accent6" w:themeShade="80"/>
              </w:rPr>
              <w:t>Powdermill</w:t>
            </w:r>
          </w:p>
        </w:tc>
      </w:tr>
      <w:tr w:rsidR="000D067E" w:rsidRPr="000D067E" w14:paraId="00E12569" w14:textId="77777777" w:rsidTr="004B5AAC">
        <w:trPr>
          <w:trHeight w:val="290"/>
        </w:trPr>
        <w:tc>
          <w:tcPr>
            <w:tcW w:w="2977" w:type="dxa"/>
            <w:noWrap/>
            <w:vAlign w:val="bottom"/>
            <w:hideMark/>
          </w:tcPr>
          <w:p w14:paraId="391F0625" w14:textId="77777777" w:rsidR="00F37465" w:rsidRPr="000D067E" w:rsidRDefault="00F37465" w:rsidP="00194003">
            <w:pPr>
              <w:rPr>
                <w:i/>
                <w:iCs/>
                <w:color w:val="385623" w:themeColor="accent6" w:themeShade="80"/>
              </w:rPr>
            </w:pPr>
            <w:r w:rsidRPr="000D067E">
              <w:rPr>
                <w:i/>
                <w:iCs/>
                <w:color w:val="385623" w:themeColor="accent6" w:themeShade="80"/>
              </w:rPr>
              <w:t>Anisodactylus harrisii</w:t>
            </w:r>
          </w:p>
        </w:tc>
        <w:tc>
          <w:tcPr>
            <w:tcW w:w="1276" w:type="dxa"/>
            <w:noWrap/>
            <w:vAlign w:val="bottom"/>
            <w:hideMark/>
          </w:tcPr>
          <w:p w14:paraId="763B7F32" w14:textId="77777777" w:rsidR="00F37465" w:rsidRPr="000D067E" w:rsidRDefault="00F37465" w:rsidP="00194003">
            <w:pPr>
              <w:rPr>
                <w:color w:val="385623" w:themeColor="accent6" w:themeShade="80"/>
              </w:rPr>
            </w:pPr>
            <w:r w:rsidRPr="000D067E">
              <w:rPr>
                <w:color w:val="385623" w:themeColor="accent6" w:themeShade="80"/>
              </w:rPr>
              <w:t>m</w:t>
            </w:r>
          </w:p>
        </w:tc>
        <w:tc>
          <w:tcPr>
            <w:tcW w:w="1984" w:type="dxa"/>
            <w:noWrap/>
            <w:vAlign w:val="bottom"/>
            <w:hideMark/>
          </w:tcPr>
          <w:p w14:paraId="638BA57C" w14:textId="77777777" w:rsidR="00F37465" w:rsidRPr="000D067E" w:rsidRDefault="00F37465" w:rsidP="00194003">
            <w:pPr>
              <w:rPr>
                <w:color w:val="385623" w:themeColor="accent6" w:themeShade="80"/>
              </w:rPr>
            </w:pPr>
            <w:r w:rsidRPr="000D067E">
              <w:rPr>
                <w:color w:val="385623" w:themeColor="accent6" w:themeShade="80"/>
              </w:rPr>
              <w:t>OSUC 671671</w:t>
            </w:r>
          </w:p>
        </w:tc>
        <w:tc>
          <w:tcPr>
            <w:tcW w:w="2835" w:type="dxa"/>
            <w:noWrap/>
            <w:vAlign w:val="bottom"/>
            <w:hideMark/>
          </w:tcPr>
          <w:p w14:paraId="7F587DDB" w14:textId="77777777" w:rsidR="00F37465" w:rsidRPr="000D067E" w:rsidRDefault="00F37465" w:rsidP="00194003">
            <w:pPr>
              <w:rPr>
                <w:color w:val="385623" w:themeColor="accent6" w:themeShade="80"/>
              </w:rPr>
            </w:pPr>
            <w:r w:rsidRPr="000D067E">
              <w:rPr>
                <w:color w:val="385623" w:themeColor="accent6" w:themeShade="80"/>
              </w:rPr>
              <w:t>Powdermill</w:t>
            </w:r>
          </w:p>
        </w:tc>
      </w:tr>
      <w:tr w:rsidR="000D067E" w:rsidRPr="000D067E" w14:paraId="640F0B34" w14:textId="77777777" w:rsidTr="004B5AAC">
        <w:trPr>
          <w:trHeight w:val="290"/>
        </w:trPr>
        <w:tc>
          <w:tcPr>
            <w:tcW w:w="2977" w:type="dxa"/>
            <w:noWrap/>
            <w:vAlign w:val="bottom"/>
            <w:hideMark/>
          </w:tcPr>
          <w:p w14:paraId="5864E185" w14:textId="77777777" w:rsidR="00F37465" w:rsidRPr="000D067E" w:rsidRDefault="00F37465" w:rsidP="00194003">
            <w:pPr>
              <w:rPr>
                <w:i/>
                <w:iCs/>
                <w:color w:val="385623" w:themeColor="accent6" w:themeShade="80"/>
              </w:rPr>
            </w:pPr>
            <w:r w:rsidRPr="000D067E">
              <w:rPr>
                <w:i/>
                <w:iCs/>
                <w:color w:val="385623" w:themeColor="accent6" w:themeShade="80"/>
              </w:rPr>
              <w:t>Anisodactylus harrisii</w:t>
            </w:r>
          </w:p>
        </w:tc>
        <w:tc>
          <w:tcPr>
            <w:tcW w:w="1276" w:type="dxa"/>
            <w:noWrap/>
            <w:vAlign w:val="bottom"/>
            <w:hideMark/>
          </w:tcPr>
          <w:p w14:paraId="312C83E2" w14:textId="77777777" w:rsidR="00F37465" w:rsidRPr="000D067E" w:rsidRDefault="00F37465" w:rsidP="00194003">
            <w:pPr>
              <w:rPr>
                <w:color w:val="385623" w:themeColor="accent6" w:themeShade="80"/>
              </w:rPr>
            </w:pPr>
            <w:r w:rsidRPr="000D067E">
              <w:rPr>
                <w:color w:val="385623" w:themeColor="accent6" w:themeShade="80"/>
              </w:rPr>
              <w:t>m</w:t>
            </w:r>
          </w:p>
        </w:tc>
        <w:tc>
          <w:tcPr>
            <w:tcW w:w="1984" w:type="dxa"/>
            <w:noWrap/>
            <w:vAlign w:val="bottom"/>
            <w:hideMark/>
          </w:tcPr>
          <w:p w14:paraId="13CC4EDE" w14:textId="77777777" w:rsidR="00F37465" w:rsidRPr="000D067E" w:rsidRDefault="00F37465" w:rsidP="00194003">
            <w:pPr>
              <w:rPr>
                <w:color w:val="385623" w:themeColor="accent6" w:themeShade="80"/>
              </w:rPr>
            </w:pPr>
            <w:r w:rsidRPr="000D067E">
              <w:rPr>
                <w:color w:val="385623" w:themeColor="accent6" w:themeShade="80"/>
              </w:rPr>
              <w:t>OSUC 740908</w:t>
            </w:r>
          </w:p>
        </w:tc>
        <w:tc>
          <w:tcPr>
            <w:tcW w:w="2835" w:type="dxa"/>
            <w:noWrap/>
            <w:vAlign w:val="bottom"/>
            <w:hideMark/>
          </w:tcPr>
          <w:p w14:paraId="1FFA655B" w14:textId="77777777" w:rsidR="00F37465" w:rsidRPr="000D067E" w:rsidRDefault="00F37465" w:rsidP="00194003">
            <w:pPr>
              <w:rPr>
                <w:color w:val="385623" w:themeColor="accent6" w:themeShade="80"/>
              </w:rPr>
            </w:pPr>
            <w:r w:rsidRPr="000D067E">
              <w:rPr>
                <w:color w:val="385623" w:themeColor="accent6" w:themeShade="80"/>
              </w:rPr>
              <w:t>Cuyahoga Co. OH</w:t>
            </w:r>
          </w:p>
        </w:tc>
      </w:tr>
      <w:tr w:rsidR="000D067E" w:rsidRPr="000D067E" w14:paraId="4C7F5940" w14:textId="77777777" w:rsidTr="004B5AAC">
        <w:trPr>
          <w:trHeight w:val="290"/>
        </w:trPr>
        <w:tc>
          <w:tcPr>
            <w:tcW w:w="2977" w:type="dxa"/>
            <w:noWrap/>
            <w:vAlign w:val="bottom"/>
            <w:hideMark/>
          </w:tcPr>
          <w:p w14:paraId="302DBE1B" w14:textId="77777777" w:rsidR="00F37465" w:rsidRPr="000D067E" w:rsidRDefault="00F37465" w:rsidP="00194003">
            <w:pPr>
              <w:rPr>
                <w:i/>
                <w:iCs/>
                <w:color w:val="385623" w:themeColor="accent6" w:themeShade="80"/>
              </w:rPr>
            </w:pPr>
            <w:r w:rsidRPr="000D067E">
              <w:rPr>
                <w:i/>
                <w:iCs/>
                <w:color w:val="385623" w:themeColor="accent6" w:themeShade="80"/>
              </w:rPr>
              <w:t>Anisodactylus harrisii</w:t>
            </w:r>
          </w:p>
        </w:tc>
        <w:tc>
          <w:tcPr>
            <w:tcW w:w="1276" w:type="dxa"/>
            <w:noWrap/>
            <w:vAlign w:val="bottom"/>
            <w:hideMark/>
          </w:tcPr>
          <w:p w14:paraId="65E2E115" w14:textId="77777777" w:rsidR="00F37465" w:rsidRPr="000D067E" w:rsidRDefault="00F37465" w:rsidP="00194003">
            <w:pPr>
              <w:rPr>
                <w:color w:val="385623" w:themeColor="accent6" w:themeShade="80"/>
              </w:rPr>
            </w:pPr>
            <w:r w:rsidRPr="000D067E">
              <w:rPr>
                <w:color w:val="385623" w:themeColor="accent6" w:themeShade="80"/>
              </w:rPr>
              <w:t>m</w:t>
            </w:r>
          </w:p>
        </w:tc>
        <w:tc>
          <w:tcPr>
            <w:tcW w:w="1984" w:type="dxa"/>
            <w:noWrap/>
            <w:vAlign w:val="bottom"/>
            <w:hideMark/>
          </w:tcPr>
          <w:p w14:paraId="4BE1C336" w14:textId="77777777" w:rsidR="00F37465" w:rsidRPr="000D067E" w:rsidRDefault="00F37465" w:rsidP="00194003">
            <w:pPr>
              <w:rPr>
                <w:color w:val="385623" w:themeColor="accent6" w:themeShade="80"/>
              </w:rPr>
            </w:pPr>
            <w:r w:rsidRPr="000D067E">
              <w:rPr>
                <w:color w:val="385623" w:themeColor="accent6" w:themeShade="80"/>
              </w:rPr>
              <w:t>OSUC 740906</w:t>
            </w:r>
          </w:p>
        </w:tc>
        <w:tc>
          <w:tcPr>
            <w:tcW w:w="2835" w:type="dxa"/>
            <w:noWrap/>
            <w:vAlign w:val="bottom"/>
            <w:hideMark/>
          </w:tcPr>
          <w:p w14:paraId="2F0ACDA1" w14:textId="77777777" w:rsidR="00F37465" w:rsidRPr="000D067E" w:rsidRDefault="00F37465" w:rsidP="00194003">
            <w:pPr>
              <w:rPr>
                <w:color w:val="385623" w:themeColor="accent6" w:themeShade="80"/>
              </w:rPr>
            </w:pPr>
            <w:r w:rsidRPr="000D067E">
              <w:rPr>
                <w:color w:val="385623" w:themeColor="accent6" w:themeShade="80"/>
              </w:rPr>
              <w:t>Cuyahoga Co. OH</w:t>
            </w:r>
          </w:p>
        </w:tc>
      </w:tr>
      <w:tr w:rsidR="000D067E" w:rsidRPr="000D067E" w14:paraId="14207655" w14:textId="77777777" w:rsidTr="004B5AAC">
        <w:trPr>
          <w:trHeight w:val="290"/>
        </w:trPr>
        <w:tc>
          <w:tcPr>
            <w:tcW w:w="2977" w:type="dxa"/>
            <w:noWrap/>
            <w:vAlign w:val="bottom"/>
            <w:hideMark/>
          </w:tcPr>
          <w:p w14:paraId="4C8FDC31" w14:textId="77777777" w:rsidR="00F37465" w:rsidRPr="000D067E" w:rsidRDefault="00F37465" w:rsidP="00194003">
            <w:pPr>
              <w:rPr>
                <w:i/>
                <w:iCs/>
                <w:color w:val="385623" w:themeColor="accent6" w:themeShade="80"/>
              </w:rPr>
            </w:pPr>
            <w:r w:rsidRPr="000D067E">
              <w:rPr>
                <w:i/>
                <w:iCs/>
                <w:color w:val="385623" w:themeColor="accent6" w:themeShade="80"/>
              </w:rPr>
              <w:t>Anisodactylus harrisii</w:t>
            </w:r>
          </w:p>
        </w:tc>
        <w:tc>
          <w:tcPr>
            <w:tcW w:w="1276" w:type="dxa"/>
            <w:noWrap/>
            <w:vAlign w:val="bottom"/>
            <w:hideMark/>
          </w:tcPr>
          <w:p w14:paraId="45FF2BE0" w14:textId="77777777" w:rsidR="00F37465" w:rsidRPr="000D067E" w:rsidRDefault="00F37465" w:rsidP="00194003">
            <w:pPr>
              <w:rPr>
                <w:color w:val="385623" w:themeColor="accent6" w:themeShade="80"/>
              </w:rPr>
            </w:pPr>
            <w:r w:rsidRPr="000D067E">
              <w:rPr>
                <w:color w:val="385623" w:themeColor="accent6" w:themeShade="80"/>
              </w:rPr>
              <w:t>f</w:t>
            </w:r>
          </w:p>
        </w:tc>
        <w:tc>
          <w:tcPr>
            <w:tcW w:w="1984" w:type="dxa"/>
            <w:noWrap/>
            <w:vAlign w:val="bottom"/>
            <w:hideMark/>
          </w:tcPr>
          <w:p w14:paraId="694315AD" w14:textId="77777777" w:rsidR="00F37465" w:rsidRPr="000D067E" w:rsidRDefault="00F37465" w:rsidP="00194003">
            <w:pPr>
              <w:rPr>
                <w:color w:val="385623" w:themeColor="accent6" w:themeShade="80"/>
              </w:rPr>
            </w:pPr>
            <w:r w:rsidRPr="000D067E">
              <w:rPr>
                <w:color w:val="385623" w:themeColor="accent6" w:themeShade="80"/>
              </w:rPr>
              <w:t>819778</w:t>
            </w:r>
          </w:p>
        </w:tc>
        <w:tc>
          <w:tcPr>
            <w:tcW w:w="2835" w:type="dxa"/>
            <w:noWrap/>
            <w:vAlign w:val="bottom"/>
            <w:hideMark/>
          </w:tcPr>
          <w:p w14:paraId="4DA37DDD" w14:textId="77777777" w:rsidR="00F37465" w:rsidRPr="000D067E" w:rsidRDefault="00F37465" w:rsidP="00194003">
            <w:pPr>
              <w:rPr>
                <w:color w:val="385623" w:themeColor="accent6" w:themeShade="80"/>
              </w:rPr>
            </w:pPr>
            <w:r w:rsidRPr="000D067E">
              <w:rPr>
                <w:color w:val="385623" w:themeColor="accent6" w:themeShade="80"/>
              </w:rPr>
              <w:t>Powdermill</w:t>
            </w:r>
          </w:p>
        </w:tc>
      </w:tr>
      <w:tr w:rsidR="000D067E" w:rsidRPr="000D067E" w14:paraId="73755626" w14:textId="77777777" w:rsidTr="004B5AAC">
        <w:trPr>
          <w:trHeight w:val="290"/>
        </w:trPr>
        <w:tc>
          <w:tcPr>
            <w:tcW w:w="2977" w:type="dxa"/>
            <w:noWrap/>
            <w:vAlign w:val="bottom"/>
            <w:hideMark/>
          </w:tcPr>
          <w:p w14:paraId="3C6855B3" w14:textId="77777777" w:rsidR="00F37465" w:rsidRPr="000D067E" w:rsidRDefault="00F37465" w:rsidP="00194003">
            <w:pPr>
              <w:rPr>
                <w:i/>
                <w:iCs/>
                <w:color w:val="385623" w:themeColor="accent6" w:themeShade="80"/>
              </w:rPr>
            </w:pPr>
            <w:r w:rsidRPr="000D067E">
              <w:rPr>
                <w:i/>
                <w:iCs/>
                <w:color w:val="385623" w:themeColor="accent6" w:themeShade="80"/>
              </w:rPr>
              <w:t>Anisodactylus harrisii</w:t>
            </w:r>
          </w:p>
        </w:tc>
        <w:tc>
          <w:tcPr>
            <w:tcW w:w="1276" w:type="dxa"/>
            <w:noWrap/>
            <w:vAlign w:val="bottom"/>
            <w:hideMark/>
          </w:tcPr>
          <w:p w14:paraId="09AC7E0F" w14:textId="77777777" w:rsidR="00F37465" w:rsidRPr="000D067E" w:rsidRDefault="00F37465" w:rsidP="00194003">
            <w:pPr>
              <w:rPr>
                <w:color w:val="385623" w:themeColor="accent6" w:themeShade="80"/>
              </w:rPr>
            </w:pPr>
            <w:r w:rsidRPr="000D067E">
              <w:rPr>
                <w:color w:val="385623" w:themeColor="accent6" w:themeShade="80"/>
              </w:rPr>
              <w:t>f</w:t>
            </w:r>
          </w:p>
        </w:tc>
        <w:tc>
          <w:tcPr>
            <w:tcW w:w="1984" w:type="dxa"/>
            <w:noWrap/>
            <w:vAlign w:val="bottom"/>
            <w:hideMark/>
          </w:tcPr>
          <w:p w14:paraId="396CCA9C" w14:textId="77777777" w:rsidR="00F37465" w:rsidRPr="000D067E" w:rsidRDefault="00F37465" w:rsidP="00194003">
            <w:pPr>
              <w:rPr>
                <w:color w:val="385623" w:themeColor="accent6" w:themeShade="80"/>
              </w:rPr>
            </w:pPr>
            <w:r w:rsidRPr="000D067E">
              <w:rPr>
                <w:color w:val="385623" w:themeColor="accent6" w:themeShade="80"/>
              </w:rPr>
              <w:t>OSUC 740902</w:t>
            </w:r>
          </w:p>
        </w:tc>
        <w:tc>
          <w:tcPr>
            <w:tcW w:w="2835" w:type="dxa"/>
            <w:noWrap/>
            <w:vAlign w:val="bottom"/>
            <w:hideMark/>
          </w:tcPr>
          <w:p w14:paraId="1DA58F40" w14:textId="77777777" w:rsidR="00F37465" w:rsidRPr="000D067E" w:rsidRDefault="00F37465" w:rsidP="00194003">
            <w:pPr>
              <w:rPr>
                <w:color w:val="385623" w:themeColor="accent6" w:themeShade="80"/>
              </w:rPr>
            </w:pPr>
            <w:r w:rsidRPr="000D067E">
              <w:rPr>
                <w:color w:val="385623" w:themeColor="accent6" w:themeShade="80"/>
              </w:rPr>
              <w:t>Cuyahoga Co. OH</w:t>
            </w:r>
          </w:p>
        </w:tc>
      </w:tr>
      <w:tr w:rsidR="000D067E" w:rsidRPr="000D067E" w14:paraId="29264FBE" w14:textId="77777777" w:rsidTr="004B5AAC">
        <w:trPr>
          <w:trHeight w:val="290"/>
        </w:trPr>
        <w:tc>
          <w:tcPr>
            <w:tcW w:w="2977" w:type="dxa"/>
            <w:noWrap/>
            <w:vAlign w:val="bottom"/>
            <w:hideMark/>
          </w:tcPr>
          <w:p w14:paraId="7776F014" w14:textId="77777777" w:rsidR="00F37465" w:rsidRPr="000D067E" w:rsidRDefault="00F37465" w:rsidP="00194003">
            <w:pPr>
              <w:rPr>
                <w:i/>
                <w:iCs/>
                <w:color w:val="385623" w:themeColor="accent6" w:themeShade="80"/>
              </w:rPr>
            </w:pPr>
            <w:r w:rsidRPr="000D067E">
              <w:rPr>
                <w:i/>
                <w:iCs/>
                <w:color w:val="385623" w:themeColor="accent6" w:themeShade="80"/>
              </w:rPr>
              <w:t>Anisodactylus harrisii</w:t>
            </w:r>
          </w:p>
        </w:tc>
        <w:tc>
          <w:tcPr>
            <w:tcW w:w="1276" w:type="dxa"/>
            <w:noWrap/>
            <w:vAlign w:val="bottom"/>
            <w:hideMark/>
          </w:tcPr>
          <w:p w14:paraId="28E52E45" w14:textId="77777777" w:rsidR="00F37465" w:rsidRPr="000D067E" w:rsidRDefault="00F37465" w:rsidP="00194003">
            <w:pPr>
              <w:rPr>
                <w:color w:val="385623" w:themeColor="accent6" w:themeShade="80"/>
              </w:rPr>
            </w:pPr>
            <w:r w:rsidRPr="000D067E">
              <w:rPr>
                <w:color w:val="385623" w:themeColor="accent6" w:themeShade="80"/>
              </w:rPr>
              <w:t>f</w:t>
            </w:r>
          </w:p>
        </w:tc>
        <w:tc>
          <w:tcPr>
            <w:tcW w:w="1984" w:type="dxa"/>
            <w:noWrap/>
            <w:vAlign w:val="bottom"/>
            <w:hideMark/>
          </w:tcPr>
          <w:p w14:paraId="7B2CE268" w14:textId="77777777" w:rsidR="00F37465" w:rsidRPr="000D067E" w:rsidRDefault="00F37465" w:rsidP="00194003">
            <w:pPr>
              <w:rPr>
                <w:color w:val="385623" w:themeColor="accent6" w:themeShade="80"/>
              </w:rPr>
            </w:pPr>
            <w:r w:rsidRPr="000D067E">
              <w:rPr>
                <w:color w:val="385623" w:themeColor="accent6" w:themeShade="80"/>
              </w:rPr>
              <w:t>OSUC 740900</w:t>
            </w:r>
          </w:p>
        </w:tc>
        <w:tc>
          <w:tcPr>
            <w:tcW w:w="2835" w:type="dxa"/>
            <w:noWrap/>
            <w:vAlign w:val="bottom"/>
            <w:hideMark/>
          </w:tcPr>
          <w:p w14:paraId="03F6ABB7" w14:textId="77777777" w:rsidR="00F37465" w:rsidRPr="000D067E" w:rsidRDefault="00F37465" w:rsidP="00194003">
            <w:pPr>
              <w:rPr>
                <w:color w:val="385623" w:themeColor="accent6" w:themeShade="80"/>
              </w:rPr>
            </w:pPr>
            <w:r w:rsidRPr="000D067E">
              <w:rPr>
                <w:color w:val="385623" w:themeColor="accent6" w:themeShade="80"/>
              </w:rPr>
              <w:t>Cuyahoga Co. OH</w:t>
            </w:r>
          </w:p>
        </w:tc>
      </w:tr>
      <w:tr w:rsidR="000D067E" w:rsidRPr="000D067E" w14:paraId="6500B4DD" w14:textId="77777777" w:rsidTr="004B5AAC">
        <w:trPr>
          <w:trHeight w:val="290"/>
        </w:trPr>
        <w:tc>
          <w:tcPr>
            <w:tcW w:w="2977" w:type="dxa"/>
            <w:noWrap/>
            <w:vAlign w:val="bottom"/>
            <w:hideMark/>
          </w:tcPr>
          <w:p w14:paraId="3DCDF1B5" w14:textId="77777777" w:rsidR="00F37465" w:rsidRPr="000D067E" w:rsidRDefault="00F37465" w:rsidP="00194003">
            <w:pPr>
              <w:rPr>
                <w:i/>
                <w:iCs/>
                <w:color w:val="385623" w:themeColor="accent6" w:themeShade="80"/>
              </w:rPr>
            </w:pPr>
            <w:r w:rsidRPr="000D067E">
              <w:rPr>
                <w:i/>
                <w:iCs/>
                <w:color w:val="385623" w:themeColor="accent6" w:themeShade="80"/>
              </w:rPr>
              <w:t>Anisodactylus melanopus</w:t>
            </w:r>
          </w:p>
        </w:tc>
        <w:tc>
          <w:tcPr>
            <w:tcW w:w="1276" w:type="dxa"/>
            <w:noWrap/>
            <w:vAlign w:val="bottom"/>
            <w:hideMark/>
          </w:tcPr>
          <w:p w14:paraId="20BE83BF" w14:textId="77777777" w:rsidR="00F37465" w:rsidRPr="000D067E" w:rsidRDefault="00F37465" w:rsidP="00194003">
            <w:pPr>
              <w:rPr>
                <w:color w:val="385623" w:themeColor="accent6" w:themeShade="80"/>
              </w:rPr>
            </w:pPr>
            <w:r w:rsidRPr="000D067E">
              <w:rPr>
                <w:color w:val="385623" w:themeColor="accent6" w:themeShade="80"/>
              </w:rPr>
              <w:t>m</w:t>
            </w:r>
          </w:p>
        </w:tc>
        <w:tc>
          <w:tcPr>
            <w:tcW w:w="1984" w:type="dxa"/>
            <w:noWrap/>
            <w:vAlign w:val="bottom"/>
            <w:hideMark/>
          </w:tcPr>
          <w:p w14:paraId="47D10BCE" w14:textId="77777777" w:rsidR="00F37465" w:rsidRPr="000D067E" w:rsidRDefault="00F37465" w:rsidP="00194003">
            <w:pPr>
              <w:rPr>
                <w:color w:val="385623" w:themeColor="accent6" w:themeShade="80"/>
              </w:rPr>
            </w:pPr>
            <w:r w:rsidRPr="000D067E">
              <w:rPr>
                <w:color w:val="385623" w:themeColor="accent6" w:themeShade="80"/>
              </w:rPr>
              <w:t>819699</w:t>
            </w:r>
          </w:p>
        </w:tc>
        <w:tc>
          <w:tcPr>
            <w:tcW w:w="2835" w:type="dxa"/>
            <w:noWrap/>
            <w:vAlign w:val="bottom"/>
            <w:hideMark/>
          </w:tcPr>
          <w:p w14:paraId="39BEBA60" w14:textId="77777777" w:rsidR="00F37465" w:rsidRPr="000D067E" w:rsidRDefault="00F37465" w:rsidP="00194003">
            <w:pPr>
              <w:rPr>
                <w:color w:val="385623" w:themeColor="accent6" w:themeShade="80"/>
              </w:rPr>
            </w:pPr>
            <w:r w:rsidRPr="000D067E">
              <w:rPr>
                <w:color w:val="385623" w:themeColor="accent6" w:themeShade="80"/>
              </w:rPr>
              <w:t>Powdermill</w:t>
            </w:r>
          </w:p>
        </w:tc>
      </w:tr>
      <w:tr w:rsidR="000D067E" w:rsidRPr="000D067E" w14:paraId="5C7E6DA5" w14:textId="77777777" w:rsidTr="004B5AAC">
        <w:trPr>
          <w:trHeight w:val="290"/>
        </w:trPr>
        <w:tc>
          <w:tcPr>
            <w:tcW w:w="2977" w:type="dxa"/>
            <w:noWrap/>
            <w:vAlign w:val="bottom"/>
            <w:hideMark/>
          </w:tcPr>
          <w:p w14:paraId="672760C5" w14:textId="77777777" w:rsidR="00F37465" w:rsidRPr="000D067E" w:rsidRDefault="00F37465" w:rsidP="00194003">
            <w:pPr>
              <w:rPr>
                <w:i/>
                <w:iCs/>
                <w:color w:val="385623" w:themeColor="accent6" w:themeShade="80"/>
              </w:rPr>
            </w:pPr>
            <w:r w:rsidRPr="000D067E">
              <w:rPr>
                <w:i/>
                <w:iCs/>
                <w:color w:val="385623" w:themeColor="accent6" w:themeShade="80"/>
              </w:rPr>
              <w:t>Anisodactylus nigerrimus</w:t>
            </w:r>
          </w:p>
        </w:tc>
        <w:tc>
          <w:tcPr>
            <w:tcW w:w="1276" w:type="dxa"/>
            <w:noWrap/>
            <w:vAlign w:val="bottom"/>
            <w:hideMark/>
          </w:tcPr>
          <w:p w14:paraId="6CB84147" w14:textId="77777777" w:rsidR="00F37465" w:rsidRPr="000D067E" w:rsidRDefault="00F37465" w:rsidP="00194003">
            <w:pPr>
              <w:rPr>
                <w:color w:val="385623" w:themeColor="accent6" w:themeShade="80"/>
              </w:rPr>
            </w:pPr>
            <w:r w:rsidRPr="000D067E">
              <w:rPr>
                <w:color w:val="385623" w:themeColor="accent6" w:themeShade="80"/>
              </w:rPr>
              <w:t>m</w:t>
            </w:r>
          </w:p>
        </w:tc>
        <w:tc>
          <w:tcPr>
            <w:tcW w:w="1984" w:type="dxa"/>
            <w:noWrap/>
            <w:vAlign w:val="bottom"/>
            <w:hideMark/>
          </w:tcPr>
          <w:p w14:paraId="73AD2738" w14:textId="77777777" w:rsidR="00F37465" w:rsidRPr="000D067E" w:rsidRDefault="00F37465" w:rsidP="00194003">
            <w:pPr>
              <w:rPr>
                <w:color w:val="385623" w:themeColor="accent6" w:themeShade="80"/>
              </w:rPr>
            </w:pPr>
            <w:r w:rsidRPr="000D067E">
              <w:rPr>
                <w:color w:val="385623" w:themeColor="accent6" w:themeShade="80"/>
              </w:rPr>
              <w:t>819634</w:t>
            </w:r>
          </w:p>
        </w:tc>
        <w:tc>
          <w:tcPr>
            <w:tcW w:w="2835" w:type="dxa"/>
            <w:noWrap/>
            <w:vAlign w:val="bottom"/>
            <w:hideMark/>
          </w:tcPr>
          <w:p w14:paraId="54C674DF" w14:textId="77777777" w:rsidR="00F37465" w:rsidRPr="000D067E" w:rsidRDefault="00F37465" w:rsidP="00194003">
            <w:pPr>
              <w:rPr>
                <w:color w:val="385623" w:themeColor="accent6" w:themeShade="80"/>
              </w:rPr>
            </w:pPr>
            <w:r w:rsidRPr="000D067E">
              <w:rPr>
                <w:color w:val="385623" w:themeColor="accent6" w:themeShade="80"/>
              </w:rPr>
              <w:t>Powdermill</w:t>
            </w:r>
          </w:p>
        </w:tc>
      </w:tr>
      <w:tr w:rsidR="000D067E" w:rsidRPr="000D067E" w14:paraId="796642BA" w14:textId="77777777" w:rsidTr="004B5AAC">
        <w:trPr>
          <w:trHeight w:val="290"/>
        </w:trPr>
        <w:tc>
          <w:tcPr>
            <w:tcW w:w="2977" w:type="dxa"/>
            <w:noWrap/>
            <w:vAlign w:val="bottom"/>
            <w:hideMark/>
          </w:tcPr>
          <w:p w14:paraId="79413C96" w14:textId="77777777" w:rsidR="00F37465" w:rsidRPr="000D067E" w:rsidRDefault="00F37465" w:rsidP="00194003">
            <w:pPr>
              <w:rPr>
                <w:i/>
                <w:iCs/>
                <w:color w:val="385623" w:themeColor="accent6" w:themeShade="80"/>
              </w:rPr>
            </w:pPr>
            <w:r w:rsidRPr="000D067E">
              <w:rPr>
                <w:i/>
                <w:iCs/>
                <w:color w:val="385623" w:themeColor="accent6" w:themeShade="80"/>
              </w:rPr>
              <w:t>Anisodactylus nigerrimus</w:t>
            </w:r>
          </w:p>
        </w:tc>
        <w:tc>
          <w:tcPr>
            <w:tcW w:w="1276" w:type="dxa"/>
            <w:noWrap/>
            <w:vAlign w:val="bottom"/>
            <w:hideMark/>
          </w:tcPr>
          <w:p w14:paraId="56BE4B0A" w14:textId="77777777" w:rsidR="00F37465" w:rsidRPr="000D067E" w:rsidRDefault="00F37465" w:rsidP="00194003">
            <w:pPr>
              <w:rPr>
                <w:color w:val="385623" w:themeColor="accent6" w:themeShade="80"/>
              </w:rPr>
            </w:pPr>
            <w:r w:rsidRPr="000D067E">
              <w:rPr>
                <w:color w:val="385623" w:themeColor="accent6" w:themeShade="80"/>
              </w:rPr>
              <w:t>m</w:t>
            </w:r>
          </w:p>
        </w:tc>
        <w:tc>
          <w:tcPr>
            <w:tcW w:w="1984" w:type="dxa"/>
            <w:noWrap/>
            <w:vAlign w:val="bottom"/>
            <w:hideMark/>
          </w:tcPr>
          <w:p w14:paraId="5D51A4E9" w14:textId="77777777" w:rsidR="00F37465" w:rsidRPr="000D067E" w:rsidRDefault="00F37465" w:rsidP="00194003">
            <w:pPr>
              <w:rPr>
                <w:color w:val="385623" w:themeColor="accent6" w:themeShade="80"/>
              </w:rPr>
            </w:pPr>
            <w:r w:rsidRPr="000D067E">
              <w:rPr>
                <w:color w:val="385623" w:themeColor="accent6" w:themeShade="80"/>
              </w:rPr>
              <w:t>819631</w:t>
            </w:r>
          </w:p>
        </w:tc>
        <w:tc>
          <w:tcPr>
            <w:tcW w:w="2835" w:type="dxa"/>
            <w:noWrap/>
            <w:vAlign w:val="bottom"/>
            <w:hideMark/>
          </w:tcPr>
          <w:p w14:paraId="2030562A" w14:textId="77777777" w:rsidR="00F37465" w:rsidRPr="000D067E" w:rsidRDefault="00F37465" w:rsidP="00194003">
            <w:pPr>
              <w:rPr>
                <w:color w:val="385623" w:themeColor="accent6" w:themeShade="80"/>
              </w:rPr>
            </w:pPr>
            <w:r w:rsidRPr="000D067E">
              <w:rPr>
                <w:color w:val="385623" w:themeColor="accent6" w:themeShade="80"/>
              </w:rPr>
              <w:t>Powdermill</w:t>
            </w:r>
          </w:p>
        </w:tc>
      </w:tr>
      <w:tr w:rsidR="000D067E" w:rsidRPr="000D067E" w14:paraId="7FF1C80B" w14:textId="77777777" w:rsidTr="004B5AAC">
        <w:trPr>
          <w:trHeight w:val="290"/>
        </w:trPr>
        <w:tc>
          <w:tcPr>
            <w:tcW w:w="2977" w:type="dxa"/>
            <w:noWrap/>
            <w:vAlign w:val="bottom"/>
            <w:hideMark/>
          </w:tcPr>
          <w:p w14:paraId="631ABF9F" w14:textId="77777777" w:rsidR="00F37465" w:rsidRPr="000D067E" w:rsidRDefault="00F37465" w:rsidP="00194003">
            <w:pPr>
              <w:rPr>
                <w:i/>
                <w:iCs/>
                <w:color w:val="385623" w:themeColor="accent6" w:themeShade="80"/>
              </w:rPr>
            </w:pPr>
            <w:r w:rsidRPr="000D067E">
              <w:rPr>
                <w:i/>
                <w:iCs/>
                <w:color w:val="385623" w:themeColor="accent6" w:themeShade="80"/>
              </w:rPr>
              <w:t>Anisodactylus nigerrimus</w:t>
            </w:r>
          </w:p>
        </w:tc>
        <w:tc>
          <w:tcPr>
            <w:tcW w:w="1276" w:type="dxa"/>
            <w:noWrap/>
            <w:vAlign w:val="bottom"/>
            <w:hideMark/>
          </w:tcPr>
          <w:p w14:paraId="14361FE4" w14:textId="77777777" w:rsidR="00F37465" w:rsidRPr="000D067E" w:rsidRDefault="00F37465" w:rsidP="00194003">
            <w:pPr>
              <w:rPr>
                <w:color w:val="385623" w:themeColor="accent6" w:themeShade="80"/>
              </w:rPr>
            </w:pPr>
            <w:r w:rsidRPr="000D067E">
              <w:rPr>
                <w:color w:val="385623" w:themeColor="accent6" w:themeShade="80"/>
              </w:rPr>
              <w:t>m</w:t>
            </w:r>
          </w:p>
        </w:tc>
        <w:tc>
          <w:tcPr>
            <w:tcW w:w="1984" w:type="dxa"/>
            <w:noWrap/>
            <w:vAlign w:val="bottom"/>
            <w:hideMark/>
          </w:tcPr>
          <w:p w14:paraId="7B721B3B" w14:textId="77777777" w:rsidR="00F37465" w:rsidRPr="000D067E" w:rsidRDefault="00F37465" w:rsidP="00194003">
            <w:pPr>
              <w:rPr>
                <w:color w:val="385623" w:themeColor="accent6" w:themeShade="80"/>
              </w:rPr>
            </w:pPr>
            <w:r w:rsidRPr="000D067E">
              <w:rPr>
                <w:color w:val="385623" w:themeColor="accent6" w:themeShade="80"/>
              </w:rPr>
              <w:t>819628</w:t>
            </w:r>
          </w:p>
        </w:tc>
        <w:tc>
          <w:tcPr>
            <w:tcW w:w="2835" w:type="dxa"/>
            <w:noWrap/>
            <w:vAlign w:val="bottom"/>
            <w:hideMark/>
          </w:tcPr>
          <w:p w14:paraId="638BA97B" w14:textId="77777777" w:rsidR="00F37465" w:rsidRPr="000D067E" w:rsidRDefault="00F37465" w:rsidP="00194003">
            <w:pPr>
              <w:rPr>
                <w:color w:val="385623" w:themeColor="accent6" w:themeShade="80"/>
              </w:rPr>
            </w:pPr>
            <w:r w:rsidRPr="000D067E">
              <w:rPr>
                <w:color w:val="385623" w:themeColor="accent6" w:themeShade="80"/>
              </w:rPr>
              <w:t>Powdermill</w:t>
            </w:r>
          </w:p>
        </w:tc>
      </w:tr>
      <w:tr w:rsidR="000D067E" w:rsidRPr="000D067E" w14:paraId="4E4AF0D5" w14:textId="77777777" w:rsidTr="004B5AAC">
        <w:trPr>
          <w:trHeight w:val="290"/>
        </w:trPr>
        <w:tc>
          <w:tcPr>
            <w:tcW w:w="2977" w:type="dxa"/>
            <w:noWrap/>
            <w:vAlign w:val="bottom"/>
            <w:hideMark/>
          </w:tcPr>
          <w:p w14:paraId="79945191" w14:textId="77777777" w:rsidR="00F37465" w:rsidRPr="000D067E" w:rsidRDefault="00F37465" w:rsidP="00194003">
            <w:pPr>
              <w:rPr>
                <w:i/>
                <w:iCs/>
                <w:color w:val="385623" w:themeColor="accent6" w:themeShade="80"/>
              </w:rPr>
            </w:pPr>
            <w:r w:rsidRPr="000D067E">
              <w:rPr>
                <w:i/>
                <w:iCs/>
                <w:color w:val="385623" w:themeColor="accent6" w:themeShade="80"/>
              </w:rPr>
              <w:t>Anisodactylus nigerrimus</w:t>
            </w:r>
          </w:p>
        </w:tc>
        <w:tc>
          <w:tcPr>
            <w:tcW w:w="1276" w:type="dxa"/>
            <w:noWrap/>
            <w:vAlign w:val="bottom"/>
            <w:hideMark/>
          </w:tcPr>
          <w:p w14:paraId="4A0A2661" w14:textId="77777777" w:rsidR="00F37465" w:rsidRPr="000D067E" w:rsidRDefault="00F37465" w:rsidP="00194003">
            <w:pPr>
              <w:rPr>
                <w:color w:val="385623" w:themeColor="accent6" w:themeShade="80"/>
              </w:rPr>
            </w:pPr>
            <w:r w:rsidRPr="000D067E">
              <w:rPr>
                <w:color w:val="385623" w:themeColor="accent6" w:themeShade="80"/>
              </w:rPr>
              <w:t>f</w:t>
            </w:r>
          </w:p>
        </w:tc>
        <w:tc>
          <w:tcPr>
            <w:tcW w:w="1984" w:type="dxa"/>
            <w:noWrap/>
            <w:vAlign w:val="bottom"/>
            <w:hideMark/>
          </w:tcPr>
          <w:p w14:paraId="026F3713" w14:textId="77777777" w:rsidR="00F37465" w:rsidRPr="000D067E" w:rsidRDefault="00F37465" w:rsidP="00194003">
            <w:pPr>
              <w:rPr>
                <w:color w:val="385623" w:themeColor="accent6" w:themeShade="80"/>
              </w:rPr>
            </w:pPr>
            <w:r w:rsidRPr="000D067E">
              <w:rPr>
                <w:color w:val="385623" w:themeColor="accent6" w:themeShade="80"/>
              </w:rPr>
              <w:t>819625</w:t>
            </w:r>
          </w:p>
        </w:tc>
        <w:tc>
          <w:tcPr>
            <w:tcW w:w="2835" w:type="dxa"/>
            <w:noWrap/>
            <w:vAlign w:val="bottom"/>
            <w:hideMark/>
          </w:tcPr>
          <w:p w14:paraId="7FA09396" w14:textId="77777777" w:rsidR="00F37465" w:rsidRPr="000D067E" w:rsidRDefault="00F37465" w:rsidP="00194003">
            <w:pPr>
              <w:rPr>
                <w:color w:val="385623" w:themeColor="accent6" w:themeShade="80"/>
              </w:rPr>
            </w:pPr>
            <w:r w:rsidRPr="000D067E">
              <w:rPr>
                <w:color w:val="385623" w:themeColor="accent6" w:themeShade="80"/>
              </w:rPr>
              <w:t>Powdermill</w:t>
            </w:r>
          </w:p>
        </w:tc>
      </w:tr>
      <w:tr w:rsidR="000D067E" w:rsidRPr="000D067E" w14:paraId="02FF900D" w14:textId="77777777" w:rsidTr="004B5AAC">
        <w:trPr>
          <w:trHeight w:val="290"/>
        </w:trPr>
        <w:tc>
          <w:tcPr>
            <w:tcW w:w="2977" w:type="dxa"/>
            <w:noWrap/>
            <w:vAlign w:val="bottom"/>
            <w:hideMark/>
          </w:tcPr>
          <w:p w14:paraId="2C05F837" w14:textId="77777777" w:rsidR="00F37465" w:rsidRPr="000D067E" w:rsidRDefault="00F37465" w:rsidP="00194003">
            <w:pPr>
              <w:rPr>
                <w:i/>
                <w:iCs/>
                <w:color w:val="385623" w:themeColor="accent6" w:themeShade="80"/>
              </w:rPr>
            </w:pPr>
            <w:r w:rsidRPr="000D067E">
              <w:rPr>
                <w:i/>
                <w:iCs/>
                <w:color w:val="385623" w:themeColor="accent6" w:themeShade="80"/>
              </w:rPr>
              <w:t>Anisodactylus nigerrimus</w:t>
            </w:r>
          </w:p>
        </w:tc>
        <w:tc>
          <w:tcPr>
            <w:tcW w:w="1276" w:type="dxa"/>
            <w:noWrap/>
            <w:vAlign w:val="bottom"/>
            <w:hideMark/>
          </w:tcPr>
          <w:p w14:paraId="7C1031D7" w14:textId="77777777" w:rsidR="00F37465" w:rsidRPr="000D067E" w:rsidRDefault="00F37465" w:rsidP="00194003">
            <w:pPr>
              <w:rPr>
                <w:color w:val="385623" w:themeColor="accent6" w:themeShade="80"/>
              </w:rPr>
            </w:pPr>
            <w:r w:rsidRPr="000D067E">
              <w:rPr>
                <w:color w:val="385623" w:themeColor="accent6" w:themeShade="80"/>
              </w:rPr>
              <w:t>f</w:t>
            </w:r>
          </w:p>
        </w:tc>
        <w:tc>
          <w:tcPr>
            <w:tcW w:w="1984" w:type="dxa"/>
            <w:noWrap/>
            <w:vAlign w:val="bottom"/>
            <w:hideMark/>
          </w:tcPr>
          <w:p w14:paraId="1454F979" w14:textId="77777777" w:rsidR="00F37465" w:rsidRPr="000D067E" w:rsidRDefault="00F37465" w:rsidP="00194003">
            <w:pPr>
              <w:rPr>
                <w:color w:val="385623" w:themeColor="accent6" w:themeShade="80"/>
              </w:rPr>
            </w:pPr>
            <w:r w:rsidRPr="000D067E">
              <w:rPr>
                <w:color w:val="385623" w:themeColor="accent6" w:themeShade="80"/>
              </w:rPr>
              <w:t>819622</w:t>
            </w:r>
          </w:p>
        </w:tc>
        <w:tc>
          <w:tcPr>
            <w:tcW w:w="2835" w:type="dxa"/>
            <w:noWrap/>
            <w:vAlign w:val="bottom"/>
            <w:hideMark/>
          </w:tcPr>
          <w:p w14:paraId="1AF34DE2" w14:textId="77777777" w:rsidR="00F37465" w:rsidRPr="000D067E" w:rsidRDefault="00F37465" w:rsidP="00194003">
            <w:pPr>
              <w:rPr>
                <w:color w:val="385623" w:themeColor="accent6" w:themeShade="80"/>
              </w:rPr>
            </w:pPr>
            <w:r w:rsidRPr="000D067E">
              <w:rPr>
                <w:color w:val="385623" w:themeColor="accent6" w:themeShade="80"/>
              </w:rPr>
              <w:t>Powdermill</w:t>
            </w:r>
          </w:p>
        </w:tc>
      </w:tr>
      <w:tr w:rsidR="000D067E" w:rsidRPr="000D067E" w14:paraId="75E6009F" w14:textId="77777777" w:rsidTr="004B5AAC">
        <w:trPr>
          <w:trHeight w:val="290"/>
        </w:trPr>
        <w:tc>
          <w:tcPr>
            <w:tcW w:w="2977" w:type="dxa"/>
            <w:noWrap/>
            <w:vAlign w:val="bottom"/>
            <w:hideMark/>
          </w:tcPr>
          <w:p w14:paraId="2145F800" w14:textId="77777777" w:rsidR="00F37465" w:rsidRPr="000D067E" w:rsidRDefault="00F37465" w:rsidP="00194003">
            <w:pPr>
              <w:rPr>
                <w:i/>
                <w:iCs/>
                <w:color w:val="385623" w:themeColor="accent6" w:themeShade="80"/>
              </w:rPr>
            </w:pPr>
            <w:r w:rsidRPr="000D067E">
              <w:rPr>
                <w:i/>
                <w:iCs/>
                <w:color w:val="385623" w:themeColor="accent6" w:themeShade="80"/>
              </w:rPr>
              <w:t>Apenes lucidula</w:t>
            </w:r>
          </w:p>
        </w:tc>
        <w:tc>
          <w:tcPr>
            <w:tcW w:w="1276" w:type="dxa"/>
            <w:noWrap/>
            <w:vAlign w:val="bottom"/>
            <w:hideMark/>
          </w:tcPr>
          <w:p w14:paraId="1447D11A" w14:textId="77777777" w:rsidR="00F37465" w:rsidRPr="000D067E" w:rsidRDefault="00F37465" w:rsidP="00194003">
            <w:pPr>
              <w:rPr>
                <w:color w:val="385623" w:themeColor="accent6" w:themeShade="80"/>
              </w:rPr>
            </w:pPr>
            <w:r w:rsidRPr="000D067E">
              <w:rPr>
                <w:color w:val="385623" w:themeColor="accent6" w:themeShade="80"/>
              </w:rPr>
              <w:t>m</w:t>
            </w:r>
          </w:p>
        </w:tc>
        <w:tc>
          <w:tcPr>
            <w:tcW w:w="1984" w:type="dxa"/>
            <w:noWrap/>
            <w:vAlign w:val="bottom"/>
            <w:hideMark/>
          </w:tcPr>
          <w:p w14:paraId="222D864C" w14:textId="77777777" w:rsidR="00F37465" w:rsidRPr="000D067E" w:rsidRDefault="00F37465" w:rsidP="00194003">
            <w:pPr>
              <w:rPr>
                <w:color w:val="385623" w:themeColor="accent6" w:themeShade="80"/>
              </w:rPr>
            </w:pPr>
            <w:r w:rsidRPr="000D067E">
              <w:rPr>
                <w:color w:val="385623" w:themeColor="accent6" w:themeShade="80"/>
              </w:rPr>
              <w:t>819706</w:t>
            </w:r>
          </w:p>
        </w:tc>
        <w:tc>
          <w:tcPr>
            <w:tcW w:w="2835" w:type="dxa"/>
            <w:noWrap/>
            <w:vAlign w:val="bottom"/>
            <w:hideMark/>
          </w:tcPr>
          <w:p w14:paraId="4785DFC2" w14:textId="77777777" w:rsidR="00F37465" w:rsidRPr="000D067E" w:rsidRDefault="00F37465" w:rsidP="00194003">
            <w:pPr>
              <w:rPr>
                <w:color w:val="385623" w:themeColor="accent6" w:themeShade="80"/>
              </w:rPr>
            </w:pPr>
            <w:r w:rsidRPr="000D067E">
              <w:rPr>
                <w:color w:val="385623" w:themeColor="accent6" w:themeShade="80"/>
              </w:rPr>
              <w:t>Powdermill</w:t>
            </w:r>
          </w:p>
        </w:tc>
      </w:tr>
      <w:tr w:rsidR="000D067E" w:rsidRPr="000D067E" w14:paraId="709AAE95" w14:textId="77777777" w:rsidTr="004B5AAC">
        <w:trPr>
          <w:trHeight w:val="290"/>
        </w:trPr>
        <w:tc>
          <w:tcPr>
            <w:tcW w:w="2977" w:type="dxa"/>
            <w:noWrap/>
            <w:vAlign w:val="bottom"/>
            <w:hideMark/>
          </w:tcPr>
          <w:p w14:paraId="13B2CA3A" w14:textId="77777777" w:rsidR="00F37465" w:rsidRPr="000D067E" w:rsidRDefault="00F37465" w:rsidP="00194003">
            <w:pPr>
              <w:rPr>
                <w:i/>
                <w:iCs/>
                <w:color w:val="385623" w:themeColor="accent6" w:themeShade="80"/>
              </w:rPr>
            </w:pPr>
            <w:r w:rsidRPr="000D067E">
              <w:rPr>
                <w:i/>
                <w:iCs/>
                <w:color w:val="385623" w:themeColor="accent6" w:themeShade="80"/>
              </w:rPr>
              <w:t>Apenes lucidula</w:t>
            </w:r>
          </w:p>
        </w:tc>
        <w:tc>
          <w:tcPr>
            <w:tcW w:w="1276" w:type="dxa"/>
            <w:noWrap/>
            <w:vAlign w:val="bottom"/>
            <w:hideMark/>
          </w:tcPr>
          <w:p w14:paraId="4D04CD4A" w14:textId="77777777" w:rsidR="00F37465" w:rsidRPr="000D067E" w:rsidRDefault="00F37465" w:rsidP="00194003">
            <w:pPr>
              <w:rPr>
                <w:color w:val="385623" w:themeColor="accent6" w:themeShade="80"/>
              </w:rPr>
            </w:pPr>
            <w:r w:rsidRPr="000D067E">
              <w:rPr>
                <w:color w:val="385623" w:themeColor="accent6" w:themeShade="80"/>
              </w:rPr>
              <w:t>m</w:t>
            </w:r>
          </w:p>
        </w:tc>
        <w:tc>
          <w:tcPr>
            <w:tcW w:w="1984" w:type="dxa"/>
            <w:noWrap/>
            <w:vAlign w:val="bottom"/>
            <w:hideMark/>
          </w:tcPr>
          <w:p w14:paraId="4C446EE4" w14:textId="77777777" w:rsidR="00F37465" w:rsidRPr="000D067E" w:rsidRDefault="00F37465" w:rsidP="00194003">
            <w:pPr>
              <w:rPr>
                <w:color w:val="385623" w:themeColor="accent6" w:themeShade="80"/>
              </w:rPr>
            </w:pPr>
            <w:r w:rsidRPr="000D067E">
              <w:rPr>
                <w:color w:val="385623" w:themeColor="accent6" w:themeShade="80"/>
              </w:rPr>
              <w:t>819715</w:t>
            </w:r>
          </w:p>
        </w:tc>
        <w:tc>
          <w:tcPr>
            <w:tcW w:w="2835" w:type="dxa"/>
            <w:noWrap/>
            <w:vAlign w:val="bottom"/>
            <w:hideMark/>
          </w:tcPr>
          <w:p w14:paraId="785F06F4" w14:textId="77777777" w:rsidR="00F37465" w:rsidRPr="000D067E" w:rsidRDefault="00F37465" w:rsidP="00194003">
            <w:pPr>
              <w:rPr>
                <w:color w:val="385623" w:themeColor="accent6" w:themeShade="80"/>
              </w:rPr>
            </w:pPr>
            <w:r w:rsidRPr="000D067E">
              <w:rPr>
                <w:color w:val="385623" w:themeColor="accent6" w:themeShade="80"/>
              </w:rPr>
              <w:t>Powdermill</w:t>
            </w:r>
          </w:p>
        </w:tc>
      </w:tr>
      <w:tr w:rsidR="000D067E" w:rsidRPr="000D067E" w14:paraId="6FBAF541" w14:textId="77777777" w:rsidTr="004B5AAC">
        <w:trPr>
          <w:trHeight w:val="290"/>
        </w:trPr>
        <w:tc>
          <w:tcPr>
            <w:tcW w:w="2977" w:type="dxa"/>
            <w:noWrap/>
            <w:vAlign w:val="bottom"/>
            <w:hideMark/>
          </w:tcPr>
          <w:p w14:paraId="7928725A" w14:textId="77777777" w:rsidR="00F37465" w:rsidRPr="000D067E" w:rsidRDefault="00F37465" w:rsidP="00194003">
            <w:pPr>
              <w:rPr>
                <w:i/>
                <w:iCs/>
                <w:color w:val="385623" w:themeColor="accent6" w:themeShade="80"/>
              </w:rPr>
            </w:pPr>
            <w:r w:rsidRPr="000D067E">
              <w:rPr>
                <w:i/>
                <w:iCs/>
                <w:color w:val="385623" w:themeColor="accent6" w:themeShade="80"/>
              </w:rPr>
              <w:t>Apenes lucidula</w:t>
            </w:r>
          </w:p>
        </w:tc>
        <w:tc>
          <w:tcPr>
            <w:tcW w:w="1276" w:type="dxa"/>
            <w:noWrap/>
            <w:vAlign w:val="bottom"/>
            <w:hideMark/>
          </w:tcPr>
          <w:p w14:paraId="1FB7DA03" w14:textId="77777777" w:rsidR="00F37465" w:rsidRPr="000D067E" w:rsidRDefault="00F37465" w:rsidP="00194003">
            <w:pPr>
              <w:rPr>
                <w:color w:val="385623" w:themeColor="accent6" w:themeShade="80"/>
              </w:rPr>
            </w:pPr>
            <w:r w:rsidRPr="000D067E">
              <w:rPr>
                <w:color w:val="385623" w:themeColor="accent6" w:themeShade="80"/>
              </w:rPr>
              <w:t>f</w:t>
            </w:r>
          </w:p>
        </w:tc>
        <w:tc>
          <w:tcPr>
            <w:tcW w:w="1984" w:type="dxa"/>
            <w:noWrap/>
            <w:vAlign w:val="bottom"/>
            <w:hideMark/>
          </w:tcPr>
          <w:p w14:paraId="6B336D8B" w14:textId="77777777" w:rsidR="00F37465" w:rsidRPr="000D067E" w:rsidRDefault="00F37465" w:rsidP="00194003">
            <w:pPr>
              <w:rPr>
                <w:color w:val="385623" w:themeColor="accent6" w:themeShade="80"/>
              </w:rPr>
            </w:pPr>
            <w:r w:rsidRPr="000D067E">
              <w:rPr>
                <w:color w:val="385623" w:themeColor="accent6" w:themeShade="80"/>
              </w:rPr>
              <w:t>819707</w:t>
            </w:r>
          </w:p>
        </w:tc>
        <w:tc>
          <w:tcPr>
            <w:tcW w:w="2835" w:type="dxa"/>
            <w:noWrap/>
            <w:vAlign w:val="bottom"/>
            <w:hideMark/>
          </w:tcPr>
          <w:p w14:paraId="2EFE6023" w14:textId="77777777" w:rsidR="00F37465" w:rsidRPr="000D067E" w:rsidRDefault="00F37465" w:rsidP="00194003">
            <w:pPr>
              <w:rPr>
                <w:color w:val="385623" w:themeColor="accent6" w:themeShade="80"/>
              </w:rPr>
            </w:pPr>
            <w:r w:rsidRPr="000D067E">
              <w:rPr>
                <w:color w:val="385623" w:themeColor="accent6" w:themeShade="80"/>
              </w:rPr>
              <w:t>Powdermill</w:t>
            </w:r>
          </w:p>
        </w:tc>
      </w:tr>
      <w:tr w:rsidR="000D067E" w:rsidRPr="000D067E" w14:paraId="1DCBE2E1" w14:textId="77777777" w:rsidTr="004B5AAC">
        <w:trPr>
          <w:trHeight w:val="290"/>
        </w:trPr>
        <w:tc>
          <w:tcPr>
            <w:tcW w:w="2977" w:type="dxa"/>
            <w:noWrap/>
            <w:vAlign w:val="bottom"/>
            <w:hideMark/>
          </w:tcPr>
          <w:p w14:paraId="725FB6F2" w14:textId="77777777" w:rsidR="00F37465" w:rsidRPr="000D067E" w:rsidRDefault="00F37465" w:rsidP="00194003">
            <w:pPr>
              <w:rPr>
                <w:i/>
                <w:iCs/>
                <w:color w:val="385623" w:themeColor="accent6" w:themeShade="80"/>
              </w:rPr>
            </w:pPr>
            <w:r w:rsidRPr="000D067E">
              <w:rPr>
                <w:i/>
                <w:iCs/>
                <w:color w:val="385623" w:themeColor="accent6" w:themeShade="80"/>
              </w:rPr>
              <w:t>Apenes lucidula</w:t>
            </w:r>
          </w:p>
        </w:tc>
        <w:tc>
          <w:tcPr>
            <w:tcW w:w="1276" w:type="dxa"/>
            <w:noWrap/>
            <w:vAlign w:val="bottom"/>
            <w:hideMark/>
          </w:tcPr>
          <w:p w14:paraId="5CFA5753" w14:textId="77777777" w:rsidR="00F37465" w:rsidRPr="000D067E" w:rsidRDefault="00F37465" w:rsidP="00194003">
            <w:pPr>
              <w:rPr>
                <w:color w:val="385623" w:themeColor="accent6" w:themeShade="80"/>
              </w:rPr>
            </w:pPr>
            <w:r w:rsidRPr="000D067E">
              <w:rPr>
                <w:color w:val="385623" w:themeColor="accent6" w:themeShade="80"/>
              </w:rPr>
              <w:t>f</w:t>
            </w:r>
          </w:p>
        </w:tc>
        <w:tc>
          <w:tcPr>
            <w:tcW w:w="1984" w:type="dxa"/>
            <w:noWrap/>
            <w:vAlign w:val="bottom"/>
            <w:hideMark/>
          </w:tcPr>
          <w:p w14:paraId="0AF4FD46" w14:textId="77777777" w:rsidR="00F37465" w:rsidRPr="000D067E" w:rsidRDefault="00F37465" w:rsidP="00194003">
            <w:pPr>
              <w:rPr>
                <w:color w:val="385623" w:themeColor="accent6" w:themeShade="80"/>
              </w:rPr>
            </w:pPr>
            <w:r w:rsidRPr="000D067E">
              <w:rPr>
                <w:color w:val="385623" w:themeColor="accent6" w:themeShade="80"/>
              </w:rPr>
              <w:t>819716</w:t>
            </w:r>
          </w:p>
        </w:tc>
        <w:tc>
          <w:tcPr>
            <w:tcW w:w="2835" w:type="dxa"/>
            <w:noWrap/>
            <w:vAlign w:val="bottom"/>
            <w:hideMark/>
          </w:tcPr>
          <w:p w14:paraId="73A50C0A" w14:textId="77777777" w:rsidR="00F37465" w:rsidRPr="000D067E" w:rsidRDefault="00F37465" w:rsidP="00194003">
            <w:pPr>
              <w:rPr>
                <w:color w:val="385623" w:themeColor="accent6" w:themeShade="80"/>
              </w:rPr>
            </w:pPr>
            <w:r w:rsidRPr="000D067E">
              <w:rPr>
                <w:color w:val="385623" w:themeColor="accent6" w:themeShade="80"/>
              </w:rPr>
              <w:t>Powdermill</w:t>
            </w:r>
          </w:p>
        </w:tc>
      </w:tr>
      <w:tr w:rsidR="000D067E" w:rsidRPr="000D067E" w14:paraId="062BEA92" w14:textId="77777777" w:rsidTr="004B5AAC">
        <w:trPr>
          <w:trHeight w:val="290"/>
        </w:trPr>
        <w:tc>
          <w:tcPr>
            <w:tcW w:w="2977" w:type="dxa"/>
            <w:noWrap/>
            <w:vAlign w:val="bottom"/>
            <w:hideMark/>
          </w:tcPr>
          <w:p w14:paraId="31CBA655" w14:textId="77777777" w:rsidR="00F37465" w:rsidRPr="000D067E" w:rsidRDefault="00F37465" w:rsidP="00194003">
            <w:pPr>
              <w:rPr>
                <w:i/>
                <w:iCs/>
                <w:color w:val="385623" w:themeColor="accent6" w:themeShade="80"/>
              </w:rPr>
            </w:pPr>
            <w:r w:rsidRPr="000D067E">
              <w:rPr>
                <w:i/>
                <w:iCs/>
                <w:color w:val="385623" w:themeColor="accent6" w:themeShade="80"/>
              </w:rPr>
              <w:t>Apenes lucidula</w:t>
            </w:r>
          </w:p>
        </w:tc>
        <w:tc>
          <w:tcPr>
            <w:tcW w:w="1276" w:type="dxa"/>
            <w:noWrap/>
            <w:vAlign w:val="bottom"/>
            <w:hideMark/>
          </w:tcPr>
          <w:p w14:paraId="6CB8E77D" w14:textId="77777777" w:rsidR="00F37465" w:rsidRPr="000D067E" w:rsidRDefault="00F37465" w:rsidP="00194003">
            <w:pPr>
              <w:rPr>
                <w:color w:val="385623" w:themeColor="accent6" w:themeShade="80"/>
              </w:rPr>
            </w:pPr>
            <w:r w:rsidRPr="000D067E">
              <w:rPr>
                <w:color w:val="385623" w:themeColor="accent6" w:themeShade="80"/>
              </w:rPr>
              <w:t>f</w:t>
            </w:r>
          </w:p>
        </w:tc>
        <w:tc>
          <w:tcPr>
            <w:tcW w:w="1984" w:type="dxa"/>
            <w:noWrap/>
            <w:vAlign w:val="bottom"/>
            <w:hideMark/>
          </w:tcPr>
          <w:p w14:paraId="0C9593BC" w14:textId="77777777" w:rsidR="00F37465" w:rsidRPr="000D067E" w:rsidRDefault="00F37465" w:rsidP="00194003">
            <w:pPr>
              <w:rPr>
                <w:color w:val="385623" w:themeColor="accent6" w:themeShade="80"/>
              </w:rPr>
            </w:pPr>
            <w:r w:rsidRPr="000D067E">
              <w:rPr>
                <w:color w:val="385623" w:themeColor="accent6" w:themeShade="80"/>
              </w:rPr>
              <w:t>819724</w:t>
            </w:r>
          </w:p>
        </w:tc>
        <w:tc>
          <w:tcPr>
            <w:tcW w:w="2835" w:type="dxa"/>
            <w:noWrap/>
            <w:vAlign w:val="bottom"/>
            <w:hideMark/>
          </w:tcPr>
          <w:p w14:paraId="6151475F" w14:textId="77777777" w:rsidR="00F37465" w:rsidRPr="000D067E" w:rsidRDefault="00F37465" w:rsidP="00194003">
            <w:pPr>
              <w:rPr>
                <w:color w:val="385623" w:themeColor="accent6" w:themeShade="80"/>
              </w:rPr>
            </w:pPr>
            <w:r w:rsidRPr="000D067E">
              <w:rPr>
                <w:color w:val="385623" w:themeColor="accent6" w:themeShade="80"/>
              </w:rPr>
              <w:t>Powdermill</w:t>
            </w:r>
          </w:p>
        </w:tc>
      </w:tr>
      <w:tr w:rsidR="000D067E" w:rsidRPr="000D067E" w14:paraId="1BCAB2B1" w14:textId="77777777" w:rsidTr="004B5AAC">
        <w:trPr>
          <w:trHeight w:val="290"/>
        </w:trPr>
        <w:tc>
          <w:tcPr>
            <w:tcW w:w="2977" w:type="dxa"/>
            <w:noWrap/>
            <w:vAlign w:val="bottom"/>
            <w:hideMark/>
          </w:tcPr>
          <w:p w14:paraId="5DD29B75" w14:textId="77777777" w:rsidR="00F37465" w:rsidRPr="000D067E" w:rsidRDefault="00F37465" w:rsidP="00194003">
            <w:pPr>
              <w:rPr>
                <w:i/>
                <w:iCs/>
                <w:color w:val="385623" w:themeColor="accent6" w:themeShade="80"/>
              </w:rPr>
            </w:pPr>
            <w:r w:rsidRPr="000D067E">
              <w:rPr>
                <w:i/>
                <w:iCs/>
                <w:color w:val="385623" w:themeColor="accent6" w:themeShade="80"/>
              </w:rPr>
              <w:t>Carabus goryi</w:t>
            </w:r>
          </w:p>
        </w:tc>
        <w:tc>
          <w:tcPr>
            <w:tcW w:w="1276" w:type="dxa"/>
            <w:noWrap/>
            <w:vAlign w:val="bottom"/>
            <w:hideMark/>
          </w:tcPr>
          <w:p w14:paraId="73A2CF16" w14:textId="77777777" w:rsidR="00F37465" w:rsidRPr="000D067E" w:rsidRDefault="00F37465" w:rsidP="00194003">
            <w:pPr>
              <w:rPr>
                <w:color w:val="385623" w:themeColor="accent6" w:themeShade="80"/>
              </w:rPr>
            </w:pPr>
            <w:r w:rsidRPr="000D067E">
              <w:rPr>
                <w:color w:val="385623" w:themeColor="accent6" w:themeShade="80"/>
              </w:rPr>
              <w:t>m</w:t>
            </w:r>
          </w:p>
        </w:tc>
        <w:tc>
          <w:tcPr>
            <w:tcW w:w="1984" w:type="dxa"/>
            <w:noWrap/>
            <w:vAlign w:val="bottom"/>
            <w:hideMark/>
          </w:tcPr>
          <w:p w14:paraId="47EF7B4C" w14:textId="77777777" w:rsidR="00F37465" w:rsidRPr="000D067E" w:rsidRDefault="00F37465" w:rsidP="00194003">
            <w:pPr>
              <w:rPr>
                <w:color w:val="385623" w:themeColor="accent6" w:themeShade="80"/>
              </w:rPr>
            </w:pPr>
            <w:r w:rsidRPr="000D067E">
              <w:rPr>
                <w:color w:val="385623" w:themeColor="accent6" w:themeShade="80"/>
              </w:rPr>
              <w:t>819636</w:t>
            </w:r>
          </w:p>
        </w:tc>
        <w:tc>
          <w:tcPr>
            <w:tcW w:w="2835" w:type="dxa"/>
            <w:noWrap/>
            <w:vAlign w:val="bottom"/>
            <w:hideMark/>
          </w:tcPr>
          <w:p w14:paraId="4959F9A3" w14:textId="77777777" w:rsidR="00F37465" w:rsidRPr="000D067E" w:rsidRDefault="00F37465" w:rsidP="00194003">
            <w:pPr>
              <w:rPr>
                <w:color w:val="385623" w:themeColor="accent6" w:themeShade="80"/>
              </w:rPr>
            </w:pPr>
            <w:r w:rsidRPr="000D067E">
              <w:rPr>
                <w:color w:val="385623" w:themeColor="accent6" w:themeShade="80"/>
              </w:rPr>
              <w:t>Powdermill</w:t>
            </w:r>
          </w:p>
        </w:tc>
      </w:tr>
      <w:tr w:rsidR="000D067E" w:rsidRPr="000D067E" w14:paraId="7FBBAAA8" w14:textId="77777777" w:rsidTr="004B5AAC">
        <w:trPr>
          <w:trHeight w:val="290"/>
        </w:trPr>
        <w:tc>
          <w:tcPr>
            <w:tcW w:w="2977" w:type="dxa"/>
            <w:noWrap/>
            <w:vAlign w:val="bottom"/>
            <w:hideMark/>
          </w:tcPr>
          <w:p w14:paraId="4A35E6EC" w14:textId="77777777" w:rsidR="00F37465" w:rsidRPr="000D067E" w:rsidRDefault="00F37465" w:rsidP="00194003">
            <w:pPr>
              <w:rPr>
                <w:i/>
                <w:iCs/>
                <w:color w:val="385623" w:themeColor="accent6" w:themeShade="80"/>
              </w:rPr>
            </w:pPr>
            <w:r w:rsidRPr="000D067E">
              <w:rPr>
                <w:i/>
                <w:iCs/>
                <w:color w:val="385623" w:themeColor="accent6" w:themeShade="80"/>
              </w:rPr>
              <w:t>Carabus goryi</w:t>
            </w:r>
          </w:p>
        </w:tc>
        <w:tc>
          <w:tcPr>
            <w:tcW w:w="1276" w:type="dxa"/>
            <w:noWrap/>
            <w:vAlign w:val="bottom"/>
            <w:hideMark/>
          </w:tcPr>
          <w:p w14:paraId="10E8D589" w14:textId="77777777" w:rsidR="00F37465" w:rsidRPr="000D067E" w:rsidRDefault="00F37465" w:rsidP="00194003">
            <w:pPr>
              <w:rPr>
                <w:color w:val="385623" w:themeColor="accent6" w:themeShade="80"/>
              </w:rPr>
            </w:pPr>
            <w:r w:rsidRPr="000D067E">
              <w:rPr>
                <w:color w:val="385623" w:themeColor="accent6" w:themeShade="80"/>
              </w:rPr>
              <w:t>m</w:t>
            </w:r>
          </w:p>
        </w:tc>
        <w:tc>
          <w:tcPr>
            <w:tcW w:w="1984" w:type="dxa"/>
            <w:noWrap/>
            <w:vAlign w:val="bottom"/>
            <w:hideMark/>
          </w:tcPr>
          <w:p w14:paraId="4F54AE87" w14:textId="77777777" w:rsidR="00F37465" w:rsidRPr="000D067E" w:rsidRDefault="00F37465" w:rsidP="00194003">
            <w:pPr>
              <w:rPr>
                <w:color w:val="385623" w:themeColor="accent6" w:themeShade="80"/>
              </w:rPr>
            </w:pPr>
            <w:r w:rsidRPr="000D067E">
              <w:rPr>
                <w:color w:val="385623" w:themeColor="accent6" w:themeShade="80"/>
              </w:rPr>
              <w:t>819639</w:t>
            </w:r>
          </w:p>
        </w:tc>
        <w:tc>
          <w:tcPr>
            <w:tcW w:w="2835" w:type="dxa"/>
            <w:noWrap/>
            <w:vAlign w:val="bottom"/>
            <w:hideMark/>
          </w:tcPr>
          <w:p w14:paraId="7EB84F00" w14:textId="77777777" w:rsidR="00F37465" w:rsidRPr="000D067E" w:rsidRDefault="00F37465" w:rsidP="00194003">
            <w:pPr>
              <w:rPr>
                <w:color w:val="385623" w:themeColor="accent6" w:themeShade="80"/>
              </w:rPr>
            </w:pPr>
            <w:r w:rsidRPr="000D067E">
              <w:rPr>
                <w:color w:val="385623" w:themeColor="accent6" w:themeShade="80"/>
              </w:rPr>
              <w:t>Powdermill</w:t>
            </w:r>
          </w:p>
        </w:tc>
      </w:tr>
      <w:tr w:rsidR="000D067E" w:rsidRPr="000D067E" w14:paraId="43766862" w14:textId="77777777" w:rsidTr="004B5AAC">
        <w:trPr>
          <w:trHeight w:val="290"/>
        </w:trPr>
        <w:tc>
          <w:tcPr>
            <w:tcW w:w="2977" w:type="dxa"/>
            <w:noWrap/>
            <w:vAlign w:val="bottom"/>
            <w:hideMark/>
          </w:tcPr>
          <w:p w14:paraId="5D8EF261" w14:textId="77777777" w:rsidR="00F37465" w:rsidRPr="000D067E" w:rsidRDefault="00F37465" w:rsidP="00194003">
            <w:pPr>
              <w:rPr>
                <w:i/>
                <w:iCs/>
                <w:color w:val="385623" w:themeColor="accent6" w:themeShade="80"/>
              </w:rPr>
            </w:pPr>
            <w:r w:rsidRPr="000D067E">
              <w:rPr>
                <w:i/>
                <w:iCs/>
                <w:color w:val="385623" w:themeColor="accent6" w:themeShade="80"/>
              </w:rPr>
              <w:t>Carabus goryi</w:t>
            </w:r>
          </w:p>
        </w:tc>
        <w:tc>
          <w:tcPr>
            <w:tcW w:w="1276" w:type="dxa"/>
            <w:noWrap/>
            <w:vAlign w:val="bottom"/>
            <w:hideMark/>
          </w:tcPr>
          <w:p w14:paraId="4FF55D1C" w14:textId="77777777" w:rsidR="00F37465" w:rsidRPr="000D067E" w:rsidRDefault="00F37465" w:rsidP="00194003">
            <w:pPr>
              <w:rPr>
                <w:color w:val="385623" w:themeColor="accent6" w:themeShade="80"/>
              </w:rPr>
            </w:pPr>
            <w:r w:rsidRPr="000D067E">
              <w:rPr>
                <w:color w:val="385623" w:themeColor="accent6" w:themeShade="80"/>
              </w:rPr>
              <w:t>m</w:t>
            </w:r>
          </w:p>
        </w:tc>
        <w:tc>
          <w:tcPr>
            <w:tcW w:w="1984" w:type="dxa"/>
            <w:noWrap/>
            <w:vAlign w:val="bottom"/>
            <w:hideMark/>
          </w:tcPr>
          <w:p w14:paraId="1301EE44" w14:textId="77777777" w:rsidR="00F37465" w:rsidRPr="000D067E" w:rsidRDefault="00F37465" w:rsidP="00194003">
            <w:pPr>
              <w:rPr>
                <w:color w:val="385623" w:themeColor="accent6" w:themeShade="80"/>
              </w:rPr>
            </w:pPr>
            <w:r w:rsidRPr="000D067E">
              <w:rPr>
                <w:color w:val="385623" w:themeColor="accent6" w:themeShade="80"/>
              </w:rPr>
              <w:t>819642</w:t>
            </w:r>
          </w:p>
        </w:tc>
        <w:tc>
          <w:tcPr>
            <w:tcW w:w="2835" w:type="dxa"/>
            <w:noWrap/>
            <w:vAlign w:val="bottom"/>
            <w:hideMark/>
          </w:tcPr>
          <w:p w14:paraId="4C1E5A2E" w14:textId="77777777" w:rsidR="00F37465" w:rsidRPr="000D067E" w:rsidRDefault="00F37465" w:rsidP="00194003">
            <w:pPr>
              <w:rPr>
                <w:color w:val="385623" w:themeColor="accent6" w:themeShade="80"/>
              </w:rPr>
            </w:pPr>
            <w:r w:rsidRPr="000D067E">
              <w:rPr>
                <w:color w:val="385623" w:themeColor="accent6" w:themeShade="80"/>
              </w:rPr>
              <w:t>Powdermill</w:t>
            </w:r>
          </w:p>
        </w:tc>
      </w:tr>
      <w:tr w:rsidR="000D067E" w:rsidRPr="000D067E" w14:paraId="45F536BD" w14:textId="77777777" w:rsidTr="004B5AAC">
        <w:trPr>
          <w:trHeight w:val="290"/>
        </w:trPr>
        <w:tc>
          <w:tcPr>
            <w:tcW w:w="2977" w:type="dxa"/>
            <w:noWrap/>
            <w:vAlign w:val="bottom"/>
            <w:hideMark/>
          </w:tcPr>
          <w:p w14:paraId="308F50FE" w14:textId="77777777" w:rsidR="00F37465" w:rsidRPr="000D067E" w:rsidRDefault="00F37465" w:rsidP="00194003">
            <w:pPr>
              <w:rPr>
                <w:i/>
                <w:iCs/>
                <w:color w:val="385623" w:themeColor="accent6" w:themeShade="80"/>
              </w:rPr>
            </w:pPr>
            <w:r w:rsidRPr="000D067E">
              <w:rPr>
                <w:i/>
                <w:iCs/>
                <w:color w:val="385623" w:themeColor="accent6" w:themeShade="80"/>
              </w:rPr>
              <w:t>Carabus goryi</w:t>
            </w:r>
          </w:p>
        </w:tc>
        <w:tc>
          <w:tcPr>
            <w:tcW w:w="1276" w:type="dxa"/>
            <w:noWrap/>
            <w:vAlign w:val="bottom"/>
            <w:hideMark/>
          </w:tcPr>
          <w:p w14:paraId="0522EE81" w14:textId="77777777" w:rsidR="00F37465" w:rsidRPr="000D067E" w:rsidRDefault="00F37465" w:rsidP="00194003">
            <w:pPr>
              <w:rPr>
                <w:color w:val="385623" w:themeColor="accent6" w:themeShade="80"/>
              </w:rPr>
            </w:pPr>
            <w:r w:rsidRPr="000D067E">
              <w:rPr>
                <w:color w:val="385623" w:themeColor="accent6" w:themeShade="80"/>
              </w:rPr>
              <w:t>f</w:t>
            </w:r>
          </w:p>
        </w:tc>
        <w:tc>
          <w:tcPr>
            <w:tcW w:w="1984" w:type="dxa"/>
            <w:noWrap/>
            <w:vAlign w:val="bottom"/>
            <w:hideMark/>
          </w:tcPr>
          <w:p w14:paraId="28247041" w14:textId="77777777" w:rsidR="00F37465" w:rsidRPr="000D067E" w:rsidRDefault="00F37465" w:rsidP="00194003">
            <w:pPr>
              <w:rPr>
                <w:color w:val="385623" w:themeColor="accent6" w:themeShade="80"/>
              </w:rPr>
            </w:pPr>
            <w:r w:rsidRPr="000D067E">
              <w:rPr>
                <w:color w:val="385623" w:themeColor="accent6" w:themeShade="80"/>
              </w:rPr>
              <w:t>819645</w:t>
            </w:r>
          </w:p>
        </w:tc>
        <w:tc>
          <w:tcPr>
            <w:tcW w:w="2835" w:type="dxa"/>
            <w:noWrap/>
            <w:vAlign w:val="bottom"/>
            <w:hideMark/>
          </w:tcPr>
          <w:p w14:paraId="18F33998" w14:textId="77777777" w:rsidR="00F37465" w:rsidRPr="000D067E" w:rsidRDefault="00F37465" w:rsidP="00194003">
            <w:pPr>
              <w:rPr>
                <w:color w:val="385623" w:themeColor="accent6" w:themeShade="80"/>
              </w:rPr>
            </w:pPr>
            <w:r w:rsidRPr="000D067E">
              <w:rPr>
                <w:color w:val="385623" w:themeColor="accent6" w:themeShade="80"/>
              </w:rPr>
              <w:t>Powdermill</w:t>
            </w:r>
          </w:p>
        </w:tc>
      </w:tr>
      <w:tr w:rsidR="000D067E" w:rsidRPr="000D067E" w14:paraId="512ECFE4" w14:textId="77777777" w:rsidTr="004B5AAC">
        <w:trPr>
          <w:trHeight w:val="290"/>
        </w:trPr>
        <w:tc>
          <w:tcPr>
            <w:tcW w:w="2977" w:type="dxa"/>
            <w:noWrap/>
            <w:vAlign w:val="bottom"/>
            <w:hideMark/>
          </w:tcPr>
          <w:p w14:paraId="6B41C52D" w14:textId="77777777" w:rsidR="00F37465" w:rsidRPr="000D067E" w:rsidRDefault="00F37465" w:rsidP="00194003">
            <w:pPr>
              <w:rPr>
                <w:i/>
                <w:iCs/>
                <w:color w:val="385623" w:themeColor="accent6" w:themeShade="80"/>
              </w:rPr>
            </w:pPr>
            <w:r w:rsidRPr="000D067E">
              <w:rPr>
                <w:i/>
                <w:iCs/>
                <w:color w:val="385623" w:themeColor="accent6" w:themeShade="80"/>
              </w:rPr>
              <w:t>Carabus goryi</w:t>
            </w:r>
          </w:p>
        </w:tc>
        <w:tc>
          <w:tcPr>
            <w:tcW w:w="1276" w:type="dxa"/>
            <w:noWrap/>
            <w:vAlign w:val="bottom"/>
            <w:hideMark/>
          </w:tcPr>
          <w:p w14:paraId="55364B5A" w14:textId="77777777" w:rsidR="00F37465" w:rsidRPr="000D067E" w:rsidRDefault="00F37465" w:rsidP="00194003">
            <w:pPr>
              <w:rPr>
                <w:color w:val="385623" w:themeColor="accent6" w:themeShade="80"/>
              </w:rPr>
            </w:pPr>
            <w:r w:rsidRPr="000D067E">
              <w:rPr>
                <w:color w:val="385623" w:themeColor="accent6" w:themeShade="80"/>
              </w:rPr>
              <w:t>f</w:t>
            </w:r>
          </w:p>
        </w:tc>
        <w:tc>
          <w:tcPr>
            <w:tcW w:w="1984" w:type="dxa"/>
            <w:noWrap/>
            <w:vAlign w:val="bottom"/>
            <w:hideMark/>
          </w:tcPr>
          <w:p w14:paraId="1EF5AD37" w14:textId="77777777" w:rsidR="00F37465" w:rsidRPr="000D067E" w:rsidRDefault="00F37465" w:rsidP="00194003">
            <w:pPr>
              <w:rPr>
                <w:color w:val="385623" w:themeColor="accent6" w:themeShade="80"/>
              </w:rPr>
            </w:pPr>
            <w:r w:rsidRPr="000D067E">
              <w:rPr>
                <w:color w:val="385623" w:themeColor="accent6" w:themeShade="80"/>
              </w:rPr>
              <w:t>819648</w:t>
            </w:r>
          </w:p>
        </w:tc>
        <w:tc>
          <w:tcPr>
            <w:tcW w:w="2835" w:type="dxa"/>
            <w:noWrap/>
            <w:vAlign w:val="bottom"/>
            <w:hideMark/>
          </w:tcPr>
          <w:p w14:paraId="5202D193" w14:textId="77777777" w:rsidR="00F37465" w:rsidRPr="000D067E" w:rsidRDefault="00F37465" w:rsidP="00194003">
            <w:pPr>
              <w:rPr>
                <w:color w:val="385623" w:themeColor="accent6" w:themeShade="80"/>
              </w:rPr>
            </w:pPr>
            <w:r w:rsidRPr="000D067E">
              <w:rPr>
                <w:color w:val="385623" w:themeColor="accent6" w:themeShade="80"/>
              </w:rPr>
              <w:t>Powdermill</w:t>
            </w:r>
          </w:p>
        </w:tc>
      </w:tr>
      <w:tr w:rsidR="000D067E" w:rsidRPr="000D067E" w14:paraId="0A142C59" w14:textId="77777777" w:rsidTr="004B5AAC">
        <w:trPr>
          <w:trHeight w:val="290"/>
        </w:trPr>
        <w:tc>
          <w:tcPr>
            <w:tcW w:w="2977" w:type="dxa"/>
            <w:noWrap/>
            <w:vAlign w:val="bottom"/>
            <w:hideMark/>
          </w:tcPr>
          <w:p w14:paraId="0BEA2F5B" w14:textId="77777777" w:rsidR="00F37465" w:rsidRPr="000D067E" w:rsidRDefault="00F37465" w:rsidP="00194003">
            <w:pPr>
              <w:rPr>
                <w:i/>
                <w:iCs/>
                <w:color w:val="385623" w:themeColor="accent6" w:themeShade="80"/>
              </w:rPr>
            </w:pPr>
            <w:r w:rsidRPr="000D067E">
              <w:rPr>
                <w:i/>
                <w:iCs/>
                <w:color w:val="385623" w:themeColor="accent6" w:themeShade="80"/>
              </w:rPr>
              <w:t>Carabus goryi</w:t>
            </w:r>
          </w:p>
        </w:tc>
        <w:tc>
          <w:tcPr>
            <w:tcW w:w="1276" w:type="dxa"/>
            <w:noWrap/>
            <w:vAlign w:val="bottom"/>
            <w:hideMark/>
          </w:tcPr>
          <w:p w14:paraId="32275B26" w14:textId="77777777" w:rsidR="00F37465" w:rsidRPr="000D067E" w:rsidRDefault="00F37465" w:rsidP="00194003">
            <w:pPr>
              <w:rPr>
                <w:color w:val="385623" w:themeColor="accent6" w:themeShade="80"/>
              </w:rPr>
            </w:pPr>
            <w:r w:rsidRPr="000D067E">
              <w:rPr>
                <w:color w:val="385623" w:themeColor="accent6" w:themeShade="80"/>
              </w:rPr>
              <w:t>f</w:t>
            </w:r>
          </w:p>
        </w:tc>
        <w:tc>
          <w:tcPr>
            <w:tcW w:w="1984" w:type="dxa"/>
            <w:noWrap/>
            <w:vAlign w:val="bottom"/>
            <w:hideMark/>
          </w:tcPr>
          <w:p w14:paraId="2AE09746" w14:textId="77777777" w:rsidR="00F37465" w:rsidRPr="000D067E" w:rsidRDefault="00F37465" w:rsidP="00194003">
            <w:pPr>
              <w:rPr>
                <w:color w:val="385623" w:themeColor="accent6" w:themeShade="80"/>
              </w:rPr>
            </w:pPr>
            <w:r w:rsidRPr="000D067E">
              <w:rPr>
                <w:color w:val="385623" w:themeColor="accent6" w:themeShade="80"/>
              </w:rPr>
              <w:t>819651</w:t>
            </w:r>
          </w:p>
        </w:tc>
        <w:tc>
          <w:tcPr>
            <w:tcW w:w="2835" w:type="dxa"/>
            <w:noWrap/>
            <w:vAlign w:val="bottom"/>
            <w:hideMark/>
          </w:tcPr>
          <w:p w14:paraId="05182370" w14:textId="77777777" w:rsidR="00F37465" w:rsidRPr="000D067E" w:rsidRDefault="00F37465" w:rsidP="00194003">
            <w:pPr>
              <w:rPr>
                <w:color w:val="385623" w:themeColor="accent6" w:themeShade="80"/>
              </w:rPr>
            </w:pPr>
            <w:r w:rsidRPr="000D067E">
              <w:rPr>
                <w:color w:val="385623" w:themeColor="accent6" w:themeShade="80"/>
              </w:rPr>
              <w:t>Powdermill</w:t>
            </w:r>
          </w:p>
        </w:tc>
      </w:tr>
      <w:tr w:rsidR="000D067E" w:rsidRPr="000D067E" w14:paraId="3BD74246" w14:textId="77777777" w:rsidTr="004B5AAC">
        <w:trPr>
          <w:trHeight w:val="290"/>
        </w:trPr>
        <w:tc>
          <w:tcPr>
            <w:tcW w:w="2977" w:type="dxa"/>
            <w:noWrap/>
            <w:vAlign w:val="bottom"/>
            <w:hideMark/>
          </w:tcPr>
          <w:p w14:paraId="42F60FB3" w14:textId="77777777" w:rsidR="00F37465" w:rsidRPr="000D067E" w:rsidRDefault="00F37465" w:rsidP="00194003">
            <w:pPr>
              <w:rPr>
                <w:i/>
                <w:iCs/>
                <w:color w:val="385623" w:themeColor="accent6" w:themeShade="80"/>
              </w:rPr>
            </w:pPr>
            <w:r w:rsidRPr="000D067E">
              <w:rPr>
                <w:i/>
                <w:iCs/>
                <w:color w:val="385623" w:themeColor="accent6" w:themeShade="80"/>
              </w:rPr>
              <w:t>Chlaenius emarginatus</w:t>
            </w:r>
          </w:p>
        </w:tc>
        <w:tc>
          <w:tcPr>
            <w:tcW w:w="1276" w:type="dxa"/>
            <w:noWrap/>
            <w:vAlign w:val="bottom"/>
            <w:hideMark/>
          </w:tcPr>
          <w:p w14:paraId="74C516CC" w14:textId="77777777" w:rsidR="00F37465" w:rsidRPr="000D067E" w:rsidRDefault="00F37465" w:rsidP="00194003">
            <w:pPr>
              <w:rPr>
                <w:color w:val="385623" w:themeColor="accent6" w:themeShade="80"/>
              </w:rPr>
            </w:pPr>
            <w:r w:rsidRPr="000D067E">
              <w:rPr>
                <w:color w:val="385623" w:themeColor="accent6" w:themeShade="80"/>
              </w:rPr>
              <w:t>m</w:t>
            </w:r>
          </w:p>
        </w:tc>
        <w:tc>
          <w:tcPr>
            <w:tcW w:w="1984" w:type="dxa"/>
            <w:noWrap/>
            <w:vAlign w:val="bottom"/>
            <w:hideMark/>
          </w:tcPr>
          <w:p w14:paraId="480888F8" w14:textId="77777777" w:rsidR="00F37465" w:rsidRPr="000D067E" w:rsidRDefault="00F37465" w:rsidP="00194003">
            <w:pPr>
              <w:rPr>
                <w:color w:val="385623" w:themeColor="accent6" w:themeShade="80"/>
              </w:rPr>
            </w:pPr>
            <w:r w:rsidRPr="000D067E">
              <w:rPr>
                <w:color w:val="385623" w:themeColor="accent6" w:themeShade="80"/>
              </w:rPr>
              <w:t>819704</w:t>
            </w:r>
          </w:p>
        </w:tc>
        <w:tc>
          <w:tcPr>
            <w:tcW w:w="2835" w:type="dxa"/>
            <w:noWrap/>
            <w:vAlign w:val="bottom"/>
            <w:hideMark/>
          </w:tcPr>
          <w:p w14:paraId="0A7B6B7D" w14:textId="77777777" w:rsidR="00F37465" w:rsidRPr="000D067E" w:rsidRDefault="00F37465" w:rsidP="00194003">
            <w:pPr>
              <w:rPr>
                <w:color w:val="385623" w:themeColor="accent6" w:themeShade="80"/>
              </w:rPr>
            </w:pPr>
            <w:r w:rsidRPr="000D067E">
              <w:rPr>
                <w:color w:val="385623" w:themeColor="accent6" w:themeShade="80"/>
              </w:rPr>
              <w:t>Powdermill</w:t>
            </w:r>
          </w:p>
        </w:tc>
      </w:tr>
      <w:tr w:rsidR="000D067E" w:rsidRPr="000D067E" w14:paraId="1E4141A9" w14:textId="77777777" w:rsidTr="004B5AAC">
        <w:trPr>
          <w:trHeight w:val="290"/>
        </w:trPr>
        <w:tc>
          <w:tcPr>
            <w:tcW w:w="2977" w:type="dxa"/>
            <w:noWrap/>
            <w:vAlign w:val="bottom"/>
            <w:hideMark/>
          </w:tcPr>
          <w:p w14:paraId="4C16432F" w14:textId="77777777" w:rsidR="00F37465" w:rsidRPr="000D067E" w:rsidRDefault="00F37465" w:rsidP="00194003">
            <w:pPr>
              <w:rPr>
                <w:i/>
                <w:iCs/>
                <w:color w:val="385623" w:themeColor="accent6" w:themeShade="80"/>
              </w:rPr>
            </w:pPr>
            <w:r w:rsidRPr="000D067E">
              <w:rPr>
                <w:i/>
                <w:iCs/>
                <w:color w:val="385623" w:themeColor="accent6" w:themeShade="80"/>
              </w:rPr>
              <w:t>Chlaenius emarginatus</w:t>
            </w:r>
          </w:p>
        </w:tc>
        <w:tc>
          <w:tcPr>
            <w:tcW w:w="1276" w:type="dxa"/>
            <w:noWrap/>
            <w:vAlign w:val="bottom"/>
            <w:hideMark/>
          </w:tcPr>
          <w:p w14:paraId="0D1C2E0E" w14:textId="77777777" w:rsidR="00F37465" w:rsidRPr="000D067E" w:rsidRDefault="00F37465" w:rsidP="00194003">
            <w:pPr>
              <w:rPr>
                <w:color w:val="385623" w:themeColor="accent6" w:themeShade="80"/>
              </w:rPr>
            </w:pPr>
            <w:r w:rsidRPr="000D067E">
              <w:rPr>
                <w:color w:val="385623" w:themeColor="accent6" w:themeShade="80"/>
              </w:rPr>
              <w:t>m</w:t>
            </w:r>
          </w:p>
        </w:tc>
        <w:tc>
          <w:tcPr>
            <w:tcW w:w="1984" w:type="dxa"/>
            <w:noWrap/>
            <w:vAlign w:val="bottom"/>
            <w:hideMark/>
          </w:tcPr>
          <w:p w14:paraId="0D1F899C" w14:textId="77777777" w:rsidR="00F37465" w:rsidRPr="000D067E" w:rsidRDefault="00F37465" w:rsidP="00194003">
            <w:pPr>
              <w:rPr>
                <w:color w:val="385623" w:themeColor="accent6" w:themeShade="80"/>
              </w:rPr>
            </w:pPr>
            <w:r w:rsidRPr="000D067E">
              <w:rPr>
                <w:color w:val="385623" w:themeColor="accent6" w:themeShade="80"/>
              </w:rPr>
              <w:t>819713</w:t>
            </w:r>
          </w:p>
        </w:tc>
        <w:tc>
          <w:tcPr>
            <w:tcW w:w="2835" w:type="dxa"/>
            <w:noWrap/>
            <w:vAlign w:val="bottom"/>
            <w:hideMark/>
          </w:tcPr>
          <w:p w14:paraId="0DEED3D5" w14:textId="77777777" w:rsidR="00F37465" w:rsidRPr="000D067E" w:rsidRDefault="00F37465" w:rsidP="00194003">
            <w:pPr>
              <w:rPr>
                <w:color w:val="385623" w:themeColor="accent6" w:themeShade="80"/>
              </w:rPr>
            </w:pPr>
            <w:r w:rsidRPr="000D067E">
              <w:rPr>
                <w:color w:val="385623" w:themeColor="accent6" w:themeShade="80"/>
              </w:rPr>
              <w:t>Powdermill</w:t>
            </w:r>
          </w:p>
        </w:tc>
      </w:tr>
      <w:tr w:rsidR="000D067E" w:rsidRPr="000D067E" w14:paraId="0E91D1FE" w14:textId="77777777" w:rsidTr="004B5AAC">
        <w:trPr>
          <w:trHeight w:val="290"/>
        </w:trPr>
        <w:tc>
          <w:tcPr>
            <w:tcW w:w="2977" w:type="dxa"/>
            <w:noWrap/>
            <w:vAlign w:val="bottom"/>
            <w:hideMark/>
          </w:tcPr>
          <w:p w14:paraId="4880BB79" w14:textId="77777777" w:rsidR="00F37465" w:rsidRPr="000D067E" w:rsidRDefault="00F37465" w:rsidP="00194003">
            <w:pPr>
              <w:rPr>
                <w:i/>
                <w:iCs/>
                <w:color w:val="385623" w:themeColor="accent6" w:themeShade="80"/>
              </w:rPr>
            </w:pPr>
            <w:r w:rsidRPr="000D067E">
              <w:rPr>
                <w:i/>
                <w:iCs/>
                <w:color w:val="385623" w:themeColor="accent6" w:themeShade="80"/>
              </w:rPr>
              <w:t>Chlaenius emarginatus</w:t>
            </w:r>
          </w:p>
        </w:tc>
        <w:tc>
          <w:tcPr>
            <w:tcW w:w="1276" w:type="dxa"/>
            <w:noWrap/>
            <w:vAlign w:val="bottom"/>
            <w:hideMark/>
          </w:tcPr>
          <w:p w14:paraId="0DA4EAF3" w14:textId="77777777" w:rsidR="00F37465" w:rsidRPr="000D067E" w:rsidRDefault="00F37465" w:rsidP="00194003">
            <w:pPr>
              <w:rPr>
                <w:color w:val="385623" w:themeColor="accent6" w:themeShade="80"/>
              </w:rPr>
            </w:pPr>
            <w:r w:rsidRPr="000D067E">
              <w:rPr>
                <w:color w:val="385623" w:themeColor="accent6" w:themeShade="80"/>
              </w:rPr>
              <w:t>m</w:t>
            </w:r>
          </w:p>
        </w:tc>
        <w:tc>
          <w:tcPr>
            <w:tcW w:w="1984" w:type="dxa"/>
            <w:noWrap/>
            <w:vAlign w:val="bottom"/>
            <w:hideMark/>
          </w:tcPr>
          <w:p w14:paraId="0AD62587" w14:textId="77777777" w:rsidR="00F37465" w:rsidRPr="000D067E" w:rsidRDefault="00F37465" w:rsidP="00194003">
            <w:pPr>
              <w:rPr>
                <w:color w:val="385623" w:themeColor="accent6" w:themeShade="80"/>
              </w:rPr>
            </w:pPr>
            <w:r w:rsidRPr="000D067E">
              <w:rPr>
                <w:color w:val="385623" w:themeColor="accent6" w:themeShade="80"/>
              </w:rPr>
              <w:t>819722</w:t>
            </w:r>
          </w:p>
        </w:tc>
        <w:tc>
          <w:tcPr>
            <w:tcW w:w="2835" w:type="dxa"/>
            <w:noWrap/>
            <w:vAlign w:val="bottom"/>
            <w:hideMark/>
          </w:tcPr>
          <w:p w14:paraId="546A56D3" w14:textId="77777777" w:rsidR="00F37465" w:rsidRPr="000D067E" w:rsidRDefault="00F37465" w:rsidP="00194003">
            <w:pPr>
              <w:rPr>
                <w:color w:val="385623" w:themeColor="accent6" w:themeShade="80"/>
              </w:rPr>
            </w:pPr>
            <w:r w:rsidRPr="000D067E">
              <w:rPr>
                <w:color w:val="385623" w:themeColor="accent6" w:themeShade="80"/>
              </w:rPr>
              <w:t>Powdermill</w:t>
            </w:r>
          </w:p>
        </w:tc>
      </w:tr>
      <w:tr w:rsidR="000D067E" w:rsidRPr="000D067E" w14:paraId="2E845A52" w14:textId="77777777" w:rsidTr="004B5AAC">
        <w:trPr>
          <w:trHeight w:val="290"/>
        </w:trPr>
        <w:tc>
          <w:tcPr>
            <w:tcW w:w="2977" w:type="dxa"/>
            <w:noWrap/>
            <w:vAlign w:val="bottom"/>
            <w:hideMark/>
          </w:tcPr>
          <w:p w14:paraId="0B31C1FC" w14:textId="77777777" w:rsidR="00F37465" w:rsidRPr="000D067E" w:rsidRDefault="00F37465" w:rsidP="00194003">
            <w:pPr>
              <w:rPr>
                <w:i/>
                <w:iCs/>
                <w:color w:val="385623" w:themeColor="accent6" w:themeShade="80"/>
              </w:rPr>
            </w:pPr>
            <w:r w:rsidRPr="000D067E">
              <w:rPr>
                <w:i/>
                <w:iCs/>
                <w:color w:val="385623" w:themeColor="accent6" w:themeShade="80"/>
              </w:rPr>
              <w:t>Chlaenius emarginatus</w:t>
            </w:r>
          </w:p>
        </w:tc>
        <w:tc>
          <w:tcPr>
            <w:tcW w:w="1276" w:type="dxa"/>
            <w:noWrap/>
            <w:vAlign w:val="bottom"/>
            <w:hideMark/>
          </w:tcPr>
          <w:p w14:paraId="0EEBA9AE" w14:textId="77777777" w:rsidR="00F37465" w:rsidRPr="000D067E" w:rsidRDefault="00F37465" w:rsidP="00194003">
            <w:pPr>
              <w:rPr>
                <w:color w:val="385623" w:themeColor="accent6" w:themeShade="80"/>
              </w:rPr>
            </w:pPr>
            <w:r w:rsidRPr="000D067E">
              <w:rPr>
                <w:color w:val="385623" w:themeColor="accent6" w:themeShade="80"/>
              </w:rPr>
              <w:t>f</w:t>
            </w:r>
          </w:p>
        </w:tc>
        <w:tc>
          <w:tcPr>
            <w:tcW w:w="1984" w:type="dxa"/>
            <w:noWrap/>
            <w:vAlign w:val="bottom"/>
            <w:hideMark/>
          </w:tcPr>
          <w:p w14:paraId="01D9367B" w14:textId="77777777" w:rsidR="00F37465" w:rsidRPr="000D067E" w:rsidRDefault="00F37465" w:rsidP="00194003">
            <w:pPr>
              <w:rPr>
                <w:color w:val="385623" w:themeColor="accent6" w:themeShade="80"/>
              </w:rPr>
            </w:pPr>
            <w:r w:rsidRPr="000D067E">
              <w:rPr>
                <w:color w:val="385623" w:themeColor="accent6" w:themeShade="80"/>
              </w:rPr>
              <w:t>819705</w:t>
            </w:r>
          </w:p>
        </w:tc>
        <w:tc>
          <w:tcPr>
            <w:tcW w:w="2835" w:type="dxa"/>
            <w:noWrap/>
            <w:vAlign w:val="bottom"/>
            <w:hideMark/>
          </w:tcPr>
          <w:p w14:paraId="050BBDFE" w14:textId="77777777" w:rsidR="00F37465" w:rsidRPr="000D067E" w:rsidRDefault="00F37465" w:rsidP="00194003">
            <w:pPr>
              <w:rPr>
                <w:color w:val="385623" w:themeColor="accent6" w:themeShade="80"/>
              </w:rPr>
            </w:pPr>
            <w:r w:rsidRPr="000D067E">
              <w:rPr>
                <w:color w:val="385623" w:themeColor="accent6" w:themeShade="80"/>
              </w:rPr>
              <w:t>Powdermill</w:t>
            </w:r>
          </w:p>
        </w:tc>
      </w:tr>
      <w:tr w:rsidR="000D067E" w:rsidRPr="000D067E" w14:paraId="28850D32" w14:textId="77777777" w:rsidTr="004B5AAC">
        <w:trPr>
          <w:trHeight w:val="290"/>
        </w:trPr>
        <w:tc>
          <w:tcPr>
            <w:tcW w:w="2977" w:type="dxa"/>
            <w:noWrap/>
            <w:vAlign w:val="bottom"/>
            <w:hideMark/>
          </w:tcPr>
          <w:p w14:paraId="2689CA3B" w14:textId="77777777" w:rsidR="00F37465" w:rsidRPr="000D067E" w:rsidRDefault="00F37465" w:rsidP="00194003">
            <w:pPr>
              <w:rPr>
                <w:i/>
                <w:iCs/>
                <w:color w:val="385623" w:themeColor="accent6" w:themeShade="80"/>
              </w:rPr>
            </w:pPr>
            <w:r w:rsidRPr="000D067E">
              <w:rPr>
                <w:i/>
                <w:iCs/>
                <w:color w:val="385623" w:themeColor="accent6" w:themeShade="80"/>
              </w:rPr>
              <w:t>Chlaenius emarginatus</w:t>
            </w:r>
          </w:p>
        </w:tc>
        <w:tc>
          <w:tcPr>
            <w:tcW w:w="1276" w:type="dxa"/>
            <w:noWrap/>
            <w:vAlign w:val="bottom"/>
            <w:hideMark/>
          </w:tcPr>
          <w:p w14:paraId="0F200AD9" w14:textId="77777777" w:rsidR="00F37465" w:rsidRPr="000D067E" w:rsidRDefault="00F37465" w:rsidP="00194003">
            <w:pPr>
              <w:rPr>
                <w:color w:val="385623" w:themeColor="accent6" w:themeShade="80"/>
              </w:rPr>
            </w:pPr>
            <w:r w:rsidRPr="000D067E">
              <w:rPr>
                <w:color w:val="385623" w:themeColor="accent6" w:themeShade="80"/>
              </w:rPr>
              <w:t>f</w:t>
            </w:r>
          </w:p>
        </w:tc>
        <w:tc>
          <w:tcPr>
            <w:tcW w:w="1984" w:type="dxa"/>
            <w:noWrap/>
            <w:vAlign w:val="bottom"/>
            <w:hideMark/>
          </w:tcPr>
          <w:p w14:paraId="5B4CD4A6" w14:textId="77777777" w:rsidR="00F37465" w:rsidRPr="000D067E" w:rsidRDefault="00F37465" w:rsidP="00194003">
            <w:pPr>
              <w:rPr>
                <w:color w:val="385623" w:themeColor="accent6" w:themeShade="80"/>
              </w:rPr>
            </w:pPr>
            <w:r w:rsidRPr="000D067E">
              <w:rPr>
                <w:color w:val="385623" w:themeColor="accent6" w:themeShade="80"/>
              </w:rPr>
              <w:t>819714</w:t>
            </w:r>
          </w:p>
        </w:tc>
        <w:tc>
          <w:tcPr>
            <w:tcW w:w="2835" w:type="dxa"/>
            <w:noWrap/>
            <w:vAlign w:val="bottom"/>
            <w:hideMark/>
          </w:tcPr>
          <w:p w14:paraId="2D86D423" w14:textId="77777777" w:rsidR="00F37465" w:rsidRPr="000D067E" w:rsidRDefault="00F37465" w:rsidP="00194003">
            <w:pPr>
              <w:rPr>
                <w:color w:val="385623" w:themeColor="accent6" w:themeShade="80"/>
              </w:rPr>
            </w:pPr>
            <w:r w:rsidRPr="000D067E">
              <w:rPr>
                <w:color w:val="385623" w:themeColor="accent6" w:themeShade="80"/>
              </w:rPr>
              <w:t>Powdermill</w:t>
            </w:r>
          </w:p>
        </w:tc>
      </w:tr>
      <w:tr w:rsidR="000D067E" w:rsidRPr="000D067E" w14:paraId="1E3018A6" w14:textId="77777777" w:rsidTr="004B5AAC">
        <w:trPr>
          <w:trHeight w:val="290"/>
        </w:trPr>
        <w:tc>
          <w:tcPr>
            <w:tcW w:w="2977" w:type="dxa"/>
            <w:noWrap/>
            <w:vAlign w:val="bottom"/>
            <w:hideMark/>
          </w:tcPr>
          <w:p w14:paraId="1357FFC6" w14:textId="77777777" w:rsidR="00F37465" w:rsidRPr="000D067E" w:rsidRDefault="00F37465" w:rsidP="00194003">
            <w:pPr>
              <w:rPr>
                <w:i/>
                <w:iCs/>
                <w:color w:val="385623" w:themeColor="accent6" w:themeShade="80"/>
              </w:rPr>
            </w:pPr>
            <w:r w:rsidRPr="000D067E">
              <w:rPr>
                <w:i/>
                <w:iCs/>
                <w:color w:val="385623" w:themeColor="accent6" w:themeShade="80"/>
              </w:rPr>
              <w:t>Chlaenius emarginatus</w:t>
            </w:r>
          </w:p>
        </w:tc>
        <w:tc>
          <w:tcPr>
            <w:tcW w:w="1276" w:type="dxa"/>
            <w:noWrap/>
            <w:vAlign w:val="bottom"/>
            <w:hideMark/>
          </w:tcPr>
          <w:p w14:paraId="31FC02C8" w14:textId="77777777" w:rsidR="00F37465" w:rsidRPr="000D067E" w:rsidRDefault="00F37465" w:rsidP="00194003">
            <w:pPr>
              <w:rPr>
                <w:color w:val="385623" w:themeColor="accent6" w:themeShade="80"/>
              </w:rPr>
            </w:pPr>
            <w:r w:rsidRPr="000D067E">
              <w:rPr>
                <w:color w:val="385623" w:themeColor="accent6" w:themeShade="80"/>
              </w:rPr>
              <w:t>f</w:t>
            </w:r>
          </w:p>
        </w:tc>
        <w:tc>
          <w:tcPr>
            <w:tcW w:w="1984" w:type="dxa"/>
            <w:noWrap/>
            <w:vAlign w:val="bottom"/>
            <w:hideMark/>
          </w:tcPr>
          <w:p w14:paraId="2C0380CF" w14:textId="77777777" w:rsidR="00F37465" w:rsidRPr="000D067E" w:rsidRDefault="00F37465" w:rsidP="00194003">
            <w:pPr>
              <w:rPr>
                <w:color w:val="385623" w:themeColor="accent6" w:themeShade="80"/>
              </w:rPr>
            </w:pPr>
            <w:r w:rsidRPr="000D067E">
              <w:rPr>
                <w:color w:val="385623" w:themeColor="accent6" w:themeShade="80"/>
              </w:rPr>
              <w:t>819723</w:t>
            </w:r>
          </w:p>
        </w:tc>
        <w:tc>
          <w:tcPr>
            <w:tcW w:w="2835" w:type="dxa"/>
            <w:noWrap/>
            <w:vAlign w:val="bottom"/>
            <w:hideMark/>
          </w:tcPr>
          <w:p w14:paraId="1D7149FC" w14:textId="77777777" w:rsidR="00F37465" w:rsidRPr="000D067E" w:rsidRDefault="00F37465" w:rsidP="00194003">
            <w:pPr>
              <w:rPr>
                <w:color w:val="385623" w:themeColor="accent6" w:themeShade="80"/>
              </w:rPr>
            </w:pPr>
            <w:r w:rsidRPr="000D067E">
              <w:rPr>
                <w:color w:val="385623" w:themeColor="accent6" w:themeShade="80"/>
              </w:rPr>
              <w:t>Powdermill</w:t>
            </w:r>
          </w:p>
        </w:tc>
      </w:tr>
      <w:tr w:rsidR="000D067E" w:rsidRPr="000D067E" w14:paraId="678884D1" w14:textId="77777777" w:rsidTr="004B5AAC">
        <w:trPr>
          <w:trHeight w:val="290"/>
        </w:trPr>
        <w:tc>
          <w:tcPr>
            <w:tcW w:w="2977" w:type="dxa"/>
            <w:noWrap/>
            <w:vAlign w:val="bottom"/>
            <w:hideMark/>
          </w:tcPr>
          <w:p w14:paraId="362E5273" w14:textId="77777777" w:rsidR="00F37465" w:rsidRPr="000D067E" w:rsidRDefault="00F37465" w:rsidP="00194003">
            <w:pPr>
              <w:rPr>
                <w:i/>
                <w:iCs/>
                <w:color w:val="385623" w:themeColor="accent6" w:themeShade="80"/>
              </w:rPr>
            </w:pPr>
            <w:r w:rsidRPr="000D067E">
              <w:rPr>
                <w:i/>
                <w:iCs/>
                <w:color w:val="385623" w:themeColor="accent6" w:themeShade="80"/>
              </w:rPr>
              <w:t>Chlaenius laticollis</w:t>
            </w:r>
          </w:p>
        </w:tc>
        <w:tc>
          <w:tcPr>
            <w:tcW w:w="1276" w:type="dxa"/>
            <w:noWrap/>
            <w:vAlign w:val="bottom"/>
            <w:hideMark/>
          </w:tcPr>
          <w:p w14:paraId="2A1DDDD2" w14:textId="77777777" w:rsidR="00F37465" w:rsidRPr="000D067E" w:rsidRDefault="00F37465" w:rsidP="00194003">
            <w:pPr>
              <w:rPr>
                <w:color w:val="385623" w:themeColor="accent6" w:themeShade="80"/>
              </w:rPr>
            </w:pPr>
            <w:r w:rsidRPr="000D067E">
              <w:rPr>
                <w:color w:val="385623" w:themeColor="accent6" w:themeShade="80"/>
              </w:rPr>
              <w:t>f</w:t>
            </w:r>
          </w:p>
        </w:tc>
        <w:tc>
          <w:tcPr>
            <w:tcW w:w="1984" w:type="dxa"/>
            <w:noWrap/>
            <w:vAlign w:val="bottom"/>
            <w:hideMark/>
          </w:tcPr>
          <w:p w14:paraId="56D3852C" w14:textId="77777777" w:rsidR="00F37465" w:rsidRPr="000D067E" w:rsidRDefault="00F37465" w:rsidP="00194003">
            <w:pPr>
              <w:rPr>
                <w:color w:val="385623" w:themeColor="accent6" w:themeShade="80"/>
              </w:rPr>
            </w:pPr>
            <w:r w:rsidRPr="000D067E">
              <w:rPr>
                <w:color w:val="385623" w:themeColor="accent6" w:themeShade="80"/>
              </w:rPr>
              <w:t>OSUC 671794</w:t>
            </w:r>
          </w:p>
        </w:tc>
        <w:tc>
          <w:tcPr>
            <w:tcW w:w="2835" w:type="dxa"/>
            <w:noWrap/>
            <w:vAlign w:val="bottom"/>
            <w:hideMark/>
          </w:tcPr>
          <w:p w14:paraId="0BA8D88E" w14:textId="77777777" w:rsidR="00F37465" w:rsidRPr="000D067E" w:rsidRDefault="00F37465" w:rsidP="00194003">
            <w:pPr>
              <w:rPr>
                <w:color w:val="385623" w:themeColor="accent6" w:themeShade="80"/>
              </w:rPr>
            </w:pPr>
            <w:r w:rsidRPr="000D067E">
              <w:rPr>
                <w:color w:val="385623" w:themeColor="accent6" w:themeShade="80"/>
              </w:rPr>
              <w:t>Powdermill</w:t>
            </w:r>
          </w:p>
        </w:tc>
      </w:tr>
      <w:tr w:rsidR="000D067E" w:rsidRPr="000D067E" w14:paraId="1346FF6E" w14:textId="77777777" w:rsidTr="004B5AAC">
        <w:trPr>
          <w:trHeight w:val="290"/>
        </w:trPr>
        <w:tc>
          <w:tcPr>
            <w:tcW w:w="2977" w:type="dxa"/>
            <w:noWrap/>
            <w:vAlign w:val="bottom"/>
            <w:hideMark/>
          </w:tcPr>
          <w:p w14:paraId="7B5C3FD5" w14:textId="77777777" w:rsidR="00F37465" w:rsidRPr="000D067E" w:rsidRDefault="00F37465" w:rsidP="00194003">
            <w:pPr>
              <w:rPr>
                <w:i/>
                <w:iCs/>
                <w:color w:val="385623" w:themeColor="accent6" w:themeShade="80"/>
              </w:rPr>
            </w:pPr>
            <w:r w:rsidRPr="000D067E">
              <w:rPr>
                <w:i/>
                <w:iCs/>
                <w:color w:val="385623" w:themeColor="accent6" w:themeShade="80"/>
              </w:rPr>
              <w:t>Chlaenius laticollis</w:t>
            </w:r>
          </w:p>
        </w:tc>
        <w:tc>
          <w:tcPr>
            <w:tcW w:w="1276" w:type="dxa"/>
            <w:noWrap/>
            <w:vAlign w:val="bottom"/>
            <w:hideMark/>
          </w:tcPr>
          <w:p w14:paraId="1D09BC87" w14:textId="77777777" w:rsidR="00F37465" w:rsidRPr="000D067E" w:rsidRDefault="00F37465" w:rsidP="00194003">
            <w:pPr>
              <w:rPr>
                <w:color w:val="385623" w:themeColor="accent6" w:themeShade="80"/>
              </w:rPr>
            </w:pPr>
            <w:r w:rsidRPr="000D067E">
              <w:rPr>
                <w:color w:val="385623" w:themeColor="accent6" w:themeShade="80"/>
              </w:rPr>
              <w:t>f</w:t>
            </w:r>
          </w:p>
        </w:tc>
        <w:tc>
          <w:tcPr>
            <w:tcW w:w="1984" w:type="dxa"/>
            <w:noWrap/>
            <w:vAlign w:val="bottom"/>
            <w:hideMark/>
          </w:tcPr>
          <w:p w14:paraId="19923B1F" w14:textId="77777777" w:rsidR="00F37465" w:rsidRPr="000D067E" w:rsidRDefault="00F37465" w:rsidP="00194003">
            <w:pPr>
              <w:rPr>
                <w:color w:val="385623" w:themeColor="accent6" w:themeShade="80"/>
              </w:rPr>
            </w:pPr>
            <w:r w:rsidRPr="000D067E">
              <w:rPr>
                <w:color w:val="385623" w:themeColor="accent6" w:themeShade="80"/>
              </w:rPr>
              <w:t>OSUC 671795</w:t>
            </w:r>
          </w:p>
        </w:tc>
        <w:tc>
          <w:tcPr>
            <w:tcW w:w="2835" w:type="dxa"/>
            <w:noWrap/>
            <w:vAlign w:val="bottom"/>
            <w:hideMark/>
          </w:tcPr>
          <w:p w14:paraId="19F2D0F5" w14:textId="77777777" w:rsidR="00F37465" w:rsidRPr="000D067E" w:rsidRDefault="00F37465" w:rsidP="00194003">
            <w:pPr>
              <w:rPr>
                <w:color w:val="385623" w:themeColor="accent6" w:themeShade="80"/>
              </w:rPr>
            </w:pPr>
            <w:r w:rsidRPr="000D067E">
              <w:rPr>
                <w:color w:val="385623" w:themeColor="accent6" w:themeShade="80"/>
              </w:rPr>
              <w:t>Powdermill</w:t>
            </w:r>
          </w:p>
        </w:tc>
      </w:tr>
      <w:tr w:rsidR="000D067E" w:rsidRPr="000D067E" w14:paraId="7AFB6CB3" w14:textId="77777777" w:rsidTr="004B5AAC">
        <w:trPr>
          <w:trHeight w:val="290"/>
        </w:trPr>
        <w:tc>
          <w:tcPr>
            <w:tcW w:w="2977" w:type="dxa"/>
            <w:noWrap/>
            <w:vAlign w:val="bottom"/>
            <w:hideMark/>
          </w:tcPr>
          <w:p w14:paraId="25C1C9D2" w14:textId="77777777" w:rsidR="00F37465" w:rsidRPr="000D067E" w:rsidRDefault="00F37465" w:rsidP="00194003">
            <w:pPr>
              <w:rPr>
                <w:i/>
                <w:iCs/>
                <w:color w:val="385623" w:themeColor="accent6" w:themeShade="80"/>
              </w:rPr>
            </w:pPr>
            <w:r w:rsidRPr="000D067E">
              <w:rPr>
                <w:i/>
                <w:iCs/>
                <w:color w:val="385623" w:themeColor="accent6" w:themeShade="80"/>
              </w:rPr>
              <w:t>Cyclotrachelus convivus</w:t>
            </w:r>
          </w:p>
        </w:tc>
        <w:tc>
          <w:tcPr>
            <w:tcW w:w="1276" w:type="dxa"/>
            <w:noWrap/>
            <w:vAlign w:val="bottom"/>
            <w:hideMark/>
          </w:tcPr>
          <w:p w14:paraId="1668533C" w14:textId="77777777" w:rsidR="00F37465" w:rsidRPr="000D067E" w:rsidRDefault="00F37465" w:rsidP="00194003">
            <w:pPr>
              <w:rPr>
                <w:color w:val="385623" w:themeColor="accent6" w:themeShade="80"/>
              </w:rPr>
            </w:pPr>
            <w:r w:rsidRPr="000D067E">
              <w:rPr>
                <w:color w:val="385623" w:themeColor="accent6" w:themeShade="80"/>
              </w:rPr>
              <w:t>m</w:t>
            </w:r>
          </w:p>
        </w:tc>
        <w:tc>
          <w:tcPr>
            <w:tcW w:w="1984" w:type="dxa"/>
            <w:noWrap/>
            <w:vAlign w:val="bottom"/>
            <w:hideMark/>
          </w:tcPr>
          <w:p w14:paraId="3B4DE563" w14:textId="77777777" w:rsidR="00F37465" w:rsidRPr="000D067E" w:rsidRDefault="00F37465" w:rsidP="00194003">
            <w:pPr>
              <w:rPr>
                <w:color w:val="385623" w:themeColor="accent6" w:themeShade="80"/>
              </w:rPr>
            </w:pPr>
            <w:r w:rsidRPr="000D067E">
              <w:rPr>
                <w:color w:val="385623" w:themeColor="accent6" w:themeShade="80"/>
              </w:rPr>
              <w:t>OSUC 671699</w:t>
            </w:r>
          </w:p>
        </w:tc>
        <w:tc>
          <w:tcPr>
            <w:tcW w:w="2835" w:type="dxa"/>
            <w:noWrap/>
            <w:vAlign w:val="bottom"/>
            <w:hideMark/>
          </w:tcPr>
          <w:p w14:paraId="3665D078" w14:textId="77777777" w:rsidR="00F37465" w:rsidRPr="000D067E" w:rsidRDefault="00F37465" w:rsidP="00194003">
            <w:pPr>
              <w:rPr>
                <w:color w:val="385623" w:themeColor="accent6" w:themeShade="80"/>
              </w:rPr>
            </w:pPr>
            <w:r w:rsidRPr="000D067E">
              <w:rPr>
                <w:color w:val="385623" w:themeColor="accent6" w:themeShade="80"/>
              </w:rPr>
              <w:t>Powdermill</w:t>
            </w:r>
          </w:p>
        </w:tc>
      </w:tr>
      <w:tr w:rsidR="000D067E" w:rsidRPr="000D067E" w14:paraId="69140AE4" w14:textId="77777777" w:rsidTr="004B5AAC">
        <w:trPr>
          <w:trHeight w:val="290"/>
        </w:trPr>
        <w:tc>
          <w:tcPr>
            <w:tcW w:w="2977" w:type="dxa"/>
            <w:noWrap/>
            <w:vAlign w:val="bottom"/>
            <w:hideMark/>
          </w:tcPr>
          <w:p w14:paraId="1A85F874" w14:textId="77777777" w:rsidR="00F37465" w:rsidRPr="000D067E" w:rsidRDefault="00F37465" w:rsidP="00194003">
            <w:pPr>
              <w:rPr>
                <w:i/>
                <w:iCs/>
                <w:color w:val="385623" w:themeColor="accent6" w:themeShade="80"/>
              </w:rPr>
            </w:pPr>
            <w:r w:rsidRPr="000D067E">
              <w:rPr>
                <w:i/>
                <w:iCs/>
                <w:color w:val="385623" w:themeColor="accent6" w:themeShade="80"/>
              </w:rPr>
              <w:t>Cyclotrachelus convivus</w:t>
            </w:r>
          </w:p>
        </w:tc>
        <w:tc>
          <w:tcPr>
            <w:tcW w:w="1276" w:type="dxa"/>
            <w:noWrap/>
            <w:vAlign w:val="bottom"/>
            <w:hideMark/>
          </w:tcPr>
          <w:p w14:paraId="2099437F" w14:textId="77777777" w:rsidR="00F37465" w:rsidRPr="000D067E" w:rsidRDefault="00F37465" w:rsidP="00194003">
            <w:pPr>
              <w:rPr>
                <w:color w:val="385623" w:themeColor="accent6" w:themeShade="80"/>
              </w:rPr>
            </w:pPr>
            <w:r w:rsidRPr="000D067E">
              <w:rPr>
                <w:color w:val="385623" w:themeColor="accent6" w:themeShade="80"/>
              </w:rPr>
              <w:t>m</w:t>
            </w:r>
          </w:p>
        </w:tc>
        <w:tc>
          <w:tcPr>
            <w:tcW w:w="1984" w:type="dxa"/>
            <w:noWrap/>
            <w:vAlign w:val="bottom"/>
            <w:hideMark/>
          </w:tcPr>
          <w:p w14:paraId="32BF324F" w14:textId="77777777" w:rsidR="00F37465" w:rsidRPr="000D067E" w:rsidRDefault="00F37465" w:rsidP="00194003">
            <w:pPr>
              <w:rPr>
                <w:color w:val="385623" w:themeColor="accent6" w:themeShade="80"/>
              </w:rPr>
            </w:pPr>
            <w:r w:rsidRPr="000D067E">
              <w:rPr>
                <w:color w:val="385623" w:themeColor="accent6" w:themeShade="80"/>
              </w:rPr>
              <w:t>OSUC 522517</w:t>
            </w:r>
          </w:p>
        </w:tc>
        <w:tc>
          <w:tcPr>
            <w:tcW w:w="2835" w:type="dxa"/>
            <w:noWrap/>
            <w:vAlign w:val="bottom"/>
            <w:hideMark/>
          </w:tcPr>
          <w:p w14:paraId="6BF9CC00" w14:textId="77777777" w:rsidR="00F37465" w:rsidRPr="000D067E" w:rsidRDefault="00F37465" w:rsidP="00194003">
            <w:pPr>
              <w:rPr>
                <w:color w:val="385623" w:themeColor="accent6" w:themeShade="80"/>
              </w:rPr>
            </w:pPr>
            <w:r w:rsidRPr="000D067E">
              <w:rPr>
                <w:color w:val="385623" w:themeColor="accent6" w:themeShade="80"/>
              </w:rPr>
              <w:t>Erie Co. OH</w:t>
            </w:r>
          </w:p>
        </w:tc>
      </w:tr>
      <w:tr w:rsidR="000D067E" w:rsidRPr="000D067E" w14:paraId="74C1E1C1" w14:textId="77777777" w:rsidTr="004B5AAC">
        <w:trPr>
          <w:trHeight w:val="290"/>
        </w:trPr>
        <w:tc>
          <w:tcPr>
            <w:tcW w:w="2977" w:type="dxa"/>
            <w:noWrap/>
            <w:vAlign w:val="bottom"/>
            <w:hideMark/>
          </w:tcPr>
          <w:p w14:paraId="40F2C670" w14:textId="77777777" w:rsidR="00F37465" w:rsidRPr="000D067E" w:rsidRDefault="00F37465" w:rsidP="00194003">
            <w:pPr>
              <w:rPr>
                <w:i/>
                <w:iCs/>
                <w:color w:val="385623" w:themeColor="accent6" w:themeShade="80"/>
              </w:rPr>
            </w:pPr>
            <w:r w:rsidRPr="000D067E">
              <w:rPr>
                <w:i/>
                <w:iCs/>
                <w:color w:val="385623" w:themeColor="accent6" w:themeShade="80"/>
              </w:rPr>
              <w:t>Cyclotrachelus convivus</w:t>
            </w:r>
          </w:p>
        </w:tc>
        <w:tc>
          <w:tcPr>
            <w:tcW w:w="1276" w:type="dxa"/>
            <w:noWrap/>
            <w:vAlign w:val="bottom"/>
            <w:hideMark/>
          </w:tcPr>
          <w:p w14:paraId="3CB388F6" w14:textId="77777777" w:rsidR="00F37465" w:rsidRPr="000D067E" w:rsidRDefault="00F37465" w:rsidP="00194003">
            <w:pPr>
              <w:rPr>
                <w:color w:val="385623" w:themeColor="accent6" w:themeShade="80"/>
              </w:rPr>
            </w:pPr>
            <w:r w:rsidRPr="000D067E">
              <w:rPr>
                <w:color w:val="385623" w:themeColor="accent6" w:themeShade="80"/>
              </w:rPr>
              <w:t>m</w:t>
            </w:r>
          </w:p>
        </w:tc>
        <w:tc>
          <w:tcPr>
            <w:tcW w:w="1984" w:type="dxa"/>
            <w:noWrap/>
            <w:vAlign w:val="bottom"/>
            <w:hideMark/>
          </w:tcPr>
          <w:p w14:paraId="4E9A09C7" w14:textId="77777777" w:rsidR="00F37465" w:rsidRPr="000D067E" w:rsidRDefault="00F37465" w:rsidP="00194003">
            <w:pPr>
              <w:rPr>
                <w:color w:val="385623" w:themeColor="accent6" w:themeShade="80"/>
              </w:rPr>
            </w:pPr>
            <w:r w:rsidRPr="000D067E">
              <w:rPr>
                <w:color w:val="385623" w:themeColor="accent6" w:themeShade="80"/>
              </w:rPr>
              <w:t>OSUC 740962</w:t>
            </w:r>
          </w:p>
        </w:tc>
        <w:tc>
          <w:tcPr>
            <w:tcW w:w="2835" w:type="dxa"/>
            <w:noWrap/>
            <w:vAlign w:val="bottom"/>
            <w:hideMark/>
          </w:tcPr>
          <w:p w14:paraId="0675EAEB" w14:textId="77777777" w:rsidR="00F37465" w:rsidRPr="000D067E" w:rsidRDefault="00F37465" w:rsidP="00194003">
            <w:pPr>
              <w:rPr>
                <w:color w:val="385623" w:themeColor="accent6" w:themeShade="80"/>
              </w:rPr>
            </w:pPr>
            <w:r w:rsidRPr="000D067E">
              <w:rPr>
                <w:color w:val="385623" w:themeColor="accent6" w:themeShade="80"/>
              </w:rPr>
              <w:t>Cuyahoga Co. OH</w:t>
            </w:r>
          </w:p>
        </w:tc>
      </w:tr>
      <w:tr w:rsidR="000D067E" w:rsidRPr="000D067E" w14:paraId="1ECB8827" w14:textId="77777777" w:rsidTr="004B5AAC">
        <w:trPr>
          <w:trHeight w:val="290"/>
        </w:trPr>
        <w:tc>
          <w:tcPr>
            <w:tcW w:w="2977" w:type="dxa"/>
            <w:noWrap/>
            <w:vAlign w:val="bottom"/>
            <w:hideMark/>
          </w:tcPr>
          <w:p w14:paraId="4CFEA5A5" w14:textId="77777777" w:rsidR="00F37465" w:rsidRPr="000D067E" w:rsidRDefault="00F37465" w:rsidP="00194003">
            <w:pPr>
              <w:rPr>
                <w:i/>
                <w:iCs/>
                <w:color w:val="385623" w:themeColor="accent6" w:themeShade="80"/>
              </w:rPr>
            </w:pPr>
            <w:r w:rsidRPr="000D067E">
              <w:rPr>
                <w:i/>
                <w:iCs/>
                <w:color w:val="385623" w:themeColor="accent6" w:themeShade="80"/>
              </w:rPr>
              <w:t>Cyclotrachelus convivus</w:t>
            </w:r>
          </w:p>
        </w:tc>
        <w:tc>
          <w:tcPr>
            <w:tcW w:w="1276" w:type="dxa"/>
            <w:noWrap/>
            <w:vAlign w:val="bottom"/>
            <w:hideMark/>
          </w:tcPr>
          <w:p w14:paraId="60258095" w14:textId="77777777" w:rsidR="00F37465" w:rsidRPr="000D067E" w:rsidRDefault="00F37465" w:rsidP="00194003">
            <w:pPr>
              <w:rPr>
                <w:color w:val="385623" w:themeColor="accent6" w:themeShade="80"/>
              </w:rPr>
            </w:pPr>
            <w:r w:rsidRPr="000D067E">
              <w:rPr>
                <w:color w:val="385623" w:themeColor="accent6" w:themeShade="80"/>
              </w:rPr>
              <w:t>f</w:t>
            </w:r>
          </w:p>
        </w:tc>
        <w:tc>
          <w:tcPr>
            <w:tcW w:w="1984" w:type="dxa"/>
            <w:noWrap/>
            <w:vAlign w:val="bottom"/>
            <w:hideMark/>
          </w:tcPr>
          <w:p w14:paraId="19C2C593" w14:textId="77777777" w:rsidR="00F37465" w:rsidRPr="000D067E" w:rsidRDefault="00F37465" w:rsidP="00194003">
            <w:pPr>
              <w:rPr>
                <w:color w:val="385623" w:themeColor="accent6" w:themeShade="80"/>
              </w:rPr>
            </w:pPr>
            <w:r w:rsidRPr="000D067E">
              <w:rPr>
                <w:color w:val="385623" w:themeColor="accent6" w:themeShade="80"/>
              </w:rPr>
              <w:t>OSUC 522528</w:t>
            </w:r>
          </w:p>
        </w:tc>
        <w:tc>
          <w:tcPr>
            <w:tcW w:w="2835" w:type="dxa"/>
            <w:noWrap/>
            <w:vAlign w:val="bottom"/>
            <w:hideMark/>
          </w:tcPr>
          <w:p w14:paraId="60224C07" w14:textId="77777777" w:rsidR="00F37465" w:rsidRPr="000D067E" w:rsidRDefault="00F37465" w:rsidP="00194003">
            <w:pPr>
              <w:rPr>
                <w:color w:val="385623" w:themeColor="accent6" w:themeShade="80"/>
              </w:rPr>
            </w:pPr>
            <w:r w:rsidRPr="000D067E">
              <w:rPr>
                <w:color w:val="385623" w:themeColor="accent6" w:themeShade="80"/>
              </w:rPr>
              <w:t>Erie Co. OH</w:t>
            </w:r>
          </w:p>
        </w:tc>
      </w:tr>
      <w:tr w:rsidR="000D067E" w:rsidRPr="000D067E" w14:paraId="1C9AFDB7" w14:textId="77777777" w:rsidTr="004B5AAC">
        <w:trPr>
          <w:trHeight w:val="290"/>
        </w:trPr>
        <w:tc>
          <w:tcPr>
            <w:tcW w:w="2977" w:type="dxa"/>
            <w:noWrap/>
            <w:vAlign w:val="bottom"/>
            <w:hideMark/>
          </w:tcPr>
          <w:p w14:paraId="01331152" w14:textId="77777777" w:rsidR="00F37465" w:rsidRPr="000D067E" w:rsidRDefault="00F37465" w:rsidP="00194003">
            <w:pPr>
              <w:rPr>
                <w:i/>
                <w:iCs/>
                <w:color w:val="385623" w:themeColor="accent6" w:themeShade="80"/>
              </w:rPr>
            </w:pPr>
            <w:r w:rsidRPr="000D067E">
              <w:rPr>
                <w:i/>
                <w:iCs/>
                <w:color w:val="385623" w:themeColor="accent6" w:themeShade="80"/>
              </w:rPr>
              <w:t>Cyclotrachelus convivus</w:t>
            </w:r>
          </w:p>
        </w:tc>
        <w:tc>
          <w:tcPr>
            <w:tcW w:w="1276" w:type="dxa"/>
            <w:noWrap/>
            <w:vAlign w:val="bottom"/>
            <w:hideMark/>
          </w:tcPr>
          <w:p w14:paraId="1F2C1F67" w14:textId="77777777" w:rsidR="00F37465" w:rsidRPr="000D067E" w:rsidRDefault="00F37465" w:rsidP="00194003">
            <w:pPr>
              <w:rPr>
                <w:color w:val="385623" w:themeColor="accent6" w:themeShade="80"/>
              </w:rPr>
            </w:pPr>
            <w:r w:rsidRPr="000D067E">
              <w:rPr>
                <w:color w:val="385623" w:themeColor="accent6" w:themeShade="80"/>
              </w:rPr>
              <w:t>f</w:t>
            </w:r>
          </w:p>
        </w:tc>
        <w:tc>
          <w:tcPr>
            <w:tcW w:w="1984" w:type="dxa"/>
            <w:noWrap/>
            <w:vAlign w:val="bottom"/>
            <w:hideMark/>
          </w:tcPr>
          <w:p w14:paraId="7ABD7720" w14:textId="77777777" w:rsidR="00F37465" w:rsidRPr="000D067E" w:rsidRDefault="00F37465" w:rsidP="00194003">
            <w:pPr>
              <w:rPr>
                <w:color w:val="385623" w:themeColor="accent6" w:themeShade="80"/>
              </w:rPr>
            </w:pPr>
            <w:r w:rsidRPr="000D067E">
              <w:rPr>
                <w:color w:val="385623" w:themeColor="accent6" w:themeShade="80"/>
              </w:rPr>
              <w:t>OSUC 522527</w:t>
            </w:r>
          </w:p>
        </w:tc>
        <w:tc>
          <w:tcPr>
            <w:tcW w:w="2835" w:type="dxa"/>
            <w:noWrap/>
            <w:vAlign w:val="bottom"/>
            <w:hideMark/>
          </w:tcPr>
          <w:p w14:paraId="5190019E" w14:textId="77777777" w:rsidR="00F37465" w:rsidRPr="000D067E" w:rsidRDefault="00F37465" w:rsidP="00194003">
            <w:pPr>
              <w:rPr>
                <w:color w:val="385623" w:themeColor="accent6" w:themeShade="80"/>
              </w:rPr>
            </w:pPr>
            <w:r w:rsidRPr="000D067E">
              <w:rPr>
                <w:color w:val="385623" w:themeColor="accent6" w:themeShade="80"/>
              </w:rPr>
              <w:t>Erie Co. OH</w:t>
            </w:r>
          </w:p>
        </w:tc>
      </w:tr>
      <w:tr w:rsidR="000D067E" w:rsidRPr="000D067E" w14:paraId="605E25DA" w14:textId="77777777" w:rsidTr="004B5AAC">
        <w:trPr>
          <w:trHeight w:val="290"/>
        </w:trPr>
        <w:tc>
          <w:tcPr>
            <w:tcW w:w="2977" w:type="dxa"/>
            <w:noWrap/>
            <w:vAlign w:val="bottom"/>
            <w:hideMark/>
          </w:tcPr>
          <w:p w14:paraId="01041DDE" w14:textId="77777777" w:rsidR="00F37465" w:rsidRPr="000D067E" w:rsidRDefault="00F37465" w:rsidP="00194003">
            <w:pPr>
              <w:rPr>
                <w:i/>
                <w:iCs/>
                <w:color w:val="385623" w:themeColor="accent6" w:themeShade="80"/>
              </w:rPr>
            </w:pPr>
            <w:r w:rsidRPr="000D067E">
              <w:rPr>
                <w:i/>
                <w:iCs/>
                <w:color w:val="385623" w:themeColor="accent6" w:themeShade="80"/>
              </w:rPr>
              <w:t>Cyclotrachelus convivus</w:t>
            </w:r>
          </w:p>
        </w:tc>
        <w:tc>
          <w:tcPr>
            <w:tcW w:w="1276" w:type="dxa"/>
            <w:noWrap/>
            <w:vAlign w:val="bottom"/>
            <w:hideMark/>
          </w:tcPr>
          <w:p w14:paraId="15FA6C99" w14:textId="77777777" w:rsidR="00F37465" w:rsidRPr="000D067E" w:rsidRDefault="00F37465" w:rsidP="00194003">
            <w:pPr>
              <w:rPr>
                <w:color w:val="385623" w:themeColor="accent6" w:themeShade="80"/>
              </w:rPr>
            </w:pPr>
            <w:r w:rsidRPr="000D067E">
              <w:rPr>
                <w:color w:val="385623" w:themeColor="accent6" w:themeShade="80"/>
              </w:rPr>
              <w:t>f</w:t>
            </w:r>
          </w:p>
        </w:tc>
        <w:tc>
          <w:tcPr>
            <w:tcW w:w="1984" w:type="dxa"/>
            <w:noWrap/>
            <w:vAlign w:val="bottom"/>
            <w:hideMark/>
          </w:tcPr>
          <w:p w14:paraId="4324DDBC" w14:textId="77777777" w:rsidR="00F37465" w:rsidRPr="000D067E" w:rsidRDefault="00F37465" w:rsidP="00194003">
            <w:pPr>
              <w:rPr>
                <w:color w:val="385623" w:themeColor="accent6" w:themeShade="80"/>
              </w:rPr>
            </w:pPr>
            <w:r w:rsidRPr="000D067E">
              <w:rPr>
                <w:color w:val="385623" w:themeColor="accent6" w:themeShade="80"/>
              </w:rPr>
              <w:t>OSUC 522525</w:t>
            </w:r>
          </w:p>
        </w:tc>
        <w:tc>
          <w:tcPr>
            <w:tcW w:w="2835" w:type="dxa"/>
            <w:noWrap/>
            <w:vAlign w:val="bottom"/>
            <w:hideMark/>
          </w:tcPr>
          <w:p w14:paraId="785B4475" w14:textId="77777777" w:rsidR="00F37465" w:rsidRPr="000D067E" w:rsidRDefault="00F37465" w:rsidP="00194003">
            <w:pPr>
              <w:rPr>
                <w:color w:val="385623" w:themeColor="accent6" w:themeShade="80"/>
              </w:rPr>
            </w:pPr>
            <w:r w:rsidRPr="000D067E">
              <w:rPr>
                <w:color w:val="385623" w:themeColor="accent6" w:themeShade="80"/>
              </w:rPr>
              <w:t>Erie Co. OH</w:t>
            </w:r>
          </w:p>
        </w:tc>
      </w:tr>
      <w:tr w:rsidR="000D067E" w:rsidRPr="000D067E" w14:paraId="4CA10CD8" w14:textId="77777777" w:rsidTr="004B5AAC">
        <w:trPr>
          <w:trHeight w:val="290"/>
        </w:trPr>
        <w:tc>
          <w:tcPr>
            <w:tcW w:w="2977" w:type="dxa"/>
            <w:noWrap/>
            <w:vAlign w:val="bottom"/>
            <w:hideMark/>
          </w:tcPr>
          <w:p w14:paraId="16DF0506" w14:textId="77777777" w:rsidR="00F37465" w:rsidRPr="000D067E" w:rsidRDefault="00F37465" w:rsidP="00194003">
            <w:pPr>
              <w:rPr>
                <w:i/>
                <w:iCs/>
                <w:color w:val="385623" w:themeColor="accent6" w:themeShade="80"/>
              </w:rPr>
            </w:pPr>
            <w:r w:rsidRPr="000D067E">
              <w:rPr>
                <w:i/>
                <w:iCs/>
                <w:color w:val="385623" w:themeColor="accent6" w:themeShade="80"/>
              </w:rPr>
              <w:t>Cyclotrachelus fucatus</w:t>
            </w:r>
          </w:p>
        </w:tc>
        <w:tc>
          <w:tcPr>
            <w:tcW w:w="1276" w:type="dxa"/>
            <w:noWrap/>
            <w:vAlign w:val="bottom"/>
            <w:hideMark/>
          </w:tcPr>
          <w:p w14:paraId="04D06F15" w14:textId="77777777" w:rsidR="00F37465" w:rsidRPr="000D067E" w:rsidRDefault="00F37465" w:rsidP="00194003">
            <w:pPr>
              <w:rPr>
                <w:color w:val="385623" w:themeColor="accent6" w:themeShade="80"/>
              </w:rPr>
            </w:pPr>
            <w:r w:rsidRPr="000D067E">
              <w:rPr>
                <w:color w:val="385623" w:themeColor="accent6" w:themeShade="80"/>
              </w:rPr>
              <w:t>m</w:t>
            </w:r>
          </w:p>
        </w:tc>
        <w:tc>
          <w:tcPr>
            <w:tcW w:w="1984" w:type="dxa"/>
            <w:noWrap/>
            <w:vAlign w:val="bottom"/>
            <w:hideMark/>
          </w:tcPr>
          <w:p w14:paraId="4B421913" w14:textId="77777777" w:rsidR="00F37465" w:rsidRPr="000D067E" w:rsidRDefault="00F37465" w:rsidP="00194003">
            <w:pPr>
              <w:rPr>
                <w:color w:val="385623" w:themeColor="accent6" w:themeShade="80"/>
              </w:rPr>
            </w:pPr>
            <w:r w:rsidRPr="000D067E">
              <w:rPr>
                <w:color w:val="385623" w:themeColor="accent6" w:themeShade="80"/>
              </w:rPr>
              <w:t>819782</w:t>
            </w:r>
          </w:p>
        </w:tc>
        <w:tc>
          <w:tcPr>
            <w:tcW w:w="2835" w:type="dxa"/>
            <w:noWrap/>
            <w:vAlign w:val="bottom"/>
            <w:hideMark/>
          </w:tcPr>
          <w:p w14:paraId="41C8BA54" w14:textId="77777777" w:rsidR="00F37465" w:rsidRPr="000D067E" w:rsidRDefault="00F37465" w:rsidP="00194003">
            <w:pPr>
              <w:rPr>
                <w:color w:val="385623" w:themeColor="accent6" w:themeShade="80"/>
              </w:rPr>
            </w:pPr>
            <w:r w:rsidRPr="000D067E">
              <w:rPr>
                <w:color w:val="385623" w:themeColor="accent6" w:themeShade="80"/>
              </w:rPr>
              <w:t>Powdermill</w:t>
            </w:r>
          </w:p>
        </w:tc>
      </w:tr>
      <w:tr w:rsidR="000D067E" w:rsidRPr="000D067E" w14:paraId="58EC8E27" w14:textId="77777777" w:rsidTr="004B5AAC">
        <w:trPr>
          <w:trHeight w:val="290"/>
        </w:trPr>
        <w:tc>
          <w:tcPr>
            <w:tcW w:w="2977" w:type="dxa"/>
            <w:noWrap/>
            <w:vAlign w:val="bottom"/>
            <w:hideMark/>
          </w:tcPr>
          <w:p w14:paraId="59769CA0" w14:textId="77777777" w:rsidR="00F37465" w:rsidRPr="000D067E" w:rsidRDefault="00F37465" w:rsidP="00194003">
            <w:pPr>
              <w:rPr>
                <w:i/>
                <w:iCs/>
                <w:color w:val="385623" w:themeColor="accent6" w:themeShade="80"/>
              </w:rPr>
            </w:pPr>
            <w:r w:rsidRPr="000D067E">
              <w:rPr>
                <w:i/>
                <w:iCs/>
                <w:color w:val="385623" w:themeColor="accent6" w:themeShade="80"/>
              </w:rPr>
              <w:t>Cyclotrachelus sigillatus</w:t>
            </w:r>
          </w:p>
        </w:tc>
        <w:tc>
          <w:tcPr>
            <w:tcW w:w="1276" w:type="dxa"/>
            <w:noWrap/>
            <w:vAlign w:val="bottom"/>
            <w:hideMark/>
          </w:tcPr>
          <w:p w14:paraId="36637E04" w14:textId="77777777" w:rsidR="00F37465" w:rsidRPr="000D067E" w:rsidRDefault="00F37465" w:rsidP="00194003">
            <w:pPr>
              <w:rPr>
                <w:color w:val="385623" w:themeColor="accent6" w:themeShade="80"/>
              </w:rPr>
            </w:pPr>
            <w:r w:rsidRPr="000D067E">
              <w:rPr>
                <w:color w:val="385623" w:themeColor="accent6" w:themeShade="80"/>
              </w:rPr>
              <w:t>m</w:t>
            </w:r>
          </w:p>
        </w:tc>
        <w:tc>
          <w:tcPr>
            <w:tcW w:w="1984" w:type="dxa"/>
            <w:noWrap/>
            <w:vAlign w:val="bottom"/>
            <w:hideMark/>
          </w:tcPr>
          <w:p w14:paraId="21E63BC4" w14:textId="77777777" w:rsidR="00F37465" w:rsidRPr="000D067E" w:rsidRDefault="00F37465" w:rsidP="00194003">
            <w:pPr>
              <w:rPr>
                <w:color w:val="385623" w:themeColor="accent6" w:themeShade="80"/>
              </w:rPr>
            </w:pPr>
            <w:r w:rsidRPr="000D067E">
              <w:rPr>
                <w:color w:val="385623" w:themeColor="accent6" w:themeShade="80"/>
              </w:rPr>
              <w:t>819753</w:t>
            </w:r>
          </w:p>
        </w:tc>
        <w:tc>
          <w:tcPr>
            <w:tcW w:w="2835" w:type="dxa"/>
            <w:noWrap/>
            <w:vAlign w:val="bottom"/>
            <w:hideMark/>
          </w:tcPr>
          <w:p w14:paraId="188F9FA7" w14:textId="77777777" w:rsidR="00F37465" w:rsidRPr="000D067E" w:rsidRDefault="00F37465" w:rsidP="00194003">
            <w:pPr>
              <w:rPr>
                <w:color w:val="385623" w:themeColor="accent6" w:themeShade="80"/>
              </w:rPr>
            </w:pPr>
            <w:r w:rsidRPr="000D067E">
              <w:rPr>
                <w:color w:val="385623" w:themeColor="accent6" w:themeShade="80"/>
              </w:rPr>
              <w:t>Powdermill</w:t>
            </w:r>
          </w:p>
        </w:tc>
      </w:tr>
      <w:tr w:rsidR="000D067E" w:rsidRPr="000D067E" w14:paraId="03065006" w14:textId="77777777" w:rsidTr="004B5AAC">
        <w:trPr>
          <w:trHeight w:val="290"/>
        </w:trPr>
        <w:tc>
          <w:tcPr>
            <w:tcW w:w="2977" w:type="dxa"/>
            <w:noWrap/>
            <w:vAlign w:val="bottom"/>
            <w:hideMark/>
          </w:tcPr>
          <w:p w14:paraId="061648C3" w14:textId="77777777" w:rsidR="00F37465" w:rsidRPr="000D067E" w:rsidRDefault="00F37465" w:rsidP="00194003">
            <w:pPr>
              <w:rPr>
                <w:i/>
                <w:iCs/>
                <w:color w:val="385623" w:themeColor="accent6" w:themeShade="80"/>
              </w:rPr>
            </w:pPr>
            <w:r w:rsidRPr="000D067E">
              <w:rPr>
                <w:i/>
                <w:iCs/>
                <w:color w:val="385623" w:themeColor="accent6" w:themeShade="80"/>
              </w:rPr>
              <w:t>Cyclotrachelus sigillatus</w:t>
            </w:r>
          </w:p>
        </w:tc>
        <w:tc>
          <w:tcPr>
            <w:tcW w:w="1276" w:type="dxa"/>
            <w:noWrap/>
            <w:vAlign w:val="bottom"/>
            <w:hideMark/>
          </w:tcPr>
          <w:p w14:paraId="1FF2051C" w14:textId="77777777" w:rsidR="00F37465" w:rsidRPr="000D067E" w:rsidRDefault="00F37465" w:rsidP="00194003">
            <w:pPr>
              <w:rPr>
                <w:color w:val="385623" w:themeColor="accent6" w:themeShade="80"/>
              </w:rPr>
            </w:pPr>
            <w:r w:rsidRPr="000D067E">
              <w:rPr>
                <w:color w:val="385623" w:themeColor="accent6" w:themeShade="80"/>
              </w:rPr>
              <w:t>m</w:t>
            </w:r>
          </w:p>
        </w:tc>
        <w:tc>
          <w:tcPr>
            <w:tcW w:w="1984" w:type="dxa"/>
            <w:noWrap/>
            <w:vAlign w:val="bottom"/>
            <w:hideMark/>
          </w:tcPr>
          <w:p w14:paraId="22BAB35A" w14:textId="77777777" w:rsidR="00F37465" w:rsidRPr="000D067E" w:rsidRDefault="00F37465" w:rsidP="00194003">
            <w:pPr>
              <w:rPr>
                <w:color w:val="385623" w:themeColor="accent6" w:themeShade="80"/>
              </w:rPr>
            </w:pPr>
            <w:r w:rsidRPr="000D067E">
              <w:rPr>
                <w:color w:val="385623" w:themeColor="accent6" w:themeShade="80"/>
              </w:rPr>
              <w:t>819763</w:t>
            </w:r>
          </w:p>
        </w:tc>
        <w:tc>
          <w:tcPr>
            <w:tcW w:w="2835" w:type="dxa"/>
            <w:noWrap/>
            <w:vAlign w:val="bottom"/>
            <w:hideMark/>
          </w:tcPr>
          <w:p w14:paraId="6F7F55AA" w14:textId="77777777" w:rsidR="00F37465" w:rsidRPr="000D067E" w:rsidRDefault="00F37465" w:rsidP="00194003">
            <w:pPr>
              <w:rPr>
                <w:color w:val="385623" w:themeColor="accent6" w:themeShade="80"/>
              </w:rPr>
            </w:pPr>
            <w:r w:rsidRPr="000D067E">
              <w:rPr>
                <w:color w:val="385623" w:themeColor="accent6" w:themeShade="80"/>
              </w:rPr>
              <w:t>Powdermill</w:t>
            </w:r>
          </w:p>
        </w:tc>
      </w:tr>
      <w:tr w:rsidR="000D067E" w:rsidRPr="000D067E" w14:paraId="18FE7E36" w14:textId="77777777" w:rsidTr="004B5AAC">
        <w:trPr>
          <w:trHeight w:val="290"/>
        </w:trPr>
        <w:tc>
          <w:tcPr>
            <w:tcW w:w="2977" w:type="dxa"/>
            <w:noWrap/>
            <w:vAlign w:val="bottom"/>
            <w:hideMark/>
          </w:tcPr>
          <w:p w14:paraId="2438B3FF" w14:textId="77777777" w:rsidR="00F37465" w:rsidRPr="000D067E" w:rsidRDefault="00F37465" w:rsidP="00194003">
            <w:pPr>
              <w:rPr>
                <w:i/>
                <w:iCs/>
                <w:color w:val="385623" w:themeColor="accent6" w:themeShade="80"/>
              </w:rPr>
            </w:pPr>
            <w:r w:rsidRPr="000D067E">
              <w:rPr>
                <w:i/>
                <w:iCs/>
                <w:color w:val="385623" w:themeColor="accent6" w:themeShade="80"/>
              </w:rPr>
              <w:t>Cyclotrachelus sigillatus</w:t>
            </w:r>
          </w:p>
        </w:tc>
        <w:tc>
          <w:tcPr>
            <w:tcW w:w="1276" w:type="dxa"/>
            <w:noWrap/>
            <w:vAlign w:val="bottom"/>
            <w:hideMark/>
          </w:tcPr>
          <w:p w14:paraId="2E5E11DC" w14:textId="77777777" w:rsidR="00F37465" w:rsidRPr="000D067E" w:rsidRDefault="00F37465" w:rsidP="00194003">
            <w:pPr>
              <w:rPr>
                <w:color w:val="385623" w:themeColor="accent6" w:themeShade="80"/>
              </w:rPr>
            </w:pPr>
            <w:r w:rsidRPr="000D067E">
              <w:rPr>
                <w:color w:val="385623" w:themeColor="accent6" w:themeShade="80"/>
              </w:rPr>
              <w:t>m</w:t>
            </w:r>
          </w:p>
        </w:tc>
        <w:tc>
          <w:tcPr>
            <w:tcW w:w="1984" w:type="dxa"/>
            <w:noWrap/>
            <w:vAlign w:val="bottom"/>
            <w:hideMark/>
          </w:tcPr>
          <w:p w14:paraId="69DFF5B1" w14:textId="77777777" w:rsidR="00F37465" w:rsidRPr="000D067E" w:rsidRDefault="00F37465" w:rsidP="00194003">
            <w:pPr>
              <w:rPr>
                <w:color w:val="385623" w:themeColor="accent6" w:themeShade="80"/>
              </w:rPr>
            </w:pPr>
            <w:r w:rsidRPr="000D067E">
              <w:rPr>
                <w:color w:val="385623" w:themeColor="accent6" w:themeShade="80"/>
              </w:rPr>
              <w:t>819773</w:t>
            </w:r>
          </w:p>
        </w:tc>
        <w:tc>
          <w:tcPr>
            <w:tcW w:w="2835" w:type="dxa"/>
            <w:noWrap/>
            <w:vAlign w:val="bottom"/>
            <w:hideMark/>
          </w:tcPr>
          <w:p w14:paraId="4FE18029" w14:textId="77777777" w:rsidR="00F37465" w:rsidRPr="000D067E" w:rsidRDefault="00F37465" w:rsidP="00194003">
            <w:pPr>
              <w:rPr>
                <w:color w:val="385623" w:themeColor="accent6" w:themeShade="80"/>
              </w:rPr>
            </w:pPr>
            <w:r w:rsidRPr="000D067E">
              <w:rPr>
                <w:color w:val="385623" w:themeColor="accent6" w:themeShade="80"/>
              </w:rPr>
              <w:t>Powdermill</w:t>
            </w:r>
          </w:p>
        </w:tc>
      </w:tr>
      <w:tr w:rsidR="000D067E" w:rsidRPr="000D067E" w14:paraId="2792587D" w14:textId="77777777" w:rsidTr="004B5AAC">
        <w:trPr>
          <w:trHeight w:val="290"/>
        </w:trPr>
        <w:tc>
          <w:tcPr>
            <w:tcW w:w="2977" w:type="dxa"/>
            <w:noWrap/>
            <w:vAlign w:val="bottom"/>
            <w:hideMark/>
          </w:tcPr>
          <w:p w14:paraId="763CA4DF" w14:textId="77777777" w:rsidR="00F37465" w:rsidRPr="000D067E" w:rsidRDefault="00F37465" w:rsidP="00194003">
            <w:pPr>
              <w:rPr>
                <w:i/>
                <w:iCs/>
                <w:color w:val="385623" w:themeColor="accent6" w:themeShade="80"/>
              </w:rPr>
            </w:pPr>
            <w:r w:rsidRPr="000D067E">
              <w:rPr>
                <w:i/>
                <w:iCs/>
                <w:color w:val="385623" w:themeColor="accent6" w:themeShade="80"/>
              </w:rPr>
              <w:t>Cyclotrachelus sigillatus</w:t>
            </w:r>
          </w:p>
        </w:tc>
        <w:tc>
          <w:tcPr>
            <w:tcW w:w="1276" w:type="dxa"/>
            <w:noWrap/>
            <w:vAlign w:val="bottom"/>
            <w:hideMark/>
          </w:tcPr>
          <w:p w14:paraId="0F8DF540" w14:textId="77777777" w:rsidR="00F37465" w:rsidRPr="000D067E" w:rsidRDefault="00F37465" w:rsidP="00194003">
            <w:pPr>
              <w:rPr>
                <w:color w:val="385623" w:themeColor="accent6" w:themeShade="80"/>
              </w:rPr>
            </w:pPr>
            <w:r w:rsidRPr="000D067E">
              <w:rPr>
                <w:color w:val="385623" w:themeColor="accent6" w:themeShade="80"/>
              </w:rPr>
              <w:t>f</w:t>
            </w:r>
          </w:p>
        </w:tc>
        <w:tc>
          <w:tcPr>
            <w:tcW w:w="1984" w:type="dxa"/>
            <w:noWrap/>
            <w:vAlign w:val="bottom"/>
            <w:hideMark/>
          </w:tcPr>
          <w:p w14:paraId="54066400" w14:textId="77777777" w:rsidR="00F37465" w:rsidRPr="000D067E" w:rsidRDefault="00F37465" w:rsidP="00194003">
            <w:pPr>
              <w:rPr>
                <w:color w:val="385623" w:themeColor="accent6" w:themeShade="80"/>
              </w:rPr>
            </w:pPr>
            <w:r w:rsidRPr="000D067E">
              <w:rPr>
                <w:color w:val="385623" w:themeColor="accent6" w:themeShade="80"/>
              </w:rPr>
              <w:t>819754</w:t>
            </w:r>
          </w:p>
        </w:tc>
        <w:tc>
          <w:tcPr>
            <w:tcW w:w="2835" w:type="dxa"/>
            <w:noWrap/>
            <w:vAlign w:val="bottom"/>
            <w:hideMark/>
          </w:tcPr>
          <w:p w14:paraId="14374658" w14:textId="77777777" w:rsidR="00F37465" w:rsidRPr="000D067E" w:rsidRDefault="00F37465" w:rsidP="00194003">
            <w:pPr>
              <w:rPr>
                <w:color w:val="385623" w:themeColor="accent6" w:themeShade="80"/>
              </w:rPr>
            </w:pPr>
            <w:r w:rsidRPr="000D067E">
              <w:rPr>
                <w:color w:val="385623" w:themeColor="accent6" w:themeShade="80"/>
              </w:rPr>
              <w:t>Powdermill</w:t>
            </w:r>
          </w:p>
        </w:tc>
      </w:tr>
      <w:tr w:rsidR="000D067E" w:rsidRPr="000D067E" w14:paraId="56A9A4C0" w14:textId="77777777" w:rsidTr="004B5AAC">
        <w:trPr>
          <w:trHeight w:val="290"/>
        </w:trPr>
        <w:tc>
          <w:tcPr>
            <w:tcW w:w="2977" w:type="dxa"/>
            <w:noWrap/>
            <w:vAlign w:val="bottom"/>
            <w:hideMark/>
          </w:tcPr>
          <w:p w14:paraId="345987EE" w14:textId="77777777" w:rsidR="00F37465" w:rsidRPr="000D067E" w:rsidRDefault="00F37465" w:rsidP="00194003">
            <w:pPr>
              <w:rPr>
                <w:i/>
                <w:iCs/>
                <w:color w:val="385623" w:themeColor="accent6" w:themeShade="80"/>
              </w:rPr>
            </w:pPr>
            <w:r w:rsidRPr="000D067E">
              <w:rPr>
                <w:i/>
                <w:iCs/>
                <w:color w:val="385623" w:themeColor="accent6" w:themeShade="80"/>
              </w:rPr>
              <w:t>Cyclotrachelus sigillatus</w:t>
            </w:r>
          </w:p>
        </w:tc>
        <w:tc>
          <w:tcPr>
            <w:tcW w:w="1276" w:type="dxa"/>
            <w:noWrap/>
            <w:vAlign w:val="bottom"/>
            <w:hideMark/>
          </w:tcPr>
          <w:p w14:paraId="69C08B1A" w14:textId="77777777" w:rsidR="00F37465" w:rsidRPr="000D067E" w:rsidRDefault="00F37465" w:rsidP="00194003">
            <w:pPr>
              <w:rPr>
                <w:color w:val="385623" w:themeColor="accent6" w:themeShade="80"/>
              </w:rPr>
            </w:pPr>
            <w:r w:rsidRPr="000D067E">
              <w:rPr>
                <w:color w:val="385623" w:themeColor="accent6" w:themeShade="80"/>
              </w:rPr>
              <w:t>f</w:t>
            </w:r>
          </w:p>
        </w:tc>
        <w:tc>
          <w:tcPr>
            <w:tcW w:w="1984" w:type="dxa"/>
            <w:noWrap/>
            <w:vAlign w:val="bottom"/>
            <w:hideMark/>
          </w:tcPr>
          <w:p w14:paraId="1AA555E4" w14:textId="77777777" w:rsidR="00F37465" w:rsidRPr="000D067E" w:rsidRDefault="00F37465" w:rsidP="00194003">
            <w:pPr>
              <w:rPr>
                <w:color w:val="385623" w:themeColor="accent6" w:themeShade="80"/>
              </w:rPr>
            </w:pPr>
            <w:r w:rsidRPr="000D067E">
              <w:rPr>
                <w:color w:val="385623" w:themeColor="accent6" w:themeShade="80"/>
              </w:rPr>
              <w:t>819764</w:t>
            </w:r>
          </w:p>
        </w:tc>
        <w:tc>
          <w:tcPr>
            <w:tcW w:w="2835" w:type="dxa"/>
            <w:noWrap/>
            <w:vAlign w:val="bottom"/>
            <w:hideMark/>
          </w:tcPr>
          <w:p w14:paraId="53DCBF74" w14:textId="77777777" w:rsidR="00F37465" w:rsidRPr="000D067E" w:rsidRDefault="00F37465" w:rsidP="00194003">
            <w:pPr>
              <w:rPr>
                <w:color w:val="385623" w:themeColor="accent6" w:themeShade="80"/>
              </w:rPr>
            </w:pPr>
            <w:r w:rsidRPr="000D067E">
              <w:rPr>
                <w:color w:val="385623" w:themeColor="accent6" w:themeShade="80"/>
              </w:rPr>
              <w:t>Powdermill</w:t>
            </w:r>
          </w:p>
        </w:tc>
      </w:tr>
      <w:tr w:rsidR="000D067E" w:rsidRPr="000D067E" w14:paraId="3980972C" w14:textId="77777777" w:rsidTr="004B5AAC">
        <w:trPr>
          <w:trHeight w:val="290"/>
        </w:trPr>
        <w:tc>
          <w:tcPr>
            <w:tcW w:w="2977" w:type="dxa"/>
            <w:noWrap/>
            <w:vAlign w:val="bottom"/>
            <w:hideMark/>
          </w:tcPr>
          <w:p w14:paraId="45222AE6" w14:textId="77777777" w:rsidR="00F37465" w:rsidRPr="000D067E" w:rsidRDefault="00F37465" w:rsidP="00194003">
            <w:pPr>
              <w:rPr>
                <w:i/>
                <w:iCs/>
                <w:color w:val="385623" w:themeColor="accent6" w:themeShade="80"/>
              </w:rPr>
            </w:pPr>
            <w:r w:rsidRPr="000D067E">
              <w:rPr>
                <w:i/>
                <w:iCs/>
                <w:color w:val="385623" w:themeColor="accent6" w:themeShade="80"/>
              </w:rPr>
              <w:t>Cyclotrachelus sigillatus</w:t>
            </w:r>
          </w:p>
        </w:tc>
        <w:tc>
          <w:tcPr>
            <w:tcW w:w="1276" w:type="dxa"/>
            <w:noWrap/>
            <w:vAlign w:val="bottom"/>
            <w:hideMark/>
          </w:tcPr>
          <w:p w14:paraId="4AD48887" w14:textId="77777777" w:rsidR="00F37465" w:rsidRPr="000D067E" w:rsidRDefault="00F37465" w:rsidP="00194003">
            <w:pPr>
              <w:rPr>
                <w:color w:val="385623" w:themeColor="accent6" w:themeShade="80"/>
              </w:rPr>
            </w:pPr>
            <w:r w:rsidRPr="000D067E">
              <w:rPr>
                <w:color w:val="385623" w:themeColor="accent6" w:themeShade="80"/>
              </w:rPr>
              <w:t>f</w:t>
            </w:r>
          </w:p>
        </w:tc>
        <w:tc>
          <w:tcPr>
            <w:tcW w:w="1984" w:type="dxa"/>
            <w:noWrap/>
            <w:vAlign w:val="bottom"/>
            <w:hideMark/>
          </w:tcPr>
          <w:p w14:paraId="56868E1D" w14:textId="77777777" w:rsidR="00F37465" w:rsidRPr="000D067E" w:rsidRDefault="00F37465" w:rsidP="00194003">
            <w:pPr>
              <w:rPr>
                <w:color w:val="385623" w:themeColor="accent6" w:themeShade="80"/>
              </w:rPr>
            </w:pPr>
            <w:r w:rsidRPr="000D067E">
              <w:rPr>
                <w:color w:val="385623" w:themeColor="accent6" w:themeShade="80"/>
              </w:rPr>
              <w:t>819774</w:t>
            </w:r>
          </w:p>
        </w:tc>
        <w:tc>
          <w:tcPr>
            <w:tcW w:w="2835" w:type="dxa"/>
            <w:noWrap/>
            <w:vAlign w:val="bottom"/>
            <w:hideMark/>
          </w:tcPr>
          <w:p w14:paraId="0306DE08" w14:textId="77777777" w:rsidR="00F37465" w:rsidRPr="000D067E" w:rsidRDefault="00F37465" w:rsidP="00194003">
            <w:pPr>
              <w:rPr>
                <w:color w:val="385623" w:themeColor="accent6" w:themeShade="80"/>
              </w:rPr>
            </w:pPr>
            <w:r w:rsidRPr="000D067E">
              <w:rPr>
                <w:color w:val="385623" w:themeColor="accent6" w:themeShade="80"/>
              </w:rPr>
              <w:t>Powdermill</w:t>
            </w:r>
          </w:p>
        </w:tc>
      </w:tr>
      <w:tr w:rsidR="000D067E" w:rsidRPr="000D067E" w14:paraId="7B1BB481" w14:textId="77777777" w:rsidTr="004B5AAC">
        <w:trPr>
          <w:trHeight w:val="290"/>
        </w:trPr>
        <w:tc>
          <w:tcPr>
            <w:tcW w:w="2977" w:type="dxa"/>
            <w:noWrap/>
            <w:vAlign w:val="bottom"/>
            <w:hideMark/>
          </w:tcPr>
          <w:p w14:paraId="15344AA8" w14:textId="77777777" w:rsidR="00F37465" w:rsidRPr="000D067E" w:rsidRDefault="00F37465" w:rsidP="00194003">
            <w:pPr>
              <w:rPr>
                <w:i/>
                <w:iCs/>
                <w:color w:val="385623" w:themeColor="accent6" w:themeShade="80"/>
              </w:rPr>
            </w:pPr>
            <w:r w:rsidRPr="000D067E">
              <w:rPr>
                <w:i/>
                <w:iCs/>
                <w:color w:val="385623" w:themeColor="accent6" w:themeShade="80"/>
              </w:rPr>
              <w:t>Cymindis limbata</w:t>
            </w:r>
          </w:p>
        </w:tc>
        <w:tc>
          <w:tcPr>
            <w:tcW w:w="1276" w:type="dxa"/>
            <w:noWrap/>
            <w:vAlign w:val="bottom"/>
            <w:hideMark/>
          </w:tcPr>
          <w:p w14:paraId="1220C715" w14:textId="77777777" w:rsidR="00F37465" w:rsidRPr="000D067E" w:rsidRDefault="00F37465" w:rsidP="00194003">
            <w:pPr>
              <w:rPr>
                <w:color w:val="385623" w:themeColor="accent6" w:themeShade="80"/>
              </w:rPr>
            </w:pPr>
            <w:r w:rsidRPr="000D067E">
              <w:rPr>
                <w:color w:val="385623" w:themeColor="accent6" w:themeShade="80"/>
              </w:rPr>
              <w:t>unknown sex</w:t>
            </w:r>
          </w:p>
        </w:tc>
        <w:tc>
          <w:tcPr>
            <w:tcW w:w="1984" w:type="dxa"/>
            <w:noWrap/>
            <w:vAlign w:val="bottom"/>
            <w:hideMark/>
          </w:tcPr>
          <w:p w14:paraId="0E821F03" w14:textId="77777777" w:rsidR="00F37465" w:rsidRPr="000D067E" w:rsidRDefault="00F37465" w:rsidP="00194003">
            <w:pPr>
              <w:rPr>
                <w:color w:val="385623" w:themeColor="accent6" w:themeShade="80"/>
              </w:rPr>
            </w:pPr>
            <w:r w:rsidRPr="000D067E">
              <w:rPr>
                <w:color w:val="385623" w:themeColor="accent6" w:themeShade="80"/>
              </w:rPr>
              <w:t>819617</w:t>
            </w:r>
          </w:p>
        </w:tc>
        <w:tc>
          <w:tcPr>
            <w:tcW w:w="2835" w:type="dxa"/>
            <w:noWrap/>
            <w:vAlign w:val="bottom"/>
            <w:hideMark/>
          </w:tcPr>
          <w:p w14:paraId="30EC7A47" w14:textId="77777777" w:rsidR="00F37465" w:rsidRPr="000D067E" w:rsidRDefault="00F37465" w:rsidP="00194003">
            <w:pPr>
              <w:rPr>
                <w:color w:val="385623" w:themeColor="accent6" w:themeShade="80"/>
              </w:rPr>
            </w:pPr>
            <w:r w:rsidRPr="000D067E">
              <w:rPr>
                <w:color w:val="385623" w:themeColor="accent6" w:themeShade="80"/>
              </w:rPr>
              <w:t>Powdermill</w:t>
            </w:r>
          </w:p>
        </w:tc>
      </w:tr>
      <w:tr w:rsidR="000D067E" w:rsidRPr="000D067E" w14:paraId="125DF3BE" w14:textId="77777777" w:rsidTr="004B5AAC">
        <w:trPr>
          <w:trHeight w:val="290"/>
        </w:trPr>
        <w:tc>
          <w:tcPr>
            <w:tcW w:w="2977" w:type="dxa"/>
            <w:noWrap/>
            <w:vAlign w:val="bottom"/>
            <w:hideMark/>
          </w:tcPr>
          <w:p w14:paraId="70E8BA56" w14:textId="77777777" w:rsidR="00F37465" w:rsidRPr="000D067E" w:rsidRDefault="00F37465" w:rsidP="00194003">
            <w:pPr>
              <w:rPr>
                <w:i/>
                <w:iCs/>
                <w:color w:val="385623" w:themeColor="accent6" w:themeShade="80"/>
              </w:rPr>
            </w:pPr>
            <w:r w:rsidRPr="000D067E">
              <w:rPr>
                <w:i/>
                <w:iCs/>
                <w:color w:val="385623" w:themeColor="accent6" w:themeShade="80"/>
              </w:rPr>
              <w:t>Cymindis platicollis</w:t>
            </w:r>
          </w:p>
        </w:tc>
        <w:tc>
          <w:tcPr>
            <w:tcW w:w="1276" w:type="dxa"/>
            <w:noWrap/>
            <w:vAlign w:val="bottom"/>
            <w:hideMark/>
          </w:tcPr>
          <w:p w14:paraId="2B4170A7" w14:textId="77777777" w:rsidR="00F37465" w:rsidRPr="000D067E" w:rsidRDefault="00F37465" w:rsidP="00194003">
            <w:pPr>
              <w:rPr>
                <w:color w:val="385623" w:themeColor="accent6" w:themeShade="80"/>
              </w:rPr>
            </w:pPr>
            <w:r w:rsidRPr="000D067E">
              <w:rPr>
                <w:color w:val="385623" w:themeColor="accent6" w:themeShade="80"/>
              </w:rPr>
              <w:t>unknown sex</w:t>
            </w:r>
          </w:p>
        </w:tc>
        <w:tc>
          <w:tcPr>
            <w:tcW w:w="1984" w:type="dxa"/>
            <w:noWrap/>
            <w:vAlign w:val="bottom"/>
            <w:hideMark/>
          </w:tcPr>
          <w:p w14:paraId="088B7071" w14:textId="77777777" w:rsidR="00F37465" w:rsidRPr="000D067E" w:rsidRDefault="00F37465" w:rsidP="00194003">
            <w:pPr>
              <w:rPr>
                <w:color w:val="385623" w:themeColor="accent6" w:themeShade="80"/>
              </w:rPr>
            </w:pPr>
            <w:r w:rsidRPr="000D067E">
              <w:rPr>
                <w:color w:val="385623" w:themeColor="accent6" w:themeShade="80"/>
              </w:rPr>
              <w:t>819777</w:t>
            </w:r>
          </w:p>
        </w:tc>
        <w:tc>
          <w:tcPr>
            <w:tcW w:w="2835" w:type="dxa"/>
            <w:noWrap/>
            <w:vAlign w:val="bottom"/>
            <w:hideMark/>
          </w:tcPr>
          <w:p w14:paraId="6865543F" w14:textId="77777777" w:rsidR="00F37465" w:rsidRPr="000D067E" w:rsidRDefault="00F37465" w:rsidP="00194003">
            <w:pPr>
              <w:rPr>
                <w:color w:val="385623" w:themeColor="accent6" w:themeShade="80"/>
              </w:rPr>
            </w:pPr>
            <w:r w:rsidRPr="000D067E">
              <w:rPr>
                <w:color w:val="385623" w:themeColor="accent6" w:themeShade="80"/>
              </w:rPr>
              <w:t>Powdermill</w:t>
            </w:r>
          </w:p>
        </w:tc>
      </w:tr>
      <w:tr w:rsidR="000D067E" w:rsidRPr="000D067E" w14:paraId="33C60B0F" w14:textId="77777777" w:rsidTr="004B5AAC">
        <w:trPr>
          <w:trHeight w:val="290"/>
        </w:trPr>
        <w:tc>
          <w:tcPr>
            <w:tcW w:w="2977" w:type="dxa"/>
            <w:noWrap/>
            <w:vAlign w:val="bottom"/>
            <w:hideMark/>
          </w:tcPr>
          <w:p w14:paraId="395C875B" w14:textId="77777777" w:rsidR="00F37465" w:rsidRPr="000D067E" w:rsidRDefault="00F37465" w:rsidP="00194003">
            <w:pPr>
              <w:rPr>
                <w:i/>
                <w:iCs/>
                <w:color w:val="385623" w:themeColor="accent6" w:themeShade="80"/>
              </w:rPr>
            </w:pPr>
            <w:r w:rsidRPr="000D067E">
              <w:rPr>
                <w:i/>
                <w:iCs/>
                <w:color w:val="385623" w:themeColor="accent6" w:themeShade="80"/>
              </w:rPr>
              <w:t>Dicaelus politus</w:t>
            </w:r>
          </w:p>
        </w:tc>
        <w:tc>
          <w:tcPr>
            <w:tcW w:w="1276" w:type="dxa"/>
            <w:noWrap/>
            <w:vAlign w:val="bottom"/>
            <w:hideMark/>
          </w:tcPr>
          <w:p w14:paraId="2DC184E7" w14:textId="77777777" w:rsidR="00F37465" w:rsidRPr="000D067E" w:rsidRDefault="00F37465" w:rsidP="00194003">
            <w:pPr>
              <w:rPr>
                <w:color w:val="385623" w:themeColor="accent6" w:themeShade="80"/>
              </w:rPr>
            </w:pPr>
            <w:r w:rsidRPr="000D067E">
              <w:rPr>
                <w:color w:val="385623" w:themeColor="accent6" w:themeShade="80"/>
              </w:rPr>
              <w:t>m</w:t>
            </w:r>
          </w:p>
        </w:tc>
        <w:tc>
          <w:tcPr>
            <w:tcW w:w="1984" w:type="dxa"/>
            <w:noWrap/>
            <w:vAlign w:val="bottom"/>
            <w:hideMark/>
          </w:tcPr>
          <w:p w14:paraId="74145966" w14:textId="77777777" w:rsidR="00F37465" w:rsidRPr="000D067E" w:rsidRDefault="00F37465" w:rsidP="00194003">
            <w:pPr>
              <w:rPr>
                <w:color w:val="385623" w:themeColor="accent6" w:themeShade="80"/>
              </w:rPr>
            </w:pPr>
            <w:r w:rsidRPr="000D067E">
              <w:rPr>
                <w:color w:val="385623" w:themeColor="accent6" w:themeShade="80"/>
              </w:rPr>
              <w:t>819708</w:t>
            </w:r>
          </w:p>
        </w:tc>
        <w:tc>
          <w:tcPr>
            <w:tcW w:w="2835" w:type="dxa"/>
            <w:noWrap/>
            <w:vAlign w:val="bottom"/>
            <w:hideMark/>
          </w:tcPr>
          <w:p w14:paraId="4BB682D5" w14:textId="77777777" w:rsidR="00F37465" w:rsidRPr="000D067E" w:rsidRDefault="00F37465" w:rsidP="00194003">
            <w:pPr>
              <w:rPr>
                <w:color w:val="385623" w:themeColor="accent6" w:themeShade="80"/>
              </w:rPr>
            </w:pPr>
            <w:r w:rsidRPr="000D067E">
              <w:rPr>
                <w:color w:val="385623" w:themeColor="accent6" w:themeShade="80"/>
              </w:rPr>
              <w:t>Powdermill</w:t>
            </w:r>
          </w:p>
        </w:tc>
      </w:tr>
      <w:tr w:rsidR="000D067E" w:rsidRPr="000D067E" w14:paraId="1243A712" w14:textId="77777777" w:rsidTr="004B5AAC">
        <w:trPr>
          <w:trHeight w:val="290"/>
        </w:trPr>
        <w:tc>
          <w:tcPr>
            <w:tcW w:w="2977" w:type="dxa"/>
            <w:noWrap/>
            <w:vAlign w:val="bottom"/>
            <w:hideMark/>
          </w:tcPr>
          <w:p w14:paraId="4FA30495" w14:textId="77777777" w:rsidR="00F37465" w:rsidRPr="000D067E" w:rsidRDefault="00F37465" w:rsidP="00194003">
            <w:pPr>
              <w:rPr>
                <w:i/>
                <w:iCs/>
                <w:color w:val="385623" w:themeColor="accent6" w:themeShade="80"/>
              </w:rPr>
            </w:pPr>
            <w:r w:rsidRPr="000D067E">
              <w:rPr>
                <w:i/>
                <w:iCs/>
                <w:color w:val="385623" w:themeColor="accent6" w:themeShade="80"/>
              </w:rPr>
              <w:t>Dicaelus politus</w:t>
            </w:r>
          </w:p>
        </w:tc>
        <w:tc>
          <w:tcPr>
            <w:tcW w:w="1276" w:type="dxa"/>
            <w:noWrap/>
            <w:vAlign w:val="bottom"/>
            <w:hideMark/>
          </w:tcPr>
          <w:p w14:paraId="3BF3A291" w14:textId="77777777" w:rsidR="00F37465" w:rsidRPr="000D067E" w:rsidRDefault="00F37465" w:rsidP="00194003">
            <w:pPr>
              <w:rPr>
                <w:color w:val="385623" w:themeColor="accent6" w:themeShade="80"/>
              </w:rPr>
            </w:pPr>
            <w:r w:rsidRPr="000D067E">
              <w:rPr>
                <w:color w:val="385623" w:themeColor="accent6" w:themeShade="80"/>
              </w:rPr>
              <w:t>m</w:t>
            </w:r>
          </w:p>
        </w:tc>
        <w:tc>
          <w:tcPr>
            <w:tcW w:w="1984" w:type="dxa"/>
            <w:noWrap/>
            <w:vAlign w:val="bottom"/>
            <w:hideMark/>
          </w:tcPr>
          <w:p w14:paraId="0CB077BC" w14:textId="77777777" w:rsidR="00F37465" w:rsidRPr="000D067E" w:rsidRDefault="00F37465" w:rsidP="00194003">
            <w:pPr>
              <w:rPr>
                <w:color w:val="385623" w:themeColor="accent6" w:themeShade="80"/>
              </w:rPr>
            </w:pPr>
            <w:r w:rsidRPr="000D067E">
              <w:rPr>
                <w:color w:val="385623" w:themeColor="accent6" w:themeShade="80"/>
              </w:rPr>
              <w:t>819717</w:t>
            </w:r>
          </w:p>
        </w:tc>
        <w:tc>
          <w:tcPr>
            <w:tcW w:w="2835" w:type="dxa"/>
            <w:noWrap/>
            <w:vAlign w:val="bottom"/>
            <w:hideMark/>
          </w:tcPr>
          <w:p w14:paraId="68EE1FB7" w14:textId="77777777" w:rsidR="00F37465" w:rsidRPr="000D067E" w:rsidRDefault="00F37465" w:rsidP="00194003">
            <w:pPr>
              <w:rPr>
                <w:color w:val="385623" w:themeColor="accent6" w:themeShade="80"/>
              </w:rPr>
            </w:pPr>
            <w:r w:rsidRPr="000D067E">
              <w:rPr>
                <w:color w:val="385623" w:themeColor="accent6" w:themeShade="80"/>
              </w:rPr>
              <w:t>Powdermill</w:t>
            </w:r>
          </w:p>
        </w:tc>
      </w:tr>
      <w:tr w:rsidR="000D067E" w:rsidRPr="000D067E" w14:paraId="4D0C0FC6" w14:textId="77777777" w:rsidTr="004B5AAC">
        <w:trPr>
          <w:trHeight w:val="290"/>
        </w:trPr>
        <w:tc>
          <w:tcPr>
            <w:tcW w:w="2977" w:type="dxa"/>
            <w:noWrap/>
            <w:vAlign w:val="bottom"/>
            <w:hideMark/>
          </w:tcPr>
          <w:p w14:paraId="486D0D1E" w14:textId="77777777" w:rsidR="00F37465" w:rsidRPr="000D067E" w:rsidRDefault="00F37465" w:rsidP="00194003">
            <w:pPr>
              <w:rPr>
                <w:i/>
                <w:iCs/>
                <w:color w:val="385623" w:themeColor="accent6" w:themeShade="80"/>
              </w:rPr>
            </w:pPr>
            <w:r w:rsidRPr="000D067E">
              <w:rPr>
                <w:i/>
                <w:iCs/>
                <w:color w:val="385623" w:themeColor="accent6" w:themeShade="80"/>
              </w:rPr>
              <w:t>Dicaelus politus</w:t>
            </w:r>
          </w:p>
        </w:tc>
        <w:tc>
          <w:tcPr>
            <w:tcW w:w="1276" w:type="dxa"/>
            <w:noWrap/>
            <w:vAlign w:val="bottom"/>
            <w:hideMark/>
          </w:tcPr>
          <w:p w14:paraId="1A9D1EDA" w14:textId="77777777" w:rsidR="00F37465" w:rsidRPr="000D067E" w:rsidRDefault="00F37465" w:rsidP="00194003">
            <w:pPr>
              <w:rPr>
                <w:color w:val="385623" w:themeColor="accent6" w:themeShade="80"/>
              </w:rPr>
            </w:pPr>
            <w:r w:rsidRPr="000D067E">
              <w:rPr>
                <w:color w:val="385623" w:themeColor="accent6" w:themeShade="80"/>
              </w:rPr>
              <w:t>m</w:t>
            </w:r>
          </w:p>
        </w:tc>
        <w:tc>
          <w:tcPr>
            <w:tcW w:w="1984" w:type="dxa"/>
            <w:noWrap/>
            <w:vAlign w:val="bottom"/>
            <w:hideMark/>
          </w:tcPr>
          <w:p w14:paraId="18B55AB4" w14:textId="77777777" w:rsidR="00F37465" w:rsidRPr="000D067E" w:rsidRDefault="00F37465" w:rsidP="00194003">
            <w:pPr>
              <w:rPr>
                <w:color w:val="385623" w:themeColor="accent6" w:themeShade="80"/>
              </w:rPr>
            </w:pPr>
            <w:r w:rsidRPr="000D067E">
              <w:rPr>
                <w:color w:val="385623" w:themeColor="accent6" w:themeShade="80"/>
              </w:rPr>
              <w:t>819725</w:t>
            </w:r>
          </w:p>
        </w:tc>
        <w:tc>
          <w:tcPr>
            <w:tcW w:w="2835" w:type="dxa"/>
            <w:noWrap/>
            <w:vAlign w:val="bottom"/>
            <w:hideMark/>
          </w:tcPr>
          <w:p w14:paraId="00656623" w14:textId="77777777" w:rsidR="00F37465" w:rsidRPr="000D067E" w:rsidRDefault="00F37465" w:rsidP="00194003">
            <w:pPr>
              <w:rPr>
                <w:color w:val="385623" w:themeColor="accent6" w:themeShade="80"/>
              </w:rPr>
            </w:pPr>
            <w:r w:rsidRPr="000D067E">
              <w:rPr>
                <w:color w:val="385623" w:themeColor="accent6" w:themeShade="80"/>
              </w:rPr>
              <w:t>Powdermill</w:t>
            </w:r>
          </w:p>
        </w:tc>
      </w:tr>
      <w:tr w:rsidR="000D067E" w:rsidRPr="000D067E" w14:paraId="603CA1D6" w14:textId="77777777" w:rsidTr="004B5AAC">
        <w:trPr>
          <w:trHeight w:val="290"/>
        </w:trPr>
        <w:tc>
          <w:tcPr>
            <w:tcW w:w="2977" w:type="dxa"/>
            <w:noWrap/>
            <w:vAlign w:val="bottom"/>
            <w:hideMark/>
          </w:tcPr>
          <w:p w14:paraId="62C60E93" w14:textId="77777777" w:rsidR="00F37465" w:rsidRPr="000D067E" w:rsidRDefault="00F37465" w:rsidP="00194003">
            <w:pPr>
              <w:rPr>
                <w:i/>
                <w:iCs/>
                <w:color w:val="385623" w:themeColor="accent6" w:themeShade="80"/>
              </w:rPr>
            </w:pPr>
            <w:r w:rsidRPr="000D067E">
              <w:rPr>
                <w:i/>
                <w:iCs/>
                <w:color w:val="385623" w:themeColor="accent6" w:themeShade="80"/>
              </w:rPr>
              <w:t>Dicaelus politus</w:t>
            </w:r>
          </w:p>
        </w:tc>
        <w:tc>
          <w:tcPr>
            <w:tcW w:w="1276" w:type="dxa"/>
            <w:noWrap/>
            <w:vAlign w:val="bottom"/>
            <w:hideMark/>
          </w:tcPr>
          <w:p w14:paraId="6329F7FD" w14:textId="77777777" w:rsidR="00F37465" w:rsidRPr="000D067E" w:rsidRDefault="00F37465" w:rsidP="00194003">
            <w:pPr>
              <w:rPr>
                <w:color w:val="385623" w:themeColor="accent6" w:themeShade="80"/>
              </w:rPr>
            </w:pPr>
            <w:r w:rsidRPr="000D067E">
              <w:rPr>
                <w:color w:val="385623" w:themeColor="accent6" w:themeShade="80"/>
              </w:rPr>
              <w:t>f</w:t>
            </w:r>
          </w:p>
        </w:tc>
        <w:tc>
          <w:tcPr>
            <w:tcW w:w="1984" w:type="dxa"/>
            <w:noWrap/>
            <w:vAlign w:val="bottom"/>
            <w:hideMark/>
          </w:tcPr>
          <w:p w14:paraId="5C1B95E7" w14:textId="77777777" w:rsidR="00F37465" w:rsidRPr="000D067E" w:rsidRDefault="00F37465" w:rsidP="00194003">
            <w:pPr>
              <w:rPr>
                <w:color w:val="385623" w:themeColor="accent6" w:themeShade="80"/>
              </w:rPr>
            </w:pPr>
            <w:r w:rsidRPr="000D067E">
              <w:rPr>
                <w:color w:val="385623" w:themeColor="accent6" w:themeShade="80"/>
              </w:rPr>
              <w:t>819709</w:t>
            </w:r>
          </w:p>
        </w:tc>
        <w:tc>
          <w:tcPr>
            <w:tcW w:w="2835" w:type="dxa"/>
            <w:noWrap/>
            <w:vAlign w:val="bottom"/>
            <w:hideMark/>
          </w:tcPr>
          <w:p w14:paraId="29529576" w14:textId="77777777" w:rsidR="00F37465" w:rsidRPr="000D067E" w:rsidRDefault="00F37465" w:rsidP="00194003">
            <w:pPr>
              <w:rPr>
                <w:color w:val="385623" w:themeColor="accent6" w:themeShade="80"/>
              </w:rPr>
            </w:pPr>
            <w:r w:rsidRPr="000D067E">
              <w:rPr>
                <w:color w:val="385623" w:themeColor="accent6" w:themeShade="80"/>
              </w:rPr>
              <w:t>Powdermill</w:t>
            </w:r>
          </w:p>
        </w:tc>
      </w:tr>
      <w:tr w:rsidR="000D067E" w:rsidRPr="000D067E" w14:paraId="1E3A8C66" w14:textId="77777777" w:rsidTr="004B5AAC">
        <w:trPr>
          <w:trHeight w:val="290"/>
        </w:trPr>
        <w:tc>
          <w:tcPr>
            <w:tcW w:w="2977" w:type="dxa"/>
            <w:noWrap/>
            <w:vAlign w:val="bottom"/>
            <w:hideMark/>
          </w:tcPr>
          <w:p w14:paraId="11198402" w14:textId="77777777" w:rsidR="00F37465" w:rsidRPr="000D067E" w:rsidRDefault="00F37465" w:rsidP="00194003">
            <w:pPr>
              <w:rPr>
                <w:i/>
                <w:iCs/>
                <w:color w:val="385623" w:themeColor="accent6" w:themeShade="80"/>
              </w:rPr>
            </w:pPr>
            <w:r w:rsidRPr="000D067E">
              <w:rPr>
                <w:i/>
                <w:iCs/>
                <w:color w:val="385623" w:themeColor="accent6" w:themeShade="80"/>
              </w:rPr>
              <w:t>Dicaelus politus</w:t>
            </w:r>
          </w:p>
        </w:tc>
        <w:tc>
          <w:tcPr>
            <w:tcW w:w="1276" w:type="dxa"/>
            <w:noWrap/>
            <w:vAlign w:val="bottom"/>
            <w:hideMark/>
          </w:tcPr>
          <w:p w14:paraId="1AE9FE78" w14:textId="77777777" w:rsidR="00F37465" w:rsidRPr="000D067E" w:rsidRDefault="00F37465" w:rsidP="00194003">
            <w:pPr>
              <w:rPr>
                <w:color w:val="385623" w:themeColor="accent6" w:themeShade="80"/>
              </w:rPr>
            </w:pPr>
            <w:r w:rsidRPr="000D067E">
              <w:rPr>
                <w:color w:val="385623" w:themeColor="accent6" w:themeShade="80"/>
              </w:rPr>
              <w:t>f</w:t>
            </w:r>
          </w:p>
        </w:tc>
        <w:tc>
          <w:tcPr>
            <w:tcW w:w="1984" w:type="dxa"/>
            <w:noWrap/>
            <w:vAlign w:val="bottom"/>
            <w:hideMark/>
          </w:tcPr>
          <w:p w14:paraId="1DD40ED9" w14:textId="77777777" w:rsidR="00F37465" w:rsidRPr="000D067E" w:rsidRDefault="00F37465" w:rsidP="00194003">
            <w:pPr>
              <w:rPr>
                <w:color w:val="385623" w:themeColor="accent6" w:themeShade="80"/>
              </w:rPr>
            </w:pPr>
            <w:r w:rsidRPr="000D067E">
              <w:rPr>
                <w:color w:val="385623" w:themeColor="accent6" w:themeShade="80"/>
              </w:rPr>
              <w:t>819718</w:t>
            </w:r>
          </w:p>
        </w:tc>
        <w:tc>
          <w:tcPr>
            <w:tcW w:w="2835" w:type="dxa"/>
            <w:noWrap/>
            <w:vAlign w:val="bottom"/>
            <w:hideMark/>
          </w:tcPr>
          <w:p w14:paraId="6B4A58B8" w14:textId="77777777" w:rsidR="00F37465" w:rsidRPr="000D067E" w:rsidRDefault="00F37465" w:rsidP="00194003">
            <w:pPr>
              <w:rPr>
                <w:color w:val="385623" w:themeColor="accent6" w:themeShade="80"/>
              </w:rPr>
            </w:pPr>
            <w:r w:rsidRPr="000D067E">
              <w:rPr>
                <w:color w:val="385623" w:themeColor="accent6" w:themeShade="80"/>
              </w:rPr>
              <w:t>Powdermill</w:t>
            </w:r>
          </w:p>
        </w:tc>
      </w:tr>
      <w:tr w:rsidR="000D067E" w:rsidRPr="000D067E" w14:paraId="03A50AF4" w14:textId="77777777" w:rsidTr="004B5AAC">
        <w:trPr>
          <w:trHeight w:val="290"/>
        </w:trPr>
        <w:tc>
          <w:tcPr>
            <w:tcW w:w="2977" w:type="dxa"/>
            <w:noWrap/>
            <w:vAlign w:val="bottom"/>
            <w:hideMark/>
          </w:tcPr>
          <w:p w14:paraId="4728DAC7" w14:textId="77777777" w:rsidR="00F37465" w:rsidRPr="000D067E" w:rsidRDefault="00F37465" w:rsidP="00194003">
            <w:pPr>
              <w:rPr>
                <w:i/>
                <w:iCs/>
                <w:color w:val="385623" w:themeColor="accent6" w:themeShade="80"/>
              </w:rPr>
            </w:pPr>
            <w:r w:rsidRPr="000D067E">
              <w:rPr>
                <w:i/>
                <w:iCs/>
                <w:color w:val="385623" w:themeColor="accent6" w:themeShade="80"/>
              </w:rPr>
              <w:t>Dicaelus politus</w:t>
            </w:r>
          </w:p>
        </w:tc>
        <w:tc>
          <w:tcPr>
            <w:tcW w:w="1276" w:type="dxa"/>
            <w:noWrap/>
            <w:vAlign w:val="bottom"/>
            <w:hideMark/>
          </w:tcPr>
          <w:p w14:paraId="055DE734" w14:textId="77777777" w:rsidR="00F37465" w:rsidRPr="000D067E" w:rsidRDefault="00F37465" w:rsidP="00194003">
            <w:pPr>
              <w:rPr>
                <w:color w:val="385623" w:themeColor="accent6" w:themeShade="80"/>
              </w:rPr>
            </w:pPr>
            <w:r w:rsidRPr="000D067E">
              <w:rPr>
                <w:color w:val="385623" w:themeColor="accent6" w:themeShade="80"/>
              </w:rPr>
              <w:t>f</w:t>
            </w:r>
          </w:p>
        </w:tc>
        <w:tc>
          <w:tcPr>
            <w:tcW w:w="1984" w:type="dxa"/>
            <w:noWrap/>
            <w:vAlign w:val="bottom"/>
            <w:hideMark/>
          </w:tcPr>
          <w:p w14:paraId="7E7B605F" w14:textId="77777777" w:rsidR="00F37465" w:rsidRPr="000D067E" w:rsidRDefault="00F37465" w:rsidP="00194003">
            <w:pPr>
              <w:rPr>
                <w:color w:val="385623" w:themeColor="accent6" w:themeShade="80"/>
              </w:rPr>
            </w:pPr>
            <w:r w:rsidRPr="000D067E">
              <w:rPr>
                <w:color w:val="385623" w:themeColor="accent6" w:themeShade="80"/>
              </w:rPr>
              <w:t>819726</w:t>
            </w:r>
          </w:p>
        </w:tc>
        <w:tc>
          <w:tcPr>
            <w:tcW w:w="2835" w:type="dxa"/>
            <w:noWrap/>
            <w:vAlign w:val="bottom"/>
            <w:hideMark/>
          </w:tcPr>
          <w:p w14:paraId="5E2D1C56" w14:textId="77777777" w:rsidR="00F37465" w:rsidRPr="000D067E" w:rsidRDefault="00F37465" w:rsidP="00194003">
            <w:pPr>
              <w:rPr>
                <w:color w:val="385623" w:themeColor="accent6" w:themeShade="80"/>
              </w:rPr>
            </w:pPr>
            <w:r w:rsidRPr="000D067E">
              <w:rPr>
                <w:color w:val="385623" w:themeColor="accent6" w:themeShade="80"/>
              </w:rPr>
              <w:t>Powdermill</w:t>
            </w:r>
          </w:p>
        </w:tc>
      </w:tr>
      <w:tr w:rsidR="000D067E" w:rsidRPr="000D067E" w14:paraId="5C5094EB" w14:textId="77777777" w:rsidTr="004B5AAC">
        <w:trPr>
          <w:trHeight w:val="290"/>
        </w:trPr>
        <w:tc>
          <w:tcPr>
            <w:tcW w:w="2977" w:type="dxa"/>
            <w:noWrap/>
            <w:vAlign w:val="bottom"/>
            <w:hideMark/>
          </w:tcPr>
          <w:p w14:paraId="6DA1E1D8" w14:textId="77777777" w:rsidR="00F37465" w:rsidRPr="000D067E" w:rsidRDefault="00F37465" w:rsidP="00194003">
            <w:pPr>
              <w:rPr>
                <w:i/>
                <w:iCs/>
                <w:color w:val="385623" w:themeColor="accent6" w:themeShade="80"/>
              </w:rPr>
            </w:pPr>
            <w:r w:rsidRPr="000D067E">
              <w:rPr>
                <w:i/>
                <w:iCs/>
                <w:color w:val="385623" w:themeColor="accent6" w:themeShade="80"/>
              </w:rPr>
              <w:t>Dicaelus teter</w:t>
            </w:r>
          </w:p>
        </w:tc>
        <w:tc>
          <w:tcPr>
            <w:tcW w:w="1276" w:type="dxa"/>
            <w:noWrap/>
            <w:vAlign w:val="bottom"/>
            <w:hideMark/>
          </w:tcPr>
          <w:p w14:paraId="766205F0" w14:textId="77777777" w:rsidR="00F37465" w:rsidRPr="000D067E" w:rsidRDefault="00F37465" w:rsidP="00194003">
            <w:pPr>
              <w:rPr>
                <w:color w:val="385623" w:themeColor="accent6" w:themeShade="80"/>
              </w:rPr>
            </w:pPr>
            <w:r w:rsidRPr="000D067E">
              <w:rPr>
                <w:color w:val="385623" w:themeColor="accent6" w:themeShade="80"/>
              </w:rPr>
              <w:t>m</w:t>
            </w:r>
          </w:p>
        </w:tc>
        <w:tc>
          <w:tcPr>
            <w:tcW w:w="1984" w:type="dxa"/>
            <w:noWrap/>
            <w:vAlign w:val="bottom"/>
            <w:hideMark/>
          </w:tcPr>
          <w:p w14:paraId="298ACCBD" w14:textId="77777777" w:rsidR="00F37465" w:rsidRPr="000D067E" w:rsidRDefault="00F37465" w:rsidP="00194003">
            <w:pPr>
              <w:rPr>
                <w:color w:val="385623" w:themeColor="accent6" w:themeShade="80"/>
              </w:rPr>
            </w:pPr>
            <w:r w:rsidRPr="000D067E">
              <w:rPr>
                <w:color w:val="385623" w:themeColor="accent6" w:themeShade="80"/>
              </w:rPr>
              <w:t>819604</w:t>
            </w:r>
          </w:p>
        </w:tc>
        <w:tc>
          <w:tcPr>
            <w:tcW w:w="2835" w:type="dxa"/>
            <w:noWrap/>
            <w:vAlign w:val="bottom"/>
            <w:hideMark/>
          </w:tcPr>
          <w:p w14:paraId="4CDD2E93" w14:textId="77777777" w:rsidR="00F37465" w:rsidRPr="000D067E" w:rsidRDefault="00F37465" w:rsidP="00194003">
            <w:pPr>
              <w:rPr>
                <w:color w:val="385623" w:themeColor="accent6" w:themeShade="80"/>
              </w:rPr>
            </w:pPr>
            <w:r w:rsidRPr="000D067E">
              <w:rPr>
                <w:color w:val="385623" w:themeColor="accent6" w:themeShade="80"/>
              </w:rPr>
              <w:t>Powdermill</w:t>
            </w:r>
          </w:p>
        </w:tc>
      </w:tr>
      <w:tr w:rsidR="000D067E" w:rsidRPr="000D067E" w14:paraId="48CB674E" w14:textId="77777777" w:rsidTr="004B5AAC">
        <w:trPr>
          <w:trHeight w:val="290"/>
        </w:trPr>
        <w:tc>
          <w:tcPr>
            <w:tcW w:w="2977" w:type="dxa"/>
            <w:noWrap/>
            <w:vAlign w:val="bottom"/>
            <w:hideMark/>
          </w:tcPr>
          <w:p w14:paraId="1A6DDB35" w14:textId="77777777" w:rsidR="00F37465" w:rsidRPr="000D067E" w:rsidRDefault="00F37465" w:rsidP="00194003">
            <w:pPr>
              <w:rPr>
                <w:i/>
                <w:iCs/>
                <w:color w:val="385623" w:themeColor="accent6" w:themeShade="80"/>
              </w:rPr>
            </w:pPr>
            <w:r w:rsidRPr="000D067E">
              <w:rPr>
                <w:i/>
                <w:iCs/>
                <w:color w:val="385623" w:themeColor="accent6" w:themeShade="80"/>
              </w:rPr>
              <w:t>Dicaelus teter</w:t>
            </w:r>
          </w:p>
        </w:tc>
        <w:tc>
          <w:tcPr>
            <w:tcW w:w="1276" w:type="dxa"/>
            <w:noWrap/>
            <w:vAlign w:val="bottom"/>
            <w:hideMark/>
          </w:tcPr>
          <w:p w14:paraId="037F3FF2" w14:textId="77777777" w:rsidR="00F37465" w:rsidRPr="000D067E" w:rsidRDefault="00F37465" w:rsidP="00194003">
            <w:pPr>
              <w:rPr>
                <w:color w:val="385623" w:themeColor="accent6" w:themeShade="80"/>
              </w:rPr>
            </w:pPr>
            <w:r w:rsidRPr="000D067E">
              <w:rPr>
                <w:color w:val="385623" w:themeColor="accent6" w:themeShade="80"/>
              </w:rPr>
              <w:t>m</w:t>
            </w:r>
          </w:p>
        </w:tc>
        <w:tc>
          <w:tcPr>
            <w:tcW w:w="1984" w:type="dxa"/>
            <w:noWrap/>
            <w:vAlign w:val="bottom"/>
            <w:hideMark/>
          </w:tcPr>
          <w:p w14:paraId="43C4E987" w14:textId="77777777" w:rsidR="00F37465" w:rsidRPr="000D067E" w:rsidRDefault="00F37465" w:rsidP="00194003">
            <w:pPr>
              <w:rPr>
                <w:color w:val="385623" w:themeColor="accent6" w:themeShade="80"/>
              </w:rPr>
            </w:pPr>
            <w:r w:rsidRPr="000D067E">
              <w:rPr>
                <w:color w:val="385623" w:themeColor="accent6" w:themeShade="80"/>
              </w:rPr>
              <w:t>819719</w:t>
            </w:r>
          </w:p>
        </w:tc>
        <w:tc>
          <w:tcPr>
            <w:tcW w:w="2835" w:type="dxa"/>
            <w:noWrap/>
            <w:vAlign w:val="bottom"/>
            <w:hideMark/>
          </w:tcPr>
          <w:p w14:paraId="743FA5E0" w14:textId="77777777" w:rsidR="00F37465" w:rsidRPr="000D067E" w:rsidRDefault="00F37465" w:rsidP="00194003">
            <w:pPr>
              <w:rPr>
                <w:color w:val="385623" w:themeColor="accent6" w:themeShade="80"/>
              </w:rPr>
            </w:pPr>
            <w:r w:rsidRPr="000D067E">
              <w:rPr>
                <w:color w:val="385623" w:themeColor="accent6" w:themeShade="80"/>
              </w:rPr>
              <w:t>Powdermill</w:t>
            </w:r>
          </w:p>
        </w:tc>
      </w:tr>
      <w:tr w:rsidR="000D067E" w:rsidRPr="000D067E" w14:paraId="1F7A3D72" w14:textId="77777777" w:rsidTr="004B5AAC">
        <w:trPr>
          <w:trHeight w:val="290"/>
        </w:trPr>
        <w:tc>
          <w:tcPr>
            <w:tcW w:w="2977" w:type="dxa"/>
            <w:noWrap/>
            <w:vAlign w:val="bottom"/>
            <w:hideMark/>
          </w:tcPr>
          <w:p w14:paraId="3E46E896" w14:textId="77777777" w:rsidR="00F37465" w:rsidRPr="000D067E" w:rsidRDefault="00F37465" w:rsidP="00194003">
            <w:pPr>
              <w:rPr>
                <w:i/>
                <w:iCs/>
                <w:color w:val="385623" w:themeColor="accent6" w:themeShade="80"/>
              </w:rPr>
            </w:pPr>
            <w:r w:rsidRPr="000D067E">
              <w:rPr>
                <w:i/>
                <w:iCs/>
                <w:color w:val="385623" w:themeColor="accent6" w:themeShade="80"/>
              </w:rPr>
              <w:t>Dicaelus teter</w:t>
            </w:r>
          </w:p>
        </w:tc>
        <w:tc>
          <w:tcPr>
            <w:tcW w:w="1276" w:type="dxa"/>
            <w:noWrap/>
            <w:vAlign w:val="bottom"/>
            <w:hideMark/>
          </w:tcPr>
          <w:p w14:paraId="4155A6BF" w14:textId="77777777" w:rsidR="00F37465" w:rsidRPr="000D067E" w:rsidRDefault="00F37465" w:rsidP="00194003">
            <w:pPr>
              <w:rPr>
                <w:color w:val="385623" w:themeColor="accent6" w:themeShade="80"/>
              </w:rPr>
            </w:pPr>
            <w:r w:rsidRPr="000D067E">
              <w:rPr>
                <w:color w:val="385623" w:themeColor="accent6" w:themeShade="80"/>
              </w:rPr>
              <w:t>m</w:t>
            </w:r>
          </w:p>
        </w:tc>
        <w:tc>
          <w:tcPr>
            <w:tcW w:w="1984" w:type="dxa"/>
            <w:noWrap/>
            <w:vAlign w:val="bottom"/>
            <w:hideMark/>
          </w:tcPr>
          <w:p w14:paraId="0DEAC894" w14:textId="77777777" w:rsidR="00F37465" w:rsidRPr="000D067E" w:rsidRDefault="00F37465" w:rsidP="00194003">
            <w:pPr>
              <w:rPr>
                <w:color w:val="385623" w:themeColor="accent6" w:themeShade="80"/>
              </w:rPr>
            </w:pPr>
            <w:r w:rsidRPr="000D067E">
              <w:rPr>
                <w:color w:val="385623" w:themeColor="accent6" w:themeShade="80"/>
              </w:rPr>
              <w:t>819727</w:t>
            </w:r>
          </w:p>
        </w:tc>
        <w:tc>
          <w:tcPr>
            <w:tcW w:w="2835" w:type="dxa"/>
            <w:noWrap/>
            <w:vAlign w:val="bottom"/>
            <w:hideMark/>
          </w:tcPr>
          <w:p w14:paraId="031D8B6B" w14:textId="77777777" w:rsidR="00F37465" w:rsidRPr="000D067E" w:rsidRDefault="00F37465" w:rsidP="00194003">
            <w:pPr>
              <w:rPr>
                <w:color w:val="385623" w:themeColor="accent6" w:themeShade="80"/>
              </w:rPr>
            </w:pPr>
            <w:r w:rsidRPr="000D067E">
              <w:rPr>
                <w:color w:val="385623" w:themeColor="accent6" w:themeShade="80"/>
              </w:rPr>
              <w:t>Powdermill</w:t>
            </w:r>
          </w:p>
        </w:tc>
      </w:tr>
      <w:tr w:rsidR="000D067E" w:rsidRPr="000D067E" w14:paraId="144BC208" w14:textId="77777777" w:rsidTr="004B5AAC">
        <w:trPr>
          <w:trHeight w:val="290"/>
        </w:trPr>
        <w:tc>
          <w:tcPr>
            <w:tcW w:w="2977" w:type="dxa"/>
            <w:noWrap/>
            <w:vAlign w:val="bottom"/>
            <w:hideMark/>
          </w:tcPr>
          <w:p w14:paraId="2F941363" w14:textId="77777777" w:rsidR="00F37465" w:rsidRPr="000D067E" w:rsidRDefault="00F37465" w:rsidP="00194003">
            <w:pPr>
              <w:rPr>
                <w:i/>
                <w:iCs/>
                <w:color w:val="385623" w:themeColor="accent6" w:themeShade="80"/>
              </w:rPr>
            </w:pPr>
            <w:r w:rsidRPr="000D067E">
              <w:rPr>
                <w:i/>
                <w:iCs/>
                <w:color w:val="385623" w:themeColor="accent6" w:themeShade="80"/>
              </w:rPr>
              <w:t>Dicaelus teter</w:t>
            </w:r>
          </w:p>
        </w:tc>
        <w:tc>
          <w:tcPr>
            <w:tcW w:w="1276" w:type="dxa"/>
            <w:noWrap/>
            <w:vAlign w:val="bottom"/>
            <w:hideMark/>
          </w:tcPr>
          <w:p w14:paraId="5EB886B1" w14:textId="77777777" w:rsidR="00F37465" w:rsidRPr="000D067E" w:rsidRDefault="00F37465" w:rsidP="00194003">
            <w:pPr>
              <w:rPr>
                <w:color w:val="385623" w:themeColor="accent6" w:themeShade="80"/>
              </w:rPr>
            </w:pPr>
            <w:r w:rsidRPr="000D067E">
              <w:rPr>
                <w:color w:val="385623" w:themeColor="accent6" w:themeShade="80"/>
              </w:rPr>
              <w:t>f</w:t>
            </w:r>
          </w:p>
        </w:tc>
        <w:tc>
          <w:tcPr>
            <w:tcW w:w="1984" w:type="dxa"/>
            <w:noWrap/>
            <w:vAlign w:val="bottom"/>
            <w:hideMark/>
          </w:tcPr>
          <w:p w14:paraId="68142A50" w14:textId="77777777" w:rsidR="00F37465" w:rsidRPr="000D067E" w:rsidRDefault="00F37465" w:rsidP="00194003">
            <w:pPr>
              <w:rPr>
                <w:color w:val="385623" w:themeColor="accent6" w:themeShade="80"/>
              </w:rPr>
            </w:pPr>
            <w:r w:rsidRPr="000D067E">
              <w:rPr>
                <w:color w:val="385623" w:themeColor="accent6" w:themeShade="80"/>
              </w:rPr>
              <w:t>819710</w:t>
            </w:r>
          </w:p>
        </w:tc>
        <w:tc>
          <w:tcPr>
            <w:tcW w:w="2835" w:type="dxa"/>
            <w:noWrap/>
            <w:vAlign w:val="bottom"/>
            <w:hideMark/>
          </w:tcPr>
          <w:p w14:paraId="68A81C1F" w14:textId="77777777" w:rsidR="00F37465" w:rsidRPr="000D067E" w:rsidRDefault="00F37465" w:rsidP="00194003">
            <w:pPr>
              <w:rPr>
                <w:color w:val="385623" w:themeColor="accent6" w:themeShade="80"/>
              </w:rPr>
            </w:pPr>
            <w:r w:rsidRPr="000D067E">
              <w:rPr>
                <w:color w:val="385623" w:themeColor="accent6" w:themeShade="80"/>
              </w:rPr>
              <w:t>Powdermill</w:t>
            </w:r>
          </w:p>
        </w:tc>
      </w:tr>
      <w:tr w:rsidR="000D067E" w:rsidRPr="000D067E" w14:paraId="28F86D73" w14:textId="77777777" w:rsidTr="004B5AAC">
        <w:trPr>
          <w:trHeight w:val="290"/>
        </w:trPr>
        <w:tc>
          <w:tcPr>
            <w:tcW w:w="2977" w:type="dxa"/>
            <w:noWrap/>
            <w:vAlign w:val="bottom"/>
            <w:hideMark/>
          </w:tcPr>
          <w:p w14:paraId="395F6E8B" w14:textId="77777777" w:rsidR="00F37465" w:rsidRPr="000D067E" w:rsidRDefault="00F37465" w:rsidP="00194003">
            <w:pPr>
              <w:rPr>
                <w:i/>
                <w:iCs/>
                <w:color w:val="385623" w:themeColor="accent6" w:themeShade="80"/>
              </w:rPr>
            </w:pPr>
            <w:r w:rsidRPr="000D067E">
              <w:rPr>
                <w:i/>
                <w:iCs/>
                <w:color w:val="385623" w:themeColor="accent6" w:themeShade="80"/>
              </w:rPr>
              <w:t>Dicaelus teter</w:t>
            </w:r>
          </w:p>
        </w:tc>
        <w:tc>
          <w:tcPr>
            <w:tcW w:w="1276" w:type="dxa"/>
            <w:noWrap/>
            <w:vAlign w:val="bottom"/>
            <w:hideMark/>
          </w:tcPr>
          <w:p w14:paraId="1D20A8D5" w14:textId="77777777" w:rsidR="00F37465" w:rsidRPr="000D067E" w:rsidRDefault="00F37465" w:rsidP="00194003">
            <w:pPr>
              <w:rPr>
                <w:color w:val="385623" w:themeColor="accent6" w:themeShade="80"/>
              </w:rPr>
            </w:pPr>
            <w:r w:rsidRPr="000D067E">
              <w:rPr>
                <w:color w:val="385623" w:themeColor="accent6" w:themeShade="80"/>
              </w:rPr>
              <w:t>f</w:t>
            </w:r>
          </w:p>
        </w:tc>
        <w:tc>
          <w:tcPr>
            <w:tcW w:w="1984" w:type="dxa"/>
            <w:noWrap/>
            <w:vAlign w:val="bottom"/>
            <w:hideMark/>
          </w:tcPr>
          <w:p w14:paraId="08F9C128" w14:textId="77777777" w:rsidR="00F37465" w:rsidRPr="000D067E" w:rsidRDefault="00F37465" w:rsidP="00194003">
            <w:pPr>
              <w:rPr>
                <w:color w:val="385623" w:themeColor="accent6" w:themeShade="80"/>
              </w:rPr>
            </w:pPr>
            <w:r w:rsidRPr="000D067E">
              <w:rPr>
                <w:color w:val="385623" w:themeColor="accent6" w:themeShade="80"/>
              </w:rPr>
              <w:t>819720</w:t>
            </w:r>
          </w:p>
        </w:tc>
        <w:tc>
          <w:tcPr>
            <w:tcW w:w="2835" w:type="dxa"/>
            <w:noWrap/>
            <w:vAlign w:val="bottom"/>
            <w:hideMark/>
          </w:tcPr>
          <w:p w14:paraId="7073E3D6" w14:textId="77777777" w:rsidR="00F37465" w:rsidRPr="000D067E" w:rsidRDefault="00F37465" w:rsidP="00194003">
            <w:pPr>
              <w:rPr>
                <w:color w:val="385623" w:themeColor="accent6" w:themeShade="80"/>
              </w:rPr>
            </w:pPr>
            <w:r w:rsidRPr="000D067E">
              <w:rPr>
                <w:color w:val="385623" w:themeColor="accent6" w:themeShade="80"/>
              </w:rPr>
              <w:t>Powdermill</w:t>
            </w:r>
          </w:p>
        </w:tc>
      </w:tr>
      <w:tr w:rsidR="000D067E" w:rsidRPr="000D067E" w14:paraId="0BE68A62" w14:textId="77777777" w:rsidTr="004B5AAC">
        <w:trPr>
          <w:trHeight w:val="290"/>
        </w:trPr>
        <w:tc>
          <w:tcPr>
            <w:tcW w:w="2977" w:type="dxa"/>
            <w:noWrap/>
            <w:vAlign w:val="bottom"/>
            <w:hideMark/>
          </w:tcPr>
          <w:p w14:paraId="5D8B8D0C" w14:textId="77777777" w:rsidR="00F37465" w:rsidRPr="000D067E" w:rsidRDefault="00F37465" w:rsidP="00194003">
            <w:pPr>
              <w:rPr>
                <w:i/>
                <w:iCs/>
                <w:color w:val="385623" w:themeColor="accent6" w:themeShade="80"/>
              </w:rPr>
            </w:pPr>
            <w:r w:rsidRPr="000D067E">
              <w:rPr>
                <w:i/>
                <w:iCs/>
                <w:color w:val="385623" w:themeColor="accent6" w:themeShade="80"/>
              </w:rPr>
              <w:t>Dicaelus teter</w:t>
            </w:r>
          </w:p>
        </w:tc>
        <w:tc>
          <w:tcPr>
            <w:tcW w:w="1276" w:type="dxa"/>
            <w:noWrap/>
            <w:vAlign w:val="bottom"/>
            <w:hideMark/>
          </w:tcPr>
          <w:p w14:paraId="4DAEEF02" w14:textId="77777777" w:rsidR="00F37465" w:rsidRPr="000D067E" w:rsidRDefault="00F37465" w:rsidP="00194003">
            <w:pPr>
              <w:rPr>
                <w:color w:val="385623" w:themeColor="accent6" w:themeShade="80"/>
              </w:rPr>
            </w:pPr>
            <w:r w:rsidRPr="000D067E">
              <w:rPr>
                <w:color w:val="385623" w:themeColor="accent6" w:themeShade="80"/>
              </w:rPr>
              <w:t>f</w:t>
            </w:r>
          </w:p>
        </w:tc>
        <w:tc>
          <w:tcPr>
            <w:tcW w:w="1984" w:type="dxa"/>
            <w:noWrap/>
            <w:vAlign w:val="bottom"/>
            <w:hideMark/>
          </w:tcPr>
          <w:p w14:paraId="4B13FDE9" w14:textId="77777777" w:rsidR="00F37465" w:rsidRPr="000D067E" w:rsidRDefault="00F37465" w:rsidP="00194003">
            <w:pPr>
              <w:rPr>
                <w:color w:val="385623" w:themeColor="accent6" w:themeShade="80"/>
              </w:rPr>
            </w:pPr>
            <w:r w:rsidRPr="000D067E">
              <w:rPr>
                <w:color w:val="385623" w:themeColor="accent6" w:themeShade="80"/>
              </w:rPr>
              <w:t>819728</w:t>
            </w:r>
          </w:p>
        </w:tc>
        <w:tc>
          <w:tcPr>
            <w:tcW w:w="2835" w:type="dxa"/>
            <w:noWrap/>
            <w:vAlign w:val="bottom"/>
            <w:hideMark/>
          </w:tcPr>
          <w:p w14:paraId="5900B9D8" w14:textId="77777777" w:rsidR="00F37465" w:rsidRPr="000D067E" w:rsidRDefault="00F37465" w:rsidP="00194003">
            <w:pPr>
              <w:rPr>
                <w:color w:val="385623" w:themeColor="accent6" w:themeShade="80"/>
              </w:rPr>
            </w:pPr>
            <w:r w:rsidRPr="000D067E">
              <w:rPr>
                <w:color w:val="385623" w:themeColor="accent6" w:themeShade="80"/>
              </w:rPr>
              <w:t>Powdermill</w:t>
            </w:r>
          </w:p>
        </w:tc>
      </w:tr>
      <w:tr w:rsidR="000D067E" w:rsidRPr="000D067E" w14:paraId="2FA492D7" w14:textId="77777777" w:rsidTr="004B5AAC">
        <w:trPr>
          <w:trHeight w:val="290"/>
        </w:trPr>
        <w:tc>
          <w:tcPr>
            <w:tcW w:w="2977" w:type="dxa"/>
            <w:noWrap/>
            <w:vAlign w:val="bottom"/>
            <w:hideMark/>
          </w:tcPr>
          <w:p w14:paraId="26578F32" w14:textId="77777777" w:rsidR="00F37465" w:rsidRPr="000D067E" w:rsidRDefault="00F37465" w:rsidP="00194003">
            <w:pPr>
              <w:rPr>
                <w:i/>
                <w:iCs/>
                <w:color w:val="385623" w:themeColor="accent6" w:themeShade="80"/>
              </w:rPr>
            </w:pPr>
            <w:r w:rsidRPr="000D067E">
              <w:rPr>
                <w:i/>
                <w:iCs/>
                <w:color w:val="385623" w:themeColor="accent6" w:themeShade="80"/>
              </w:rPr>
              <w:t>Galerita bicolor</w:t>
            </w:r>
          </w:p>
        </w:tc>
        <w:tc>
          <w:tcPr>
            <w:tcW w:w="1276" w:type="dxa"/>
            <w:noWrap/>
            <w:vAlign w:val="bottom"/>
            <w:hideMark/>
          </w:tcPr>
          <w:p w14:paraId="081D307B" w14:textId="77777777" w:rsidR="00F37465" w:rsidRPr="000D067E" w:rsidRDefault="00F37465" w:rsidP="00194003">
            <w:pPr>
              <w:rPr>
                <w:color w:val="385623" w:themeColor="accent6" w:themeShade="80"/>
              </w:rPr>
            </w:pPr>
            <w:r w:rsidRPr="000D067E">
              <w:rPr>
                <w:color w:val="385623" w:themeColor="accent6" w:themeShade="80"/>
              </w:rPr>
              <w:t>f</w:t>
            </w:r>
          </w:p>
        </w:tc>
        <w:tc>
          <w:tcPr>
            <w:tcW w:w="1984" w:type="dxa"/>
            <w:noWrap/>
            <w:vAlign w:val="bottom"/>
            <w:hideMark/>
          </w:tcPr>
          <w:p w14:paraId="62D9A4D1" w14:textId="77777777" w:rsidR="00F37465" w:rsidRPr="000D067E" w:rsidRDefault="00F37465" w:rsidP="00194003">
            <w:pPr>
              <w:rPr>
                <w:color w:val="385623" w:themeColor="accent6" w:themeShade="80"/>
              </w:rPr>
            </w:pPr>
            <w:r w:rsidRPr="000D067E">
              <w:rPr>
                <w:color w:val="385623" w:themeColor="accent6" w:themeShade="80"/>
              </w:rPr>
              <w:t>819640</w:t>
            </w:r>
          </w:p>
        </w:tc>
        <w:tc>
          <w:tcPr>
            <w:tcW w:w="2835" w:type="dxa"/>
            <w:noWrap/>
            <w:vAlign w:val="bottom"/>
            <w:hideMark/>
          </w:tcPr>
          <w:p w14:paraId="5294C05D" w14:textId="77777777" w:rsidR="00F37465" w:rsidRPr="000D067E" w:rsidRDefault="00F37465" w:rsidP="00194003">
            <w:pPr>
              <w:rPr>
                <w:color w:val="385623" w:themeColor="accent6" w:themeShade="80"/>
              </w:rPr>
            </w:pPr>
            <w:r w:rsidRPr="000D067E">
              <w:rPr>
                <w:color w:val="385623" w:themeColor="accent6" w:themeShade="80"/>
              </w:rPr>
              <w:t>Powdermill</w:t>
            </w:r>
          </w:p>
        </w:tc>
      </w:tr>
      <w:tr w:rsidR="000D067E" w:rsidRPr="000D067E" w14:paraId="41A31AA0" w14:textId="77777777" w:rsidTr="004B5AAC">
        <w:trPr>
          <w:trHeight w:val="290"/>
        </w:trPr>
        <w:tc>
          <w:tcPr>
            <w:tcW w:w="2977" w:type="dxa"/>
            <w:noWrap/>
            <w:vAlign w:val="bottom"/>
            <w:hideMark/>
          </w:tcPr>
          <w:p w14:paraId="57A220E3" w14:textId="77777777" w:rsidR="00F37465" w:rsidRPr="000D067E" w:rsidRDefault="00F37465" w:rsidP="00194003">
            <w:pPr>
              <w:rPr>
                <w:i/>
                <w:iCs/>
                <w:color w:val="385623" w:themeColor="accent6" w:themeShade="80"/>
              </w:rPr>
            </w:pPr>
            <w:r w:rsidRPr="000D067E">
              <w:rPr>
                <w:i/>
                <w:iCs/>
                <w:color w:val="385623" w:themeColor="accent6" w:themeShade="80"/>
              </w:rPr>
              <w:t>Galerita bicolor</w:t>
            </w:r>
          </w:p>
        </w:tc>
        <w:tc>
          <w:tcPr>
            <w:tcW w:w="1276" w:type="dxa"/>
            <w:noWrap/>
            <w:vAlign w:val="bottom"/>
            <w:hideMark/>
          </w:tcPr>
          <w:p w14:paraId="01D49C0E" w14:textId="77777777" w:rsidR="00F37465" w:rsidRPr="000D067E" w:rsidRDefault="00F37465" w:rsidP="00194003">
            <w:pPr>
              <w:rPr>
                <w:color w:val="385623" w:themeColor="accent6" w:themeShade="80"/>
              </w:rPr>
            </w:pPr>
            <w:r w:rsidRPr="000D067E">
              <w:rPr>
                <w:color w:val="385623" w:themeColor="accent6" w:themeShade="80"/>
              </w:rPr>
              <w:t>f</w:t>
            </w:r>
          </w:p>
        </w:tc>
        <w:tc>
          <w:tcPr>
            <w:tcW w:w="1984" w:type="dxa"/>
            <w:noWrap/>
            <w:vAlign w:val="bottom"/>
            <w:hideMark/>
          </w:tcPr>
          <w:p w14:paraId="547374AA" w14:textId="77777777" w:rsidR="00F37465" w:rsidRPr="000D067E" w:rsidRDefault="00F37465" w:rsidP="00194003">
            <w:pPr>
              <w:rPr>
                <w:color w:val="385623" w:themeColor="accent6" w:themeShade="80"/>
              </w:rPr>
            </w:pPr>
            <w:r w:rsidRPr="000D067E">
              <w:rPr>
                <w:color w:val="385623" w:themeColor="accent6" w:themeShade="80"/>
              </w:rPr>
              <w:t>819637</w:t>
            </w:r>
          </w:p>
        </w:tc>
        <w:tc>
          <w:tcPr>
            <w:tcW w:w="2835" w:type="dxa"/>
            <w:noWrap/>
            <w:vAlign w:val="bottom"/>
            <w:hideMark/>
          </w:tcPr>
          <w:p w14:paraId="6C4F84B6" w14:textId="77777777" w:rsidR="00F37465" w:rsidRPr="000D067E" w:rsidRDefault="00F37465" w:rsidP="00194003">
            <w:pPr>
              <w:rPr>
                <w:color w:val="385623" w:themeColor="accent6" w:themeShade="80"/>
              </w:rPr>
            </w:pPr>
            <w:r w:rsidRPr="000D067E">
              <w:rPr>
                <w:color w:val="385623" w:themeColor="accent6" w:themeShade="80"/>
              </w:rPr>
              <w:t>Powdermill</w:t>
            </w:r>
          </w:p>
        </w:tc>
      </w:tr>
      <w:tr w:rsidR="000D067E" w:rsidRPr="000D067E" w14:paraId="55109D7E" w14:textId="77777777" w:rsidTr="004B5AAC">
        <w:trPr>
          <w:trHeight w:val="290"/>
        </w:trPr>
        <w:tc>
          <w:tcPr>
            <w:tcW w:w="2977" w:type="dxa"/>
            <w:noWrap/>
            <w:vAlign w:val="bottom"/>
            <w:hideMark/>
          </w:tcPr>
          <w:p w14:paraId="2941442B" w14:textId="77777777" w:rsidR="00F37465" w:rsidRPr="000D067E" w:rsidRDefault="00F37465" w:rsidP="00194003">
            <w:pPr>
              <w:rPr>
                <w:i/>
                <w:iCs/>
                <w:color w:val="385623" w:themeColor="accent6" w:themeShade="80"/>
              </w:rPr>
            </w:pPr>
            <w:r w:rsidRPr="000D067E">
              <w:rPr>
                <w:i/>
                <w:iCs/>
                <w:color w:val="385623" w:themeColor="accent6" w:themeShade="80"/>
              </w:rPr>
              <w:t>Harpalus spadiceus</w:t>
            </w:r>
          </w:p>
        </w:tc>
        <w:tc>
          <w:tcPr>
            <w:tcW w:w="1276" w:type="dxa"/>
            <w:noWrap/>
            <w:vAlign w:val="bottom"/>
            <w:hideMark/>
          </w:tcPr>
          <w:p w14:paraId="47E0E982" w14:textId="77777777" w:rsidR="00F37465" w:rsidRPr="000D067E" w:rsidRDefault="00F37465" w:rsidP="00194003">
            <w:pPr>
              <w:rPr>
                <w:color w:val="385623" w:themeColor="accent6" w:themeShade="80"/>
              </w:rPr>
            </w:pPr>
            <w:r w:rsidRPr="000D067E">
              <w:rPr>
                <w:color w:val="385623" w:themeColor="accent6" w:themeShade="80"/>
              </w:rPr>
              <w:t>m</w:t>
            </w:r>
          </w:p>
        </w:tc>
        <w:tc>
          <w:tcPr>
            <w:tcW w:w="1984" w:type="dxa"/>
            <w:noWrap/>
            <w:vAlign w:val="bottom"/>
            <w:hideMark/>
          </w:tcPr>
          <w:p w14:paraId="1A6AE96F" w14:textId="77777777" w:rsidR="00F37465" w:rsidRPr="000D067E" w:rsidRDefault="00F37465" w:rsidP="00194003">
            <w:pPr>
              <w:rPr>
                <w:color w:val="385623" w:themeColor="accent6" w:themeShade="80"/>
              </w:rPr>
            </w:pPr>
            <w:r w:rsidRPr="000D067E">
              <w:rPr>
                <w:color w:val="385623" w:themeColor="accent6" w:themeShade="80"/>
              </w:rPr>
              <w:t>819658</w:t>
            </w:r>
          </w:p>
        </w:tc>
        <w:tc>
          <w:tcPr>
            <w:tcW w:w="2835" w:type="dxa"/>
            <w:noWrap/>
            <w:vAlign w:val="bottom"/>
            <w:hideMark/>
          </w:tcPr>
          <w:p w14:paraId="128A0C90" w14:textId="77777777" w:rsidR="00F37465" w:rsidRPr="000D067E" w:rsidRDefault="00F37465" w:rsidP="00194003">
            <w:pPr>
              <w:rPr>
                <w:color w:val="385623" w:themeColor="accent6" w:themeShade="80"/>
              </w:rPr>
            </w:pPr>
            <w:r w:rsidRPr="000D067E">
              <w:rPr>
                <w:color w:val="385623" w:themeColor="accent6" w:themeShade="80"/>
              </w:rPr>
              <w:t>Powdermill</w:t>
            </w:r>
          </w:p>
        </w:tc>
      </w:tr>
      <w:tr w:rsidR="000D067E" w:rsidRPr="000D067E" w14:paraId="201064C4" w14:textId="77777777" w:rsidTr="004B5AAC">
        <w:trPr>
          <w:trHeight w:val="290"/>
        </w:trPr>
        <w:tc>
          <w:tcPr>
            <w:tcW w:w="2977" w:type="dxa"/>
            <w:noWrap/>
            <w:vAlign w:val="bottom"/>
            <w:hideMark/>
          </w:tcPr>
          <w:p w14:paraId="7976D8EA" w14:textId="77777777" w:rsidR="00F37465" w:rsidRPr="000D067E" w:rsidRDefault="00F37465" w:rsidP="00194003">
            <w:pPr>
              <w:rPr>
                <w:i/>
                <w:iCs/>
                <w:color w:val="385623" w:themeColor="accent6" w:themeShade="80"/>
              </w:rPr>
            </w:pPr>
            <w:r w:rsidRPr="000D067E">
              <w:rPr>
                <w:i/>
                <w:iCs/>
                <w:color w:val="385623" w:themeColor="accent6" w:themeShade="80"/>
              </w:rPr>
              <w:t>Harpalus spadiceus</w:t>
            </w:r>
          </w:p>
        </w:tc>
        <w:tc>
          <w:tcPr>
            <w:tcW w:w="1276" w:type="dxa"/>
            <w:noWrap/>
            <w:vAlign w:val="bottom"/>
            <w:hideMark/>
          </w:tcPr>
          <w:p w14:paraId="5F6C89A8" w14:textId="77777777" w:rsidR="00F37465" w:rsidRPr="000D067E" w:rsidRDefault="00F37465" w:rsidP="00194003">
            <w:pPr>
              <w:rPr>
                <w:color w:val="385623" w:themeColor="accent6" w:themeShade="80"/>
              </w:rPr>
            </w:pPr>
            <w:r w:rsidRPr="000D067E">
              <w:rPr>
                <w:color w:val="385623" w:themeColor="accent6" w:themeShade="80"/>
              </w:rPr>
              <w:t>m</w:t>
            </w:r>
          </w:p>
        </w:tc>
        <w:tc>
          <w:tcPr>
            <w:tcW w:w="1984" w:type="dxa"/>
            <w:noWrap/>
            <w:vAlign w:val="bottom"/>
            <w:hideMark/>
          </w:tcPr>
          <w:p w14:paraId="61E9ED96" w14:textId="77777777" w:rsidR="00F37465" w:rsidRPr="000D067E" w:rsidRDefault="00F37465" w:rsidP="00194003">
            <w:pPr>
              <w:rPr>
                <w:color w:val="385623" w:themeColor="accent6" w:themeShade="80"/>
              </w:rPr>
            </w:pPr>
            <w:r w:rsidRPr="000D067E">
              <w:rPr>
                <w:color w:val="385623" w:themeColor="accent6" w:themeShade="80"/>
              </w:rPr>
              <w:t>819655</w:t>
            </w:r>
          </w:p>
        </w:tc>
        <w:tc>
          <w:tcPr>
            <w:tcW w:w="2835" w:type="dxa"/>
            <w:noWrap/>
            <w:vAlign w:val="bottom"/>
            <w:hideMark/>
          </w:tcPr>
          <w:p w14:paraId="664C817C" w14:textId="77777777" w:rsidR="00F37465" w:rsidRPr="000D067E" w:rsidRDefault="00F37465" w:rsidP="00194003">
            <w:pPr>
              <w:rPr>
                <w:color w:val="385623" w:themeColor="accent6" w:themeShade="80"/>
              </w:rPr>
            </w:pPr>
            <w:r w:rsidRPr="000D067E">
              <w:rPr>
                <w:color w:val="385623" w:themeColor="accent6" w:themeShade="80"/>
              </w:rPr>
              <w:t>Powdermill</w:t>
            </w:r>
          </w:p>
        </w:tc>
      </w:tr>
      <w:tr w:rsidR="000D067E" w:rsidRPr="000D067E" w14:paraId="2015AF19" w14:textId="77777777" w:rsidTr="004B5AAC">
        <w:trPr>
          <w:trHeight w:val="290"/>
        </w:trPr>
        <w:tc>
          <w:tcPr>
            <w:tcW w:w="2977" w:type="dxa"/>
            <w:noWrap/>
            <w:vAlign w:val="bottom"/>
            <w:hideMark/>
          </w:tcPr>
          <w:p w14:paraId="2FF66A34" w14:textId="77777777" w:rsidR="00F37465" w:rsidRPr="000D067E" w:rsidRDefault="00F37465" w:rsidP="00194003">
            <w:pPr>
              <w:rPr>
                <w:i/>
                <w:iCs/>
                <w:color w:val="385623" w:themeColor="accent6" w:themeShade="80"/>
              </w:rPr>
            </w:pPr>
            <w:r w:rsidRPr="000D067E">
              <w:rPr>
                <w:i/>
                <w:iCs/>
                <w:color w:val="385623" w:themeColor="accent6" w:themeShade="80"/>
              </w:rPr>
              <w:t>Harpalus spadiceus</w:t>
            </w:r>
          </w:p>
        </w:tc>
        <w:tc>
          <w:tcPr>
            <w:tcW w:w="1276" w:type="dxa"/>
            <w:noWrap/>
            <w:vAlign w:val="bottom"/>
            <w:hideMark/>
          </w:tcPr>
          <w:p w14:paraId="1B550CCF" w14:textId="77777777" w:rsidR="00F37465" w:rsidRPr="000D067E" w:rsidRDefault="00F37465" w:rsidP="00194003">
            <w:pPr>
              <w:rPr>
                <w:color w:val="385623" w:themeColor="accent6" w:themeShade="80"/>
              </w:rPr>
            </w:pPr>
            <w:r w:rsidRPr="000D067E">
              <w:rPr>
                <w:color w:val="385623" w:themeColor="accent6" w:themeShade="80"/>
              </w:rPr>
              <w:t>m</w:t>
            </w:r>
          </w:p>
        </w:tc>
        <w:tc>
          <w:tcPr>
            <w:tcW w:w="1984" w:type="dxa"/>
            <w:noWrap/>
            <w:vAlign w:val="bottom"/>
            <w:hideMark/>
          </w:tcPr>
          <w:p w14:paraId="28D9125B" w14:textId="77777777" w:rsidR="00F37465" w:rsidRPr="000D067E" w:rsidRDefault="00F37465" w:rsidP="00194003">
            <w:pPr>
              <w:rPr>
                <w:color w:val="385623" w:themeColor="accent6" w:themeShade="80"/>
              </w:rPr>
            </w:pPr>
            <w:r w:rsidRPr="000D067E">
              <w:rPr>
                <w:color w:val="385623" w:themeColor="accent6" w:themeShade="80"/>
              </w:rPr>
              <w:t>819652</w:t>
            </w:r>
          </w:p>
        </w:tc>
        <w:tc>
          <w:tcPr>
            <w:tcW w:w="2835" w:type="dxa"/>
            <w:noWrap/>
            <w:vAlign w:val="bottom"/>
            <w:hideMark/>
          </w:tcPr>
          <w:p w14:paraId="2AA1E688" w14:textId="77777777" w:rsidR="00F37465" w:rsidRPr="000D067E" w:rsidRDefault="00F37465" w:rsidP="00194003">
            <w:pPr>
              <w:rPr>
                <w:color w:val="385623" w:themeColor="accent6" w:themeShade="80"/>
              </w:rPr>
            </w:pPr>
            <w:r w:rsidRPr="000D067E">
              <w:rPr>
                <w:color w:val="385623" w:themeColor="accent6" w:themeShade="80"/>
              </w:rPr>
              <w:t>Powdermill</w:t>
            </w:r>
          </w:p>
        </w:tc>
      </w:tr>
      <w:tr w:rsidR="000D067E" w:rsidRPr="000D067E" w14:paraId="25BA51FC" w14:textId="77777777" w:rsidTr="004B5AAC">
        <w:trPr>
          <w:trHeight w:val="290"/>
        </w:trPr>
        <w:tc>
          <w:tcPr>
            <w:tcW w:w="2977" w:type="dxa"/>
            <w:noWrap/>
            <w:vAlign w:val="bottom"/>
            <w:hideMark/>
          </w:tcPr>
          <w:p w14:paraId="7AEB14B1" w14:textId="77777777" w:rsidR="00F37465" w:rsidRPr="000D067E" w:rsidRDefault="00F37465" w:rsidP="00194003">
            <w:pPr>
              <w:rPr>
                <w:i/>
                <w:iCs/>
                <w:color w:val="385623" w:themeColor="accent6" w:themeShade="80"/>
              </w:rPr>
            </w:pPr>
            <w:r w:rsidRPr="000D067E">
              <w:rPr>
                <w:i/>
                <w:iCs/>
                <w:color w:val="385623" w:themeColor="accent6" w:themeShade="80"/>
              </w:rPr>
              <w:t>Harpalus spadiceus</w:t>
            </w:r>
          </w:p>
        </w:tc>
        <w:tc>
          <w:tcPr>
            <w:tcW w:w="1276" w:type="dxa"/>
            <w:noWrap/>
            <w:vAlign w:val="bottom"/>
            <w:hideMark/>
          </w:tcPr>
          <w:p w14:paraId="2785B680" w14:textId="77777777" w:rsidR="00F37465" w:rsidRPr="000D067E" w:rsidRDefault="00F37465" w:rsidP="00194003">
            <w:pPr>
              <w:rPr>
                <w:color w:val="385623" w:themeColor="accent6" w:themeShade="80"/>
              </w:rPr>
            </w:pPr>
            <w:r w:rsidRPr="000D067E">
              <w:rPr>
                <w:color w:val="385623" w:themeColor="accent6" w:themeShade="80"/>
              </w:rPr>
              <w:t>f</w:t>
            </w:r>
          </w:p>
        </w:tc>
        <w:tc>
          <w:tcPr>
            <w:tcW w:w="1984" w:type="dxa"/>
            <w:noWrap/>
            <w:vAlign w:val="bottom"/>
            <w:hideMark/>
          </w:tcPr>
          <w:p w14:paraId="4FB70B11" w14:textId="77777777" w:rsidR="00F37465" w:rsidRPr="000D067E" w:rsidRDefault="00F37465" w:rsidP="00194003">
            <w:pPr>
              <w:rPr>
                <w:color w:val="385623" w:themeColor="accent6" w:themeShade="80"/>
              </w:rPr>
            </w:pPr>
            <w:r w:rsidRPr="000D067E">
              <w:rPr>
                <w:color w:val="385623" w:themeColor="accent6" w:themeShade="80"/>
              </w:rPr>
              <w:t>819649</w:t>
            </w:r>
          </w:p>
        </w:tc>
        <w:tc>
          <w:tcPr>
            <w:tcW w:w="2835" w:type="dxa"/>
            <w:noWrap/>
            <w:vAlign w:val="bottom"/>
            <w:hideMark/>
          </w:tcPr>
          <w:p w14:paraId="3C30585A" w14:textId="77777777" w:rsidR="00F37465" w:rsidRPr="000D067E" w:rsidRDefault="00F37465" w:rsidP="00194003">
            <w:pPr>
              <w:rPr>
                <w:color w:val="385623" w:themeColor="accent6" w:themeShade="80"/>
              </w:rPr>
            </w:pPr>
            <w:r w:rsidRPr="000D067E">
              <w:rPr>
                <w:color w:val="385623" w:themeColor="accent6" w:themeShade="80"/>
              </w:rPr>
              <w:t>Powdermill</w:t>
            </w:r>
          </w:p>
        </w:tc>
      </w:tr>
      <w:tr w:rsidR="000D067E" w:rsidRPr="000D067E" w14:paraId="3747B56D" w14:textId="77777777" w:rsidTr="004B5AAC">
        <w:trPr>
          <w:trHeight w:val="290"/>
        </w:trPr>
        <w:tc>
          <w:tcPr>
            <w:tcW w:w="2977" w:type="dxa"/>
            <w:noWrap/>
            <w:vAlign w:val="bottom"/>
            <w:hideMark/>
          </w:tcPr>
          <w:p w14:paraId="77E7E97D" w14:textId="77777777" w:rsidR="00F37465" w:rsidRPr="000D067E" w:rsidRDefault="00F37465" w:rsidP="00194003">
            <w:pPr>
              <w:rPr>
                <w:i/>
                <w:iCs/>
                <w:color w:val="385623" w:themeColor="accent6" w:themeShade="80"/>
              </w:rPr>
            </w:pPr>
            <w:r w:rsidRPr="000D067E">
              <w:rPr>
                <w:i/>
                <w:iCs/>
                <w:color w:val="385623" w:themeColor="accent6" w:themeShade="80"/>
              </w:rPr>
              <w:t>Harpalus spadiceus</w:t>
            </w:r>
          </w:p>
        </w:tc>
        <w:tc>
          <w:tcPr>
            <w:tcW w:w="1276" w:type="dxa"/>
            <w:noWrap/>
            <w:vAlign w:val="bottom"/>
            <w:hideMark/>
          </w:tcPr>
          <w:p w14:paraId="16F5626A" w14:textId="77777777" w:rsidR="00F37465" w:rsidRPr="000D067E" w:rsidRDefault="00F37465" w:rsidP="00194003">
            <w:pPr>
              <w:rPr>
                <w:color w:val="385623" w:themeColor="accent6" w:themeShade="80"/>
              </w:rPr>
            </w:pPr>
            <w:r w:rsidRPr="000D067E">
              <w:rPr>
                <w:color w:val="385623" w:themeColor="accent6" w:themeShade="80"/>
              </w:rPr>
              <w:t>f</w:t>
            </w:r>
          </w:p>
        </w:tc>
        <w:tc>
          <w:tcPr>
            <w:tcW w:w="1984" w:type="dxa"/>
            <w:noWrap/>
            <w:vAlign w:val="bottom"/>
            <w:hideMark/>
          </w:tcPr>
          <w:p w14:paraId="5ECD35AD" w14:textId="77777777" w:rsidR="00F37465" w:rsidRPr="000D067E" w:rsidRDefault="00F37465" w:rsidP="00194003">
            <w:pPr>
              <w:rPr>
                <w:color w:val="385623" w:themeColor="accent6" w:themeShade="80"/>
              </w:rPr>
            </w:pPr>
            <w:r w:rsidRPr="000D067E">
              <w:rPr>
                <w:color w:val="385623" w:themeColor="accent6" w:themeShade="80"/>
              </w:rPr>
              <w:t>819646</w:t>
            </w:r>
          </w:p>
        </w:tc>
        <w:tc>
          <w:tcPr>
            <w:tcW w:w="2835" w:type="dxa"/>
            <w:noWrap/>
            <w:vAlign w:val="bottom"/>
            <w:hideMark/>
          </w:tcPr>
          <w:p w14:paraId="01911E65" w14:textId="77777777" w:rsidR="00F37465" w:rsidRPr="000D067E" w:rsidRDefault="00F37465" w:rsidP="00194003">
            <w:pPr>
              <w:rPr>
                <w:color w:val="385623" w:themeColor="accent6" w:themeShade="80"/>
              </w:rPr>
            </w:pPr>
            <w:r w:rsidRPr="000D067E">
              <w:rPr>
                <w:color w:val="385623" w:themeColor="accent6" w:themeShade="80"/>
              </w:rPr>
              <w:t>Powdermill</w:t>
            </w:r>
          </w:p>
        </w:tc>
      </w:tr>
      <w:tr w:rsidR="000D067E" w:rsidRPr="000D067E" w14:paraId="0DD72643" w14:textId="77777777" w:rsidTr="004B5AAC">
        <w:trPr>
          <w:trHeight w:val="290"/>
        </w:trPr>
        <w:tc>
          <w:tcPr>
            <w:tcW w:w="2977" w:type="dxa"/>
            <w:noWrap/>
            <w:vAlign w:val="bottom"/>
            <w:hideMark/>
          </w:tcPr>
          <w:p w14:paraId="5507DAEF" w14:textId="77777777" w:rsidR="00F37465" w:rsidRPr="000D067E" w:rsidRDefault="00F37465" w:rsidP="00194003">
            <w:pPr>
              <w:rPr>
                <w:i/>
                <w:iCs/>
                <w:color w:val="385623" w:themeColor="accent6" w:themeShade="80"/>
              </w:rPr>
            </w:pPr>
            <w:r w:rsidRPr="000D067E">
              <w:rPr>
                <w:i/>
                <w:iCs/>
                <w:color w:val="385623" w:themeColor="accent6" w:themeShade="80"/>
              </w:rPr>
              <w:t>Harpalus spadiceus</w:t>
            </w:r>
          </w:p>
        </w:tc>
        <w:tc>
          <w:tcPr>
            <w:tcW w:w="1276" w:type="dxa"/>
            <w:noWrap/>
            <w:vAlign w:val="bottom"/>
            <w:hideMark/>
          </w:tcPr>
          <w:p w14:paraId="2966DAF1" w14:textId="77777777" w:rsidR="00F37465" w:rsidRPr="000D067E" w:rsidRDefault="00F37465" w:rsidP="00194003">
            <w:pPr>
              <w:rPr>
                <w:color w:val="385623" w:themeColor="accent6" w:themeShade="80"/>
              </w:rPr>
            </w:pPr>
            <w:r w:rsidRPr="000D067E">
              <w:rPr>
                <w:color w:val="385623" w:themeColor="accent6" w:themeShade="80"/>
              </w:rPr>
              <w:t>f</w:t>
            </w:r>
          </w:p>
        </w:tc>
        <w:tc>
          <w:tcPr>
            <w:tcW w:w="1984" w:type="dxa"/>
            <w:noWrap/>
            <w:vAlign w:val="bottom"/>
            <w:hideMark/>
          </w:tcPr>
          <w:p w14:paraId="69EA1A67" w14:textId="77777777" w:rsidR="00F37465" w:rsidRPr="000D067E" w:rsidRDefault="00F37465" w:rsidP="00194003">
            <w:pPr>
              <w:rPr>
                <w:color w:val="385623" w:themeColor="accent6" w:themeShade="80"/>
              </w:rPr>
            </w:pPr>
            <w:r w:rsidRPr="000D067E">
              <w:rPr>
                <w:color w:val="385623" w:themeColor="accent6" w:themeShade="80"/>
              </w:rPr>
              <w:t>819643</w:t>
            </w:r>
          </w:p>
        </w:tc>
        <w:tc>
          <w:tcPr>
            <w:tcW w:w="2835" w:type="dxa"/>
            <w:noWrap/>
            <w:vAlign w:val="bottom"/>
            <w:hideMark/>
          </w:tcPr>
          <w:p w14:paraId="5503CCDD" w14:textId="77777777" w:rsidR="00F37465" w:rsidRPr="000D067E" w:rsidRDefault="00F37465" w:rsidP="00194003">
            <w:pPr>
              <w:rPr>
                <w:color w:val="385623" w:themeColor="accent6" w:themeShade="80"/>
              </w:rPr>
            </w:pPr>
            <w:r w:rsidRPr="000D067E">
              <w:rPr>
                <w:color w:val="385623" w:themeColor="accent6" w:themeShade="80"/>
              </w:rPr>
              <w:t>Powdermill</w:t>
            </w:r>
          </w:p>
        </w:tc>
      </w:tr>
      <w:tr w:rsidR="000D067E" w:rsidRPr="000D067E" w14:paraId="5EAC55FD" w14:textId="77777777" w:rsidTr="004B5AAC">
        <w:trPr>
          <w:trHeight w:val="290"/>
        </w:trPr>
        <w:tc>
          <w:tcPr>
            <w:tcW w:w="2977" w:type="dxa"/>
            <w:noWrap/>
            <w:vAlign w:val="bottom"/>
            <w:hideMark/>
          </w:tcPr>
          <w:p w14:paraId="11E38201" w14:textId="77777777" w:rsidR="00F37465" w:rsidRPr="000D067E" w:rsidRDefault="00F37465" w:rsidP="00194003">
            <w:pPr>
              <w:rPr>
                <w:i/>
                <w:iCs/>
                <w:color w:val="385623" w:themeColor="accent6" w:themeShade="80"/>
              </w:rPr>
            </w:pPr>
            <w:r w:rsidRPr="000D067E">
              <w:rPr>
                <w:i/>
                <w:iCs/>
                <w:color w:val="385623" w:themeColor="accent6" w:themeShade="80"/>
              </w:rPr>
              <w:t>Lophoglossus scrutator</w:t>
            </w:r>
          </w:p>
        </w:tc>
        <w:tc>
          <w:tcPr>
            <w:tcW w:w="1276" w:type="dxa"/>
            <w:noWrap/>
            <w:vAlign w:val="bottom"/>
            <w:hideMark/>
          </w:tcPr>
          <w:p w14:paraId="5FFF138A" w14:textId="77777777" w:rsidR="00F37465" w:rsidRPr="000D067E" w:rsidRDefault="00F37465" w:rsidP="00194003">
            <w:pPr>
              <w:rPr>
                <w:color w:val="385623" w:themeColor="accent6" w:themeShade="80"/>
              </w:rPr>
            </w:pPr>
            <w:r w:rsidRPr="000D067E">
              <w:rPr>
                <w:color w:val="385623" w:themeColor="accent6" w:themeShade="80"/>
              </w:rPr>
              <w:t>m</w:t>
            </w:r>
          </w:p>
        </w:tc>
        <w:tc>
          <w:tcPr>
            <w:tcW w:w="1984" w:type="dxa"/>
            <w:noWrap/>
            <w:vAlign w:val="bottom"/>
            <w:hideMark/>
          </w:tcPr>
          <w:p w14:paraId="579D714B" w14:textId="77777777" w:rsidR="00F37465" w:rsidRPr="000D067E" w:rsidRDefault="00F37465" w:rsidP="00194003">
            <w:pPr>
              <w:rPr>
                <w:color w:val="385623" w:themeColor="accent6" w:themeShade="80"/>
              </w:rPr>
            </w:pPr>
            <w:r w:rsidRPr="000D067E">
              <w:rPr>
                <w:color w:val="385623" w:themeColor="accent6" w:themeShade="80"/>
              </w:rPr>
              <w:t>819780</w:t>
            </w:r>
          </w:p>
        </w:tc>
        <w:tc>
          <w:tcPr>
            <w:tcW w:w="2835" w:type="dxa"/>
            <w:noWrap/>
            <w:vAlign w:val="bottom"/>
            <w:hideMark/>
          </w:tcPr>
          <w:p w14:paraId="4E10341F" w14:textId="77777777" w:rsidR="00F37465" w:rsidRPr="000D067E" w:rsidRDefault="00F37465" w:rsidP="00194003">
            <w:pPr>
              <w:rPr>
                <w:color w:val="385623" w:themeColor="accent6" w:themeShade="80"/>
              </w:rPr>
            </w:pPr>
            <w:r w:rsidRPr="000D067E">
              <w:rPr>
                <w:color w:val="385623" w:themeColor="accent6" w:themeShade="80"/>
              </w:rPr>
              <w:t>Powdermill</w:t>
            </w:r>
          </w:p>
        </w:tc>
      </w:tr>
      <w:tr w:rsidR="000D067E" w:rsidRPr="000D067E" w14:paraId="137F1AF3" w14:textId="77777777" w:rsidTr="004B5AAC">
        <w:trPr>
          <w:trHeight w:val="290"/>
        </w:trPr>
        <w:tc>
          <w:tcPr>
            <w:tcW w:w="2977" w:type="dxa"/>
            <w:noWrap/>
            <w:vAlign w:val="bottom"/>
            <w:hideMark/>
          </w:tcPr>
          <w:p w14:paraId="146BA4C1" w14:textId="77777777" w:rsidR="00F37465" w:rsidRPr="000D067E" w:rsidRDefault="00F37465" w:rsidP="00194003">
            <w:pPr>
              <w:rPr>
                <w:i/>
                <w:iCs/>
                <w:color w:val="385623" w:themeColor="accent6" w:themeShade="80"/>
              </w:rPr>
            </w:pPr>
            <w:r w:rsidRPr="000D067E">
              <w:rPr>
                <w:i/>
                <w:iCs/>
                <w:color w:val="385623" w:themeColor="accent6" w:themeShade="80"/>
              </w:rPr>
              <w:t>Myas coracinus</w:t>
            </w:r>
          </w:p>
        </w:tc>
        <w:tc>
          <w:tcPr>
            <w:tcW w:w="1276" w:type="dxa"/>
            <w:noWrap/>
            <w:vAlign w:val="bottom"/>
            <w:hideMark/>
          </w:tcPr>
          <w:p w14:paraId="009C2B6D" w14:textId="77777777" w:rsidR="00F37465" w:rsidRPr="000D067E" w:rsidRDefault="00F37465" w:rsidP="00194003">
            <w:pPr>
              <w:rPr>
                <w:color w:val="385623" w:themeColor="accent6" w:themeShade="80"/>
              </w:rPr>
            </w:pPr>
            <w:r w:rsidRPr="000D067E">
              <w:rPr>
                <w:color w:val="385623" w:themeColor="accent6" w:themeShade="80"/>
              </w:rPr>
              <w:t>m</w:t>
            </w:r>
          </w:p>
        </w:tc>
        <w:tc>
          <w:tcPr>
            <w:tcW w:w="1984" w:type="dxa"/>
            <w:noWrap/>
            <w:vAlign w:val="bottom"/>
            <w:hideMark/>
          </w:tcPr>
          <w:p w14:paraId="023AA7A1" w14:textId="77777777" w:rsidR="00F37465" w:rsidRPr="000D067E" w:rsidRDefault="00F37465" w:rsidP="00194003">
            <w:pPr>
              <w:rPr>
                <w:color w:val="385623" w:themeColor="accent6" w:themeShade="80"/>
              </w:rPr>
            </w:pPr>
            <w:r w:rsidRPr="000D067E">
              <w:rPr>
                <w:color w:val="385623" w:themeColor="accent6" w:themeShade="80"/>
              </w:rPr>
              <w:t>819733</w:t>
            </w:r>
          </w:p>
        </w:tc>
        <w:tc>
          <w:tcPr>
            <w:tcW w:w="2835" w:type="dxa"/>
            <w:noWrap/>
            <w:vAlign w:val="bottom"/>
            <w:hideMark/>
          </w:tcPr>
          <w:p w14:paraId="1F3D735B" w14:textId="77777777" w:rsidR="00F37465" w:rsidRPr="000D067E" w:rsidRDefault="00F37465" w:rsidP="00194003">
            <w:pPr>
              <w:rPr>
                <w:color w:val="385623" w:themeColor="accent6" w:themeShade="80"/>
              </w:rPr>
            </w:pPr>
            <w:r w:rsidRPr="000D067E">
              <w:rPr>
                <w:color w:val="385623" w:themeColor="accent6" w:themeShade="80"/>
              </w:rPr>
              <w:t>Powdermill</w:t>
            </w:r>
          </w:p>
        </w:tc>
      </w:tr>
      <w:tr w:rsidR="000D067E" w:rsidRPr="000D067E" w14:paraId="6B300E37" w14:textId="77777777" w:rsidTr="004B5AAC">
        <w:trPr>
          <w:trHeight w:val="290"/>
        </w:trPr>
        <w:tc>
          <w:tcPr>
            <w:tcW w:w="2977" w:type="dxa"/>
            <w:noWrap/>
            <w:vAlign w:val="bottom"/>
            <w:hideMark/>
          </w:tcPr>
          <w:p w14:paraId="0E399FE7" w14:textId="77777777" w:rsidR="00F37465" w:rsidRPr="000D067E" w:rsidRDefault="00F37465" w:rsidP="00194003">
            <w:pPr>
              <w:rPr>
                <w:i/>
                <w:iCs/>
                <w:color w:val="385623" w:themeColor="accent6" w:themeShade="80"/>
              </w:rPr>
            </w:pPr>
            <w:r w:rsidRPr="000D067E">
              <w:rPr>
                <w:i/>
                <w:iCs/>
                <w:color w:val="385623" w:themeColor="accent6" w:themeShade="80"/>
              </w:rPr>
              <w:t>Myas coracinus</w:t>
            </w:r>
          </w:p>
        </w:tc>
        <w:tc>
          <w:tcPr>
            <w:tcW w:w="1276" w:type="dxa"/>
            <w:noWrap/>
            <w:vAlign w:val="bottom"/>
            <w:hideMark/>
          </w:tcPr>
          <w:p w14:paraId="53B824EA" w14:textId="77777777" w:rsidR="00F37465" w:rsidRPr="000D067E" w:rsidRDefault="00F37465" w:rsidP="00194003">
            <w:pPr>
              <w:rPr>
                <w:color w:val="385623" w:themeColor="accent6" w:themeShade="80"/>
              </w:rPr>
            </w:pPr>
            <w:r w:rsidRPr="000D067E">
              <w:rPr>
                <w:color w:val="385623" w:themeColor="accent6" w:themeShade="80"/>
              </w:rPr>
              <w:t>f</w:t>
            </w:r>
          </w:p>
        </w:tc>
        <w:tc>
          <w:tcPr>
            <w:tcW w:w="1984" w:type="dxa"/>
            <w:noWrap/>
            <w:vAlign w:val="bottom"/>
            <w:hideMark/>
          </w:tcPr>
          <w:p w14:paraId="5A6D0BD8" w14:textId="77777777" w:rsidR="00F37465" w:rsidRPr="000D067E" w:rsidRDefault="00F37465" w:rsidP="00194003">
            <w:pPr>
              <w:rPr>
                <w:color w:val="385623" w:themeColor="accent6" w:themeShade="80"/>
              </w:rPr>
            </w:pPr>
            <w:r w:rsidRPr="000D067E">
              <w:rPr>
                <w:color w:val="385623" w:themeColor="accent6" w:themeShade="80"/>
              </w:rPr>
              <w:t>819734</w:t>
            </w:r>
          </w:p>
        </w:tc>
        <w:tc>
          <w:tcPr>
            <w:tcW w:w="2835" w:type="dxa"/>
            <w:noWrap/>
            <w:vAlign w:val="bottom"/>
            <w:hideMark/>
          </w:tcPr>
          <w:p w14:paraId="246C561B" w14:textId="77777777" w:rsidR="00F37465" w:rsidRPr="000D067E" w:rsidRDefault="00F37465" w:rsidP="00194003">
            <w:pPr>
              <w:rPr>
                <w:color w:val="385623" w:themeColor="accent6" w:themeShade="80"/>
              </w:rPr>
            </w:pPr>
            <w:r w:rsidRPr="000D067E">
              <w:rPr>
                <w:color w:val="385623" w:themeColor="accent6" w:themeShade="80"/>
              </w:rPr>
              <w:t>Powdermill</w:t>
            </w:r>
          </w:p>
        </w:tc>
      </w:tr>
      <w:tr w:rsidR="000D067E" w:rsidRPr="000D067E" w14:paraId="71B01E71" w14:textId="77777777" w:rsidTr="004B5AAC">
        <w:trPr>
          <w:trHeight w:val="290"/>
        </w:trPr>
        <w:tc>
          <w:tcPr>
            <w:tcW w:w="2977" w:type="dxa"/>
            <w:noWrap/>
            <w:vAlign w:val="bottom"/>
            <w:hideMark/>
          </w:tcPr>
          <w:p w14:paraId="2D9E4DF7" w14:textId="77777777" w:rsidR="00F37465" w:rsidRPr="000D067E" w:rsidRDefault="00F37465" w:rsidP="00194003">
            <w:pPr>
              <w:rPr>
                <w:i/>
                <w:iCs/>
                <w:color w:val="385623" w:themeColor="accent6" w:themeShade="80"/>
              </w:rPr>
            </w:pPr>
            <w:r w:rsidRPr="000D067E">
              <w:rPr>
                <w:i/>
                <w:iCs/>
                <w:color w:val="385623" w:themeColor="accent6" w:themeShade="80"/>
              </w:rPr>
              <w:t>Notiobia nitidipennis</w:t>
            </w:r>
          </w:p>
        </w:tc>
        <w:tc>
          <w:tcPr>
            <w:tcW w:w="1276" w:type="dxa"/>
            <w:noWrap/>
            <w:vAlign w:val="bottom"/>
            <w:hideMark/>
          </w:tcPr>
          <w:p w14:paraId="2D21CB7B" w14:textId="77777777" w:rsidR="00F37465" w:rsidRPr="000D067E" w:rsidRDefault="00F37465" w:rsidP="00194003">
            <w:pPr>
              <w:rPr>
                <w:color w:val="385623" w:themeColor="accent6" w:themeShade="80"/>
              </w:rPr>
            </w:pPr>
            <w:r w:rsidRPr="000D067E">
              <w:rPr>
                <w:color w:val="385623" w:themeColor="accent6" w:themeShade="80"/>
              </w:rPr>
              <w:t>m</w:t>
            </w:r>
          </w:p>
        </w:tc>
        <w:tc>
          <w:tcPr>
            <w:tcW w:w="1984" w:type="dxa"/>
            <w:noWrap/>
            <w:vAlign w:val="bottom"/>
            <w:hideMark/>
          </w:tcPr>
          <w:p w14:paraId="048803DB" w14:textId="77777777" w:rsidR="00F37465" w:rsidRPr="000D067E" w:rsidRDefault="00F37465" w:rsidP="00194003">
            <w:pPr>
              <w:rPr>
                <w:color w:val="385623" w:themeColor="accent6" w:themeShade="80"/>
              </w:rPr>
            </w:pPr>
            <w:r w:rsidRPr="000D067E">
              <w:rPr>
                <w:color w:val="385623" w:themeColor="accent6" w:themeShade="80"/>
              </w:rPr>
              <w:t>672665</w:t>
            </w:r>
          </w:p>
        </w:tc>
        <w:tc>
          <w:tcPr>
            <w:tcW w:w="2835" w:type="dxa"/>
            <w:noWrap/>
            <w:vAlign w:val="bottom"/>
            <w:hideMark/>
          </w:tcPr>
          <w:p w14:paraId="710897B0" w14:textId="77777777" w:rsidR="00F37465" w:rsidRPr="000D067E" w:rsidRDefault="00F37465" w:rsidP="00194003">
            <w:pPr>
              <w:rPr>
                <w:color w:val="385623" w:themeColor="accent6" w:themeShade="80"/>
              </w:rPr>
            </w:pPr>
            <w:r w:rsidRPr="000D067E">
              <w:rPr>
                <w:color w:val="385623" w:themeColor="accent6" w:themeShade="80"/>
              </w:rPr>
              <w:t>Powdermill</w:t>
            </w:r>
          </w:p>
        </w:tc>
      </w:tr>
      <w:tr w:rsidR="000D067E" w:rsidRPr="000D067E" w14:paraId="11B75C5F" w14:textId="77777777" w:rsidTr="004B5AAC">
        <w:trPr>
          <w:trHeight w:val="290"/>
        </w:trPr>
        <w:tc>
          <w:tcPr>
            <w:tcW w:w="2977" w:type="dxa"/>
            <w:noWrap/>
            <w:vAlign w:val="bottom"/>
            <w:hideMark/>
          </w:tcPr>
          <w:p w14:paraId="0C8CB749" w14:textId="77777777" w:rsidR="00F37465" w:rsidRPr="000D067E" w:rsidRDefault="00F37465" w:rsidP="00194003">
            <w:pPr>
              <w:rPr>
                <w:i/>
                <w:iCs/>
                <w:color w:val="385623" w:themeColor="accent6" w:themeShade="80"/>
              </w:rPr>
            </w:pPr>
            <w:r w:rsidRPr="000D067E">
              <w:rPr>
                <w:i/>
                <w:iCs/>
                <w:color w:val="385623" w:themeColor="accent6" w:themeShade="80"/>
              </w:rPr>
              <w:t>Notiobia nitidipennis</w:t>
            </w:r>
          </w:p>
        </w:tc>
        <w:tc>
          <w:tcPr>
            <w:tcW w:w="1276" w:type="dxa"/>
            <w:noWrap/>
            <w:vAlign w:val="bottom"/>
            <w:hideMark/>
          </w:tcPr>
          <w:p w14:paraId="0D602418" w14:textId="77777777" w:rsidR="00F37465" w:rsidRPr="000D067E" w:rsidRDefault="00F37465" w:rsidP="00194003">
            <w:pPr>
              <w:rPr>
                <w:color w:val="385623" w:themeColor="accent6" w:themeShade="80"/>
              </w:rPr>
            </w:pPr>
            <w:r w:rsidRPr="000D067E">
              <w:rPr>
                <w:color w:val="385623" w:themeColor="accent6" w:themeShade="80"/>
              </w:rPr>
              <w:t>m</w:t>
            </w:r>
          </w:p>
        </w:tc>
        <w:tc>
          <w:tcPr>
            <w:tcW w:w="1984" w:type="dxa"/>
            <w:noWrap/>
            <w:vAlign w:val="bottom"/>
            <w:hideMark/>
          </w:tcPr>
          <w:p w14:paraId="3C556584" w14:textId="77777777" w:rsidR="00F37465" w:rsidRPr="000D067E" w:rsidRDefault="00F37465" w:rsidP="00194003">
            <w:pPr>
              <w:rPr>
                <w:color w:val="385623" w:themeColor="accent6" w:themeShade="80"/>
              </w:rPr>
            </w:pPr>
            <w:r w:rsidRPr="000D067E">
              <w:rPr>
                <w:color w:val="385623" w:themeColor="accent6" w:themeShade="80"/>
              </w:rPr>
              <w:t>672659</w:t>
            </w:r>
          </w:p>
        </w:tc>
        <w:tc>
          <w:tcPr>
            <w:tcW w:w="2835" w:type="dxa"/>
            <w:noWrap/>
            <w:vAlign w:val="bottom"/>
            <w:hideMark/>
          </w:tcPr>
          <w:p w14:paraId="332446A8" w14:textId="77777777" w:rsidR="00F37465" w:rsidRPr="000D067E" w:rsidRDefault="00F37465" w:rsidP="00194003">
            <w:pPr>
              <w:rPr>
                <w:color w:val="385623" w:themeColor="accent6" w:themeShade="80"/>
              </w:rPr>
            </w:pPr>
            <w:r w:rsidRPr="000D067E">
              <w:rPr>
                <w:color w:val="385623" w:themeColor="accent6" w:themeShade="80"/>
              </w:rPr>
              <w:t>Powdermill</w:t>
            </w:r>
          </w:p>
        </w:tc>
      </w:tr>
      <w:tr w:rsidR="000D067E" w:rsidRPr="000D067E" w14:paraId="11F9750D" w14:textId="77777777" w:rsidTr="004B5AAC">
        <w:trPr>
          <w:trHeight w:val="290"/>
        </w:trPr>
        <w:tc>
          <w:tcPr>
            <w:tcW w:w="2977" w:type="dxa"/>
            <w:noWrap/>
            <w:vAlign w:val="bottom"/>
            <w:hideMark/>
          </w:tcPr>
          <w:p w14:paraId="425F6AF9" w14:textId="77777777" w:rsidR="00F37465" w:rsidRPr="000D067E" w:rsidRDefault="00F37465" w:rsidP="00194003">
            <w:pPr>
              <w:rPr>
                <w:i/>
                <w:iCs/>
                <w:color w:val="385623" w:themeColor="accent6" w:themeShade="80"/>
              </w:rPr>
            </w:pPr>
            <w:r w:rsidRPr="000D067E">
              <w:rPr>
                <w:i/>
                <w:iCs/>
                <w:color w:val="385623" w:themeColor="accent6" w:themeShade="80"/>
              </w:rPr>
              <w:t>Notiobia nitidipennis</w:t>
            </w:r>
          </w:p>
        </w:tc>
        <w:tc>
          <w:tcPr>
            <w:tcW w:w="1276" w:type="dxa"/>
            <w:noWrap/>
            <w:vAlign w:val="bottom"/>
            <w:hideMark/>
          </w:tcPr>
          <w:p w14:paraId="6197B0B7" w14:textId="77777777" w:rsidR="00F37465" w:rsidRPr="000D067E" w:rsidRDefault="00F37465" w:rsidP="00194003">
            <w:pPr>
              <w:rPr>
                <w:color w:val="385623" w:themeColor="accent6" w:themeShade="80"/>
              </w:rPr>
            </w:pPr>
            <w:r w:rsidRPr="000D067E">
              <w:rPr>
                <w:color w:val="385623" w:themeColor="accent6" w:themeShade="80"/>
              </w:rPr>
              <w:t>m</w:t>
            </w:r>
          </w:p>
        </w:tc>
        <w:tc>
          <w:tcPr>
            <w:tcW w:w="1984" w:type="dxa"/>
            <w:noWrap/>
            <w:vAlign w:val="bottom"/>
            <w:hideMark/>
          </w:tcPr>
          <w:p w14:paraId="136349A7" w14:textId="77777777" w:rsidR="00F37465" w:rsidRPr="000D067E" w:rsidRDefault="00F37465" w:rsidP="00194003">
            <w:pPr>
              <w:rPr>
                <w:color w:val="385623" w:themeColor="accent6" w:themeShade="80"/>
              </w:rPr>
            </w:pPr>
            <w:r w:rsidRPr="000D067E">
              <w:rPr>
                <w:color w:val="385623" w:themeColor="accent6" w:themeShade="80"/>
              </w:rPr>
              <w:t>672651</w:t>
            </w:r>
          </w:p>
        </w:tc>
        <w:tc>
          <w:tcPr>
            <w:tcW w:w="2835" w:type="dxa"/>
            <w:noWrap/>
            <w:vAlign w:val="bottom"/>
            <w:hideMark/>
          </w:tcPr>
          <w:p w14:paraId="630D5818" w14:textId="77777777" w:rsidR="00F37465" w:rsidRPr="000D067E" w:rsidRDefault="00F37465" w:rsidP="00194003">
            <w:pPr>
              <w:rPr>
                <w:color w:val="385623" w:themeColor="accent6" w:themeShade="80"/>
              </w:rPr>
            </w:pPr>
            <w:r w:rsidRPr="000D067E">
              <w:rPr>
                <w:color w:val="385623" w:themeColor="accent6" w:themeShade="80"/>
              </w:rPr>
              <w:t>Powdermill</w:t>
            </w:r>
          </w:p>
        </w:tc>
      </w:tr>
      <w:tr w:rsidR="000D067E" w:rsidRPr="000D067E" w14:paraId="7FA3364A" w14:textId="77777777" w:rsidTr="004B5AAC">
        <w:trPr>
          <w:trHeight w:val="290"/>
        </w:trPr>
        <w:tc>
          <w:tcPr>
            <w:tcW w:w="2977" w:type="dxa"/>
            <w:noWrap/>
            <w:vAlign w:val="bottom"/>
            <w:hideMark/>
          </w:tcPr>
          <w:p w14:paraId="2A0C2F84" w14:textId="77777777" w:rsidR="00F37465" w:rsidRPr="000D067E" w:rsidRDefault="00F37465" w:rsidP="00194003">
            <w:pPr>
              <w:rPr>
                <w:i/>
                <w:iCs/>
                <w:color w:val="385623" w:themeColor="accent6" w:themeShade="80"/>
              </w:rPr>
            </w:pPr>
            <w:r w:rsidRPr="000D067E">
              <w:rPr>
                <w:i/>
                <w:iCs/>
                <w:color w:val="385623" w:themeColor="accent6" w:themeShade="80"/>
              </w:rPr>
              <w:t>Notiobia nitidipennis</w:t>
            </w:r>
          </w:p>
        </w:tc>
        <w:tc>
          <w:tcPr>
            <w:tcW w:w="1276" w:type="dxa"/>
            <w:noWrap/>
            <w:vAlign w:val="bottom"/>
            <w:hideMark/>
          </w:tcPr>
          <w:p w14:paraId="3087B2D8" w14:textId="77777777" w:rsidR="00F37465" w:rsidRPr="000D067E" w:rsidRDefault="00F37465" w:rsidP="00194003">
            <w:pPr>
              <w:rPr>
                <w:color w:val="385623" w:themeColor="accent6" w:themeShade="80"/>
              </w:rPr>
            </w:pPr>
            <w:r w:rsidRPr="000D067E">
              <w:rPr>
                <w:color w:val="385623" w:themeColor="accent6" w:themeShade="80"/>
              </w:rPr>
              <w:t>f</w:t>
            </w:r>
          </w:p>
        </w:tc>
        <w:tc>
          <w:tcPr>
            <w:tcW w:w="1984" w:type="dxa"/>
            <w:noWrap/>
            <w:vAlign w:val="bottom"/>
            <w:hideMark/>
          </w:tcPr>
          <w:p w14:paraId="60E4E4C7" w14:textId="77777777" w:rsidR="00F37465" w:rsidRPr="000D067E" w:rsidRDefault="00F37465" w:rsidP="00194003">
            <w:pPr>
              <w:rPr>
                <w:color w:val="385623" w:themeColor="accent6" w:themeShade="80"/>
              </w:rPr>
            </w:pPr>
            <w:r w:rsidRPr="000D067E">
              <w:rPr>
                <w:color w:val="385623" w:themeColor="accent6" w:themeShade="80"/>
              </w:rPr>
              <w:t>672663</w:t>
            </w:r>
          </w:p>
        </w:tc>
        <w:tc>
          <w:tcPr>
            <w:tcW w:w="2835" w:type="dxa"/>
            <w:noWrap/>
            <w:vAlign w:val="bottom"/>
            <w:hideMark/>
          </w:tcPr>
          <w:p w14:paraId="48299E1A" w14:textId="77777777" w:rsidR="00F37465" w:rsidRPr="000D067E" w:rsidRDefault="00F37465" w:rsidP="00194003">
            <w:pPr>
              <w:rPr>
                <w:color w:val="385623" w:themeColor="accent6" w:themeShade="80"/>
              </w:rPr>
            </w:pPr>
            <w:r w:rsidRPr="000D067E">
              <w:rPr>
                <w:color w:val="385623" w:themeColor="accent6" w:themeShade="80"/>
              </w:rPr>
              <w:t>Powdermill</w:t>
            </w:r>
          </w:p>
        </w:tc>
      </w:tr>
      <w:tr w:rsidR="000D067E" w:rsidRPr="000D067E" w14:paraId="6D5EB98D" w14:textId="77777777" w:rsidTr="004B5AAC">
        <w:trPr>
          <w:trHeight w:val="290"/>
        </w:trPr>
        <w:tc>
          <w:tcPr>
            <w:tcW w:w="2977" w:type="dxa"/>
            <w:noWrap/>
            <w:vAlign w:val="bottom"/>
            <w:hideMark/>
          </w:tcPr>
          <w:p w14:paraId="3366B5D6" w14:textId="77777777" w:rsidR="00F37465" w:rsidRPr="000D067E" w:rsidRDefault="00F37465" w:rsidP="00194003">
            <w:pPr>
              <w:rPr>
                <w:i/>
                <w:iCs/>
                <w:color w:val="385623" w:themeColor="accent6" w:themeShade="80"/>
              </w:rPr>
            </w:pPr>
            <w:r w:rsidRPr="000D067E">
              <w:rPr>
                <w:i/>
                <w:iCs/>
                <w:color w:val="385623" w:themeColor="accent6" w:themeShade="80"/>
              </w:rPr>
              <w:t>Notiobia nitidipennis</w:t>
            </w:r>
          </w:p>
        </w:tc>
        <w:tc>
          <w:tcPr>
            <w:tcW w:w="1276" w:type="dxa"/>
            <w:noWrap/>
            <w:vAlign w:val="bottom"/>
            <w:hideMark/>
          </w:tcPr>
          <w:p w14:paraId="065A9D73" w14:textId="77777777" w:rsidR="00F37465" w:rsidRPr="000D067E" w:rsidRDefault="00F37465" w:rsidP="00194003">
            <w:pPr>
              <w:rPr>
                <w:color w:val="385623" w:themeColor="accent6" w:themeShade="80"/>
              </w:rPr>
            </w:pPr>
            <w:r w:rsidRPr="000D067E">
              <w:rPr>
                <w:color w:val="385623" w:themeColor="accent6" w:themeShade="80"/>
              </w:rPr>
              <w:t>f</w:t>
            </w:r>
          </w:p>
        </w:tc>
        <w:tc>
          <w:tcPr>
            <w:tcW w:w="1984" w:type="dxa"/>
            <w:noWrap/>
            <w:vAlign w:val="bottom"/>
            <w:hideMark/>
          </w:tcPr>
          <w:p w14:paraId="5D56FBEC" w14:textId="77777777" w:rsidR="00F37465" w:rsidRPr="000D067E" w:rsidRDefault="00F37465" w:rsidP="00194003">
            <w:pPr>
              <w:rPr>
                <w:color w:val="385623" w:themeColor="accent6" w:themeShade="80"/>
              </w:rPr>
            </w:pPr>
            <w:r w:rsidRPr="000D067E">
              <w:rPr>
                <w:color w:val="385623" w:themeColor="accent6" w:themeShade="80"/>
              </w:rPr>
              <w:t>672662</w:t>
            </w:r>
          </w:p>
        </w:tc>
        <w:tc>
          <w:tcPr>
            <w:tcW w:w="2835" w:type="dxa"/>
            <w:noWrap/>
            <w:vAlign w:val="bottom"/>
            <w:hideMark/>
          </w:tcPr>
          <w:p w14:paraId="6D0B80F2" w14:textId="77777777" w:rsidR="00F37465" w:rsidRPr="000D067E" w:rsidRDefault="00F37465" w:rsidP="00194003">
            <w:pPr>
              <w:rPr>
                <w:color w:val="385623" w:themeColor="accent6" w:themeShade="80"/>
              </w:rPr>
            </w:pPr>
            <w:r w:rsidRPr="000D067E">
              <w:rPr>
                <w:color w:val="385623" w:themeColor="accent6" w:themeShade="80"/>
              </w:rPr>
              <w:t>Powdermill</w:t>
            </w:r>
          </w:p>
        </w:tc>
      </w:tr>
      <w:tr w:rsidR="000D067E" w:rsidRPr="000D067E" w14:paraId="50BCB1E9" w14:textId="77777777" w:rsidTr="004B5AAC">
        <w:trPr>
          <w:trHeight w:val="290"/>
        </w:trPr>
        <w:tc>
          <w:tcPr>
            <w:tcW w:w="2977" w:type="dxa"/>
            <w:noWrap/>
            <w:vAlign w:val="bottom"/>
            <w:hideMark/>
          </w:tcPr>
          <w:p w14:paraId="660136F4" w14:textId="77777777" w:rsidR="00F37465" w:rsidRPr="000D067E" w:rsidRDefault="00F37465" w:rsidP="00194003">
            <w:pPr>
              <w:rPr>
                <w:i/>
                <w:iCs/>
                <w:color w:val="385623" w:themeColor="accent6" w:themeShade="80"/>
              </w:rPr>
            </w:pPr>
            <w:r w:rsidRPr="000D067E">
              <w:rPr>
                <w:i/>
                <w:iCs/>
                <w:color w:val="385623" w:themeColor="accent6" w:themeShade="80"/>
              </w:rPr>
              <w:t>Notiobia nitidipennis</w:t>
            </w:r>
          </w:p>
        </w:tc>
        <w:tc>
          <w:tcPr>
            <w:tcW w:w="1276" w:type="dxa"/>
            <w:noWrap/>
            <w:vAlign w:val="bottom"/>
            <w:hideMark/>
          </w:tcPr>
          <w:p w14:paraId="57A61BA9" w14:textId="77777777" w:rsidR="00F37465" w:rsidRPr="000D067E" w:rsidRDefault="00F37465" w:rsidP="00194003">
            <w:pPr>
              <w:rPr>
                <w:color w:val="385623" w:themeColor="accent6" w:themeShade="80"/>
              </w:rPr>
            </w:pPr>
            <w:r w:rsidRPr="000D067E">
              <w:rPr>
                <w:color w:val="385623" w:themeColor="accent6" w:themeShade="80"/>
              </w:rPr>
              <w:t>f</w:t>
            </w:r>
          </w:p>
        </w:tc>
        <w:tc>
          <w:tcPr>
            <w:tcW w:w="1984" w:type="dxa"/>
            <w:noWrap/>
            <w:vAlign w:val="bottom"/>
            <w:hideMark/>
          </w:tcPr>
          <w:p w14:paraId="1A800740" w14:textId="77777777" w:rsidR="00F37465" w:rsidRPr="000D067E" w:rsidRDefault="00F37465" w:rsidP="00194003">
            <w:pPr>
              <w:rPr>
                <w:color w:val="385623" w:themeColor="accent6" w:themeShade="80"/>
              </w:rPr>
            </w:pPr>
            <w:r w:rsidRPr="000D067E">
              <w:rPr>
                <w:color w:val="385623" w:themeColor="accent6" w:themeShade="80"/>
              </w:rPr>
              <w:t>672661</w:t>
            </w:r>
          </w:p>
        </w:tc>
        <w:tc>
          <w:tcPr>
            <w:tcW w:w="2835" w:type="dxa"/>
            <w:noWrap/>
            <w:vAlign w:val="bottom"/>
            <w:hideMark/>
          </w:tcPr>
          <w:p w14:paraId="3CA2E875" w14:textId="77777777" w:rsidR="00F37465" w:rsidRPr="000D067E" w:rsidRDefault="00F37465" w:rsidP="00194003">
            <w:pPr>
              <w:rPr>
                <w:color w:val="385623" w:themeColor="accent6" w:themeShade="80"/>
              </w:rPr>
            </w:pPr>
            <w:r w:rsidRPr="000D067E">
              <w:rPr>
                <w:color w:val="385623" w:themeColor="accent6" w:themeShade="80"/>
              </w:rPr>
              <w:t>Powdermill</w:t>
            </w:r>
          </w:p>
        </w:tc>
      </w:tr>
      <w:tr w:rsidR="000D067E" w:rsidRPr="000D067E" w14:paraId="35D381CE" w14:textId="77777777" w:rsidTr="004B5AAC">
        <w:trPr>
          <w:trHeight w:val="290"/>
        </w:trPr>
        <w:tc>
          <w:tcPr>
            <w:tcW w:w="2977" w:type="dxa"/>
            <w:noWrap/>
            <w:vAlign w:val="bottom"/>
            <w:hideMark/>
          </w:tcPr>
          <w:p w14:paraId="72021693" w14:textId="77777777" w:rsidR="00F37465" w:rsidRPr="000D067E" w:rsidRDefault="00F37465" w:rsidP="00194003">
            <w:pPr>
              <w:rPr>
                <w:i/>
                <w:iCs/>
                <w:color w:val="385623" w:themeColor="accent6" w:themeShade="80"/>
              </w:rPr>
            </w:pPr>
            <w:r w:rsidRPr="000D067E">
              <w:rPr>
                <w:i/>
                <w:iCs/>
                <w:color w:val="385623" w:themeColor="accent6" w:themeShade="80"/>
              </w:rPr>
              <w:t>Notiophilus aeneus</w:t>
            </w:r>
          </w:p>
        </w:tc>
        <w:tc>
          <w:tcPr>
            <w:tcW w:w="1276" w:type="dxa"/>
            <w:noWrap/>
            <w:vAlign w:val="bottom"/>
            <w:hideMark/>
          </w:tcPr>
          <w:p w14:paraId="55290AEC" w14:textId="77777777" w:rsidR="00F37465" w:rsidRPr="000D067E" w:rsidRDefault="00F37465" w:rsidP="00194003">
            <w:pPr>
              <w:rPr>
                <w:color w:val="385623" w:themeColor="accent6" w:themeShade="80"/>
              </w:rPr>
            </w:pPr>
            <w:r w:rsidRPr="000D067E">
              <w:rPr>
                <w:color w:val="385623" w:themeColor="accent6" w:themeShade="80"/>
              </w:rPr>
              <w:t>m</w:t>
            </w:r>
          </w:p>
        </w:tc>
        <w:tc>
          <w:tcPr>
            <w:tcW w:w="1984" w:type="dxa"/>
            <w:noWrap/>
            <w:vAlign w:val="bottom"/>
            <w:hideMark/>
          </w:tcPr>
          <w:p w14:paraId="2294F3F3" w14:textId="77777777" w:rsidR="00F37465" w:rsidRPr="000D067E" w:rsidRDefault="00F37465" w:rsidP="00194003">
            <w:pPr>
              <w:rPr>
                <w:color w:val="385623" w:themeColor="accent6" w:themeShade="80"/>
              </w:rPr>
            </w:pPr>
            <w:r w:rsidRPr="000D067E">
              <w:rPr>
                <w:color w:val="385623" w:themeColor="accent6" w:themeShade="80"/>
              </w:rPr>
              <w:t>819608</w:t>
            </w:r>
          </w:p>
        </w:tc>
        <w:tc>
          <w:tcPr>
            <w:tcW w:w="2835" w:type="dxa"/>
            <w:noWrap/>
            <w:vAlign w:val="bottom"/>
            <w:hideMark/>
          </w:tcPr>
          <w:p w14:paraId="475F808D" w14:textId="77777777" w:rsidR="00F37465" w:rsidRPr="000D067E" w:rsidRDefault="00F37465" w:rsidP="00194003">
            <w:pPr>
              <w:rPr>
                <w:color w:val="385623" w:themeColor="accent6" w:themeShade="80"/>
              </w:rPr>
            </w:pPr>
            <w:r w:rsidRPr="000D067E">
              <w:rPr>
                <w:color w:val="385623" w:themeColor="accent6" w:themeShade="80"/>
              </w:rPr>
              <w:t>Powdermill</w:t>
            </w:r>
          </w:p>
        </w:tc>
      </w:tr>
      <w:tr w:rsidR="000D067E" w:rsidRPr="000D067E" w14:paraId="29582879" w14:textId="77777777" w:rsidTr="004B5AAC">
        <w:trPr>
          <w:trHeight w:val="290"/>
        </w:trPr>
        <w:tc>
          <w:tcPr>
            <w:tcW w:w="2977" w:type="dxa"/>
            <w:noWrap/>
            <w:vAlign w:val="bottom"/>
            <w:hideMark/>
          </w:tcPr>
          <w:p w14:paraId="0E279AD9" w14:textId="77777777" w:rsidR="00F37465" w:rsidRPr="000D067E" w:rsidRDefault="00F37465" w:rsidP="00194003">
            <w:pPr>
              <w:rPr>
                <w:i/>
                <w:iCs/>
                <w:color w:val="385623" w:themeColor="accent6" w:themeShade="80"/>
              </w:rPr>
            </w:pPr>
            <w:r w:rsidRPr="000D067E">
              <w:rPr>
                <w:i/>
                <w:iCs/>
                <w:color w:val="385623" w:themeColor="accent6" w:themeShade="80"/>
              </w:rPr>
              <w:t>Olisthopus parmatus</w:t>
            </w:r>
          </w:p>
        </w:tc>
        <w:tc>
          <w:tcPr>
            <w:tcW w:w="1276" w:type="dxa"/>
            <w:noWrap/>
            <w:vAlign w:val="bottom"/>
            <w:hideMark/>
          </w:tcPr>
          <w:p w14:paraId="206C3699" w14:textId="77777777" w:rsidR="00F37465" w:rsidRPr="000D067E" w:rsidRDefault="00F37465" w:rsidP="00194003">
            <w:pPr>
              <w:rPr>
                <w:color w:val="385623" w:themeColor="accent6" w:themeShade="80"/>
              </w:rPr>
            </w:pPr>
            <w:r w:rsidRPr="000D067E">
              <w:rPr>
                <w:color w:val="385623" w:themeColor="accent6" w:themeShade="80"/>
              </w:rPr>
              <w:t>f</w:t>
            </w:r>
          </w:p>
        </w:tc>
        <w:tc>
          <w:tcPr>
            <w:tcW w:w="1984" w:type="dxa"/>
            <w:noWrap/>
            <w:vAlign w:val="bottom"/>
            <w:hideMark/>
          </w:tcPr>
          <w:p w14:paraId="72775529" w14:textId="77777777" w:rsidR="00F37465" w:rsidRPr="000D067E" w:rsidRDefault="00F37465" w:rsidP="00194003">
            <w:pPr>
              <w:rPr>
                <w:color w:val="385623" w:themeColor="accent6" w:themeShade="80"/>
              </w:rPr>
            </w:pPr>
            <w:r w:rsidRPr="000D067E">
              <w:rPr>
                <w:color w:val="385623" w:themeColor="accent6" w:themeShade="80"/>
              </w:rPr>
              <w:t>819630</w:t>
            </w:r>
          </w:p>
        </w:tc>
        <w:tc>
          <w:tcPr>
            <w:tcW w:w="2835" w:type="dxa"/>
            <w:noWrap/>
            <w:vAlign w:val="bottom"/>
            <w:hideMark/>
          </w:tcPr>
          <w:p w14:paraId="670AEDF8" w14:textId="77777777" w:rsidR="00F37465" w:rsidRPr="000D067E" w:rsidRDefault="00F37465" w:rsidP="00194003">
            <w:pPr>
              <w:rPr>
                <w:color w:val="385623" w:themeColor="accent6" w:themeShade="80"/>
              </w:rPr>
            </w:pPr>
            <w:r w:rsidRPr="000D067E">
              <w:rPr>
                <w:color w:val="385623" w:themeColor="accent6" w:themeShade="80"/>
              </w:rPr>
              <w:t>Powdermill</w:t>
            </w:r>
          </w:p>
        </w:tc>
      </w:tr>
      <w:tr w:rsidR="000D067E" w:rsidRPr="000D067E" w14:paraId="402A419A" w14:textId="77777777" w:rsidTr="004B5AAC">
        <w:trPr>
          <w:trHeight w:val="290"/>
        </w:trPr>
        <w:tc>
          <w:tcPr>
            <w:tcW w:w="2977" w:type="dxa"/>
            <w:noWrap/>
            <w:vAlign w:val="bottom"/>
            <w:hideMark/>
          </w:tcPr>
          <w:p w14:paraId="36157A95" w14:textId="77777777" w:rsidR="00F37465" w:rsidRPr="000D067E" w:rsidRDefault="00F37465" w:rsidP="00194003">
            <w:pPr>
              <w:rPr>
                <w:i/>
                <w:iCs/>
                <w:color w:val="385623" w:themeColor="accent6" w:themeShade="80"/>
              </w:rPr>
            </w:pPr>
            <w:r w:rsidRPr="000D067E">
              <w:rPr>
                <w:i/>
                <w:iCs/>
                <w:color w:val="385623" w:themeColor="accent6" w:themeShade="80"/>
              </w:rPr>
              <w:t>Olisthopus parmatus</w:t>
            </w:r>
          </w:p>
        </w:tc>
        <w:tc>
          <w:tcPr>
            <w:tcW w:w="1276" w:type="dxa"/>
            <w:noWrap/>
            <w:vAlign w:val="bottom"/>
            <w:hideMark/>
          </w:tcPr>
          <w:p w14:paraId="710C6AB0" w14:textId="77777777" w:rsidR="00F37465" w:rsidRPr="000D067E" w:rsidRDefault="00F37465" w:rsidP="00194003">
            <w:pPr>
              <w:rPr>
                <w:color w:val="385623" w:themeColor="accent6" w:themeShade="80"/>
              </w:rPr>
            </w:pPr>
            <w:r w:rsidRPr="000D067E">
              <w:rPr>
                <w:color w:val="385623" w:themeColor="accent6" w:themeShade="80"/>
              </w:rPr>
              <w:t>f</w:t>
            </w:r>
          </w:p>
        </w:tc>
        <w:tc>
          <w:tcPr>
            <w:tcW w:w="1984" w:type="dxa"/>
            <w:noWrap/>
            <w:vAlign w:val="bottom"/>
            <w:hideMark/>
          </w:tcPr>
          <w:p w14:paraId="0465C380" w14:textId="77777777" w:rsidR="00F37465" w:rsidRPr="000D067E" w:rsidRDefault="00F37465" w:rsidP="00194003">
            <w:pPr>
              <w:rPr>
                <w:color w:val="385623" w:themeColor="accent6" w:themeShade="80"/>
              </w:rPr>
            </w:pPr>
            <w:r w:rsidRPr="000D067E">
              <w:rPr>
                <w:color w:val="385623" w:themeColor="accent6" w:themeShade="80"/>
              </w:rPr>
              <w:t>819633</w:t>
            </w:r>
          </w:p>
        </w:tc>
        <w:tc>
          <w:tcPr>
            <w:tcW w:w="2835" w:type="dxa"/>
            <w:noWrap/>
            <w:vAlign w:val="bottom"/>
            <w:hideMark/>
          </w:tcPr>
          <w:p w14:paraId="4F09A5CB" w14:textId="77777777" w:rsidR="00F37465" w:rsidRPr="000D067E" w:rsidRDefault="00F37465" w:rsidP="00194003">
            <w:pPr>
              <w:rPr>
                <w:color w:val="385623" w:themeColor="accent6" w:themeShade="80"/>
              </w:rPr>
            </w:pPr>
            <w:r w:rsidRPr="000D067E">
              <w:rPr>
                <w:color w:val="385623" w:themeColor="accent6" w:themeShade="80"/>
              </w:rPr>
              <w:t>Powdermill</w:t>
            </w:r>
          </w:p>
        </w:tc>
      </w:tr>
      <w:tr w:rsidR="000D067E" w:rsidRPr="000D067E" w14:paraId="07331146" w14:textId="77777777" w:rsidTr="004B5AAC">
        <w:trPr>
          <w:trHeight w:val="290"/>
        </w:trPr>
        <w:tc>
          <w:tcPr>
            <w:tcW w:w="2977" w:type="dxa"/>
            <w:noWrap/>
            <w:vAlign w:val="bottom"/>
            <w:hideMark/>
          </w:tcPr>
          <w:p w14:paraId="30237728" w14:textId="77777777" w:rsidR="00F37465" w:rsidRPr="000D067E" w:rsidRDefault="00F37465" w:rsidP="00194003">
            <w:pPr>
              <w:rPr>
                <w:i/>
                <w:iCs/>
                <w:color w:val="385623" w:themeColor="accent6" w:themeShade="80"/>
              </w:rPr>
            </w:pPr>
            <w:r w:rsidRPr="000D067E">
              <w:rPr>
                <w:i/>
                <w:iCs/>
                <w:color w:val="385623" w:themeColor="accent6" w:themeShade="80"/>
              </w:rPr>
              <w:t>Olisthopus parmatus</w:t>
            </w:r>
          </w:p>
        </w:tc>
        <w:tc>
          <w:tcPr>
            <w:tcW w:w="1276" w:type="dxa"/>
            <w:noWrap/>
            <w:vAlign w:val="bottom"/>
            <w:hideMark/>
          </w:tcPr>
          <w:p w14:paraId="5B9EF493" w14:textId="77777777" w:rsidR="00F37465" w:rsidRPr="000D067E" w:rsidRDefault="00F37465" w:rsidP="00194003">
            <w:pPr>
              <w:rPr>
                <w:color w:val="385623" w:themeColor="accent6" w:themeShade="80"/>
              </w:rPr>
            </w:pPr>
            <w:r w:rsidRPr="000D067E">
              <w:rPr>
                <w:color w:val="385623" w:themeColor="accent6" w:themeShade="80"/>
              </w:rPr>
              <w:t>f</w:t>
            </w:r>
          </w:p>
        </w:tc>
        <w:tc>
          <w:tcPr>
            <w:tcW w:w="1984" w:type="dxa"/>
            <w:noWrap/>
            <w:vAlign w:val="bottom"/>
            <w:hideMark/>
          </w:tcPr>
          <w:p w14:paraId="7C198A55" w14:textId="77777777" w:rsidR="00F37465" w:rsidRPr="000D067E" w:rsidRDefault="00F37465" w:rsidP="00194003">
            <w:pPr>
              <w:rPr>
                <w:color w:val="385623" w:themeColor="accent6" w:themeShade="80"/>
              </w:rPr>
            </w:pPr>
            <w:r w:rsidRPr="000D067E">
              <w:rPr>
                <w:color w:val="385623" w:themeColor="accent6" w:themeShade="80"/>
              </w:rPr>
              <w:t>OSUC 672763</w:t>
            </w:r>
          </w:p>
        </w:tc>
        <w:tc>
          <w:tcPr>
            <w:tcW w:w="2835" w:type="dxa"/>
            <w:noWrap/>
            <w:vAlign w:val="bottom"/>
            <w:hideMark/>
          </w:tcPr>
          <w:p w14:paraId="7ADCE466" w14:textId="77777777" w:rsidR="00F37465" w:rsidRPr="000D067E" w:rsidRDefault="00F37465" w:rsidP="00194003">
            <w:pPr>
              <w:rPr>
                <w:color w:val="385623" w:themeColor="accent6" w:themeShade="80"/>
              </w:rPr>
            </w:pPr>
            <w:r w:rsidRPr="000D067E">
              <w:rPr>
                <w:color w:val="385623" w:themeColor="accent6" w:themeShade="80"/>
              </w:rPr>
              <w:t>Powdermill</w:t>
            </w:r>
          </w:p>
        </w:tc>
      </w:tr>
      <w:tr w:rsidR="000D067E" w:rsidRPr="000D067E" w14:paraId="7CC06963" w14:textId="77777777" w:rsidTr="004B5AAC">
        <w:trPr>
          <w:trHeight w:val="290"/>
        </w:trPr>
        <w:tc>
          <w:tcPr>
            <w:tcW w:w="2977" w:type="dxa"/>
            <w:noWrap/>
            <w:vAlign w:val="bottom"/>
            <w:hideMark/>
          </w:tcPr>
          <w:p w14:paraId="4D2A536A" w14:textId="77777777" w:rsidR="00F37465" w:rsidRPr="000D067E" w:rsidRDefault="00F37465" w:rsidP="00194003">
            <w:pPr>
              <w:rPr>
                <w:i/>
                <w:iCs/>
                <w:color w:val="385623" w:themeColor="accent6" w:themeShade="80"/>
              </w:rPr>
            </w:pPr>
            <w:r w:rsidRPr="000D067E">
              <w:rPr>
                <w:i/>
                <w:iCs/>
                <w:color w:val="385623" w:themeColor="accent6" w:themeShade="80"/>
              </w:rPr>
              <w:t>Olisthopus parmatus</w:t>
            </w:r>
          </w:p>
        </w:tc>
        <w:tc>
          <w:tcPr>
            <w:tcW w:w="1276" w:type="dxa"/>
            <w:noWrap/>
            <w:vAlign w:val="bottom"/>
            <w:hideMark/>
          </w:tcPr>
          <w:p w14:paraId="6BCEF10E" w14:textId="77777777" w:rsidR="00F37465" w:rsidRPr="000D067E" w:rsidRDefault="00F37465" w:rsidP="00194003">
            <w:pPr>
              <w:rPr>
                <w:color w:val="385623" w:themeColor="accent6" w:themeShade="80"/>
              </w:rPr>
            </w:pPr>
            <w:r w:rsidRPr="000D067E">
              <w:rPr>
                <w:color w:val="385623" w:themeColor="accent6" w:themeShade="80"/>
              </w:rPr>
              <w:t>m</w:t>
            </w:r>
          </w:p>
        </w:tc>
        <w:tc>
          <w:tcPr>
            <w:tcW w:w="1984" w:type="dxa"/>
            <w:noWrap/>
            <w:vAlign w:val="bottom"/>
            <w:hideMark/>
          </w:tcPr>
          <w:p w14:paraId="7D02A755" w14:textId="77777777" w:rsidR="00F37465" w:rsidRPr="000D067E" w:rsidRDefault="00F37465" w:rsidP="00194003">
            <w:pPr>
              <w:rPr>
                <w:color w:val="385623" w:themeColor="accent6" w:themeShade="80"/>
              </w:rPr>
            </w:pPr>
            <w:r w:rsidRPr="000D067E">
              <w:rPr>
                <w:color w:val="385623" w:themeColor="accent6" w:themeShade="80"/>
              </w:rPr>
              <w:t>OSUC 672759</w:t>
            </w:r>
          </w:p>
        </w:tc>
        <w:tc>
          <w:tcPr>
            <w:tcW w:w="2835" w:type="dxa"/>
            <w:noWrap/>
            <w:vAlign w:val="bottom"/>
            <w:hideMark/>
          </w:tcPr>
          <w:p w14:paraId="69DA74D1" w14:textId="77777777" w:rsidR="00F37465" w:rsidRPr="000D067E" w:rsidRDefault="00F37465" w:rsidP="00194003">
            <w:pPr>
              <w:rPr>
                <w:color w:val="385623" w:themeColor="accent6" w:themeShade="80"/>
              </w:rPr>
            </w:pPr>
            <w:r w:rsidRPr="000D067E">
              <w:rPr>
                <w:color w:val="385623" w:themeColor="accent6" w:themeShade="80"/>
              </w:rPr>
              <w:t>Powdermill</w:t>
            </w:r>
          </w:p>
        </w:tc>
      </w:tr>
      <w:tr w:rsidR="000D067E" w:rsidRPr="000D067E" w14:paraId="38186939" w14:textId="77777777" w:rsidTr="004B5AAC">
        <w:trPr>
          <w:trHeight w:val="290"/>
        </w:trPr>
        <w:tc>
          <w:tcPr>
            <w:tcW w:w="2977" w:type="dxa"/>
            <w:noWrap/>
            <w:vAlign w:val="bottom"/>
            <w:hideMark/>
          </w:tcPr>
          <w:p w14:paraId="7C97F7A4" w14:textId="77777777" w:rsidR="00F37465" w:rsidRPr="000D067E" w:rsidRDefault="00F37465" w:rsidP="00194003">
            <w:pPr>
              <w:rPr>
                <w:i/>
                <w:iCs/>
                <w:color w:val="385623" w:themeColor="accent6" w:themeShade="80"/>
              </w:rPr>
            </w:pPr>
            <w:r w:rsidRPr="000D067E">
              <w:rPr>
                <w:i/>
                <w:iCs/>
                <w:color w:val="385623" w:themeColor="accent6" w:themeShade="80"/>
              </w:rPr>
              <w:t>Olisthopus parmatus</w:t>
            </w:r>
          </w:p>
        </w:tc>
        <w:tc>
          <w:tcPr>
            <w:tcW w:w="1276" w:type="dxa"/>
            <w:noWrap/>
            <w:vAlign w:val="bottom"/>
            <w:hideMark/>
          </w:tcPr>
          <w:p w14:paraId="6D04585E" w14:textId="77777777" w:rsidR="00F37465" w:rsidRPr="000D067E" w:rsidRDefault="00F37465" w:rsidP="00194003">
            <w:pPr>
              <w:rPr>
                <w:color w:val="385623" w:themeColor="accent6" w:themeShade="80"/>
              </w:rPr>
            </w:pPr>
            <w:r w:rsidRPr="000D067E">
              <w:rPr>
                <w:color w:val="385623" w:themeColor="accent6" w:themeShade="80"/>
              </w:rPr>
              <w:t>m</w:t>
            </w:r>
          </w:p>
        </w:tc>
        <w:tc>
          <w:tcPr>
            <w:tcW w:w="1984" w:type="dxa"/>
            <w:noWrap/>
            <w:vAlign w:val="bottom"/>
            <w:hideMark/>
          </w:tcPr>
          <w:p w14:paraId="5ABF0FD9" w14:textId="77777777" w:rsidR="00F37465" w:rsidRPr="000D067E" w:rsidRDefault="00F37465" w:rsidP="00194003">
            <w:pPr>
              <w:rPr>
                <w:color w:val="385623" w:themeColor="accent6" w:themeShade="80"/>
              </w:rPr>
            </w:pPr>
            <w:r w:rsidRPr="000D067E">
              <w:rPr>
                <w:color w:val="385623" w:themeColor="accent6" w:themeShade="80"/>
              </w:rPr>
              <w:t>OSUC 672760</w:t>
            </w:r>
          </w:p>
        </w:tc>
        <w:tc>
          <w:tcPr>
            <w:tcW w:w="2835" w:type="dxa"/>
            <w:noWrap/>
            <w:vAlign w:val="bottom"/>
            <w:hideMark/>
          </w:tcPr>
          <w:p w14:paraId="6ECFE1DA" w14:textId="77777777" w:rsidR="00F37465" w:rsidRPr="000D067E" w:rsidRDefault="00F37465" w:rsidP="00194003">
            <w:pPr>
              <w:rPr>
                <w:color w:val="385623" w:themeColor="accent6" w:themeShade="80"/>
              </w:rPr>
            </w:pPr>
            <w:r w:rsidRPr="000D067E">
              <w:rPr>
                <w:color w:val="385623" w:themeColor="accent6" w:themeShade="80"/>
              </w:rPr>
              <w:t>Powdermill</w:t>
            </w:r>
          </w:p>
        </w:tc>
      </w:tr>
      <w:tr w:rsidR="000D067E" w:rsidRPr="000D067E" w14:paraId="3D9A1225" w14:textId="77777777" w:rsidTr="004B5AAC">
        <w:trPr>
          <w:trHeight w:val="290"/>
        </w:trPr>
        <w:tc>
          <w:tcPr>
            <w:tcW w:w="2977" w:type="dxa"/>
            <w:noWrap/>
            <w:vAlign w:val="bottom"/>
            <w:hideMark/>
          </w:tcPr>
          <w:p w14:paraId="1B898175" w14:textId="77777777" w:rsidR="00F37465" w:rsidRPr="000D067E" w:rsidRDefault="00F37465" w:rsidP="00194003">
            <w:pPr>
              <w:rPr>
                <w:i/>
                <w:iCs/>
                <w:color w:val="385623" w:themeColor="accent6" w:themeShade="80"/>
              </w:rPr>
            </w:pPr>
            <w:r w:rsidRPr="000D067E">
              <w:rPr>
                <w:i/>
                <w:iCs/>
                <w:color w:val="385623" w:themeColor="accent6" w:themeShade="80"/>
              </w:rPr>
              <w:t>Patrobus longicornis</w:t>
            </w:r>
          </w:p>
        </w:tc>
        <w:tc>
          <w:tcPr>
            <w:tcW w:w="1276" w:type="dxa"/>
            <w:noWrap/>
            <w:vAlign w:val="bottom"/>
            <w:hideMark/>
          </w:tcPr>
          <w:p w14:paraId="05381F81" w14:textId="77777777" w:rsidR="00F37465" w:rsidRPr="000D067E" w:rsidRDefault="00F37465" w:rsidP="00194003">
            <w:pPr>
              <w:rPr>
                <w:color w:val="385623" w:themeColor="accent6" w:themeShade="80"/>
              </w:rPr>
            </w:pPr>
            <w:r w:rsidRPr="000D067E">
              <w:rPr>
                <w:color w:val="385623" w:themeColor="accent6" w:themeShade="80"/>
              </w:rPr>
              <w:t>f</w:t>
            </w:r>
          </w:p>
        </w:tc>
        <w:tc>
          <w:tcPr>
            <w:tcW w:w="1984" w:type="dxa"/>
            <w:noWrap/>
            <w:vAlign w:val="bottom"/>
            <w:hideMark/>
          </w:tcPr>
          <w:p w14:paraId="551D3B9A" w14:textId="77777777" w:rsidR="00F37465" w:rsidRPr="000D067E" w:rsidRDefault="00F37465" w:rsidP="00194003">
            <w:pPr>
              <w:rPr>
                <w:color w:val="385623" w:themeColor="accent6" w:themeShade="80"/>
              </w:rPr>
            </w:pPr>
            <w:r w:rsidRPr="000D067E">
              <w:rPr>
                <w:color w:val="385623" w:themeColor="accent6" w:themeShade="80"/>
              </w:rPr>
              <w:t>819693</w:t>
            </w:r>
          </w:p>
        </w:tc>
        <w:tc>
          <w:tcPr>
            <w:tcW w:w="2835" w:type="dxa"/>
            <w:noWrap/>
            <w:vAlign w:val="bottom"/>
            <w:hideMark/>
          </w:tcPr>
          <w:p w14:paraId="5D84756F" w14:textId="77777777" w:rsidR="00F37465" w:rsidRPr="000D067E" w:rsidRDefault="00F37465" w:rsidP="00194003">
            <w:pPr>
              <w:rPr>
                <w:color w:val="385623" w:themeColor="accent6" w:themeShade="80"/>
              </w:rPr>
            </w:pPr>
            <w:r w:rsidRPr="000D067E">
              <w:rPr>
                <w:color w:val="385623" w:themeColor="accent6" w:themeShade="80"/>
              </w:rPr>
              <w:t>Powdermill</w:t>
            </w:r>
          </w:p>
        </w:tc>
      </w:tr>
      <w:tr w:rsidR="000D067E" w:rsidRPr="000D067E" w14:paraId="673B5AB0" w14:textId="77777777" w:rsidTr="004B5AAC">
        <w:trPr>
          <w:trHeight w:val="290"/>
        </w:trPr>
        <w:tc>
          <w:tcPr>
            <w:tcW w:w="2977" w:type="dxa"/>
            <w:noWrap/>
            <w:vAlign w:val="bottom"/>
            <w:hideMark/>
          </w:tcPr>
          <w:p w14:paraId="5AB6E1B8" w14:textId="77777777" w:rsidR="00F37465" w:rsidRPr="000D067E" w:rsidRDefault="00F37465" w:rsidP="00194003">
            <w:pPr>
              <w:rPr>
                <w:i/>
                <w:iCs/>
                <w:color w:val="385623" w:themeColor="accent6" w:themeShade="80"/>
              </w:rPr>
            </w:pPr>
            <w:r w:rsidRPr="000D067E">
              <w:rPr>
                <w:i/>
                <w:iCs/>
                <w:color w:val="385623" w:themeColor="accent6" w:themeShade="80"/>
              </w:rPr>
              <w:t>Platynus angustatus</w:t>
            </w:r>
          </w:p>
        </w:tc>
        <w:tc>
          <w:tcPr>
            <w:tcW w:w="1276" w:type="dxa"/>
            <w:noWrap/>
            <w:vAlign w:val="bottom"/>
            <w:hideMark/>
          </w:tcPr>
          <w:p w14:paraId="34FE263D" w14:textId="77777777" w:rsidR="00F37465" w:rsidRPr="000D067E" w:rsidRDefault="00F37465" w:rsidP="00194003">
            <w:pPr>
              <w:rPr>
                <w:color w:val="385623" w:themeColor="accent6" w:themeShade="80"/>
              </w:rPr>
            </w:pPr>
            <w:r w:rsidRPr="000D067E">
              <w:rPr>
                <w:color w:val="385623" w:themeColor="accent6" w:themeShade="80"/>
              </w:rPr>
              <w:t>m</w:t>
            </w:r>
          </w:p>
        </w:tc>
        <w:tc>
          <w:tcPr>
            <w:tcW w:w="1984" w:type="dxa"/>
            <w:noWrap/>
            <w:vAlign w:val="bottom"/>
            <w:hideMark/>
          </w:tcPr>
          <w:p w14:paraId="150DB633" w14:textId="77777777" w:rsidR="00F37465" w:rsidRPr="000D067E" w:rsidRDefault="00F37465" w:rsidP="00194003">
            <w:pPr>
              <w:rPr>
                <w:color w:val="385623" w:themeColor="accent6" w:themeShade="80"/>
              </w:rPr>
            </w:pPr>
            <w:r w:rsidRPr="000D067E">
              <w:rPr>
                <w:color w:val="385623" w:themeColor="accent6" w:themeShade="80"/>
              </w:rPr>
              <w:t>819612</w:t>
            </w:r>
          </w:p>
        </w:tc>
        <w:tc>
          <w:tcPr>
            <w:tcW w:w="2835" w:type="dxa"/>
            <w:noWrap/>
            <w:vAlign w:val="bottom"/>
            <w:hideMark/>
          </w:tcPr>
          <w:p w14:paraId="4A13734E" w14:textId="77777777" w:rsidR="00F37465" w:rsidRPr="000D067E" w:rsidRDefault="00F37465" w:rsidP="00194003">
            <w:pPr>
              <w:rPr>
                <w:color w:val="385623" w:themeColor="accent6" w:themeShade="80"/>
              </w:rPr>
            </w:pPr>
            <w:r w:rsidRPr="000D067E">
              <w:rPr>
                <w:color w:val="385623" w:themeColor="accent6" w:themeShade="80"/>
              </w:rPr>
              <w:t>Powdermill</w:t>
            </w:r>
          </w:p>
        </w:tc>
      </w:tr>
      <w:tr w:rsidR="000D067E" w:rsidRPr="000D067E" w14:paraId="033458C9" w14:textId="77777777" w:rsidTr="004B5AAC">
        <w:trPr>
          <w:trHeight w:val="290"/>
        </w:trPr>
        <w:tc>
          <w:tcPr>
            <w:tcW w:w="2977" w:type="dxa"/>
            <w:noWrap/>
            <w:vAlign w:val="bottom"/>
            <w:hideMark/>
          </w:tcPr>
          <w:p w14:paraId="6B130C98" w14:textId="77777777" w:rsidR="00F37465" w:rsidRPr="000D067E" w:rsidRDefault="00F37465" w:rsidP="00194003">
            <w:pPr>
              <w:rPr>
                <w:i/>
                <w:iCs/>
                <w:color w:val="385623" w:themeColor="accent6" w:themeShade="80"/>
              </w:rPr>
            </w:pPr>
            <w:r w:rsidRPr="000D067E">
              <w:rPr>
                <w:i/>
                <w:iCs/>
                <w:color w:val="385623" w:themeColor="accent6" w:themeShade="80"/>
              </w:rPr>
              <w:t>Platynus angustatus</w:t>
            </w:r>
          </w:p>
        </w:tc>
        <w:tc>
          <w:tcPr>
            <w:tcW w:w="1276" w:type="dxa"/>
            <w:noWrap/>
            <w:vAlign w:val="bottom"/>
            <w:hideMark/>
          </w:tcPr>
          <w:p w14:paraId="54D70A52" w14:textId="77777777" w:rsidR="00F37465" w:rsidRPr="000D067E" w:rsidRDefault="00F37465" w:rsidP="00194003">
            <w:pPr>
              <w:rPr>
                <w:color w:val="385623" w:themeColor="accent6" w:themeShade="80"/>
              </w:rPr>
            </w:pPr>
            <w:r w:rsidRPr="000D067E">
              <w:rPr>
                <w:color w:val="385623" w:themeColor="accent6" w:themeShade="80"/>
              </w:rPr>
              <w:t>m</w:t>
            </w:r>
          </w:p>
        </w:tc>
        <w:tc>
          <w:tcPr>
            <w:tcW w:w="1984" w:type="dxa"/>
            <w:noWrap/>
            <w:vAlign w:val="bottom"/>
            <w:hideMark/>
          </w:tcPr>
          <w:p w14:paraId="58B3C33B" w14:textId="77777777" w:rsidR="00F37465" w:rsidRPr="000D067E" w:rsidRDefault="00F37465" w:rsidP="00194003">
            <w:pPr>
              <w:rPr>
                <w:color w:val="385623" w:themeColor="accent6" w:themeShade="80"/>
              </w:rPr>
            </w:pPr>
            <w:r w:rsidRPr="000D067E">
              <w:rPr>
                <w:color w:val="385623" w:themeColor="accent6" w:themeShade="80"/>
              </w:rPr>
              <w:t>819615</w:t>
            </w:r>
          </w:p>
        </w:tc>
        <w:tc>
          <w:tcPr>
            <w:tcW w:w="2835" w:type="dxa"/>
            <w:noWrap/>
            <w:vAlign w:val="bottom"/>
            <w:hideMark/>
          </w:tcPr>
          <w:p w14:paraId="0355874D" w14:textId="77777777" w:rsidR="00F37465" w:rsidRPr="000D067E" w:rsidRDefault="00F37465" w:rsidP="00194003">
            <w:pPr>
              <w:rPr>
                <w:color w:val="385623" w:themeColor="accent6" w:themeShade="80"/>
              </w:rPr>
            </w:pPr>
            <w:r w:rsidRPr="000D067E">
              <w:rPr>
                <w:color w:val="385623" w:themeColor="accent6" w:themeShade="80"/>
              </w:rPr>
              <w:t>Powdermill</w:t>
            </w:r>
          </w:p>
        </w:tc>
      </w:tr>
      <w:tr w:rsidR="000D067E" w:rsidRPr="000D067E" w14:paraId="02DF0042" w14:textId="77777777" w:rsidTr="004B5AAC">
        <w:trPr>
          <w:trHeight w:val="290"/>
        </w:trPr>
        <w:tc>
          <w:tcPr>
            <w:tcW w:w="2977" w:type="dxa"/>
            <w:noWrap/>
            <w:vAlign w:val="bottom"/>
            <w:hideMark/>
          </w:tcPr>
          <w:p w14:paraId="0A3ED942" w14:textId="77777777" w:rsidR="00F37465" w:rsidRPr="000D067E" w:rsidRDefault="00F37465" w:rsidP="00194003">
            <w:pPr>
              <w:rPr>
                <w:i/>
                <w:iCs/>
                <w:color w:val="385623" w:themeColor="accent6" w:themeShade="80"/>
              </w:rPr>
            </w:pPr>
            <w:r w:rsidRPr="000D067E">
              <w:rPr>
                <w:i/>
                <w:iCs/>
                <w:color w:val="385623" w:themeColor="accent6" w:themeShade="80"/>
              </w:rPr>
              <w:t>Platynus angustatus</w:t>
            </w:r>
          </w:p>
        </w:tc>
        <w:tc>
          <w:tcPr>
            <w:tcW w:w="1276" w:type="dxa"/>
            <w:noWrap/>
            <w:vAlign w:val="bottom"/>
            <w:hideMark/>
          </w:tcPr>
          <w:p w14:paraId="28218256" w14:textId="77777777" w:rsidR="00F37465" w:rsidRPr="000D067E" w:rsidRDefault="00F37465" w:rsidP="00194003">
            <w:pPr>
              <w:rPr>
                <w:color w:val="385623" w:themeColor="accent6" w:themeShade="80"/>
              </w:rPr>
            </w:pPr>
            <w:r w:rsidRPr="000D067E">
              <w:rPr>
                <w:color w:val="385623" w:themeColor="accent6" w:themeShade="80"/>
              </w:rPr>
              <w:t>m</w:t>
            </w:r>
          </w:p>
        </w:tc>
        <w:tc>
          <w:tcPr>
            <w:tcW w:w="1984" w:type="dxa"/>
            <w:noWrap/>
            <w:vAlign w:val="bottom"/>
            <w:hideMark/>
          </w:tcPr>
          <w:p w14:paraId="2891E10B" w14:textId="77777777" w:rsidR="00F37465" w:rsidRPr="000D067E" w:rsidRDefault="00F37465" w:rsidP="00194003">
            <w:pPr>
              <w:rPr>
                <w:color w:val="385623" w:themeColor="accent6" w:themeShade="80"/>
              </w:rPr>
            </w:pPr>
            <w:r w:rsidRPr="000D067E">
              <w:rPr>
                <w:color w:val="385623" w:themeColor="accent6" w:themeShade="80"/>
              </w:rPr>
              <w:t>819618</w:t>
            </w:r>
          </w:p>
        </w:tc>
        <w:tc>
          <w:tcPr>
            <w:tcW w:w="2835" w:type="dxa"/>
            <w:noWrap/>
            <w:vAlign w:val="bottom"/>
            <w:hideMark/>
          </w:tcPr>
          <w:p w14:paraId="7F733C58" w14:textId="77777777" w:rsidR="00F37465" w:rsidRPr="000D067E" w:rsidRDefault="00F37465" w:rsidP="00194003">
            <w:pPr>
              <w:rPr>
                <w:color w:val="385623" w:themeColor="accent6" w:themeShade="80"/>
              </w:rPr>
            </w:pPr>
            <w:r w:rsidRPr="000D067E">
              <w:rPr>
                <w:color w:val="385623" w:themeColor="accent6" w:themeShade="80"/>
              </w:rPr>
              <w:t>Powdermill</w:t>
            </w:r>
          </w:p>
        </w:tc>
      </w:tr>
      <w:tr w:rsidR="000D067E" w:rsidRPr="000D067E" w14:paraId="046A6043" w14:textId="77777777" w:rsidTr="004B5AAC">
        <w:trPr>
          <w:trHeight w:val="290"/>
        </w:trPr>
        <w:tc>
          <w:tcPr>
            <w:tcW w:w="2977" w:type="dxa"/>
            <w:noWrap/>
            <w:vAlign w:val="bottom"/>
            <w:hideMark/>
          </w:tcPr>
          <w:p w14:paraId="40199EA5" w14:textId="77777777" w:rsidR="00F37465" w:rsidRPr="000D067E" w:rsidRDefault="00F37465" w:rsidP="00194003">
            <w:pPr>
              <w:rPr>
                <w:i/>
                <w:iCs/>
                <w:color w:val="385623" w:themeColor="accent6" w:themeShade="80"/>
              </w:rPr>
            </w:pPr>
            <w:r w:rsidRPr="000D067E">
              <w:rPr>
                <w:i/>
                <w:iCs/>
                <w:color w:val="385623" w:themeColor="accent6" w:themeShade="80"/>
              </w:rPr>
              <w:t>Platynus angustatus</w:t>
            </w:r>
          </w:p>
        </w:tc>
        <w:tc>
          <w:tcPr>
            <w:tcW w:w="1276" w:type="dxa"/>
            <w:noWrap/>
            <w:vAlign w:val="bottom"/>
            <w:hideMark/>
          </w:tcPr>
          <w:p w14:paraId="31E80267" w14:textId="77777777" w:rsidR="00F37465" w:rsidRPr="000D067E" w:rsidRDefault="00F37465" w:rsidP="00194003">
            <w:pPr>
              <w:rPr>
                <w:color w:val="385623" w:themeColor="accent6" w:themeShade="80"/>
              </w:rPr>
            </w:pPr>
            <w:r w:rsidRPr="000D067E">
              <w:rPr>
                <w:color w:val="385623" w:themeColor="accent6" w:themeShade="80"/>
              </w:rPr>
              <w:t>f</w:t>
            </w:r>
          </w:p>
        </w:tc>
        <w:tc>
          <w:tcPr>
            <w:tcW w:w="1984" w:type="dxa"/>
            <w:noWrap/>
            <w:vAlign w:val="bottom"/>
            <w:hideMark/>
          </w:tcPr>
          <w:p w14:paraId="2CB0E776" w14:textId="77777777" w:rsidR="00F37465" w:rsidRPr="000D067E" w:rsidRDefault="00F37465" w:rsidP="00194003">
            <w:pPr>
              <w:rPr>
                <w:color w:val="385623" w:themeColor="accent6" w:themeShade="80"/>
              </w:rPr>
            </w:pPr>
            <w:r w:rsidRPr="000D067E">
              <w:rPr>
                <w:color w:val="385623" w:themeColor="accent6" w:themeShade="80"/>
              </w:rPr>
              <w:t>819621</w:t>
            </w:r>
          </w:p>
        </w:tc>
        <w:tc>
          <w:tcPr>
            <w:tcW w:w="2835" w:type="dxa"/>
            <w:noWrap/>
            <w:vAlign w:val="bottom"/>
            <w:hideMark/>
          </w:tcPr>
          <w:p w14:paraId="19AC5CA2" w14:textId="77777777" w:rsidR="00F37465" w:rsidRPr="000D067E" w:rsidRDefault="00F37465" w:rsidP="00194003">
            <w:pPr>
              <w:rPr>
                <w:color w:val="385623" w:themeColor="accent6" w:themeShade="80"/>
              </w:rPr>
            </w:pPr>
            <w:r w:rsidRPr="000D067E">
              <w:rPr>
                <w:color w:val="385623" w:themeColor="accent6" w:themeShade="80"/>
              </w:rPr>
              <w:t>Powdermill</w:t>
            </w:r>
          </w:p>
        </w:tc>
      </w:tr>
      <w:tr w:rsidR="000D067E" w:rsidRPr="000D067E" w14:paraId="0FC21539" w14:textId="77777777" w:rsidTr="004B5AAC">
        <w:trPr>
          <w:trHeight w:val="290"/>
        </w:trPr>
        <w:tc>
          <w:tcPr>
            <w:tcW w:w="2977" w:type="dxa"/>
            <w:noWrap/>
            <w:vAlign w:val="bottom"/>
            <w:hideMark/>
          </w:tcPr>
          <w:p w14:paraId="7FFBA0A9" w14:textId="77777777" w:rsidR="00F37465" w:rsidRPr="000D067E" w:rsidRDefault="00F37465" w:rsidP="00194003">
            <w:pPr>
              <w:rPr>
                <w:i/>
                <w:iCs/>
                <w:color w:val="385623" w:themeColor="accent6" w:themeShade="80"/>
              </w:rPr>
            </w:pPr>
            <w:r w:rsidRPr="000D067E">
              <w:rPr>
                <w:i/>
                <w:iCs/>
                <w:color w:val="385623" w:themeColor="accent6" w:themeShade="80"/>
              </w:rPr>
              <w:t>Platynus angustatus</w:t>
            </w:r>
          </w:p>
        </w:tc>
        <w:tc>
          <w:tcPr>
            <w:tcW w:w="1276" w:type="dxa"/>
            <w:noWrap/>
            <w:vAlign w:val="bottom"/>
            <w:hideMark/>
          </w:tcPr>
          <w:p w14:paraId="734F67AE" w14:textId="77777777" w:rsidR="00F37465" w:rsidRPr="000D067E" w:rsidRDefault="00F37465" w:rsidP="00194003">
            <w:pPr>
              <w:rPr>
                <w:color w:val="385623" w:themeColor="accent6" w:themeShade="80"/>
              </w:rPr>
            </w:pPr>
            <w:r w:rsidRPr="000D067E">
              <w:rPr>
                <w:color w:val="385623" w:themeColor="accent6" w:themeShade="80"/>
              </w:rPr>
              <w:t>f</w:t>
            </w:r>
          </w:p>
        </w:tc>
        <w:tc>
          <w:tcPr>
            <w:tcW w:w="1984" w:type="dxa"/>
            <w:noWrap/>
            <w:vAlign w:val="bottom"/>
            <w:hideMark/>
          </w:tcPr>
          <w:p w14:paraId="48497AD1" w14:textId="77777777" w:rsidR="00F37465" w:rsidRPr="000D067E" w:rsidRDefault="00F37465" w:rsidP="00194003">
            <w:pPr>
              <w:rPr>
                <w:color w:val="385623" w:themeColor="accent6" w:themeShade="80"/>
              </w:rPr>
            </w:pPr>
            <w:r w:rsidRPr="000D067E">
              <w:rPr>
                <w:color w:val="385623" w:themeColor="accent6" w:themeShade="80"/>
              </w:rPr>
              <w:t>819624</w:t>
            </w:r>
          </w:p>
        </w:tc>
        <w:tc>
          <w:tcPr>
            <w:tcW w:w="2835" w:type="dxa"/>
            <w:noWrap/>
            <w:vAlign w:val="bottom"/>
            <w:hideMark/>
          </w:tcPr>
          <w:p w14:paraId="45F98076" w14:textId="77777777" w:rsidR="00F37465" w:rsidRPr="000D067E" w:rsidRDefault="00F37465" w:rsidP="00194003">
            <w:pPr>
              <w:rPr>
                <w:color w:val="385623" w:themeColor="accent6" w:themeShade="80"/>
              </w:rPr>
            </w:pPr>
            <w:r w:rsidRPr="000D067E">
              <w:rPr>
                <w:color w:val="385623" w:themeColor="accent6" w:themeShade="80"/>
              </w:rPr>
              <w:t>Powdermill</w:t>
            </w:r>
          </w:p>
        </w:tc>
      </w:tr>
      <w:tr w:rsidR="000D067E" w:rsidRPr="000D067E" w14:paraId="0D2175D2" w14:textId="77777777" w:rsidTr="004B5AAC">
        <w:trPr>
          <w:trHeight w:val="290"/>
        </w:trPr>
        <w:tc>
          <w:tcPr>
            <w:tcW w:w="2977" w:type="dxa"/>
            <w:noWrap/>
            <w:vAlign w:val="bottom"/>
            <w:hideMark/>
          </w:tcPr>
          <w:p w14:paraId="23B4E3D5" w14:textId="77777777" w:rsidR="00F37465" w:rsidRPr="000D067E" w:rsidRDefault="00F37465" w:rsidP="00194003">
            <w:pPr>
              <w:rPr>
                <w:i/>
                <w:iCs/>
                <w:color w:val="385623" w:themeColor="accent6" w:themeShade="80"/>
              </w:rPr>
            </w:pPr>
            <w:r w:rsidRPr="000D067E">
              <w:rPr>
                <w:i/>
                <w:iCs/>
                <w:color w:val="385623" w:themeColor="accent6" w:themeShade="80"/>
              </w:rPr>
              <w:t>Platynus angustatus</w:t>
            </w:r>
          </w:p>
        </w:tc>
        <w:tc>
          <w:tcPr>
            <w:tcW w:w="1276" w:type="dxa"/>
            <w:noWrap/>
            <w:vAlign w:val="bottom"/>
            <w:hideMark/>
          </w:tcPr>
          <w:p w14:paraId="6D9517BA" w14:textId="77777777" w:rsidR="00F37465" w:rsidRPr="000D067E" w:rsidRDefault="00F37465" w:rsidP="00194003">
            <w:pPr>
              <w:rPr>
                <w:color w:val="385623" w:themeColor="accent6" w:themeShade="80"/>
              </w:rPr>
            </w:pPr>
            <w:r w:rsidRPr="000D067E">
              <w:rPr>
                <w:color w:val="385623" w:themeColor="accent6" w:themeShade="80"/>
              </w:rPr>
              <w:t>f</w:t>
            </w:r>
          </w:p>
        </w:tc>
        <w:tc>
          <w:tcPr>
            <w:tcW w:w="1984" w:type="dxa"/>
            <w:noWrap/>
            <w:vAlign w:val="bottom"/>
            <w:hideMark/>
          </w:tcPr>
          <w:p w14:paraId="0BBC2100" w14:textId="77777777" w:rsidR="00F37465" w:rsidRPr="000D067E" w:rsidRDefault="00F37465" w:rsidP="00194003">
            <w:pPr>
              <w:rPr>
                <w:color w:val="385623" w:themeColor="accent6" w:themeShade="80"/>
              </w:rPr>
            </w:pPr>
            <w:r w:rsidRPr="000D067E">
              <w:rPr>
                <w:color w:val="385623" w:themeColor="accent6" w:themeShade="80"/>
              </w:rPr>
              <w:t>819627</w:t>
            </w:r>
          </w:p>
        </w:tc>
        <w:tc>
          <w:tcPr>
            <w:tcW w:w="2835" w:type="dxa"/>
            <w:noWrap/>
            <w:vAlign w:val="bottom"/>
            <w:hideMark/>
          </w:tcPr>
          <w:p w14:paraId="4B4ABC2A" w14:textId="77777777" w:rsidR="00F37465" w:rsidRPr="000D067E" w:rsidRDefault="00F37465" w:rsidP="00194003">
            <w:pPr>
              <w:rPr>
                <w:color w:val="385623" w:themeColor="accent6" w:themeShade="80"/>
              </w:rPr>
            </w:pPr>
            <w:r w:rsidRPr="000D067E">
              <w:rPr>
                <w:color w:val="385623" w:themeColor="accent6" w:themeShade="80"/>
              </w:rPr>
              <w:t>Powdermill</w:t>
            </w:r>
          </w:p>
        </w:tc>
      </w:tr>
      <w:tr w:rsidR="000D067E" w:rsidRPr="000D067E" w14:paraId="1D887C68" w14:textId="77777777" w:rsidTr="004B5AAC">
        <w:trPr>
          <w:trHeight w:val="290"/>
        </w:trPr>
        <w:tc>
          <w:tcPr>
            <w:tcW w:w="2977" w:type="dxa"/>
            <w:noWrap/>
            <w:vAlign w:val="bottom"/>
            <w:hideMark/>
          </w:tcPr>
          <w:p w14:paraId="57B1B59B" w14:textId="77777777" w:rsidR="00F37465" w:rsidRPr="000D067E" w:rsidRDefault="00F37465" w:rsidP="00194003">
            <w:pPr>
              <w:rPr>
                <w:i/>
                <w:iCs/>
                <w:color w:val="385623" w:themeColor="accent6" w:themeShade="80"/>
              </w:rPr>
            </w:pPr>
            <w:r w:rsidRPr="000D067E">
              <w:rPr>
                <w:i/>
                <w:iCs/>
                <w:color w:val="385623" w:themeColor="accent6" w:themeShade="80"/>
              </w:rPr>
              <w:t>Platynus decentis</w:t>
            </w:r>
          </w:p>
        </w:tc>
        <w:tc>
          <w:tcPr>
            <w:tcW w:w="1276" w:type="dxa"/>
            <w:noWrap/>
            <w:vAlign w:val="bottom"/>
            <w:hideMark/>
          </w:tcPr>
          <w:p w14:paraId="5790DD9D" w14:textId="77777777" w:rsidR="00F37465" w:rsidRPr="000D067E" w:rsidRDefault="00F37465" w:rsidP="00194003">
            <w:pPr>
              <w:rPr>
                <w:color w:val="385623" w:themeColor="accent6" w:themeShade="80"/>
              </w:rPr>
            </w:pPr>
            <w:r w:rsidRPr="000D067E">
              <w:rPr>
                <w:color w:val="385623" w:themeColor="accent6" w:themeShade="80"/>
              </w:rPr>
              <w:t>m</w:t>
            </w:r>
          </w:p>
        </w:tc>
        <w:tc>
          <w:tcPr>
            <w:tcW w:w="1984" w:type="dxa"/>
            <w:noWrap/>
            <w:vAlign w:val="bottom"/>
            <w:hideMark/>
          </w:tcPr>
          <w:p w14:paraId="6B92B5DC" w14:textId="77777777" w:rsidR="00F37465" w:rsidRPr="000D067E" w:rsidRDefault="00F37465" w:rsidP="00194003">
            <w:pPr>
              <w:rPr>
                <w:color w:val="385623" w:themeColor="accent6" w:themeShade="80"/>
              </w:rPr>
            </w:pPr>
            <w:r w:rsidRPr="000D067E">
              <w:rPr>
                <w:color w:val="385623" w:themeColor="accent6" w:themeShade="80"/>
              </w:rPr>
              <w:t>819687</w:t>
            </w:r>
          </w:p>
        </w:tc>
        <w:tc>
          <w:tcPr>
            <w:tcW w:w="2835" w:type="dxa"/>
            <w:noWrap/>
            <w:vAlign w:val="bottom"/>
            <w:hideMark/>
          </w:tcPr>
          <w:p w14:paraId="7657B35A" w14:textId="77777777" w:rsidR="00F37465" w:rsidRPr="000D067E" w:rsidRDefault="00F37465" w:rsidP="00194003">
            <w:pPr>
              <w:rPr>
                <w:color w:val="385623" w:themeColor="accent6" w:themeShade="80"/>
              </w:rPr>
            </w:pPr>
            <w:r w:rsidRPr="000D067E">
              <w:rPr>
                <w:color w:val="385623" w:themeColor="accent6" w:themeShade="80"/>
              </w:rPr>
              <w:t>Powdermill</w:t>
            </w:r>
          </w:p>
        </w:tc>
      </w:tr>
      <w:tr w:rsidR="000D067E" w:rsidRPr="000D067E" w14:paraId="409DADA9" w14:textId="77777777" w:rsidTr="004B5AAC">
        <w:trPr>
          <w:trHeight w:val="290"/>
        </w:trPr>
        <w:tc>
          <w:tcPr>
            <w:tcW w:w="2977" w:type="dxa"/>
            <w:noWrap/>
            <w:vAlign w:val="bottom"/>
            <w:hideMark/>
          </w:tcPr>
          <w:p w14:paraId="18196D3D" w14:textId="77777777" w:rsidR="00F37465" w:rsidRPr="000D067E" w:rsidRDefault="00F37465" w:rsidP="00194003">
            <w:pPr>
              <w:rPr>
                <w:i/>
                <w:iCs/>
                <w:color w:val="385623" w:themeColor="accent6" w:themeShade="80"/>
              </w:rPr>
            </w:pPr>
            <w:r w:rsidRPr="000D067E">
              <w:rPr>
                <w:i/>
                <w:iCs/>
                <w:color w:val="385623" w:themeColor="accent6" w:themeShade="80"/>
              </w:rPr>
              <w:t>Platynus hypolithos</w:t>
            </w:r>
          </w:p>
        </w:tc>
        <w:tc>
          <w:tcPr>
            <w:tcW w:w="1276" w:type="dxa"/>
            <w:noWrap/>
            <w:vAlign w:val="bottom"/>
            <w:hideMark/>
          </w:tcPr>
          <w:p w14:paraId="22806D44" w14:textId="77777777" w:rsidR="00F37465" w:rsidRPr="000D067E" w:rsidRDefault="00F37465" w:rsidP="00194003">
            <w:pPr>
              <w:rPr>
                <w:color w:val="385623" w:themeColor="accent6" w:themeShade="80"/>
              </w:rPr>
            </w:pPr>
            <w:r w:rsidRPr="000D067E">
              <w:rPr>
                <w:color w:val="385623" w:themeColor="accent6" w:themeShade="80"/>
              </w:rPr>
              <w:t>m</w:t>
            </w:r>
          </w:p>
        </w:tc>
        <w:tc>
          <w:tcPr>
            <w:tcW w:w="1984" w:type="dxa"/>
            <w:noWrap/>
            <w:vAlign w:val="bottom"/>
            <w:hideMark/>
          </w:tcPr>
          <w:p w14:paraId="33EC94B5" w14:textId="77777777" w:rsidR="00F37465" w:rsidRPr="000D067E" w:rsidRDefault="00F37465" w:rsidP="00194003">
            <w:pPr>
              <w:rPr>
                <w:color w:val="385623" w:themeColor="accent6" w:themeShade="80"/>
              </w:rPr>
            </w:pPr>
            <w:r w:rsidRPr="000D067E">
              <w:rPr>
                <w:color w:val="385623" w:themeColor="accent6" w:themeShade="80"/>
              </w:rPr>
              <w:t>819690</w:t>
            </w:r>
          </w:p>
        </w:tc>
        <w:tc>
          <w:tcPr>
            <w:tcW w:w="2835" w:type="dxa"/>
            <w:noWrap/>
            <w:vAlign w:val="bottom"/>
            <w:hideMark/>
          </w:tcPr>
          <w:p w14:paraId="1611B6C7" w14:textId="77777777" w:rsidR="00F37465" w:rsidRPr="000D067E" w:rsidRDefault="00F37465" w:rsidP="00194003">
            <w:pPr>
              <w:rPr>
                <w:color w:val="385623" w:themeColor="accent6" w:themeShade="80"/>
              </w:rPr>
            </w:pPr>
            <w:r w:rsidRPr="000D067E">
              <w:rPr>
                <w:color w:val="385623" w:themeColor="accent6" w:themeShade="80"/>
              </w:rPr>
              <w:t>Powdermill</w:t>
            </w:r>
          </w:p>
        </w:tc>
      </w:tr>
      <w:tr w:rsidR="000D067E" w:rsidRPr="000D067E" w14:paraId="0B7827EE" w14:textId="77777777" w:rsidTr="004B5AAC">
        <w:trPr>
          <w:trHeight w:val="290"/>
        </w:trPr>
        <w:tc>
          <w:tcPr>
            <w:tcW w:w="2977" w:type="dxa"/>
            <w:noWrap/>
            <w:vAlign w:val="bottom"/>
            <w:hideMark/>
          </w:tcPr>
          <w:p w14:paraId="7C1BFD2A" w14:textId="77777777" w:rsidR="00F37465" w:rsidRPr="000D067E" w:rsidRDefault="00F37465" w:rsidP="00194003">
            <w:pPr>
              <w:rPr>
                <w:i/>
                <w:iCs/>
                <w:color w:val="385623" w:themeColor="accent6" w:themeShade="80"/>
              </w:rPr>
            </w:pPr>
            <w:r w:rsidRPr="000D067E">
              <w:rPr>
                <w:i/>
                <w:iCs/>
                <w:color w:val="385623" w:themeColor="accent6" w:themeShade="80"/>
              </w:rPr>
              <w:t>Platynus tenuicollis</w:t>
            </w:r>
          </w:p>
        </w:tc>
        <w:tc>
          <w:tcPr>
            <w:tcW w:w="1276" w:type="dxa"/>
            <w:noWrap/>
            <w:vAlign w:val="bottom"/>
            <w:hideMark/>
          </w:tcPr>
          <w:p w14:paraId="58CC2D1E" w14:textId="77777777" w:rsidR="00F37465" w:rsidRPr="000D067E" w:rsidRDefault="00F37465" w:rsidP="00194003">
            <w:pPr>
              <w:rPr>
                <w:color w:val="385623" w:themeColor="accent6" w:themeShade="80"/>
              </w:rPr>
            </w:pPr>
            <w:r w:rsidRPr="000D067E">
              <w:rPr>
                <w:color w:val="385623" w:themeColor="accent6" w:themeShade="80"/>
              </w:rPr>
              <w:t>m</w:t>
            </w:r>
          </w:p>
        </w:tc>
        <w:tc>
          <w:tcPr>
            <w:tcW w:w="1984" w:type="dxa"/>
            <w:noWrap/>
            <w:vAlign w:val="bottom"/>
            <w:hideMark/>
          </w:tcPr>
          <w:p w14:paraId="2BEBB14A" w14:textId="77777777" w:rsidR="00F37465" w:rsidRPr="000D067E" w:rsidRDefault="00F37465" w:rsidP="00194003">
            <w:pPr>
              <w:rPr>
                <w:color w:val="385623" w:themeColor="accent6" w:themeShade="80"/>
              </w:rPr>
            </w:pPr>
            <w:r w:rsidRPr="000D067E">
              <w:rPr>
                <w:color w:val="385623" w:themeColor="accent6" w:themeShade="80"/>
              </w:rPr>
              <w:t>819610</w:t>
            </w:r>
          </w:p>
        </w:tc>
        <w:tc>
          <w:tcPr>
            <w:tcW w:w="2835" w:type="dxa"/>
            <w:noWrap/>
            <w:vAlign w:val="bottom"/>
            <w:hideMark/>
          </w:tcPr>
          <w:p w14:paraId="0BFD321D" w14:textId="77777777" w:rsidR="00F37465" w:rsidRPr="000D067E" w:rsidRDefault="00F37465" w:rsidP="00194003">
            <w:pPr>
              <w:rPr>
                <w:color w:val="385623" w:themeColor="accent6" w:themeShade="80"/>
              </w:rPr>
            </w:pPr>
            <w:r w:rsidRPr="000D067E">
              <w:rPr>
                <w:color w:val="385623" w:themeColor="accent6" w:themeShade="80"/>
              </w:rPr>
              <w:t>Powdermill</w:t>
            </w:r>
          </w:p>
        </w:tc>
      </w:tr>
      <w:tr w:rsidR="000D067E" w:rsidRPr="000D067E" w14:paraId="11410760" w14:textId="77777777" w:rsidTr="004B5AAC">
        <w:trPr>
          <w:trHeight w:val="290"/>
        </w:trPr>
        <w:tc>
          <w:tcPr>
            <w:tcW w:w="2977" w:type="dxa"/>
            <w:noWrap/>
            <w:vAlign w:val="bottom"/>
            <w:hideMark/>
          </w:tcPr>
          <w:p w14:paraId="1BA07B14" w14:textId="77777777" w:rsidR="00F37465" w:rsidRPr="000D067E" w:rsidRDefault="00F37465" w:rsidP="00194003">
            <w:pPr>
              <w:rPr>
                <w:i/>
                <w:iCs/>
                <w:color w:val="385623" w:themeColor="accent6" w:themeShade="80"/>
              </w:rPr>
            </w:pPr>
            <w:r w:rsidRPr="000D067E">
              <w:rPr>
                <w:i/>
                <w:iCs/>
                <w:color w:val="385623" w:themeColor="accent6" w:themeShade="80"/>
              </w:rPr>
              <w:t>Platynus tenuicollis</w:t>
            </w:r>
          </w:p>
        </w:tc>
        <w:tc>
          <w:tcPr>
            <w:tcW w:w="1276" w:type="dxa"/>
            <w:noWrap/>
            <w:vAlign w:val="bottom"/>
            <w:hideMark/>
          </w:tcPr>
          <w:p w14:paraId="769E68C8" w14:textId="77777777" w:rsidR="00F37465" w:rsidRPr="000D067E" w:rsidRDefault="00F37465" w:rsidP="00194003">
            <w:pPr>
              <w:rPr>
                <w:color w:val="385623" w:themeColor="accent6" w:themeShade="80"/>
              </w:rPr>
            </w:pPr>
            <w:r w:rsidRPr="000D067E">
              <w:rPr>
                <w:color w:val="385623" w:themeColor="accent6" w:themeShade="80"/>
              </w:rPr>
              <w:t>m</w:t>
            </w:r>
          </w:p>
        </w:tc>
        <w:tc>
          <w:tcPr>
            <w:tcW w:w="1984" w:type="dxa"/>
            <w:noWrap/>
            <w:vAlign w:val="bottom"/>
            <w:hideMark/>
          </w:tcPr>
          <w:p w14:paraId="3626BB8A" w14:textId="77777777" w:rsidR="00F37465" w:rsidRPr="000D067E" w:rsidRDefault="00F37465" w:rsidP="00194003">
            <w:pPr>
              <w:rPr>
                <w:color w:val="385623" w:themeColor="accent6" w:themeShade="80"/>
              </w:rPr>
            </w:pPr>
            <w:r w:rsidRPr="000D067E">
              <w:rPr>
                <w:color w:val="385623" w:themeColor="accent6" w:themeShade="80"/>
              </w:rPr>
              <w:t>819607</w:t>
            </w:r>
          </w:p>
        </w:tc>
        <w:tc>
          <w:tcPr>
            <w:tcW w:w="2835" w:type="dxa"/>
            <w:noWrap/>
            <w:vAlign w:val="bottom"/>
            <w:hideMark/>
          </w:tcPr>
          <w:p w14:paraId="06F572C8" w14:textId="77777777" w:rsidR="00F37465" w:rsidRPr="000D067E" w:rsidRDefault="00F37465" w:rsidP="00194003">
            <w:pPr>
              <w:rPr>
                <w:color w:val="385623" w:themeColor="accent6" w:themeShade="80"/>
              </w:rPr>
            </w:pPr>
            <w:r w:rsidRPr="000D067E">
              <w:rPr>
                <w:color w:val="385623" w:themeColor="accent6" w:themeShade="80"/>
              </w:rPr>
              <w:t>Powdermill</w:t>
            </w:r>
          </w:p>
        </w:tc>
      </w:tr>
      <w:tr w:rsidR="000D067E" w:rsidRPr="000D067E" w14:paraId="1948EDEA" w14:textId="77777777" w:rsidTr="004B5AAC">
        <w:trPr>
          <w:trHeight w:val="290"/>
        </w:trPr>
        <w:tc>
          <w:tcPr>
            <w:tcW w:w="2977" w:type="dxa"/>
            <w:noWrap/>
            <w:vAlign w:val="bottom"/>
            <w:hideMark/>
          </w:tcPr>
          <w:p w14:paraId="06C4A181" w14:textId="77777777" w:rsidR="00F37465" w:rsidRPr="000D067E" w:rsidRDefault="00F37465" w:rsidP="00194003">
            <w:pPr>
              <w:rPr>
                <w:i/>
                <w:iCs/>
                <w:color w:val="385623" w:themeColor="accent6" w:themeShade="80"/>
              </w:rPr>
            </w:pPr>
            <w:r w:rsidRPr="000D067E">
              <w:rPr>
                <w:i/>
                <w:iCs/>
                <w:color w:val="385623" w:themeColor="accent6" w:themeShade="80"/>
              </w:rPr>
              <w:t>Platynus tenuicollis</w:t>
            </w:r>
          </w:p>
        </w:tc>
        <w:tc>
          <w:tcPr>
            <w:tcW w:w="1276" w:type="dxa"/>
            <w:noWrap/>
            <w:vAlign w:val="bottom"/>
            <w:hideMark/>
          </w:tcPr>
          <w:p w14:paraId="40748B1C" w14:textId="77777777" w:rsidR="00F37465" w:rsidRPr="000D067E" w:rsidRDefault="00F37465" w:rsidP="00194003">
            <w:pPr>
              <w:rPr>
                <w:color w:val="385623" w:themeColor="accent6" w:themeShade="80"/>
              </w:rPr>
            </w:pPr>
            <w:r w:rsidRPr="000D067E">
              <w:rPr>
                <w:color w:val="385623" w:themeColor="accent6" w:themeShade="80"/>
              </w:rPr>
              <w:t>f</w:t>
            </w:r>
          </w:p>
        </w:tc>
        <w:tc>
          <w:tcPr>
            <w:tcW w:w="1984" w:type="dxa"/>
            <w:noWrap/>
            <w:vAlign w:val="bottom"/>
            <w:hideMark/>
          </w:tcPr>
          <w:p w14:paraId="52098252" w14:textId="77777777" w:rsidR="00F37465" w:rsidRPr="000D067E" w:rsidRDefault="00F37465" w:rsidP="00194003">
            <w:pPr>
              <w:rPr>
                <w:color w:val="385623" w:themeColor="accent6" w:themeShade="80"/>
              </w:rPr>
            </w:pPr>
            <w:r w:rsidRPr="000D067E">
              <w:rPr>
                <w:color w:val="385623" w:themeColor="accent6" w:themeShade="80"/>
              </w:rPr>
              <w:t>819603</w:t>
            </w:r>
          </w:p>
        </w:tc>
        <w:tc>
          <w:tcPr>
            <w:tcW w:w="2835" w:type="dxa"/>
            <w:noWrap/>
            <w:vAlign w:val="bottom"/>
            <w:hideMark/>
          </w:tcPr>
          <w:p w14:paraId="51D952C3" w14:textId="77777777" w:rsidR="00F37465" w:rsidRPr="000D067E" w:rsidRDefault="00F37465" w:rsidP="00194003">
            <w:pPr>
              <w:rPr>
                <w:color w:val="385623" w:themeColor="accent6" w:themeShade="80"/>
              </w:rPr>
            </w:pPr>
            <w:r w:rsidRPr="000D067E">
              <w:rPr>
                <w:color w:val="385623" w:themeColor="accent6" w:themeShade="80"/>
              </w:rPr>
              <w:t>Powdermill</w:t>
            </w:r>
          </w:p>
        </w:tc>
      </w:tr>
      <w:tr w:rsidR="000D067E" w:rsidRPr="000D067E" w14:paraId="00042693" w14:textId="77777777" w:rsidTr="004B5AAC">
        <w:trPr>
          <w:trHeight w:val="290"/>
        </w:trPr>
        <w:tc>
          <w:tcPr>
            <w:tcW w:w="2977" w:type="dxa"/>
            <w:noWrap/>
            <w:vAlign w:val="bottom"/>
            <w:hideMark/>
          </w:tcPr>
          <w:p w14:paraId="1DDBF324" w14:textId="77777777" w:rsidR="00F37465" w:rsidRPr="000D067E" w:rsidRDefault="00F37465" w:rsidP="00194003">
            <w:pPr>
              <w:rPr>
                <w:i/>
                <w:iCs/>
                <w:color w:val="385623" w:themeColor="accent6" w:themeShade="80"/>
              </w:rPr>
            </w:pPr>
            <w:r w:rsidRPr="000D067E">
              <w:rPr>
                <w:i/>
                <w:iCs/>
                <w:color w:val="385623" w:themeColor="accent6" w:themeShade="80"/>
              </w:rPr>
              <w:t>Platynus tenuicollis</w:t>
            </w:r>
          </w:p>
        </w:tc>
        <w:tc>
          <w:tcPr>
            <w:tcW w:w="1276" w:type="dxa"/>
            <w:noWrap/>
            <w:vAlign w:val="bottom"/>
            <w:hideMark/>
          </w:tcPr>
          <w:p w14:paraId="1A0B6A59" w14:textId="77777777" w:rsidR="00F37465" w:rsidRPr="000D067E" w:rsidRDefault="00F37465" w:rsidP="00194003">
            <w:pPr>
              <w:rPr>
                <w:color w:val="385623" w:themeColor="accent6" w:themeShade="80"/>
              </w:rPr>
            </w:pPr>
            <w:r w:rsidRPr="000D067E">
              <w:rPr>
                <w:color w:val="385623" w:themeColor="accent6" w:themeShade="80"/>
              </w:rPr>
              <w:t>f</w:t>
            </w:r>
          </w:p>
        </w:tc>
        <w:tc>
          <w:tcPr>
            <w:tcW w:w="1984" w:type="dxa"/>
            <w:noWrap/>
            <w:vAlign w:val="bottom"/>
            <w:hideMark/>
          </w:tcPr>
          <w:p w14:paraId="42FB89A3" w14:textId="77777777" w:rsidR="00F37465" w:rsidRPr="000D067E" w:rsidRDefault="00F37465" w:rsidP="00194003">
            <w:pPr>
              <w:rPr>
                <w:color w:val="385623" w:themeColor="accent6" w:themeShade="80"/>
              </w:rPr>
            </w:pPr>
            <w:r w:rsidRPr="000D067E">
              <w:rPr>
                <w:color w:val="385623" w:themeColor="accent6" w:themeShade="80"/>
              </w:rPr>
              <w:t>819606</w:t>
            </w:r>
          </w:p>
        </w:tc>
        <w:tc>
          <w:tcPr>
            <w:tcW w:w="2835" w:type="dxa"/>
            <w:noWrap/>
            <w:vAlign w:val="bottom"/>
            <w:hideMark/>
          </w:tcPr>
          <w:p w14:paraId="46DBF99F" w14:textId="77777777" w:rsidR="00F37465" w:rsidRPr="000D067E" w:rsidRDefault="00F37465" w:rsidP="00194003">
            <w:pPr>
              <w:rPr>
                <w:color w:val="385623" w:themeColor="accent6" w:themeShade="80"/>
              </w:rPr>
            </w:pPr>
            <w:r w:rsidRPr="000D067E">
              <w:rPr>
                <w:color w:val="385623" w:themeColor="accent6" w:themeShade="80"/>
              </w:rPr>
              <w:t>Powdermill</w:t>
            </w:r>
          </w:p>
        </w:tc>
      </w:tr>
      <w:tr w:rsidR="000D067E" w:rsidRPr="000D067E" w14:paraId="37537577" w14:textId="77777777" w:rsidTr="004B5AAC">
        <w:trPr>
          <w:trHeight w:val="290"/>
        </w:trPr>
        <w:tc>
          <w:tcPr>
            <w:tcW w:w="2977" w:type="dxa"/>
            <w:noWrap/>
            <w:vAlign w:val="bottom"/>
            <w:hideMark/>
          </w:tcPr>
          <w:p w14:paraId="3A4898C3" w14:textId="77777777" w:rsidR="00F37465" w:rsidRPr="000D067E" w:rsidRDefault="00F37465" w:rsidP="00194003">
            <w:pPr>
              <w:rPr>
                <w:i/>
                <w:iCs/>
                <w:color w:val="385623" w:themeColor="accent6" w:themeShade="80"/>
              </w:rPr>
            </w:pPr>
            <w:r w:rsidRPr="000D067E">
              <w:rPr>
                <w:i/>
                <w:iCs/>
                <w:color w:val="385623" w:themeColor="accent6" w:themeShade="80"/>
              </w:rPr>
              <w:t>Platynus tenuicollis</w:t>
            </w:r>
          </w:p>
        </w:tc>
        <w:tc>
          <w:tcPr>
            <w:tcW w:w="1276" w:type="dxa"/>
            <w:noWrap/>
            <w:vAlign w:val="bottom"/>
            <w:hideMark/>
          </w:tcPr>
          <w:p w14:paraId="0E1955FF" w14:textId="77777777" w:rsidR="00F37465" w:rsidRPr="000D067E" w:rsidRDefault="00F37465" w:rsidP="00194003">
            <w:pPr>
              <w:rPr>
                <w:color w:val="385623" w:themeColor="accent6" w:themeShade="80"/>
              </w:rPr>
            </w:pPr>
            <w:r w:rsidRPr="000D067E">
              <w:rPr>
                <w:color w:val="385623" w:themeColor="accent6" w:themeShade="80"/>
              </w:rPr>
              <w:t>f</w:t>
            </w:r>
          </w:p>
        </w:tc>
        <w:tc>
          <w:tcPr>
            <w:tcW w:w="1984" w:type="dxa"/>
            <w:noWrap/>
            <w:vAlign w:val="bottom"/>
            <w:hideMark/>
          </w:tcPr>
          <w:p w14:paraId="7D04E137" w14:textId="77777777" w:rsidR="00F37465" w:rsidRPr="000D067E" w:rsidRDefault="00F37465" w:rsidP="00194003">
            <w:pPr>
              <w:rPr>
                <w:color w:val="385623" w:themeColor="accent6" w:themeShade="80"/>
              </w:rPr>
            </w:pPr>
            <w:r w:rsidRPr="000D067E">
              <w:rPr>
                <w:color w:val="385623" w:themeColor="accent6" w:themeShade="80"/>
              </w:rPr>
              <w:t>819609</w:t>
            </w:r>
          </w:p>
        </w:tc>
        <w:tc>
          <w:tcPr>
            <w:tcW w:w="2835" w:type="dxa"/>
            <w:noWrap/>
            <w:vAlign w:val="bottom"/>
            <w:hideMark/>
          </w:tcPr>
          <w:p w14:paraId="3F40E30E" w14:textId="77777777" w:rsidR="00F37465" w:rsidRPr="000D067E" w:rsidRDefault="00F37465" w:rsidP="00194003">
            <w:pPr>
              <w:rPr>
                <w:color w:val="385623" w:themeColor="accent6" w:themeShade="80"/>
              </w:rPr>
            </w:pPr>
            <w:r w:rsidRPr="000D067E">
              <w:rPr>
                <w:color w:val="385623" w:themeColor="accent6" w:themeShade="80"/>
              </w:rPr>
              <w:t>Powdermill</w:t>
            </w:r>
          </w:p>
        </w:tc>
      </w:tr>
      <w:tr w:rsidR="000D067E" w:rsidRPr="000D067E" w14:paraId="10F95116" w14:textId="77777777" w:rsidTr="004B5AAC">
        <w:trPr>
          <w:trHeight w:val="290"/>
        </w:trPr>
        <w:tc>
          <w:tcPr>
            <w:tcW w:w="2977" w:type="dxa"/>
            <w:noWrap/>
            <w:vAlign w:val="bottom"/>
            <w:hideMark/>
          </w:tcPr>
          <w:p w14:paraId="17CE26DB" w14:textId="77777777" w:rsidR="00F37465" w:rsidRPr="000D067E" w:rsidRDefault="00F37465" w:rsidP="00194003">
            <w:pPr>
              <w:rPr>
                <w:i/>
                <w:iCs/>
                <w:color w:val="385623" w:themeColor="accent6" w:themeShade="80"/>
              </w:rPr>
            </w:pPr>
            <w:r w:rsidRPr="000D067E">
              <w:rPr>
                <w:i/>
                <w:iCs/>
                <w:color w:val="385623" w:themeColor="accent6" w:themeShade="80"/>
              </w:rPr>
              <w:t>Pseudamara arenaria</w:t>
            </w:r>
          </w:p>
        </w:tc>
        <w:tc>
          <w:tcPr>
            <w:tcW w:w="1276" w:type="dxa"/>
            <w:noWrap/>
            <w:vAlign w:val="bottom"/>
            <w:hideMark/>
          </w:tcPr>
          <w:p w14:paraId="5AB5641E" w14:textId="77777777" w:rsidR="00F37465" w:rsidRPr="000D067E" w:rsidRDefault="00F37465" w:rsidP="00194003">
            <w:pPr>
              <w:rPr>
                <w:color w:val="385623" w:themeColor="accent6" w:themeShade="80"/>
              </w:rPr>
            </w:pPr>
            <w:r w:rsidRPr="000D067E">
              <w:rPr>
                <w:color w:val="385623" w:themeColor="accent6" w:themeShade="80"/>
              </w:rPr>
              <w:t>f</w:t>
            </w:r>
          </w:p>
        </w:tc>
        <w:tc>
          <w:tcPr>
            <w:tcW w:w="1984" w:type="dxa"/>
            <w:noWrap/>
            <w:vAlign w:val="bottom"/>
            <w:hideMark/>
          </w:tcPr>
          <w:p w14:paraId="7BCEB474" w14:textId="77777777" w:rsidR="00F37465" w:rsidRPr="000D067E" w:rsidRDefault="00F37465" w:rsidP="00194003">
            <w:pPr>
              <w:rPr>
                <w:color w:val="385623" w:themeColor="accent6" w:themeShade="80"/>
              </w:rPr>
            </w:pPr>
            <w:r w:rsidRPr="000D067E">
              <w:rPr>
                <w:color w:val="385623" w:themeColor="accent6" w:themeShade="80"/>
              </w:rPr>
              <w:t>819605</w:t>
            </w:r>
          </w:p>
        </w:tc>
        <w:tc>
          <w:tcPr>
            <w:tcW w:w="2835" w:type="dxa"/>
            <w:noWrap/>
            <w:vAlign w:val="bottom"/>
            <w:hideMark/>
          </w:tcPr>
          <w:p w14:paraId="43EDB303" w14:textId="77777777" w:rsidR="00F37465" w:rsidRPr="000D067E" w:rsidRDefault="00F37465" w:rsidP="00194003">
            <w:pPr>
              <w:rPr>
                <w:color w:val="385623" w:themeColor="accent6" w:themeShade="80"/>
              </w:rPr>
            </w:pPr>
            <w:r w:rsidRPr="000D067E">
              <w:rPr>
                <w:color w:val="385623" w:themeColor="accent6" w:themeShade="80"/>
              </w:rPr>
              <w:t>Powdermill</w:t>
            </w:r>
          </w:p>
        </w:tc>
      </w:tr>
      <w:tr w:rsidR="000D067E" w:rsidRPr="000D067E" w14:paraId="686781E5" w14:textId="77777777" w:rsidTr="004B5AAC">
        <w:trPr>
          <w:trHeight w:val="290"/>
        </w:trPr>
        <w:tc>
          <w:tcPr>
            <w:tcW w:w="2977" w:type="dxa"/>
            <w:noWrap/>
            <w:vAlign w:val="bottom"/>
            <w:hideMark/>
          </w:tcPr>
          <w:p w14:paraId="47A8680C" w14:textId="77777777" w:rsidR="00F37465" w:rsidRPr="000D067E" w:rsidRDefault="00F37465" w:rsidP="00194003">
            <w:pPr>
              <w:rPr>
                <w:i/>
                <w:iCs/>
                <w:color w:val="385623" w:themeColor="accent6" w:themeShade="80"/>
              </w:rPr>
            </w:pPr>
            <w:r w:rsidRPr="000D067E">
              <w:rPr>
                <w:i/>
                <w:iCs/>
                <w:color w:val="385623" w:themeColor="accent6" w:themeShade="80"/>
              </w:rPr>
              <w:t>Pseudamara arenaria</w:t>
            </w:r>
          </w:p>
        </w:tc>
        <w:tc>
          <w:tcPr>
            <w:tcW w:w="1276" w:type="dxa"/>
            <w:noWrap/>
            <w:vAlign w:val="bottom"/>
            <w:hideMark/>
          </w:tcPr>
          <w:p w14:paraId="22AC70E6" w14:textId="77777777" w:rsidR="00F37465" w:rsidRPr="000D067E" w:rsidRDefault="00F37465" w:rsidP="00194003">
            <w:pPr>
              <w:rPr>
                <w:color w:val="385623" w:themeColor="accent6" w:themeShade="80"/>
              </w:rPr>
            </w:pPr>
            <w:r w:rsidRPr="000D067E">
              <w:rPr>
                <w:color w:val="385623" w:themeColor="accent6" w:themeShade="80"/>
              </w:rPr>
              <w:t>f</w:t>
            </w:r>
          </w:p>
        </w:tc>
        <w:tc>
          <w:tcPr>
            <w:tcW w:w="1984" w:type="dxa"/>
            <w:noWrap/>
            <w:vAlign w:val="bottom"/>
            <w:hideMark/>
          </w:tcPr>
          <w:p w14:paraId="4C73E78B" w14:textId="77777777" w:rsidR="00F37465" w:rsidRPr="000D067E" w:rsidRDefault="00F37465" w:rsidP="00194003">
            <w:pPr>
              <w:rPr>
                <w:color w:val="385623" w:themeColor="accent6" w:themeShade="80"/>
              </w:rPr>
            </w:pPr>
            <w:r w:rsidRPr="000D067E">
              <w:rPr>
                <w:color w:val="385623" w:themeColor="accent6" w:themeShade="80"/>
              </w:rPr>
              <w:t>OSUC 671695</w:t>
            </w:r>
          </w:p>
        </w:tc>
        <w:tc>
          <w:tcPr>
            <w:tcW w:w="2835" w:type="dxa"/>
            <w:noWrap/>
            <w:vAlign w:val="bottom"/>
            <w:hideMark/>
          </w:tcPr>
          <w:p w14:paraId="15869DFC" w14:textId="77777777" w:rsidR="00F37465" w:rsidRPr="000D067E" w:rsidRDefault="00F37465" w:rsidP="00194003">
            <w:pPr>
              <w:rPr>
                <w:color w:val="385623" w:themeColor="accent6" w:themeShade="80"/>
              </w:rPr>
            </w:pPr>
            <w:r w:rsidRPr="000D067E">
              <w:rPr>
                <w:color w:val="385623" w:themeColor="accent6" w:themeShade="80"/>
              </w:rPr>
              <w:t>Powdermill</w:t>
            </w:r>
          </w:p>
        </w:tc>
      </w:tr>
      <w:tr w:rsidR="000D067E" w:rsidRPr="000D067E" w14:paraId="23426B39" w14:textId="77777777" w:rsidTr="004B5AAC">
        <w:trPr>
          <w:trHeight w:val="290"/>
        </w:trPr>
        <w:tc>
          <w:tcPr>
            <w:tcW w:w="2977" w:type="dxa"/>
            <w:noWrap/>
            <w:vAlign w:val="bottom"/>
            <w:hideMark/>
          </w:tcPr>
          <w:p w14:paraId="65EF149E" w14:textId="77777777" w:rsidR="00F37465" w:rsidRPr="000D067E" w:rsidRDefault="00F37465" w:rsidP="00194003">
            <w:pPr>
              <w:rPr>
                <w:i/>
                <w:iCs/>
                <w:color w:val="385623" w:themeColor="accent6" w:themeShade="80"/>
              </w:rPr>
            </w:pPr>
            <w:r w:rsidRPr="000D067E">
              <w:rPr>
                <w:i/>
                <w:iCs/>
                <w:color w:val="385623" w:themeColor="accent6" w:themeShade="80"/>
              </w:rPr>
              <w:t>Pterostichus adoxus</w:t>
            </w:r>
          </w:p>
        </w:tc>
        <w:tc>
          <w:tcPr>
            <w:tcW w:w="1276" w:type="dxa"/>
            <w:noWrap/>
            <w:vAlign w:val="bottom"/>
            <w:hideMark/>
          </w:tcPr>
          <w:p w14:paraId="1FF6D6DB" w14:textId="77777777" w:rsidR="00F37465" w:rsidRPr="000D067E" w:rsidRDefault="00F37465" w:rsidP="00194003">
            <w:pPr>
              <w:rPr>
                <w:color w:val="385623" w:themeColor="accent6" w:themeShade="80"/>
              </w:rPr>
            </w:pPr>
            <w:r w:rsidRPr="000D067E">
              <w:rPr>
                <w:color w:val="385623" w:themeColor="accent6" w:themeShade="80"/>
              </w:rPr>
              <w:t>m</w:t>
            </w:r>
          </w:p>
        </w:tc>
        <w:tc>
          <w:tcPr>
            <w:tcW w:w="1984" w:type="dxa"/>
            <w:noWrap/>
            <w:vAlign w:val="bottom"/>
            <w:hideMark/>
          </w:tcPr>
          <w:p w14:paraId="5B9D40C9" w14:textId="77777777" w:rsidR="00F37465" w:rsidRPr="000D067E" w:rsidRDefault="00F37465" w:rsidP="00194003">
            <w:pPr>
              <w:rPr>
                <w:color w:val="385623" w:themeColor="accent6" w:themeShade="80"/>
              </w:rPr>
            </w:pPr>
            <w:r w:rsidRPr="000D067E">
              <w:rPr>
                <w:color w:val="385623" w:themeColor="accent6" w:themeShade="80"/>
              </w:rPr>
              <w:t>819749</w:t>
            </w:r>
          </w:p>
        </w:tc>
        <w:tc>
          <w:tcPr>
            <w:tcW w:w="2835" w:type="dxa"/>
            <w:noWrap/>
            <w:vAlign w:val="bottom"/>
            <w:hideMark/>
          </w:tcPr>
          <w:p w14:paraId="3ACB45D2" w14:textId="77777777" w:rsidR="00F37465" w:rsidRPr="000D067E" w:rsidRDefault="00F37465" w:rsidP="00194003">
            <w:pPr>
              <w:rPr>
                <w:color w:val="385623" w:themeColor="accent6" w:themeShade="80"/>
              </w:rPr>
            </w:pPr>
            <w:r w:rsidRPr="000D067E">
              <w:rPr>
                <w:color w:val="385623" w:themeColor="accent6" w:themeShade="80"/>
              </w:rPr>
              <w:t>Powdermill</w:t>
            </w:r>
          </w:p>
        </w:tc>
      </w:tr>
      <w:tr w:rsidR="000D067E" w:rsidRPr="000D067E" w14:paraId="0F303074" w14:textId="77777777" w:rsidTr="004B5AAC">
        <w:trPr>
          <w:trHeight w:val="290"/>
        </w:trPr>
        <w:tc>
          <w:tcPr>
            <w:tcW w:w="2977" w:type="dxa"/>
            <w:noWrap/>
            <w:vAlign w:val="bottom"/>
            <w:hideMark/>
          </w:tcPr>
          <w:p w14:paraId="46182CB1" w14:textId="77777777" w:rsidR="00F37465" w:rsidRPr="000D067E" w:rsidRDefault="00F37465" w:rsidP="00194003">
            <w:pPr>
              <w:rPr>
                <w:i/>
                <w:iCs/>
                <w:color w:val="385623" w:themeColor="accent6" w:themeShade="80"/>
              </w:rPr>
            </w:pPr>
            <w:r w:rsidRPr="000D067E">
              <w:rPr>
                <w:i/>
                <w:iCs/>
                <w:color w:val="385623" w:themeColor="accent6" w:themeShade="80"/>
              </w:rPr>
              <w:t>Pterostichus adoxus</w:t>
            </w:r>
          </w:p>
        </w:tc>
        <w:tc>
          <w:tcPr>
            <w:tcW w:w="1276" w:type="dxa"/>
            <w:noWrap/>
            <w:vAlign w:val="bottom"/>
            <w:hideMark/>
          </w:tcPr>
          <w:p w14:paraId="28776AFA" w14:textId="77777777" w:rsidR="00F37465" w:rsidRPr="000D067E" w:rsidRDefault="00F37465" w:rsidP="00194003">
            <w:pPr>
              <w:rPr>
                <w:color w:val="385623" w:themeColor="accent6" w:themeShade="80"/>
              </w:rPr>
            </w:pPr>
            <w:r w:rsidRPr="000D067E">
              <w:rPr>
                <w:color w:val="385623" w:themeColor="accent6" w:themeShade="80"/>
              </w:rPr>
              <w:t>m</w:t>
            </w:r>
          </w:p>
        </w:tc>
        <w:tc>
          <w:tcPr>
            <w:tcW w:w="1984" w:type="dxa"/>
            <w:noWrap/>
            <w:vAlign w:val="bottom"/>
            <w:hideMark/>
          </w:tcPr>
          <w:p w14:paraId="084FC926" w14:textId="77777777" w:rsidR="00F37465" w:rsidRPr="000D067E" w:rsidRDefault="00F37465" w:rsidP="00194003">
            <w:pPr>
              <w:rPr>
                <w:color w:val="385623" w:themeColor="accent6" w:themeShade="80"/>
              </w:rPr>
            </w:pPr>
            <w:r w:rsidRPr="000D067E">
              <w:rPr>
                <w:color w:val="385623" w:themeColor="accent6" w:themeShade="80"/>
              </w:rPr>
              <w:t>819759</w:t>
            </w:r>
          </w:p>
        </w:tc>
        <w:tc>
          <w:tcPr>
            <w:tcW w:w="2835" w:type="dxa"/>
            <w:noWrap/>
            <w:vAlign w:val="bottom"/>
            <w:hideMark/>
          </w:tcPr>
          <w:p w14:paraId="77E45F7D" w14:textId="77777777" w:rsidR="00F37465" w:rsidRPr="000D067E" w:rsidRDefault="00F37465" w:rsidP="00194003">
            <w:pPr>
              <w:rPr>
                <w:color w:val="385623" w:themeColor="accent6" w:themeShade="80"/>
              </w:rPr>
            </w:pPr>
            <w:r w:rsidRPr="000D067E">
              <w:rPr>
                <w:color w:val="385623" w:themeColor="accent6" w:themeShade="80"/>
              </w:rPr>
              <w:t>Powdermill</w:t>
            </w:r>
          </w:p>
        </w:tc>
      </w:tr>
      <w:tr w:rsidR="000D067E" w:rsidRPr="000D067E" w14:paraId="607981C5" w14:textId="77777777" w:rsidTr="004B5AAC">
        <w:trPr>
          <w:trHeight w:val="290"/>
        </w:trPr>
        <w:tc>
          <w:tcPr>
            <w:tcW w:w="2977" w:type="dxa"/>
            <w:noWrap/>
            <w:vAlign w:val="bottom"/>
            <w:hideMark/>
          </w:tcPr>
          <w:p w14:paraId="46BF974D" w14:textId="77777777" w:rsidR="00F37465" w:rsidRPr="000D067E" w:rsidRDefault="00F37465" w:rsidP="00194003">
            <w:pPr>
              <w:rPr>
                <w:i/>
                <w:iCs/>
                <w:color w:val="385623" w:themeColor="accent6" w:themeShade="80"/>
              </w:rPr>
            </w:pPr>
            <w:r w:rsidRPr="000D067E">
              <w:rPr>
                <w:i/>
                <w:iCs/>
                <w:color w:val="385623" w:themeColor="accent6" w:themeShade="80"/>
              </w:rPr>
              <w:t>Pterostichus adoxus</w:t>
            </w:r>
          </w:p>
        </w:tc>
        <w:tc>
          <w:tcPr>
            <w:tcW w:w="1276" w:type="dxa"/>
            <w:noWrap/>
            <w:vAlign w:val="bottom"/>
            <w:hideMark/>
          </w:tcPr>
          <w:p w14:paraId="3F1C318D" w14:textId="77777777" w:rsidR="00F37465" w:rsidRPr="000D067E" w:rsidRDefault="00F37465" w:rsidP="00194003">
            <w:pPr>
              <w:rPr>
                <w:color w:val="385623" w:themeColor="accent6" w:themeShade="80"/>
              </w:rPr>
            </w:pPr>
            <w:r w:rsidRPr="000D067E">
              <w:rPr>
                <w:color w:val="385623" w:themeColor="accent6" w:themeShade="80"/>
              </w:rPr>
              <w:t>m</w:t>
            </w:r>
          </w:p>
        </w:tc>
        <w:tc>
          <w:tcPr>
            <w:tcW w:w="1984" w:type="dxa"/>
            <w:noWrap/>
            <w:vAlign w:val="bottom"/>
            <w:hideMark/>
          </w:tcPr>
          <w:p w14:paraId="37A5BA20" w14:textId="77777777" w:rsidR="00F37465" w:rsidRPr="000D067E" w:rsidRDefault="00F37465" w:rsidP="00194003">
            <w:pPr>
              <w:rPr>
                <w:color w:val="385623" w:themeColor="accent6" w:themeShade="80"/>
              </w:rPr>
            </w:pPr>
            <w:r w:rsidRPr="000D067E">
              <w:rPr>
                <w:color w:val="385623" w:themeColor="accent6" w:themeShade="80"/>
              </w:rPr>
              <w:t>819769</w:t>
            </w:r>
          </w:p>
        </w:tc>
        <w:tc>
          <w:tcPr>
            <w:tcW w:w="2835" w:type="dxa"/>
            <w:noWrap/>
            <w:vAlign w:val="bottom"/>
            <w:hideMark/>
          </w:tcPr>
          <w:p w14:paraId="6BE23789" w14:textId="77777777" w:rsidR="00F37465" w:rsidRPr="000D067E" w:rsidRDefault="00F37465" w:rsidP="00194003">
            <w:pPr>
              <w:rPr>
                <w:color w:val="385623" w:themeColor="accent6" w:themeShade="80"/>
              </w:rPr>
            </w:pPr>
            <w:r w:rsidRPr="000D067E">
              <w:rPr>
                <w:color w:val="385623" w:themeColor="accent6" w:themeShade="80"/>
              </w:rPr>
              <w:t>Powdermill</w:t>
            </w:r>
          </w:p>
        </w:tc>
      </w:tr>
      <w:tr w:rsidR="000D067E" w:rsidRPr="000D067E" w14:paraId="28869A56" w14:textId="77777777" w:rsidTr="004B5AAC">
        <w:trPr>
          <w:trHeight w:val="290"/>
        </w:trPr>
        <w:tc>
          <w:tcPr>
            <w:tcW w:w="2977" w:type="dxa"/>
            <w:noWrap/>
            <w:vAlign w:val="bottom"/>
            <w:hideMark/>
          </w:tcPr>
          <w:p w14:paraId="30745E46" w14:textId="77777777" w:rsidR="00F37465" w:rsidRPr="000D067E" w:rsidRDefault="00F37465" w:rsidP="00194003">
            <w:pPr>
              <w:rPr>
                <w:i/>
                <w:iCs/>
                <w:color w:val="385623" w:themeColor="accent6" w:themeShade="80"/>
              </w:rPr>
            </w:pPr>
            <w:r w:rsidRPr="000D067E">
              <w:rPr>
                <w:i/>
                <w:iCs/>
                <w:color w:val="385623" w:themeColor="accent6" w:themeShade="80"/>
              </w:rPr>
              <w:t>Pterostichus adoxus</w:t>
            </w:r>
          </w:p>
        </w:tc>
        <w:tc>
          <w:tcPr>
            <w:tcW w:w="1276" w:type="dxa"/>
            <w:noWrap/>
            <w:vAlign w:val="bottom"/>
            <w:hideMark/>
          </w:tcPr>
          <w:p w14:paraId="7B5178FF" w14:textId="77777777" w:rsidR="00F37465" w:rsidRPr="000D067E" w:rsidRDefault="00F37465" w:rsidP="00194003">
            <w:pPr>
              <w:rPr>
                <w:color w:val="385623" w:themeColor="accent6" w:themeShade="80"/>
              </w:rPr>
            </w:pPr>
            <w:r w:rsidRPr="000D067E">
              <w:rPr>
                <w:color w:val="385623" w:themeColor="accent6" w:themeShade="80"/>
              </w:rPr>
              <w:t>f</w:t>
            </w:r>
          </w:p>
        </w:tc>
        <w:tc>
          <w:tcPr>
            <w:tcW w:w="1984" w:type="dxa"/>
            <w:noWrap/>
            <w:vAlign w:val="bottom"/>
            <w:hideMark/>
          </w:tcPr>
          <w:p w14:paraId="7F9BB91B" w14:textId="77777777" w:rsidR="00F37465" w:rsidRPr="000D067E" w:rsidRDefault="00F37465" w:rsidP="00194003">
            <w:pPr>
              <w:rPr>
                <w:color w:val="385623" w:themeColor="accent6" w:themeShade="80"/>
              </w:rPr>
            </w:pPr>
            <w:r w:rsidRPr="000D067E">
              <w:rPr>
                <w:color w:val="385623" w:themeColor="accent6" w:themeShade="80"/>
              </w:rPr>
              <w:t>819750</w:t>
            </w:r>
          </w:p>
        </w:tc>
        <w:tc>
          <w:tcPr>
            <w:tcW w:w="2835" w:type="dxa"/>
            <w:noWrap/>
            <w:vAlign w:val="bottom"/>
            <w:hideMark/>
          </w:tcPr>
          <w:p w14:paraId="1419455C" w14:textId="77777777" w:rsidR="00F37465" w:rsidRPr="000D067E" w:rsidRDefault="00F37465" w:rsidP="00194003">
            <w:pPr>
              <w:rPr>
                <w:color w:val="385623" w:themeColor="accent6" w:themeShade="80"/>
              </w:rPr>
            </w:pPr>
            <w:r w:rsidRPr="000D067E">
              <w:rPr>
                <w:color w:val="385623" w:themeColor="accent6" w:themeShade="80"/>
              </w:rPr>
              <w:t>Powdermill</w:t>
            </w:r>
          </w:p>
        </w:tc>
      </w:tr>
      <w:tr w:rsidR="000D067E" w:rsidRPr="000D067E" w14:paraId="7CC59D66" w14:textId="77777777" w:rsidTr="004B5AAC">
        <w:trPr>
          <w:trHeight w:val="290"/>
        </w:trPr>
        <w:tc>
          <w:tcPr>
            <w:tcW w:w="2977" w:type="dxa"/>
            <w:noWrap/>
            <w:vAlign w:val="bottom"/>
            <w:hideMark/>
          </w:tcPr>
          <w:p w14:paraId="4EDBACC2" w14:textId="77777777" w:rsidR="00F37465" w:rsidRPr="000D067E" w:rsidRDefault="00F37465" w:rsidP="00194003">
            <w:pPr>
              <w:rPr>
                <w:i/>
                <w:iCs/>
                <w:color w:val="385623" w:themeColor="accent6" w:themeShade="80"/>
              </w:rPr>
            </w:pPr>
            <w:r w:rsidRPr="000D067E">
              <w:rPr>
                <w:i/>
                <w:iCs/>
                <w:color w:val="385623" w:themeColor="accent6" w:themeShade="80"/>
              </w:rPr>
              <w:t>Pterostichus adoxus</w:t>
            </w:r>
          </w:p>
        </w:tc>
        <w:tc>
          <w:tcPr>
            <w:tcW w:w="1276" w:type="dxa"/>
            <w:noWrap/>
            <w:vAlign w:val="bottom"/>
            <w:hideMark/>
          </w:tcPr>
          <w:p w14:paraId="5C7F6E4F" w14:textId="77777777" w:rsidR="00F37465" w:rsidRPr="000D067E" w:rsidRDefault="00F37465" w:rsidP="00194003">
            <w:pPr>
              <w:rPr>
                <w:color w:val="385623" w:themeColor="accent6" w:themeShade="80"/>
              </w:rPr>
            </w:pPr>
            <w:r w:rsidRPr="000D067E">
              <w:rPr>
                <w:color w:val="385623" w:themeColor="accent6" w:themeShade="80"/>
              </w:rPr>
              <w:t>f</w:t>
            </w:r>
          </w:p>
        </w:tc>
        <w:tc>
          <w:tcPr>
            <w:tcW w:w="1984" w:type="dxa"/>
            <w:noWrap/>
            <w:vAlign w:val="bottom"/>
            <w:hideMark/>
          </w:tcPr>
          <w:p w14:paraId="1FB7B2C1" w14:textId="77777777" w:rsidR="00F37465" w:rsidRPr="000D067E" w:rsidRDefault="00F37465" w:rsidP="00194003">
            <w:pPr>
              <w:rPr>
                <w:color w:val="385623" w:themeColor="accent6" w:themeShade="80"/>
              </w:rPr>
            </w:pPr>
            <w:r w:rsidRPr="000D067E">
              <w:rPr>
                <w:color w:val="385623" w:themeColor="accent6" w:themeShade="80"/>
              </w:rPr>
              <w:t>819760</w:t>
            </w:r>
          </w:p>
        </w:tc>
        <w:tc>
          <w:tcPr>
            <w:tcW w:w="2835" w:type="dxa"/>
            <w:noWrap/>
            <w:vAlign w:val="bottom"/>
            <w:hideMark/>
          </w:tcPr>
          <w:p w14:paraId="655158B9" w14:textId="77777777" w:rsidR="00F37465" w:rsidRPr="000D067E" w:rsidRDefault="00F37465" w:rsidP="00194003">
            <w:pPr>
              <w:rPr>
                <w:color w:val="385623" w:themeColor="accent6" w:themeShade="80"/>
              </w:rPr>
            </w:pPr>
            <w:r w:rsidRPr="000D067E">
              <w:rPr>
                <w:color w:val="385623" w:themeColor="accent6" w:themeShade="80"/>
              </w:rPr>
              <w:t>Powdermill</w:t>
            </w:r>
          </w:p>
        </w:tc>
      </w:tr>
      <w:tr w:rsidR="000D067E" w:rsidRPr="000D067E" w14:paraId="4DACD778" w14:textId="77777777" w:rsidTr="004B5AAC">
        <w:trPr>
          <w:trHeight w:val="290"/>
        </w:trPr>
        <w:tc>
          <w:tcPr>
            <w:tcW w:w="2977" w:type="dxa"/>
            <w:noWrap/>
            <w:vAlign w:val="bottom"/>
            <w:hideMark/>
          </w:tcPr>
          <w:p w14:paraId="44345D59" w14:textId="77777777" w:rsidR="00F37465" w:rsidRPr="000D067E" w:rsidRDefault="00F37465" w:rsidP="00194003">
            <w:pPr>
              <w:rPr>
                <w:i/>
                <w:iCs/>
                <w:color w:val="385623" w:themeColor="accent6" w:themeShade="80"/>
              </w:rPr>
            </w:pPr>
            <w:r w:rsidRPr="000D067E">
              <w:rPr>
                <w:i/>
                <w:iCs/>
                <w:color w:val="385623" w:themeColor="accent6" w:themeShade="80"/>
              </w:rPr>
              <w:t>Pterostichus adoxus</w:t>
            </w:r>
          </w:p>
        </w:tc>
        <w:tc>
          <w:tcPr>
            <w:tcW w:w="1276" w:type="dxa"/>
            <w:noWrap/>
            <w:vAlign w:val="bottom"/>
            <w:hideMark/>
          </w:tcPr>
          <w:p w14:paraId="27EDEC96" w14:textId="77777777" w:rsidR="00F37465" w:rsidRPr="000D067E" w:rsidRDefault="00F37465" w:rsidP="00194003">
            <w:pPr>
              <w:rPr>
                <w:color w:val="385623" w:themeColor="accent6" w:themeShade="80"/>
              </w:rPr>
            </w:pPr>
            <w:r w:rsidRPr="000D067E">
              <w:rPr>
                <w:color w:val="385623" w:themeColor="accent6" w:themeShade="80"/>
              </w:rPr>
              <w:t>f</w:t>
            </w:r>
          </w:p>
        </w:tc>
        <w:tc>
          <w:tcPr>
            <w:tcW w:w="1984" w:type="dxa"/>
            <w:noWrap/>
            <w:vAlign w:val="bottom"/>
            <w:hideMark/>
          </w:tcPr>
          <w:p w14:paraId="6D99F461" w14:textId="77777777" w:rsidR="00F37465" w:rsidRPr="000D067E" w:rsidRDefault="00F37465" w:rsidP="00194003">
            <w:pPr>
              <w:rPr>
                <w:color w:val="385623" w:themeColor="accent6" w:themeShade="80"/>
              </w:rPr>
            </w:pPr>
            <w:r w:rsidRPr="000D067E">
              <w:rPr>
                <w:color w:val="385623" w:themeColor="accent6" w:themeShade="80"/>
              </w:rPr>
              <w:t>819770</w:t>
            </w:r>
          </w:p>
        </w:tc>
        <w:tc>
          <w:tcPr>
            <w:tcW w:w="2835" w:type="dxa"/>
            <w:noWrap/>
            <w:vAlign w:val="bottom"/>
            <w:hideMark/>
          </w:tcPr>
          <w:p w14:paraId="46412ECA" w14:textId="77777777" w:rsidR="00F37465" w:rsidRPr="000D067E" w:rsidRDefault="00F37465" w:rsidP="00194003">
            <w:pPr>
              <w:rPr>
                <w:color w:val="385623" w:themeColor="accent6" w:themeShade="80"/>
              </w:rPr>
            </w:pPr>
            <w:r w:rsidRPr="000D067E">
              <w:rPr>
                <w:color w:val="385623" w:themeColor="accent6" w:themeShade="80"/>
              </w:rPr>
              <w:t>Powdermill</w:t>
            </w:r>
          </w:p>
        </w:tc>
      </w:tr>
      <w:tr w:rsidR="000D067E" w:rsidRPr="000D067E" w14:paraId="02F377DD" w14:textId="77777777" w:rsidTr="004B5AAC">
        <w:trPr>
          <w:trHeight w:val="290"/>
        </w:trPr>
        <w:tc>
          <w:tcPr>
            <w:tcW w:w="2977" w:type="dxa"/>
            <w:noWrap/>
            <w:vAlign w:val="bottom"/>
            <w:hideMark/>
          </w:tcPr>
          <w:p w14:paraId="7AD2F97F" w14:textId="77777777" w:rsidR="00F37465" w:rsidRPr="000D067E" w:rsidRDefault="00F37465" w:rsidP="00194003">
            <w:pPr>
              <w:rPr>
                <w:i/>
                <w:iCs/>
                <w:color w:val="385623" w:themeColor="accent6" w:themeShade="80"/>
              </w:rPr>
            </w:pPr>
            <w:r w:rsidRPr="000D067E">
              <w:rPr>
                <w:i/>
                <w:iCs/>
                <w:color w:val="385623" w:themeColor="accent6" w:themeShade="80"/>
              </w:rPr>
              <w:t>Pterostichus atratus</w:t>
            </w:r>
          </w:p>
        </w:tc>
        <w:tc>
          <w:tcPr>
            <w:tcW w:w="1276" w:type="dxa"/>
            <w:noWrap/>
            <w:vAlign w:val="bottom"/>
            <w:hideMark/>
          </w:tcPr>
          <w:p w14:paraId="0ABA745A" w14:textId="77777777" w:rsidR="00F37465" w:rsidRPr="000D067E" w:rsidRDefault="00F37465" w:rsidP="00194003">
            <w:pPr>
              <w:rPr>
                <w:color w:val="385623" w:themeColor="accent6" w:themeShade="80"/>
              </w:rPr>
            </w:pPr>
            <w:r w:rsidRPr="000D067E">
              <w:rPr>
                <w:color w:val="385623" w:themeColor="accent6" w:themeShade="80"/>
              </w:rPr>
              <w:t>m</w:t>
            </w:r>
          </w:p>
        </w:tc>
        <w:tc>
          <w:tcPr>
            <w:tcW w:w="1984" w:type="dxa"/>
            <w:noWrap/>
            <w:vAlign w:val="bottom"/>
            <w:hideMark/>
          </w:tcPr>
          <w:p w14:paraId="2E0E53DF" w14:textId="77777777" w:rsidR="00F37465" w:rsidRPr="000D067E" w:rsidRDefault="00F37465" w:rsidP="00194003">
            <w:pPr>
              <w:rPr>
                <w:color w:val="385623" w:themeColor="accent6" w:themeShade="80"/>
              </w:rPr>
            </w:pPr>
            <w:r w:rsidRPr="000D067E">
              <w:rPr>
                <w:color w:val="385623" w:themeColor="accent6" w:themeShade="80"/>
              </w:rPr>
              <w:t>819735</w:t>
            </w:r>
          </w:p>
        </w:tc>
        <w:tc>
          <w:tcPr>
            <w:tcW w:w="2835" w:type="dxa"/>
            <w:noWrap/>
            <w:vAlign w:val="bottom"/>
            <w:hideMark/>
          </w:tcPr>
          <w:p w14:paraId="76B46E2C" w14:textId="77777777" w:rsidR="00F37465" w:rsidRPr="000D067E" w:rsidRDefault="00F37465" w:rsidP="00194003">
            <w:pPr>
              <w:rPr>
                <w:color w:val="385623" w:themeColor="accent6" w:themeShade="80"/>
              </w:rPr>
            </w:pPr>
            <w:r w:rsidRPr="000D067E">
              <w:rPr>
                <w:color w:val="385623" w:themeColor="accent6" w:themeShade="80"/>
              </w:rPr>
              <w:t>Powdermill</w:t>
            </w:r>
          </w:p>
        </w:tc>
      </w:tr>
      <w:tr w:rsidR="000D067E" w:rsidRPr="000D067E" w14:paraId="47E9C920" w14:textId="77777777" w:rsidTr="004B5AAC">
        <w:trPr>
          <w:trHeight w:val="290"/>
        </w:trPr>
        <w:tc>
          <w:tcPr>
            <w:tcW w:w="2977" w:type="dxa"/>
            <w:noWrap/>
            <w:vAlign w:val="bottom"/>
            <w:hideMark/>
          </w:tcPr>
          <w:p w14:paraId="5149FFB9" w14:textId="77777777" w:rsidR="00F37465" w:rsidRPr="000D067E" w:rsidRDefault="00F37465" w:rsidP="00194003">
            <w:pPr>
              <w:rPr>
                <w:i/>
                <w:iCs/>
                <w:color w:val="385623" w:themeColor="accent6" w:themeShade="80"/>
              </w:rPr>
            </w:pPr>
            <w:r w:rsidRPr="000D067E">
              <w:rPr>
                <w:i/>
                <w:iCs/>
                <w:color w:val="385623" w:themeColor="accent6" w:themeShade="80"/>
              </w:rPr>
              <w:t>Pterostichus atratus</w:t>
            </w:r>
          </w:p>
        </w:tc>
        <w:tc>
          <w:tcPr>
            <w:tcW w:w="1276" w:type="dxa"/>
            <w:noWrap/>
            <w:vAlign w:val="bottom"/>
            <w:hideMark/>
          </w:tcPr>
          <w:p w14:paraId="1EE43D05" w14:textId="77777777" w:rsidR="00F37465" w:rsidRPr="000D067E" w:rsidRDefault="00F37465" w:rsidP="00194003">
            <w:pPr>
              <w:rPr>
                <w:color w:val="385623" w:themeColor="accent6" w:themeShade="80"/>
              </w:rPr>
            </w:pPr>
            <w:r w:rsidRPr="000D067E">
              <w:rPr>
                <w:color w:val="385623" w:themeColor="accent6" w:themeShade="80"/>
              </w:rPr>
              <w:t>f</w:t>
            </w:r>
          </w:p>
        </w:tc>
        <w:tc>
          <w:tcPr>
            <w:tcW w:w="1984" w:type="dxa"/>
            <w:noWrap/>
            <w:vAlign w:val="bottom"/>
            <w:hideMark/>
          </w:tcPr>
          <w:p w14:paraId="3505A702" w14:textId="77777777" w:rsidR="00F37465" w:rsidRPr="000D067E" w:rsidRDefault="00F37465" w:rsidP="00194003">
            <w:pPr>
              <w:rPr>
                <w:color w:val="385623" w:themeColor="accent6" w:themeShade="80"/>
              </w:rPr>
            </w:pPr>
            <w:r w:rsidRPr="000D067E">
              <w:rPr>
                <w:color w:val="385623" w:themeColor="accent6" w:themeShade="80"/>
              </w:rPr>
              <w:t>819736</w:t>
            </w:r>
          </w:p>
        </w:tc>
        <w:tc>
          <w:tcPr>
            <w:tcW w:w="2835" w:type="dxa"/>
            <w:noWrap/>
            <w:vAlign w:val="bottom"/>
            <w:hideMark/>
          </w:tcPr>
          <w:p w14:paraId="34E4C86D" w14:textId="77777777" w:rsidR="00F37465" w:rsidRPr="000D067E" w:rsidRDefault="00F37465" w:rsidP="00194003">
            <w:pPr>
              <w:rPr>
                <w:color w:val="385623" w:themeColor="accent6" w:themeShade="80"/>
              </w:rPr>
            </w:pPr>
            <w:r w:rsidRPr="000D067E">
              <w:rPr>
                <w:color w:val="385623" w:themeColor="accent6" w:themeShade="80"/>
              </w:rPr>
              <w:t>Powdermill</w:t>
            </w:r>
          </w:p>
        </w:tc>
      </w:tr>
      <w:tr w:rsidR="000D067E" w:rsidRPr="000D067E" w14:paraId="616F9057" w14:textId="77777777" w:rsidTr="004B5AAC">
        <w:trPr>
          <w:trHeight w:val="290"/>
        </w:trPr>
        <w:tc>
          <w:tcPr>
            <w:tcW w:w="2977" w:type="dxa"/>
            <w:noWrap/>
            <w:vAlign w:val="bottom"/>
            <w:hideMark/>
          </w:tcPr>
          <w:p w14:paraId="6ED5AE0F" w14:textId="77777777" w:rsidR="00F37465" w:rsidRPr="000D067E" w:rsidRDefault="00F37465" w:rsidP="00194003">
            <w:pPr>
              <w:rPr>
                <w:i/>
                <w:iCs/>
                <w:color w:val="385623" w:themeColor="accent6" w:themeShade="80"/>
              </w:rPr>
            </w:pPr>
            <w:r w:rsidRPr="000D067E">
              <w:rPr>
                <w:i/>
                <w:iCs/>
                <w:color w:val="385623" w:themeColor="accent6" w:themeShade="80"/>
              </w:rPr>
              <w:t>Pterostichus coracinus</w:t>
            </w:r>
          </w:p>
        </w:tc>
        <w:tc>
          <w:tcPr>
            <w:tcW w:w="1276" w:type="dxa"/>
            <w:noWrap/>
            <w:vAlign w:val="bottom"/>
            <w:hideMark/>
          </w:tcPr>
          <w:p w14:paraId="168362B3" w14:textId="77777777" w:rsidR="00F37465" w:rsidRPr="000D067E" w:rsidRDefault="00F37465" w:rsidP="00194003">
            <w:pPr>
              <w:rPr>
                <w:color w:val="385623" w:themeColor="accent6" w:themeShade="80"/>
              </w:rPr>
            </w:pPr>
            <w:r w:rsidRPr="000D067E">
              <w:rPr>
                <w:color w:val="385623" w:themeColor="accent6" w:themeShade="80"/>
              </w:rPr>
              <w:t>m</w:t>
            </w:r>
          </w:p>
        </w:tc>
        <w:tc>
          <w:tcPr>
            <w:tcW w:w="1984" w:type="dxa"/>
            <w:noWrap/>
            <w:vAlign w:val="bottom"/>
            <w:hideMark/>
          </w:tcPr>
          <w:p w14:paraId="496E1A35" w14:textId="77777777" w:rsidR="00F37465" w:rsidRPr="000D067E" w:rsidRDefault="00F37465" w:rsidP="00194003">
            <w:pPr>
              <w:rPr>
                <w:color w:val="385623" w:themeColor="accent6" w:themeShade="80"/>
              </w:rPr>
            </w:pPr>
            <w:r w:rsidRPr="000D067E">
              <w:rPr>
                <w:color w:val="385623" w:themeColor="accent6" w:themeShade="80"/>
              </w:rPr>
              <w:t>819751</w:t>
            </w:r>
          </w:p>
        </w:tc>
        <w:tc>
          <w:tcPr>
            <w:tcW w:w="2835" w:type="dxa"/>
            <w:noWrap/>
            <w:vAlign w:val="bottom"/>
            <w:hideMark/>
          </w:tcPr>
          <w:p w14:paraId="1FF05167" w14:textId="77777777" w:rsidR="00F37465" w:rsidRPr="000D067E" w:rsidRDefault="00F37465" w:rsidP="00194003">
            <w:pPr>
              <w:rPr>
                <w:color w:val="385623" w:themeColor="accent6" w:themeShade="80"/>
              </w:rPr>
            </w:pPr>
            <w:r w:rsidRPr="000D067E">
              <w:rPr>
                <w:color w:val="385623" w:themeColor="accent6" w:themeShade="80"/>
              </w:rPr>
              <w:t>Powdermill</w:t>
            </w:r>
          </w:p>
        </w:tc>
      </w:tr>
      <w:tr w:rsidR="000D067E" w:rsidRPr="000D067E" w14:paraId="245BE973" w14:textId="77777777" w:rsidTr="004B5AAC">
        <w:trPr>
          <w:trHeight w:val="290"/>
        </w:trPr>
        <w:tc>
          <w:tcPr>
            <w:tcW w:w="2977" w:type="dxa"/>
            <w:noWrap/>
            <w:vAlign w:val="bottom"/>
            <w:hideMark/>
          </w:tcPr>
          <w:p w14:paraId="10015517" w14:textId="77777777" w:rsidR="00F37465" w:rsidRPr="000D067E" w:rsidRDefault="00F37465" w:rsidP="00194003">
            <w:pPr>
              <w:rPr>
                <w:i/>
                <w:iCs/>
                <w:color w:val="385623" w:themeColor="accent6" w:themeShade="80"/>
              </w:rPr>
            </w:pPr>
            <w:r w:rsidRPr="000D067E">
              <w:rPr>
                <w:i/>
                <w:iCs/>
                <w:color w:val="385623" w:themeColor="accent6" w:themeShade="80"/>
              </w:rPr>
              <w:t>Pterostichus coracinus</w:t>
            </w:r>
          </w:p>
        </w:tc>
        <w:tc>
          <w:tcPr>
            <w:tcW w:w="1276" w:type="dxa"/>
            <w:noWrap/>
            <w:vAlign w:val="bottom"/>
            <w:hideMark/>
          </w:tcPr>
          <w:p w14:paraId="1E2A1405" w14:textId="77777777" w:rsidR="00F37465" w:rsidRPr="000D067E" w:rsidRDefault="00F37465" w:rsidP="00194003">
            <w:pPr>
              <w:rPr>
                <w:color w:val="385623" w:themeColor="accent6" w:themeShade="80"/>
              </w:rPr>
            </w:pPr>
            <w:r w:rsidRPr="000D067E">
              <w:rPr>
                <w:color w:val="385623" w:themeColor="accent6" w:themeShade="80"/>
              </w:rPr>
              <w:t>m</w:t>
            </w:r>
          </w:p>
        </w:tc>
        <w:tc>
          <w:tcPr>
            <w:tcW w:w="1984" w:type="dxa"/>
            <w:noWrap/>
            <w:vAlign w:val="bottom"/>
            <w:hideMark/>
          </w:tcPr>
          <w:p w14:paraId="4F4ED44A" w14:textId="77777777" w:rsidR="00F37465" w:rsidRPr="000D067E" w:rsidRDefault="00F37465" w:rsidP="00194003">
            <w:pPr>
              <w:rPr>
                <w:color w:val="385623" w:themeColor="accent6" w:themeShade="80"/>
              </w:rPr>
            </w:pPr>
            <w:r w:rsidRPr="000D067E">
              <w:rPr>
                <w:color w:val="385623" w:themeColor="accent6" w:themeShade="80"/>
              </w:rPr>
              <w:t>819761</w:t>
            </w:r>
          </w:p>
        </w:tc>
        <w:tc>
          <w:tcPr>
            <w:tcW w:w="2835" w:type="dxa"/>
            <w:noWrap/>
            <w:vAlign w:val="bottom"/>
            <w:hideMark/>
          </w:tcPr>
          <w:p w14:paraId="1E32F7DF" w14:textId="77777777" w:rsidR="00F37465" w:rsidRPr="000D067E" w:rsidRDefault="00F37465" w:rsidP="00194003">
            <w:pPr>
              <w:rPr>
                <w:color w:val="385623" w:themeColor="accent6" w:themeShade="80"/>
              </w:rPr>
            </w:pPr>
            <w:r w:rsidRPr="000D067E">
              <w:rPr>
                <w:color w:val="385623" w:themeColor="accent6" w:themeShade="80"/>
              </w:rPr>
              <w:t>Powdermill</w:t>
            </w:r>
          </w:p>
        </w:tc>
      </w:tr>
      <w:tr w:rsidR="000D067E" w:rsidRPr="000D067E" w14:paraId="23B49895" w14:textId="77777777" w:rsidTr="004B5AAC">
        <w:trPr>
          <w:trHeight w:val="290"/>
        </w:trPr>
        <w:tc>
          <w:tcPr>
            <w:tcW w:w="2977" w:type="dxa"/>
            <w:noWrap/>
            <w:vAlign w:val="bottom"/>
            <w:hideMark/>
          </w:tcPr>
          <w:p w14:paraId="7517A688" w14:textId="77777777" w:rsidR="00F37465" w:rsidRPr="000D067E" w:rsidRDefault="00F37465" w:rsidP="00194003">
            <w:pPr>
              <w:rPr>
                <w:i/>
                <w:iCs/>
                <w:color w:val="385623" w:themeColor="accent6" w:themeShade="80"/>
              </w:rPr>
            </w:pPr>
            <w:r w:rsidRPr="000D067E">
              <w:rPr>
                <w:i/>
                <w:iCs/>
                <w:color w:val="385623" w:themeColor="accent6" w:themeShade="80"/>
              </w:rPr>
              <w:t>Pterostichus coracinus</w:t>
            </w:r>
          </w:p>
        </w:tc>
        <w:tc>
          <w:tcPr>
            <w:tcW w:w="1276" w:type="dxa"/>
            <w:noWrap/>
            <w:vAlign w:val="bottom"/>
            <w:hideMark/>
          </w:tcPr>
          <w:p w14:paraId="275CB3BB" w14:textId="77777777" w:rsidR="00F37465" w:rsidRPr="000D067E" w:rsidRDefault="00F37465" w:rsidP="00194003">
            <w:pPr>
              <w:rPr>
                <w:color w:val="385623" w:themeColor="accent6" w:themeShade="80"/>
              </w:rPr>
            </w:pPr>
            <w:r w:rsidRPr="000D067E">
              <w:rPr>
                <w:color w:val="385623" w:themeColor="accent6" w:themeShade="80"/>
              </w:rPr>
              <w:t>m</w:t>
            </w:r>
          </w:p>
        </w:tc>
        <w:tc>
          <w:tcPr>
            <w:tcW w:w="1984" w:type="dxa"/>
            <w:noWrap/>
            <w:vAlign w:val="bottom"/>
            <w:hideMark/>
          </w:tcPr>
          <w:p w14:paraId="2A67DE62" w14:textId="77777777" w:rsidR="00F37465" w:rsidRPr="000D067E" w:rsidRDefault="00F37465" w:rsidP="00194003">
            <w:pPr>
              <w:rPr>
                <w:color w:val="385623" w:themeColor="accent6" w:themeShade="80"/>
              </w:rPr>
            </w:pPr>
            <w:r w:rsidRPr="000D067E">
              <w:rPr>
                <w:color w:val="385623" w:themeColor="accent6" w:themeShade="80"/>
              </w:rPr>
              <w:t>819771</w:t>
            </w:r>
          </w:p>
        </w:tc>
        <w:tc>
          <w:tcPr>
            <w:tcW w:w="2835" w:type="dxa"/>
            <w:noWrap/>
            <w:vAlign w:val="bottom"/>
            <w:hideMark/>
          </w:tcPr>
          <w:p w14:paraId="6DCB1A15" w14:textId="77777777" w:rsidR="00F37465" w:rsidRPr="000D067E" w:rsidRDefault="00F37465" w:rsidP="00194003">
            <w:pPr>
              <w:rPr>
                <w:color w:val="385623" w:themeColor="accent6" w:themeShade="80"/>
              </w:rPr>
            </w:pPr>
            <w:r w:rsidRPr="000D067E">
              <w:rPr>
                <w:color w:val="385623" w:themeColor="accent6" w:themeShade="80"/>
              </w:rPr>
              <w:t>Powdermill</w:t>
            </w:r>
          </w:p>
        </w:tc>
      </w:tr>
      <w:tr w:rsidR="000D067E" w:rsidRPr="000D067E" w14:paraId="2D754580" w14:textId="77777777" w:rsidTr="004B5AAC">
        <w:trPr>
          <w:trHeight w:val="290"/>
        </w:trPr>
        <w:tc>
          <w:tcPr>
            <w:tcW w:w="2977" w:type="dxa"/>
            <w:noWrap/>
            <w:vAlign w:val="bottom"/>
            <w:hideMark/>
          </w:tcPr>
          <w:p w14:paraId="624E56D5" w14:textId="77777777" w:rsidR="00F37465" w:rsidRPr="000D067E" w:rsidRDefault="00F37465" w:rsidP="00194003">
            <w:pPr>
              <w:rPr>
                <w:i/>
                <w:iCs/>
                <w:color w:val="385623" w:themeColor="accent6" w:themeShade="80"/>
              </w:rPr>
            </w:pPr>
            <w:r w:rsidRPr="000D067E">
              <w:rPr>
                <w:i/>
                <w:iCs/>
                <w:color w:val="385623" w:themeColor="accent6" w:themeShade="80"/>
              </w:rPr>
              <w:t>Pterostichus coracinus</w:t>
            </w:r>
          </w:p>
        </w:tc>
        <w:tc>
          <w:tcPr>
            <w:tcW w:w="1276" w:type="dxa"/>
            <w:noWrap/>
            <w:vAlign w:val="bottom"/>
            <w:hideMark/>
          </w:tcPr>
          <w:p w14:paraId="726606E3" w14:textId="77777777" w:rsidR="00F37465" w:rsidRPr="000D067E" w:rsidRDefault="00F37465" w:rsidP="00194003">
            <w:pPr>
              <w:rPr>
                <w:color w:val="385623" w:themeColor="accent6" w:themeShade="80"/>
              </w:rPr>
            </w:pPr>
            <w:r w:rsidRPr="000D067E">
              <w:rPr>
                <w:color w:val="385623" w:themeColor="accent6" w:themeShade="80"/>
              </w:rPr>
              <w:t>f</w:t>
            </w:r>
          </w:p>
        </w:tc>
        <w:tc>
          <w:tcPr>
            <w:tcW w:w="1984" w:type="dxa"/>
            <w:noWrap/>
            <w:vAlign w:val="bottom"/>
            <w:hideMark/>
          </w:tcPr>
          <w:p w14:paraId="4F2326AE" w14:textId="77777777" w:rsidR="00F37465" w:rsidRPr="000D067E" w:rsidRDefault="00F37465" w:rsidP="00194003">
            <w:pPr>
              <w:rPr>
                <w:color w:val="385623" w:themeColor="accent6" w:themeShade="80"/>
              </w:rPr>
            </w:pPr>
            <w:r w:rsidRPr="000D067E">
              <w:rPr>
                <w:color w:val="385623" w:themeColor="accent6" w:themeShade="80"/>
              </w:rPr>
              <w:t>819752</w:t>
            </w:r>
          </w:p>
        </w:tc>
        <w:tc>
          <w:tcPr>
            <w:tcW w:w="2835" w:type="dxa"/>
            <w:noWrap/>
            <w:vAlign w:val="bottom"/>
            <w:hideMark/>
          </w:tcPr>
          <w:p w14:paraId="128FB090" w14:textId="77777777" w:rsidR="00F37465" w:rsidRPr="000D067E" w:rsidRDefault="00F37465" w:rsidP="00194003">
            <w:pPr>
              <w:rPr>
                <w:color w:val="385623" w:themeColor="accent6" w:themeShade="80"/>
              </w:rPr>
            </w:pPr>
            <w:r w:rsidRPr="000D067E">
              <w:rPr>
                <w:color w:val="385623" w:themeColor="accent6" w:themeShade="80"/>
              </w:rPr>
              <w:t>Powdermill</w:t>
            </w:r>
          </w:p>
        </w:tc>
      </w:tr>
      <w:tr w:rsidR="000D067E" w:rsidRPr="000D067E" w14:paraId="7E41A6C2" w14:textId="77777777" w:rsidTr="004B5AAC">
        <w:trPr>
          <w:trHeight w:val="290"/>
        </w:trPr>
        <w:tc>
          <w:tcPr>
            <w:tcW w:w="2977" w:type="dxa"/>
            <w:noWrap/>
            <w:vAlign w:val="bottom"/>
            <w:hideMark/>
          </w:tcPr>
          <w:p w14:paraId="06F81A64" w14:textId="77777777" w:rsidR="00F37465" w:rsidRPr="000D067E" w:rsidRDefault="00F37465" w:rsidP="00194003">
            <w:pPr>
              <w:rPr>
                <w:i/>
                <w:iCs/>
                <w:color w:val="385623" w:themeColor="accent6" w:themeShade="80"/>
              </w:rPr>
            </w:pPr>
            <w:r w:rsidRPr="000D067E">
              <w:rPr>
                <w:i/>
                <w:iCs/>
                <w:color w:val="385623" w:themeColor="accent6" w:themeShade="80"/>
              </w:rPr>
              <w:t>Pterostichus coracinus</w:t>
            </w:r>
          </w:p>
        </w:tc>
        <w:tc>
          <w:tcPr>
            <w:tcW w:w="1276" w:type="dxa"/>
            <w:noWrap/>
            <w:vAlign w:val="bottom"/>
            <w:hideMark/>
          </w:tcPr>
          <w:p w14:paraId="77192E77" w14:textId="77777777" w:rsidR="00F37465" w:rsidRPr="000D067E" w:rsidRDefault="00F37465" w:rsidP="00194003">
            <w:pPr>
              <w:rPr>
                <w:color w:val="385623" w:themeColor="accent6" w:themeShade="80"/>
              </w:rPr>
            </w:pPr>
            <w:r w:rsidRPr="000D067E">
              <w:rPr>
                <w:color w:val="385623" w:themeColor="accent6" w:themeShade="80"/>
              </w:rPr>
              <w:t>f</w:t>
            </w:r>
          </w:p>
        </w:tc>
        <w:tc>
          <w:tcPr>
            <w:tcW w:w="1984" w:type="dxa"/>
            <w:noWrap/>
            <w:vAlign w:val="bottom"/>
            <w:hideMark/>
          </w:tcPr>
          <w:p w14:paraId="1C1877A7" w14:textId="77777777" w:rsidR="00F37465" w:rsidRPr="000D067E" w:rsidRDefault="00F37465" w:rsidP="00194003">
            <w:pPr>
              <w:rPr>
                <w:color w:val="385623" w:themeColor="accent6" w:themeShade="80"/>
              </w:rPr>
            </w:pPr>
            <w:r w:rsidRPr="000D067E">
              <w:rPr>
                <w:color w:val="385623" w:themeColor="accent6" w:themeShade="80"/>
              </w:rPr>
              <w:t>819762</w:t>
            </w:r>
          </w:p>
        </w:tc>
        <w:tc>
          <w:tcPr>
            <w:tcW w:w="2835" w:type="dxa"/>
            <w:noWrap/>
            <w:vAlign w:val="bottom"/>
            <w:hideMark/>
          </w:tcPr>
          <w:p w14:paraId="71B31536" w14:textId="77777777" w:rsidR="00F37465" w:rsidRPr="000D067E" w:rsidRDefault="00F37465" w:rsidP="00194003">
            <w:pPr>
              <w:rPr>
                <w:color w:val="385623" w:themeColor="accent6" w:themeShade="80"/>
              </w:rPr>
            </w:pPr>
            <w:r w:rsidRPr="000D067E">
              <w:rPr>
                <w:color w:val="385623" w:themeColor="accent6" w:themeShade="80"/>
              </w:rPr>
              <w:t>Powdermill</w:t>
            </w:r>
          </w:p>
        </w:tc>
      </w:tr>
      <w:tr w:rsidR="000D067E" w:rsidRPr="000D067E" w14:paraId="5CF349E8" w14:textId="77777777" w:rsidTr="004B5AAC">
        <w:trPr>
          <w:trHeight w:val="290"/>
        </w:trPr>
        <w:tc>
          <w:tcPr>
            <w:tcW w:w="2977" w:type="dxa"/>
            <w:noWrap/>
            <w:vAlign w:val="bottom"/>
            <w:hideMark/>
          </w:tcPr>
          <w:p w14:paraId="37A76147" w14:textId="77777777" w:rsidR="00F37465" w:rsidRPr="000D067E" w:rsidRDefault="00F37465" w:rsidP="00194003">
            <w:pPr>
              <w:rPr>
                <w:i/>
                <w:iCs/>
                <w:color w:val="385623" w:themeColor="accent6" w:themeShade="80"/>
              </w:rPr>
            </w:pPr>
            <w:r w:rsidRPr="000D067E">
              <w:rPr>
                <w:i/>
                <w:iCs/>
                <w:color w:val="385623" w:themeColor="accent6" w:themeShade="80"/>
              </w:rPr>
              <w:t>Pterostichus coracinus</w:t>
            </w:r>
          </w:p>
        </w:tc>
        <w:tc>
          <w:tcPr>
            <w:tcW w:w="1276" w:type="dxa"/>
            <w:noWrap/>
            <w:vAlign w:val="bottom"/>
            <w:hideMark/>
          </w:tcPr>
          <w:p w14:paraId="2B4BC3ED" w14:textId="77777777" w:rsidR="00F37465" w:rsidRPr="000D067E" w:rsidRDefault="00F37465" w:rsidP="00194003">
            <w:pPr>
              <w:rPr>
                <w:color w:val="385623" w:themeColor="accent6" w:themeShade="80"/>
              </w:rPr>
            </w:pPr>
            <w:r w:rsidRPr="000D067E">
              <w:rPr>
                <w:color w:val="385623" w:themeColor="accent6" w:themeShade="80"/>
              </w:rPr>
              <w:t>f</w:t>
            </w:r>
          </w:p>
        </w:tc>
        <w:tc>
          <w:tcPr>
            <w:tcW w:w="1984" w:type="dxa"/>
            <w:noWrap/>
            <w:vAlign w:val="bottom"/>
            <w:hideMark/>
          </w:tcPr>
          <w:p w14:paraId="14A81A7D" w14:textId="77777777" w:rsidR="00F37465" w:rsidRPr="000D067E" w:rsidRDefault="00F37465" w:rsidP="00194003">
            <w:pPr>
              <w:rPr>
                <w:color w:val="385623" w:themeColor="accent6" w:themeShade="80"/>
              </w:rPr>
            </w:pPr>
            <w:r w:rsidRPr="000D067E">
              <w:rPr>
                <w:color w:val="385623" w:themeColor="accent6" w:themeShade="80"/>
              </w:rPr>
              <w:t>819772</w:t>
            </w:r>
          </w:p>
        </w:tc>
        <w:tc>
          <w:tcPr>
            <w:tcW w:w="2835" w:type="dxa"/>
            <w:noWrap/>
            <w:vAlign w:val="bottom"/>
            <w:hideMark/>
          </w:tcPr>
          <w:p w14:paraId="100CFA84" w14:textId="77777777" w:rsidR="00F37465" w:rsidRPr="000D067E" w:rsidRDefault="00F37465" w:rsidP="00194003">
            <w:pPr>
              <w:rPr>
                <w:color w:val="385623" w:themeColor="accent6" w:themeShade="80"/>
              </w:rPr>
            </w:pPr>
            <w:r w:rsidRPr="000D067E">
              <w:rPr>
                <w:color w:val="385623" w:themeColor="accent6" w:themeShade="80"/>
              </w:rPr>
              <w:t>Powdermill</w:t>
            </w:r>
          </w:p>
        </w:tc>
      </w:tr>
      <w:tr w:rsidR="000D067E" w:rsidRPr="000D067E" w14:paraId="3801F705" w14:textId="77777777" w:rsidTr="004B5AAC">
        <w:trPr>
          <w:trHeight w:val="290"/>
        </w:trPr>
        <w:tc>
          <w:tcPr>
            <w:tcW w:w="2977" w:type="dxa"/>
            <w:noWrap/>
            <w:vAlign w:val="bottom"/>
            <w:hideMark/>
          </w:tcPr>
          <w:p w14:paraId="7C672CB5" w14:textId="77777777" w:rsidR="00F37465" w:rsidRPr="000D067E" w:rsidRDefault="00F37465" w:rsidP="00194003">
            <w:pPr>
              <w:rPr>
                <w:i/>
                <w:iCs/>
                <w:color w:val="385623" w:themeColor="accent6" w:themeShade="80"/>
              </w:rPr>
            </w:pPr>
            <w:r w:rsidRPr="000D067E">
              <w:rPr>
                <w:i/>
                <w:iCs/>
                <w:color w:val="385623" w:themeColor="accent6" w:themeShade="80"/>
              </w:rPr>
              <w:t>Pterostichus corvinus</w:t>
            </w:r>
          </w:p>
        </w:tc>
        <w:tc>
          <w:tcPr>
            <w:tcW w:w="1276" w:type="dxa"/>
            <w:noWrap/>
            <w:vAlign w:val="bottom"/>
            <w:hideMark/>
          </w:tcPr>
          <w:p w14:paraId="1D2B1D62" w14:textId="77777777" w:rsidR="00F37465" w:rsidRPr="000D067E" w:rsidRDefault="00F37465" w:rsidP="00194003">
            <w:pPr>
              <w:rPr>
                <w:color w:val="385623" w:themeColor="accent6" w:themeShade="80"/>
              </w:rPr>
            </w:pPr>
            <w:r w:rsidRPr="000D067E">
              <w:rPr>
                <w:color w:val="385623" w:themeColor="accent6" w:themeShade="80"/>
              </w:rPr>
              <w:t>m</w:t>
            </w:r>
          </w:p>
        </w:tc>
        <w:tc>
          <w:tcPr>
            <w:tcW w:w="1984" w:type="dxa"/>
            <w:noWrap/>
            <w:vAlign w:val="bottom"/>
            <w:hideMark/>
          </w:tcPr>
          <w:p w14:paraId="1A12F55F" w14:textId="77777777" w:rsidR="00F37465" w:rsidRPr="000D067E" w:rsidRDefault="00F37465" w:rsidP="00194003">
            <w:pPr>
              <w:rPr>
                <w:color w:val="385623" w:themeColor="accent6" w:themeShade="80"/>
              </w:rPr>
            </w:pPr>
            <w:r w:rsidRPr="000D067E">
              <w:rPr>
                <w:color w:val="385623" w:themeColor="accent6" w:themeShade="80"/>
              </w:rPr>
              <w:t>OSUC 671808</w:t>
            </w:r>
          </w:p>
        </w:tc>
        <w:tc>
          <w:tcPr>
            <w:tcW w:w="2835" w:type="dxa"/>
            <w:noWrap/>
            <w:vAlign w:val="bottom"/>
            <w:hideMark/>
          </w:tcPr>
          <w:p w14:paraId="645BFCE6" w14:textId="77777777" w:rsidR="00F37465" w:rsidRPr="000D067E" w:rsidRDefault="00F37465" w:rsidP="00194003">
            <w:pPr>
              <w:rPr>
                <w:color w:val="385623" w:themeColor="accent6" w:themeShade="80"/>
              </w:rPr>
            </w:pPr>
            <w:r w:rsidRPr="000D067E">
              <w:rPr>
                <w:color w:val="385623" w:themeColor="accent6" w:themeShade="80"/>
              </w:rPr>
              <w:t>Powdermill</w:t>
            </w:r>
          </w:p>
        </w:tc>
      </w:tr>
      <w:tr w:rsidR="000D067E" w:rsidRPr="000D067E" w14:paraId="6DEF7983" w14:textId="77777777" w:rsidTr="004B5AAC">
        <w:trPr>
          <w:trHeight w:val="290"/>
        </w:trPr>
        <w:tc>
          <w:tcPr>
            <w:tcW w:w="2977" w:type="dxa"/>
            <w:noWrap/>
            <w:vAlign w:val="bottom"/>
            <w:hideMark/>
          </w:tcPr>
          <w:p w14:paraId="3E6E5122" w14:textId="77777777" w:rsidR="00F37465" w:rsidRPr="000D067E" w:rsidRDefault="00F37465" w:rsidP="00194003">
            <w:pPr>
              <w:rPr>
                <w:i/>
                <w:iCs/>
                <w:color w:val="385623" w:themeColor="accent6" w:themeShade="80"/>
              </w:rPr>
            </w:pPr>
            <w:r w:rsidRPr="000D067E">
              <w:rPr>
                <w:i/>
                <w:iCs/>
                <w:color w:val="385623" w:themeColor="accent6" w:themeShade="80"/>
              </w:rPr>
              <w:t>Pterostichus corvinus</w:t>
            </w:r>
          </w:p>
        </w:tc>
        <w:tc>
          <w:tcPr>
            <w:tcW w:w="1276" w:type="dxa"/>
            <w:noWrap/>
            <w:vAlign w:val="bottom"/>
            <w:hideMark/>
          </w:tcPr>
          <w:p w14:paraId="292B68C8" w14:textId="77777777" w:rsidR="00F37465" w:rsidRPr="000D067E" w:rsidRDefault="00F37465" w:rsidP="00194003">
            <w:pPr>
              <w:rPr>
                <w:color w:val="385623" w:themeColor="accent6" w:themeShade="80"/>
              </w:rPr>
            </w:pPr>
            <w:r w:rsidRPr="000D067E">
              <w:rPr>
                <w:color w:val="385623" w:themeColor="accent6" w:themeShade="80"/>
              </w:rPr>
              <w:t>f</w:t>
            </w:r>
          </w:p>
        </w:tc>
        <w:tc>
          <w:tcPr>
            <w:tcW w:w="1984" w:type="dxa"/>
            <w:noWrap/>
            <w:vAlign w:val="bottom"/>
            <w:hideMark/>
          </w:tcPr>
          <w:p w14:paraId="015F9BEC" w14:textId="77777777" w:rsidR="00F37465" w:rsidRPr="000D067E" w:rsidRDefault="00F37465" w:rsidP="00194003">
            <w:pPr>
              <w:rPr>
                <w:color w:val="385623" w:themeColor="accent6" w:themeShade="80"/>
              </w:rPr>
            </w:pPr>
            <w:r w:rsidRPr="000D067E">
              <w:rPr>
                <w:color w:val="385623" w:themeColor="accent6" w:themeShade="80"/>
              </w:rPr>
              <w:t>OSUC 671807</w:t>
            </w:r>
          </w:p>
        </w:tc>
        <w:tc>
          <w:tcPr>
            <w:tcW w:w="2835" w:type="dxa"/>
            <w:noWrap/>
            <w:vAlign w:val="bottom"/>
            <w:hideMark/>
          </w:tcPr>
          <w:p w14:paraId="4BED695A" w14:textId="77777777" w:rsidR="00F37465" w:rsidRPr="000D067E" w:rsidRDefault="00F37465" w:rsidP="00194003">
            <w:pPr>
              <w:rPr>
                <w:color w:val="385623" w:themeColor="accent6" w:themeShade="80"/>
              </w:rPr>
            </w:pPr>
            <w:r w:rsidRPr="000D067E">
              <w:rPr>
                <w:color w:val="385623" w:themeColor="accent6" w:themeShade="80"/>
              </w:rPr>
              <w:t>Powdermill</w:t>
            </w:r>
          </w:p>
        </w:tc>
      </w:tr>
      <w:tr w:rsidR="000D067E" w:rsidRPr="000D067E" w14:paraId="163F97D2" w14:textId="77777777" w:rsidTr="004B5AAC">
        <w:trPr>
          <w:trHeight w:val="290"/>
        </w:trPr>
        <w:tc>
          <w:tcPr>
            <w:tcW w:w="2977" w:type="dxa"/>
            <w:noWrap/>
            <w:vAlign w:val="bottom"/>
            <w:hideMark/>
          </w:tcPr>
          <w:p w14:paraId="17157766" w14:textId="77777777" w:rsidR="00F37465" w:rsidRPr="000D067E" w:rsidRDefault="00F37465" w:rsidP="00194003">
            <w:pPr>
              <w:rPr>
                <w:i/>
                <w:iCs/>
                <w:color w:val="385623" w:themeColor="accent6" w:themeShade="80"/>
              </w:rPr>
            </w:pPr>
            <w:r w:rsidRPr="000D067E">
              <w:rPr>
                <w:i/>
                <w:iCs/>
                <w:color w:val="385623" w:themeColor="accent6" w:themeShade="80"/>
              </w:rPr>
              <w:t>Pterostichus corvinus</w:t>
            </w:r>
          </w:p>
        </w:tc>
        <w:tc>
          <w:tcPr>
            <w:tcW w:w="1276" w:type="dxa"/>
            <w:noWrap/>
            <w:vAlign w:val="bottom"/>
            <w:hideMark/>
          </w:tcPr>
          <w:p w14:paraId="2D92519B" w14:textId="77777777" w:rsidR="00F37465" w:rsidRPr="000D067E" w:rsidRDefault="00F37465" w:rsidP="00194003">
            <w:pPr>
              <w:rPr>
                <w:color w:val="385623" w:themeColor="accent6" w:themeShade="80"/>
              </w:rPr>
            </w:pPr>
            <w:r w:rsidRPr="000D067E">
              <w:rPr>
                <w:color w:val="385623" w:themeColor="accent6" w:themeShade="80"/>
              </w:rPr>
              <w:t>f</w:t>
            </w:r>
          </w:p>
        </w:tc>
        <w:tc>
          <w:tcPr>
            <w:tcW w:w="1984" w:type="dxa"/>
            <w:noWrap/>
            <w:vAlign w:val="bottom"/>
            <w:hideMark/>
          </w:tcPr>
          <w:p w14:paraId="61518112" w14:textId="77777777" w:rsidR="00F37465" w:rsidRPr="000D067E" w:rsidRDefault="00F37465" w:rsidP="00194003">
            <w:pPr>
              <w:rPr>
                <w:color w:val="385623" w:themeColor="accent6" w:themeShade="80"/>
              </w:rPr>
            </w:pPr>
            <w:r w:rsidRPr="000D067E">
              <w:rPr>
                <w:color w:val="385623" w:themeColor="accent6" w:themeShade="80"/>
              </w:rPr>
              <w:t>OSUC 671809</w:t>
            </w:r>
          </w:p>
        </w:tc>
        <w:tc>
          <w:tcPr>
            <w:tcW w:w="2835" w:type="dxa"/>
            <w:noWrap/>
            <w:vAlign w:val="bottom"/>
            <w:hideMark/>
          </w:tcPr>
          <w:p w14:paraId="0ED1809C" w14:textId="77777777" w:rsidR="00F37465" w:rsidRPr="000D067E" w:rsidRDefault="00F37465" w:rsidP="00194003">
            <w:pPr>
              <w:rPr>
                <w:color w:val="385623" w:themeColor="accent6" w:themeShade="80"/>
              </w:rPr>
            </w:pPr>
            <w:r w:rsidRPr="000D067E">
              <w:rPr>
                <w:color w:val="385623" w:themeColor="accent6" w:themeShade="80"/>
              </w:rPr>
              <w:t>Powdermill</w:t>
            </w:r>
          </w:p>
        </w:tc>
      </w:tr>
      <w:tr w:rsidR="000D067E" w:rsidRPr="000D067E" w14:paraId="5A6AD299" w14:textId="77777777" w:rsidTr="004B5AAC">
        <w:trPr>
          <w:trHeight w:val="290"/>
        </w:trPr>
        <w:tc>
          <w:tcPr>
            <w:tcW w:w="2977" w:type="dxa"/>
            <w:noWrap/>
            <w:vAlign w:val="bottom"/>
            <w:hideMark/>
          </w:tcPr>
          <w:p w14:paraId="20B02124" w14:textId="77777777" w:rsidR="00F37465" w:rsidRPr="000D067E" w:rsidRDefault="00F37465" w:rsidP="00194003">
            <w:pPr>
              <w:rPr>
                <w:i/>
                <w:iCs/>
                <w:color w:val="385623" w:themeColor="accent6" w:themeShade="80"/>
              </w:rPr>
            </w:pPr>
            <w:r w:rsidRPr="000D067E">
              <w:rPr>
                <w:i/>
                <w:iCs/>
                <w:color w:val="385623" w:themeColor="accent6" w:themeShade="80"/>
              </w:rPr>
              <w:t>Pterostichus corvinus</w:t>
            </w:r>
          </w:p>
        </w:tc>
        <w:tc>
          <w:tcPr>
            <w:tcW w:w="1276" w:type="dxa"/>
            <w:noWrap/>
            <w:vAlign w:val="bottom"/>
            <w:hideMark/>
          </w:tcPr>
          <w:p w14:paraId="1FF4315B" w14:textId="77777777" w:rsidR="00F37465" w:rsidRPr="000D067E" w:rsidRDefault="00F37465" w:rsidP="00194003">
            <w:pPr>
              <w:rPr>
                <w:color w:val="385623" w:themeColor="accent6" w:themeShade="80"/>
              </w:rPr>
            </w:pPr>
            <w:r w:rsidRPr="000D067E">
              <w:rPr>
                <w:color w:val="385623" w:themeColor="accent6" w:themeShade="80"/>
              </w:rPr>
              <w:t>f</w:t>
            </w:r>
          </w:p>
        </w:tc>
        <w:tc>
          <w:tcPr>
            <w:tcW w:w="1984" w:type="dxa"/>
            <w:noWrap/>
            <w:vAlign w:val="bottom"/>
            <w:hideMark/>
          </w:tcPr>
          <w:p w14:paraId="76162A46" w14:textId="77777777" w:rsidR="00F37465" w:rsidRPr="000D067E" w:rsidRDefault="00F37465" w:rsidP="00194003">
            <w:pPr>
              <w:rPr>
                <w:color w:val="385623" w:themeColor="accent6" w:themeShade="80"/>
              </w:rPr>
            </w:pPr>
            <w:r w:rsidRPr="000D067E">
              <w:rPr>
                <w:color w:val="385623" w:themeColor="accent6" w:themeShade="80"/>
              </w:rPr>
              <w:t>OSUC 671810</w:t>
            </w:r>
          </w:p>
        </w:tc>
        <w:tc>
          <w:tcPr>
            <w:tcW w:w="2835" w:type="dxa"/>
            <w:noWrap/>
            <w:vAlign w:val="bottom"/>
            <w:hideMark/>
          </w:tcPr>
          <w:p w14:paraId="4B60C4CD" w14:textId="77777777" w:rsidR="00F37465" w:rsidRPr="000D067E" w:rsidRDefault="00F37465" w:rsidP="00194003">
            <w:pPr>
              <w:rPr>
                <w:color w:val="385623" w:themeColor="accent6" w:themeShade="80"/>
              </w:rPr>
            </w:pPr>
            <w:r w:rsidRPr="000D067E">
              <w:rPr>
                <w:color w:val="385623" w:themeColor="accent6" w:themeShade="80"/>
              </w:rPr>
              <w:t>Powdermill</w:t>
            </w:r>
          </w:p>
        </w:tc>
      </w:tr>
      <w:tr w:rsidR="000D067E" w:rsidRPr="000D067E" w14:paraId="77BB29B8" w14:textId="77777777" w:rsidTr="004B5AAC">
        <w:trPr>
          <w:trHeight w:val="290"/>
        </w:trPr>
        <w:tc>
          <w:tcPr>
            <w:tcW w:w="2977" w:type="dxa"/>
            <w:noWrap/>
            <w:vAlign w:val="bottom"/>
            <w:hideMark/>
          </w:tcPr>
          <w:p w14:paraId="4F1E2786" w14:textId="77777777" w:rsidR="00F37465" w:rsidRPr="000D067E" w:rsidRDefault="00F37465" w:rsidP="00194003">
            <w:pPr>
              <w:rPr>
                <w:i/>
                <w:iCs/>
                <w:color w:val="385623" w:themeColor="accent6" w:themeShade="80"/>
              </w:rPr>
            </w:pPr>
            <w:r w:rsidRPr="000D067E">
              <w:rPr>
                <w:i/>
                <w:iCs/>
                <w:color w:val="385623" w:themeColor="accent6" w:themeShade="80"/>
              </w:rPr>
              <w:t>Pterostichus diligendus</w:t>
            </w:r>
          </w:p>
        </w:tc>
        <w:tc>
          <w:tcPr>
            <w:tcW w:w="1276" w:type="dxa"/>
            <w:noWrap/>
            <w:vAlign w:val="bottom"/>
            <w:hideMark/>
          </w:tcPr>
          <w:p w14:paraId="52DF27C1" w14:textId="77777777" w:rsidR="00F37465" w:rsidRPr="000D067E" w:rsidRDefault="00F37465" w:rsidP="00194003">
            <w:pPr>
              <w:rPr>
                <w:color w:val="385623" w:themeColor="accent6" w:themeShade="80"/>
              </w:rPr>
            </w:pPr>
            <w:r w:rsidRPr="000D067E">
              <w:rPr>
                <w:color w:val="385623" w:themeColor="accent6" w:themeShade="80"/>
              </w:rPr>
              <w:t>m</w:t>
            </w:r>
          </w:p>
        </w:tc>
        <w:tc>
          <w:tcPr>
            <w:tcW w:w="1984" w:type="dxa"/>
            <w:noWrap/>
            <w:vAlign w:val="bottom"/>
            <w:hideMark/>
          </w:tcPr>
          <w:p w14:paraId="5604FC6A" w14:textId="77777777" w:rsidR="00F37465" w:rsidRPr="000D067E" w:rsidRDefault="00F37465" w:rsidP="00194003">
            <w:pPr>
              <w:rPr>
                <w:color w:val="385623" w:themeColor="accent6" w:themeShade="80"/>
              </w:rPr>
            </w:pPr>
            <w:r w:rsidRPr="000D067E">
              <w:rPr>
                <w:color w:val="385623" w:themeColor="accent6" w:themeShade="80"/>
              </w:rPr>
              <w:t>819781</w:t>
            </w:r>
          </w:p>
        </w:tc>
        <w:tc>
          <w:tcPr>
            <w:tcW w:w="2835" w:type="dxa"/>
            <w:noWrap/>
            <w:vAlign w:val="bottom"/>
            <w:hideMark/>
          </w:tcPr>
          <w:p w14:paraId="18545E87" w14:textId="77777777" w:rsidR="00F37465" w:rsidRPr="000D067E" w:rsidRDefault="00F37465" w:rsidP="00194003">
            <w:pPr>
              <w:rPr>
                <w:color w:val="385623" w:themeColor="accent6" w:themeShade="80"/>
              </w:rPr>
            </w:pPr>
            <w:r w:rsidRPr="000D067E">
              <w:rPr>
                <w:color w:val="385623" w:themeColor="accent6" w:themeShade="80"/>
              </w:rPr>
              <w:t>Powdermill</w:t>
            </w:r>
          </w:p>
        </w:tc>
      </w:tr>
      <w:tr w:rsidR="000D067E" w:rsidRPr="000D067E" w14:paraId="5C5DE6DC" w14:textId="77777777" w:rsidTr="004B5AAC">
        <w:trPr>
          <w:trHeight w:val="290"/>
        </w:trPr>
        <w:tc>
          <w:tcPr>
            <w:tcW w:w="2977" w:type="dxa"/>
            <w:noWrap/>
            <w:vAlign w:val="bottom"/>
            <w:hideMark/>
          </w:tcPr>
          <w:p w14:paraId="623C7F63" w14:textId="77777777" w:rsidR="00F37465" w:rsidRPr="000D067E" w:rsidRDefault="00F37465" w:rsidP="00194003">
            <w:pPr>
              <w:rPr>
                <w:i/>
                <w:iCs/>
                <w:color w:val="385623" w:themeColor="accent6" w:themeShade="80"/>
              </w:rPr>
            </w:pPr>
            <w:r w:rsidRPr="000D067E">
              <w:rPr>
                <w:i/>
                <w:iCs/>
                <w:color w:val="385623" w:themeColor="accent6" w:themeShade="80"/>
              </w:rPr>
              <w:t>Pterostichus hamiltoni</w:t>
            </w:r>
          </w:p>
        </w:tc>
        <w:tc>
          <w:tcPr>
            <w:tcW w:w="1276" w:type="dxa"/>
            <w:noWrap/>
            <w:vAlign w:val="bottom"/>
            <w:hideMark/>
          </w:tcPr>
          <w:p w14:paraId="45EFE96F" w14:textId="77777777" w:rsidR="00F37465" w:rsidRPr="000D067E" w:rsidRDefault="00F37465" w:rsidP="00194003">
            <w:pPr>
              <w:rPr>
                <w:color w:val="385623" w:themeColor="accent6" w:themeShade="80"/>
              </w:rPr>
            </w:pPr>
            <w:r w:rsidRPr="000D067E">
              <w:rPr>
                <w:color w:val="385623" w:themeColor="accent6" w:themeShade="80"/>
              </w:rPr>
              <w:t>m</w:t>
            </w:r>
          </w:p>
        </w:tc>
        <w:tc>
          <w:tcPr>
            <w:tcW w:w="1984" w:type="dxa"/>
            <w:noWrap/>
            <w:vAlign w:val="bottom"/>
            <w:hideMark/>
          </w:tcPr>
          <w:p w14:paraId="1FDB1374" w14:textId="77777777" w:rsidR="00F37465" w:rsidRPr="000D067E" w:rsidRDefault="00F37465" w:rsidP="00194003">
            <w:pPr>
              <w:rPr>
                <w:color w:val="385623" w:themeColor="accent6" w:themeShade="80"/>
              </w:rPr>
            </w:pPr>
            <w:r w:rsidRPr="000D067E">
              <w:rPr>
                <w:color w:val="385623" w:themeColor="accent6" w:themeShade="80"/>
              </w:rPr>
              <w:t>819779</w:t>
            </w:r>
          </w:p>
        </w:tc>
        <w:tc>
          <w:tcPr>
            <w:tcW w:w="2835" w:type="dxa"/>
            <w:noWrap/>
            <w:vAlign w:val="bottom"/>
            <w:hideMark/>
          </w:tcPr>
          <w:p w14:paraId="32861199" w14:textId="77777777" w:rsidR="00F37465" w:rsidRPr="000D067E" w:rsidRDefault="00F37465" w:rsidP="00194003">
            <w:pPr>
              <w:rPr>
                <w:color w:val="385623" w:themeColor="accent6" w:themeShade="80"/>
              </w:rPr>
            </w:pPr>
            <w:r w:rsidRPr="000D067E">
              <w:rPr>
                <w:color w:val="385623" w:themeColor="accent6" w:themeShade="80"/>
              </w:rPr>
              <w:t>Powdermill</w:t>
            </w:r>
          </w:p>
        </w:tc>
      </w:tr>
      <w:tr w:rsidR="000D067E" w:rsidRPr="000D067E" w14:paraId="3CF13EEC" w14:textId="77777777" w:rsidTr="004B5AAC">
        <w:trPr>
          <w:trHeight w:val="290"/>
        </w:trPr>
        <w:tc>
          <w:tcPr>
            <w:tcW w:w="2977" w:type="dxa"/>
            <w:noWrap/>
            <w:vAlign w:val="bottom"/>
            <w:hideMark/>
          </w:tcPr>
          <w:p w14:paraId="196E5C51" w14:textId="77777777" w:rsidR="00F37465" w:rsidRPr="000D067E" w:rsidRDefault="00F37465" w:rsidP="00194003">
            <w:pPr>
              <w:rPr>
                <w:i/>
                <w:iCs/>
                <w:color w:val="385623" w:themeColor="accent6" w:themeShade="80"/>
              </w:rPr>
            </w:pPr>
            <w:r w:rsidRPr="000D067E">
              <w:rPr>
                <w:i/>
                <w:iCs/>
                <w:color w:val="385623" w:themeColor="accent6" w:themeShade="80"/>
              </w:rPr>
              <w:t>Pterostichus lachrymosus</w:t>
            </w:r>
          </w:p>
        </w:tc>
        <w:tc>
          <w:tcPr>
            <w:tcW w:w="1276" w:type="dxa"/>
            <w:noWrap/>
            <w:vAlign w:val="bottom"/>
            <w:hideMark/>
          </w:tcPr>
          <w:p w14:paraId="39D85376" w14:textId="77777777" w:rsidR="00F37465" w:rsidRPr="000D067E" w:rsidRDefault="00F37465" w:rsidP="00194003">
            <w:pPr>
              <w:rPr>
                <w:color w:val="385623" w:themeColor="accent6" w:themeShade="80"/>
              </w:rPr>
            </w:pPr>
            <w:r w:rsidRPr="000D067E">
              <w:rPr>
                <w:color w:val="385623" w:themeColor="accent6" w:themeShade="80"/>
              </w:rPr>
              <w:t>m</w:t>
            </w:r>
          </w:p>
        </w:tc>
        <w:tc>
          <w:tcPr>
            <w:tcW w:w="1984" w:type="dxa"/>
            <w:noWrap/>
            <w:vAlign w:val="bottom"/>
            <w:hideMark/>
          </w:tcPr>
          <w:p w14:paraId="3B06AD02" w14:textId="77777777" w:rsidR="00F37465" w:rsidRPr="000D067E" w:rsidRDefault="00F37465" w:rsidP="00194003">
            <w:pPr>
              <w:rPr>
                <w:color w:val="385623" w:themeColor="accent6" w:themeShade="80"/>
              </w:rPr>
            </w:pPr>
            <w:r w:rsidRPr="000D067E">
              <w:rPr>
                <w:color w:val="385623" w:themeColor="accent6" w:themeShade="80"/>
              </w:rPr>
              <w:t>819682</w:t>
            </w:r>
          </w:p>
        </w:tc>
        <w:tc>
          <w:tcPr>
            <w:tcW w:w="2835" w:type="dxa"/>
            <w:noWrap/>
            <w:vAlign w:val="bottom"/>
            <w:hideMark/>
          </w:tcPr>
          <w:p w14:paraId="0A280916" w14:textId="77777777" w:rsidR="00F37465" w:rsidRPr="000D067E" w:rsidRDefault="00F37465" w:rsidP="00194003">
            <w:pPr>
              <w:rPr>
                <w:color w:val="385623" w:themeColor="accent6" w:themeShade="80"/>
              </w:rPr>
            </w:pPr>
            <w:r w:rsidRPr="000D067E">
              <w:rPr>
                <w:color w:val="385623" w:themeColor="accent6" w:themeShade="80"/>
              </w:rPr>
              <w:t>Powdermill</w:t>
            </w:r>
          </w:p>
        </w:tc>
      </w:tr>
      <w:tr w:rsidR="000D067E" w:rsidRPr="000D067E" w14:paraId="0B012106" w14:textId="77777777" w:rsidTr="004B5AAC">
        <w:trPr>
          <w:trHeight w:val="290"/>
        </w:trPr>
        <w:tc>
          <w:tcPr>
            <w:tcW w:w="2977" w:type="dxa"/>
            <w:noWrap/>
            <w:vAlign w:val="bottom"/>
            <w:hideMark/>
          </w:tcPr>
          <w:p w14:paraId="0E07CAD7" w14:textId="77777777" w:rsidR="00F37465" w:rsidRPr="000D067E" w:rsidRDefault="00F37465" w:rsidP="00194003">
            <w:pPr>
              <w:rPr>
                <w:i/>
                <w:iCs/>
                <w:color w:val="385623" w:themeColor="accent6" w:themeShade="80"/>
              </w:rPr>
            </w:pPr>
            <w:r w:rsidRPr="000D067E">
              <w:rPr>
                <w:i/>
                <w:iCs/>
                <w:color w:val="385623" w:themeColor="accent6" w:themeShade="80"/>
              </w:rPr>
              <w:t>Pterostichus lachrymosus</w:t>
            </w:r>
          </w:p>
        </w:tc>
        <w:tc>
          <w:tcPr>
            <w:tcW w:w="1276" w:type="dxa"/>
            <w:noWrap/>
            <w:vAlign w:val="bottom"/>
            <w:hideMark/>
          </w:tcPr>
          <w:p w14:paraId="5BFD4B2F" w14:textId="77777777" w:rsidR="00F37465" w:rsidRPr="000D067E" w:rsidRDefault="00F37465" w:rsidP="00194003">
            <w:pPr>
              <w:rPr>
                <w:color w:val="385623" w:themeColor="accent6" w:themeShade="80"/>
              </w:rPr>
            </w:pPr>
            <w:r w:rsidRPr="000D067E">
              <w:rPr>
                <w:color w:val="385623" w:themeColor="accent6" w:themeShade="80"/>
              </w:rPr>
              <w:t>m</w:t>
            </w:r>
          </w:p>
        </w:tc>
        <w:tc>
          <w:tcPr>
            <w:tcW w:w="1984" w:type="dxa"/>
            <w:noWrap/>
            <w:vAlign w:val="bottom"/>
            <w:hideMark/>
          </w:tcPr>
          <w:p w14:paraId="1F3A22F1" w14:textId="77777777" w:rsidR="00F37465" w:rsidRPr="000D067E" w:rsidRDefault="00F37465" w:rsidP="00194003">
            <w:pPr>
              <w:rPr>
                <w:color w:val="385623" w:themeColor="accent6" w:themeShade="80"/>
              </w:rPr>
            </w:pPr>
            <w:r w:rsidRPr="000D067E">
              <w:rPr>
                <w:color w:val="385623" w:themeColor="accent6" w:themeShade="80"/>
              </w:rPr>
              <w:t>819679</w:t>
            </w:r>
          </w:p>
        </w:tc>
        <w:tc>
          <w:tcPr>
            <w:tcW w:w="2835" w:type="dxa"/>
            <w:noWrap/>
            <w:vAlign w:val="bottom"/>
            <w:hideMark/>
          </w:tcPr>
          <w:p w14:paraId="145B3B5D" w14:textId="77777777" w:rsidR="00F37465" w:rsidRPr="000D067E" w:rsidRDefault="00F37465" w:rsidP="00194003">
            <w:pPr>
              <w:rPr>
                <w:color w:val="385623" w:themeColor="accent6" w:themeShade="80"/>
              </w:rPr>
            </w:pPr>
            <w:r w:rsidRPr="000D067E">
              <w:rPr>
                <w:color w:val="385623" w:themeColor="accent6" w:themeShade="80"/>
              </w:rPr>
              <w:t>Powdermill</w:t>
            </w:r>
          </w:p>
        </w:tc>
      </w:tr>
      <w:tr w:rsidR="000D067E" w:rsidRPr="000D067E" w14:paraId="79FE8D99" w14:textId="77777777" w:rsidTr="004B5AAC">
        <w:trPr>
          <w:trHeight w:val="290"/>
        </w:trPr>
        <w:tc>
          <w:tcPr>
            <w:tcW w:w="2977" w:type="dxa"/>
            <w:noWrap/>
            <w:vAlign w:val="bottom"/>
            <w:hideMark/>
          </w:tcPr>
          <w:p w14:paraId="455CAC89" w14:textId="77777777" w:rsidR="00F37465" w:rsidRPr="000D067E" w:rsidRDefault="00F37465" w:rsidP="00194003">
            <w:pPr>
              <w:rPr>
                <w:i/>
                <w:iCs/>
                <w:color w:val="385623" w:themeColor="accent6" w:themeShade="80"/>
              </w:rPr>
            </w:pPr>
            <w:r w:rsidRPr="000D067E">
              <w:rPr>
                <w:i/>
                <w:iCs/>
                <w:color w:val="385623" w:themeColor="accent6" w:themeShade="80"/>
              </w:rPr>
              <w:t>Pterostichus lachrymosus</w:t>
            </w:r>
          </w:p>
        </w:tc>
        <w:tc>
          <w:tcPr>
            <w:tcW w:w="1276" w:type="dxa"/>
            <w:noWrap/>
            <w:vAlign w:val="bottom"/>
            <w:hideMark/>
          </w:tcPr>
          <w:p w14:paraId="0F53D6F1" w14:textId="77777777" w:rsidR="00F37465" w:rsidRPr="000D067E" w:rsidRDefault="00F37465" w:rsidP="00194003">
            <w:pPr>
              <w:rPr>
                <w:color w:val="385623" w:themeColor="accent6" w:themeShade="80"/>
              </w:rPr>
            </w:pPr>
            <w:r w:rsidRPr="000D067E">
              <w:rPr>
                <w:color w:val="385623" w:themeColor="accent6" w:themeShade="80"/>
              </w:rPr>
              <w:t>m</w:t>
            </w:r>
          </w:p>
        </w:tc>
        <w:tc>
          <w:tcPr>
            <w:tcW w:w="1984" w:type="dxa"/>
            <w:noWrap/>
            <w:vAlign w:val="bottom"/>
            <w:hideMark/>
          </w:tcPr>
          <w:p w14:paraId="1E69A6DB" w14:textId="77777777" w:rsidR="00F37465" w:rsidRPr="000D067E" w:rsidRDefault="00F37465" w:rsidP="00194003">
            <w:pPr>
              <w:rPr>
                <w:color w:val="385623" w:themeColor="accent6" w:themeShade="80"/>
              </w:rPr>
            </w:pPr>
            <w:r w:rsidRPr="000D067E">
              <w:rPr>
                <w:color w:val="385623" w:themeColor="accent6" w:themeShade="80"/>
              </w:rPr>
              <w:t>819676</w:t>
            </w:r>
          </w:p>
        </w:tc>
        <w:tc>
          <w:tcPr>
            <w:tcW w:w="2835" w:type="dxa"/>
            <w:noWrap/>
            <w:vAlign w:val="bottom"/>
            <w:hideMark/>
          </w:tcPr>
          <w:p w14:paraId="5632E817" w14:textId="77777777" w:rsidR="00F37465" w:rsidRPr="000D067E" w:rsidRDefault="00F37465" w:rsidP="00194003">
            <w:pPr>
              <w:rPr>
                <w:color w:val="385623" w:themeColor="accent6" w:themeShade="80"/>
              </w:rPr>
            </w:pPr>
            <w:r w:rsidRPr="000D067E">
              <w:rPr>
                <w:color w:val="385623" w:themeColor="accent6" w:themeShade="80"/>
              </w:rPr>
              <w:t>Powdermill</w:t>
            </w:r>
          </w:p>
        </w:tc>
      </w:tr>
      <w:tr w:rsidR="000D067E" w:rsidRPr="000D067E" w14:paraId="524D8002" w14:textId="77777777" w:rsidTr="004B5AAC">
        <w:trPr>
          <w:trHeight w:val="290"/>
        </w:trPr>
        <w:tc>
          <w:tcPr>
            <w:tcW w:w="2977" w:type="dxa"/>
            <w:noWrap/>
            <w:vAlign w:val="bottom"/>
            <w:hideMark/>
          </w:tcPr>
          <w:p w14:paraId="358B1F38" w14:textId="77777777" w:rsidR="00F37465" w:rsidRPr="000D067E" w:rsidRDefault="00F37465" w:rsidP="00194003">
            <w:pPr>
              <w:rPr>
                <w:i/>
                <w:iCs/>
                <w:color w:val="385623" w:themeColor="accent6" w:themeShade="80"/>
              </w:rPr>
            </w:pPr>
            <w:r w:rsidRPr="000D067E">
              <w:rPr>
                <w:i/>
                <w:iCs/>
                <w:color w:val="385623" w:themeColor="accent6" w:themeShade="80"/>
              </w:rPr>
              <w:t>Pterostichus lachrymosus</w:t>
            </w:r>
          </w:p>
        </w:tc>
        <w:tc>
          <w:tcPr>
            <w:tcW w:w="1276" w:type="dxa"/>
            <w:noWrap/>
            <w:vAlign w:val="bottom"/>
            <w:hideMark/>
          </w:tcPr>
          <w:p w14:paraId="35396BE7" w14:textId="77777777" w:rsidR="00F37465" w:rsidRPr="000D067E" w:rsidRDefault="00F37465" w:rsidP="00194003">
            <w:pPr>
              <w:rPr>
                <w:color w:val="385623" w:themeColor="accent6" w:themeShade="80"/>
              </w:rPr>
            </w:pPr>
            <w:r w:rsidRPr="000D067E">
              <w:rPr>
                <w:color w:val="385623" w:themeColor="accent6" w:themeShade="80"/>
              </w:rPr>
              <w:t>f</w:t>
            </w:r>
          </w:p>
        </w:tc>
        <w:tc>
          <w:tcPr>
            <w:tcW w:w="1984" w:type="dxa"/>
            <w:noWrap/>
            <w:vAlign w:val="bottom"/>
            <w:hideMark/>
          </w:tcPr>
          <w:p w14:paraId="76ED5E79" w14:textId="77777777" w:rsidR="00F37465" w:rsidRPr="000D067E" w:rsidRDefault="00F37465" w:rsidP="00194003">
            <w:pPr>
              <w:rPr>
                <w:color w:val="385623" w:themeColor="accent6" w:themeShade="80"/>
              </w:rPr>
            </w:pPr>
            <w:r w:rsidRPr="000D067E">
              <w:rPr>
                <w:color w:val="385623" w:themeColor="accent6" w:themeShade="80"/>
              </w:rPr>
              <w:t>819673</w:t>
            </w:r>
          </w:p>
        </w:tc>
        <w:tc>
          <w:tcPr>
            <w:tcW w:w="2835" w:type="dxa"/>
            <w:noWrap/>
            <w:vAlign w:val="bottom"/>
            <w:hideMark/>
          </w:tcPr>
          <w:p w14:paraId="0B4E34D5" w14:textId="77777777" w:rsidR="00F37465" w:rsidRPr="000D067E" w:rsidRDefault="00F37465" w:rsidP="00194003">
            <w:pPr>
              <w:rPr>
                <w:color w:val="385623" w:themeColor="accent6" w:themeShade="80"/>
              </w:rPr>
            </w:pPr>
            <w:r w:rsidRPr="000D067E">
              <w:rPr>
                <w:color w:val="385623" w:themeColor="accent6" w:themeShade="80"/>
              </w:rPr>
              <w:t>Powdermill</w:t>
            </w:r>
          </w:p>
        </w:tc>
      </w:tr>
      <w:tr w:rsidR="000D067E" w:rsidRPr="000D067E" w14:paraId="4B55779A" w14:textId="77777777" w:rsidTr="004B5AAC">
        <w:trPr>
          <w:trHeight w:val="290"/>
        </w:trPr>
        <w:tc>
          <w:tcPr>
            <w:tcW w:w="2977" w:type="dxa"/>
            <w:noWrap/>
            <w:vAlign w:val="bottom"/>
            <w:hideMark/>
          </w:tcPr>
          <w:p w14:paraId="0234A226" w14:textId="77777777" w:rsidR="00F37465" w:rsidRPr="000D067E" w:rsidRDefault="00F37465" w:rsidP="00194003">
            <w:pPr>
              <w:rPr>
                <w:i/>
                <w:iCs/>
                <w:color w:val="385623" w:themeColor="accent6" w:themeShade="80"/>
              </w:rPr>
            </w:pPr>
            <w:r w:rsidRPr="000D067E">
              <w:rPr>
                <w:i/>
                <w:iCs/>
                <w:color w:val="385623" w:themeColor="accent6" w:themeShade="80"/>
              </w:rPr>
              <w:t>Pterostichus lachrymosus</w:t>
            </w:r>
          </w:p>
        </w:tc>
        <w:tc>
          <w:tcPr>
            <w:tcW w:w="1276" w:type="dxa"/>
            <w:noWrap/>
            <w:vAlign w:val="bottom"/>
            <w:hideMark/>
          </w:tcPr>
          <w:p w14:paraId="383D41FB" w14:textId="77777777" w:rsidR="00F37465" w:rsidRPr="000D067E" w:rsidRDefault="00F37465" w:rsidP="00194003">
            <w:pPr>
              <w:rPr>
                <w:color w:val="385623" w:themeColor="accent6" w:themeShade="80"/>
              </w:rPr>
            </w:pPr>
            <w:r w:rsidRPr="000D067E">
              <w:rPr>
                <w:color w:val="385623" w:themeColor="accent6" w:themeShade="80"/>
              </w:rPr>
              <w:t>f</w:t>
            </w:r>
          </w:p>
        </w:tc>
        <w:tc>
          <w:tcPr>
            <w:tcW w:w="1984" w:type="dxa"/>
            <w:noWrap/>
            <w:vAlign w:val="bottom"/>
            <w:hideMark/>
          </w:tcPr>
          <w:p w14:paraId="2118FA2D" w14:textId="77777777" w:rsidR="00F37465" w:rsidRPr="000D067E" w:rsidRDefault="00F37465" w:rsidP="00194003">
            <w:pPr>
              <w:rPr>
                <w:color w:val="385623" w:themeColor="accent6" w:themeShade="80"/>
              </w:rPr>
            </w:pPr>
            <w:r w:rsidRPr="000D067E">
              <w:rPr>
                <w:color w:val="385623" w:themeColor="accent6" w:themeShade="80"/>
              </w:rPr>
              <w:t>819670</w:t>
            </w:r>
          </w:p>
        </w:tc>
        <w:tc>
          <w:tcPr>
            <w:tcW w:w="2835" w:type="dxa"/>
            <w:noWrap/>
            <w:vAlign w:val="bottom"/>
            <w:hideMark/>
          </w:tcPr>
          <w:p w14:paraId="56425F79" w14:textId="77777777" w:rsidR="00F37465" w:rsidRPr="000D067E" w:rsidRDefault="00F37465" w:rsidP="00194003">
            <w:pPr>
              <w:rPr>
                <w:color w:val="385623" w:themeColor="accent6" w:themeShade="80"/>
              </w:rPr>
            </w:pPr>
            <w:r w:rsidRPr="000D067E">
              <w:rPr>
                <w:color w:val="385623" w:themeColor="accent6" w:themeShade="80"/>
              </w:rPr>
              <w:t>Powdermill</w:t>
            </w:r>
          </w:p>
        </w:tc>
      </w:tr>
      <w:tr w:rsidR="000D067E" w:rsidRPr="000D067E" w14:paraId="38EF10EC" w14:textId="77777777" w:rsidTr="004B5AAC">
        <w:trPr>
          <w:trHeight w:val="290"/>
        </w:trPr>
        <w:tc>
          <w:tcPr>
            <w:tcW w:w="2977" w:type="dxa"/>
            <w:noWrap/>
            <w:vAlign w:val="bottom"/>
            <w:hideMark/>
          </w:tcPr>
          <w:p w14:paraId="28DA3633" w14:textId="77777777" w:rsidR="00F37465" w:rsidRPr="000D067E" w:rsidRDefault="00F37465" w:rsidP="00194003">
            <w:pPr>
              <w:rPr>
                <w:i/>
                <w:iCs/>
                <w:color w:val="385623" w:themeColor="accent6" w:themeShade="80"/>
              </w:rPr>
            </w:pPr>
            <w:r w:rsidRPr="000D067E">
              <w:rPr>
                <w:i/>
                <w:iCs/>
                <w:color w:val="385623" w:themeColor="accent6" w:themeShade="80"/>
              </w:rPr>
              <w:t>Pterostichus lachrymosus</w:t>
            </w:r>
          </w:p>
        </w:tc>
        <w:tc>
          <w:tcPr>
            <w:tcW w:w="1276" w:type="dxa"/>
            <w:noWrap/>
            <w:vAlign w:val="bottom"/>
            <w:hideMark/>
          </w:tcPr>
          <w:p w14:paraId="565E018A" w14:textId="77777777" w:rsidR="00F37465" w:rsidRPr="000D067E" w:rsidRDefault="00F37465" w:rsidP="00194003">
            <w:pPr>
              <w:rPr>
                <w:color w:val="385623" w:themeColor="accent6" w:themeShade="80"/>
              </w:rPr>
            </w:pPr>
            <w:r w:rsidRPr="000D067E">
              <w:rPr>
                <w:color w:val="385623" w:themeColor="accent6" w:themeShade="80"/>
              </w:rPr>
              <w:t>f</w:t>
            </w:r>
          </w:p>
        </w:tc>
        <w:tc>
          <w:tcPr>
            <w:tcW w:w="1984" w:type="dxa"/>
            <w:noWrap/>
            <w:vAlign w:val="bottom"/>
            <w:hideMark/>
          </w:tcPr>
          <w:p w14:paraId="6F6E021E" w14:textId="77777777" w:rsidR="00F37465" w:rsidRPr="000D067E" w:rsidRDefault="00F37465" w:rsidP="00194003">
            <w:pPr>
              <w:rPr>
                <w:color w:val="385623" w:themeColor="accent6" w:themeShade="80"/>
              </w:rPr>
            </w:pPr>
            <w:r w:rsidRPr="000D067E">
              <w:rPr>
                <w:color w:val="385623" w:themeColor="accent6" w:themeShade="80"/>
              </w:rPr>
              <w:t>819667</w:t>
            </w:r>
          </w:p>
        </w:tc>
        <w:tc>
          <w:tcPr>
            <w:tcW w:w="2835" w:type="dxa"/>
            <w:noWrap/>
            <w:vAlign w:val="bottom"/>
            <w:hideMark/>
          </w:tcPr>
          <w:p w14:paraId="6A5423D2" w14:textId="77777777" w:rsidR="00F37465" w:rsidRPr="000D067E" w:rsidRDefault="00F37465" w:rsidP="00194003">
            <w:pPr>
              <w:rPr>
                <w:color w:val="385623" w:themeColor="accent6" w:themeShade="80"/>
              </w:rPr>
            </w:pPr>
            <w:r w:rsidRPr="000D067E">
              <w:rPr>
                <w:color w:val="385623" w:themeColor="accent6" w:themeShade="80"/>
              </w:rPr>
              <w:t>Powdermill</w:t>
            </w:r>
          </w:p>
        </w:tc>
      </w:tr>
      <w:tr w:rsidR="000D067E" w:rsidRPr="000D067E" w14:paraId="1C54D2D4" w14:textId="77777777" w:rsidTr="004B5AAC">
        <w:trPr>
          <w:trHeight w:val="290"/>
        </w:trPr>
        <w:tc>
          <w:tcPr>
            <w:tcW w:w="2977" w:type="dxa"/>
            <w:noWrap/>
            <w:vAlign w:val="bottom"/>
            <w:hideMark/>
          </w:tcPr>
          <w:p w14:paraId="4668FB36" w14:textId="77777777" w:rsidR="00F37465" w:rsidRPr="000D067E" w:rsidRDefault="00F37465" w:rsidP="00194003">
            <w:pPr>
              <w:rPr>
                <w:i/>
                <w:iCs/>
                <w:color w:val="385623" w:themeColor="accent6" w:themeShade="80"/>
              </w:rPr>
            </w:pPr>
            <w:r w:rsidRPr="000D067E">
              <w:rPr>
                <w:i/>
                <w:iCs/>
                <w:color w:val="385623" w:themeColor="accent6" w:themeShade="80"/>
              </w:rPr>
              <w:t>Pterostichus melanarius</w:t>
            </w:r>
          </w:p>
        </w:tc>
        <w:tc>
          <w:tcPr>
            <w:tcW w:w="1276" w:type="dxa"/>
            <w:noWrap/>
            <w:vAlign w:val="bottom"/>
            <w:hideMark/>
          </w:tcPr>
          <w:p w14:paraId="447A196A" w14:textId="77777777" w:rsidR="00F37465" w:rsidRPr="000D067E" w:rsidRDefault="00F37465" w:rsidP="00194003">
            <w:pPr>
              <w:rPr>
                <w:color w:val="385623" w:themeColor="accent6" w:themeShade="80"/>
              </w:rPr>
            </w:pPr>
            <w:r w:rsidRPr="000D067E">
              <w:rPr>
                <w:color w:val="385623" w:themeColor="accent6" w:themeShade="80"/>
              </w:rPr>
              <w:t>m</w:t>
            </w:r>
          </w:p>
        </w:tc>
        <w:tc>
          <w:tcPr>
            <w:tcW w:w="1984" w:type="dxa"/>
            <w:noWrap/>
            <w:vAlign w:val="bottom"/>
            <w:hideMark/>
          </w:tcPr>
          <w:p w14:paraId="1B2DC656" w14:textId="77777777" w:rsidR="00F37465" w:rsidRPr="000D067E" w:rsidRDefault="00F37465" w:rsidP="00194003">
            <w:pPr>
              <w:rPr>
                <w:color w:val="385623" w:themeColor="accent6" w:themeShade="80"/>
              </w:rPr>
            </w:pPr>
            <w:r w:rsidRPr="000D067E">
              <w:rPr>
                <w:color w:val="385623" w:themeColor="accent6" w:themeShade="80"/>
              </w:rPr>
              <w:t>OSUC 522968</w:t>
            </w:r>
          </w:p>
        </w:tc>
        <w:tc>
          <w:tcPr>
            <w:tcW w:w="2835" w:type="dxa"/>
            <w:noWrap/>
            <w:vAlign w:val="bottom"/>
            <w:hideMark/>
          </w:tcPr>
          <w:p w14:paraId="461E8804" w14:textId="77777777" w:rsidR="00F37465" w:rsidRPr="000D067E" w:rsidRDefault="00F37465" w:rsidP="00194003">
            <w:pPr>
              <w:rPr>
                <w:color w:val="385623" w:themeColor="accent6" w:themeShade="80"/>
              </w:rPr>
            </w:pPr>
            <w:r w:rsidRPr="000D067E">
              <w:rPr>
                <w:color w:val="385623" w:themeColor="accent6" w:themeShade="80"/>
              </w:rPr>
              <w:t>Erie Co. OH</w:t>
            </w:r>
          </w:p>
        </w:tc>
      </w:tr>
      <w:tr w:rsidR="000D067E" w:rsidRPr="000D067E" w14:paraId="0BCC852A" w14:textId="77777777" w:rsidTr="004B5AAC">
        <w:trPr>
          <w:trHeight w:val="290"/>
        </w:trPr>
        <w:tc>
          <w:tcPr>
            <w:tcW w:w="2977" w:type="dxa"/>
            <w:noWrap/>
            <w:vAlign w:val="bottom"/>
            <w:hideMark/>
          </w:tcPr>
          <w:p w14:paraId="7D28CC87" w14:textId="77777777" w:rsidR="00F37465" w:rsidRPr="000D067E" w:rsidRDefault="00F37465" w:rsidP="00194003">
            <w:pPr>
              <w:rPr>
                <w:i/>
                <w:iCs/>
                <w:color w:val="385623" w:themeColor="accent6" w:themeShade="80"/>
              </w:rPr>
            </w:pPr>
            <w:r w:rsidRPr="000D067E">
              <w:rPr>
                <w:i/>
                <w:iCs/>
                <w:color w:val="385623" w:themeColor="accent6" w:themeShade="80"/>
              </w:rPr>
              <w:t>Pterostichus melanarius</w:t>
            </w:r>
          </w:p>
        </w:tc>
        <w:tc>
          <w:tcPr>
            <w:tcW w:w="1276" w:type="dxa"/>
            <w:noWrap/>
            <w:vAlign w:val="bottom"/>
            <w:hideMark/>
          </w:tcPr>
          <w:p w14:paraId="213B5C1E" w14:textId="77777777" w:rsidR="00F37465" w:rsidRPr="000D067E" w:rsidRDefault="00F37465" w:rsidP="00194003">
            <w:pPr>
              <w:rPr>
                <w:color w:val="385623" w:themeColor="accent6" w:themeShade="80"/>
              </w:rPr>
            </w:pPr>
            <w:r w:rsidRPr="000D067E">
              <w:rPr>
                <w:color w:val="385623" w:themeColor="accent6" w:themeShade="80"/>
              </w:rPr>
              <w:t>m</w:t>
            </w:r>
          </w:p>
        </w:tc>
        <w:tc>
          <w:tcPr>
            <w:tcW w:w="1984" w:type="dxa"/>
            <w:noWrap/>
            <w:vAlign w:val="bottom"/>
            <w:hideMark/>
          </w:tcPr>
          <w:p w14:paraId="7D49B526" w14:textId="77777777" w:rsidR="00F37465" w:rsidRPr="000D067E" w:rsidRDefault="00F37465" w:rsidP="00194003">
            <w:pPr>
              <w:rPr>
                <w:color w:val="385623" w:themeColor="accent6" w:themeShade="80"/>
              </w:rPr>
            </w:pPr>
            <w:r w:rsidRPr="000D067E">
              <w:rPr>
                <w:color w:val="385623" w:themeColor="accent6" w:themeShade="80"/>
              </w:rPr>
              <w:t>OSUC 522969</w:t>
            </w:r>
          </w:p>
        </w:tc>
        <w:tc>
          <w:tcPr>
            <w:tcW w:w="2835" w:type="dxa"/>
            <w:noWrap/>
            <w:vAlign w:val="bottom"/>
            <w:hideMark/>
          </w:tcPr>
          <w:p w14:paraId="0FB7733C" w14:textId="77777777" w:rsidR="00F37465" w:rsidRPr="000D067E" w:rsidRDefault="00F37465" w:rsidP="00194003">
            <w:pPr>
              <w:rPr>
                <w:color w:val="385623" w:themeColor="accent6" w:themeShade="80"/>
              </w:rPr>
            </w:pPr>
            <w:r w:rsidRPr="000D067E">
              <w:rPr>
                <w:color w:val="385623" w:themeColor="accent6" w:themeShade="80"/>
              </w:rPr>
              <w:t>Erie Co. OH</w:t>
            </w:r>
          </w:p>
        </w:tc>
      </w:tr>
      <w:tr w:rsidR="000D067E" w:rsidRPr="000D067E" w14:paraId="1C43A9CB" w14:textId="77777777" w:rsidTr="004B5AAC">
        <w:trPr>
          <w:trHeight w:val="290"/>
        </w:trPr>
        <w:tc>
          <w:tcPr>
            <w:tcW w:w="2977" w:type="dxa"/>
            <w:noWrap/>
            <w:vAlign w:val="bottom"/>
            <w:hideMark/>
          </w:tcPr>
          <w:p w14:paraId="401D50DC" w14:textId="77777777" w:rsidR="00F37465" w:rsidRPr="000D067E" w:rsidRDefault="00F37465" w:rsidP="00194003">
            <w:pPr>
              <w:rPr>
                <w:i/>
                <w:iCs/>
                <w:color w:val="385623" w:themeColor="accent6" w:themeShade="80"/>
              </w:rPr>
            </w:pPr>
            <w:r w:rsidRPr="000D067E">
              <w:rPr>
                <w:i/>
                <w:iCs/>
                <w:color w:val="385623" w:themeColor="accent6" w:themeShade="80"/>
              </w:rPr>
              <w:t>Pterostichus melanarius</w:t>
            </w:r>
          </w:p>
        </w:tc>
        <w:tc>
          <w:tcPr>
            <w:tcW w:w="1276" w:type="dxa"/>
            <w:noWrap/>
            <w:vAlign w:val="bottom"/>
            <w:hideMark/>
          </w:tcPr>
          <w:p w14:paraId="3FB3CF07" w14:textId="77777777" w:rsidR="00F37465" w:rsidRPr="000D067E" w:rsidRDefault="00F37465" w:rsidP="00194003">
            <w:pPr>
              <w:rPr>
                <w:color w:val="385623" w:themeColor="accent6" w:themeShade="80"/>
              </w:rPr>
            </w:pPr>
            <w:r w:rsidRPr="000D067E">
              <w:rPr>
                <w:color w:val="385623" w:themeColor="accent6" w:themeShade="80"/>
              </w:rPr>
              <w:t>m</w:t>
            </w:r>
          </w:p>
        </w:tc>
        <w:tc>
          <w:tcPr>
            <w:tcW w:w="1984" w:type="dxa"/>
            <w:noWrap/>
            <w:vAlign w:val="bottom"/>
            <w:hideMark/>
          </w:tcPr>
          <w:p w14:paraId="701A27D7" w14:textId="77777777" w:rsidR="00F37465" w:rsidRPr="000D067E" w:rsidRDefault="00F37465" w:rsidP="00194003">
            <w:pPr>
              <w:rPr>
                <w:color w:val="385623" w:themeColor="accent6" w:themeShade="80"/>
              </w:rPr>
            </w:pPr>
            <w:r w:rsidRPr="000D067E">
              <w:rPr>
                <w:color w:val="385623" w:themeColor="accent6" w:themeShade="80"/>
              </w:rPr>
              <w:t>OSUC 668451</w:t>
            </w:r>
          </w:p>
        </w:tc>
        <w:tc>
          <w:tcPr>
            <w:tcW w:w="2835" w:type="dxa"/>
            <w:noWrap/>
            <w:vAlign w:val="bottom"/>
            <w:hideMark/>
          </w:tcPr>
          <w:p w14:paraId="36775D50" w14:textId="77777777" w:rsidR="00F37465" w:rsidRPr="000D067E" w:rsidRDefault="00F37465" w:rsidP="00194003">
            <w:pPr>
              <w:rPr>
                <w:color w:val="385623" w:themeColor="accent6" w:themeShade="80"/>
              </w:rPr>
            </w:pPr>
            <w:r w:rsidRPr="000D067E">
              <w:rPr>
                <w:color w:val="385623" w:themeColor="accent6" w:themeShade="80"/>
              </w:rPr>
              <w:t>Powdermill</w:t>
            </w:r>
          </w:p>
        </w:tc>
      </w:tr>
      <w:tr w:rsidR="000D067E" w:rsidRPr="000D067E" w14:paraId="4A678B67" w14:textId="77777777" w:rsidTr="004B5AAC">
        <w:trPr>
          <w:trHeight w:val="290"/>
        </w:trPr>
        <w:tc>
          <w:tcPr>
            <w:tcW w:w="2977" w:type="dxa"/>
            <w:noWrap/>
            <w:vAlign w:val="bottom"/>
            <w:hideMark/>
          </w:tcPr>
          <w:p w14:paraId="6AD5A184" w14:textId="77777777" w:rsidR="00F37465" w:rsidRPr="000D067E" w:rsidRDefault="00F37465" w:rsidP="00194003">
            <w:pPr>
              <w:rPr>
                <w:i/>
                <w:iCs/>
                <w:color w:val="385623" w:themeColor="accent6" w:themeShade="80"/>
              </w:rPr>
            </w:pPr>
            <w:r w:rsidRPr="000D067E">
              <w:rPr>
                <w:i/>
                <w:iCs/>
                <w:color w:val="385623" w:themeColor="accent6" w:themeShade="80"/>
              </w:rPr>
              <w:t>Pterostichus melanarius</w:t>
            </w:r>
          </w:p>
        </w:tc>
        <w:tc>
          <w:tcPr>
            <w:tcW w:w="1276" w:type="dxa"/>
            <w:noWrap/>
            <w:vAlign w:val="bottom"/>
            <w:hideMark/>
          </w:tcPr>
          <w:p w14:paraId="20A23DD1" w14:textId="77777777" w:rsidR="00F37465" w:rsidRPr="000D067E" w:rsidRDefault="00F37465" w:rsidP="00194003">
            <w:pPr>
              <w:rPr>
                <w:color w:val="385623" w:themeColor="accent6" w:themeShade="80"/>
              </w:rPr>
            </w:pPr>
            <w:r w:rsidRPr="000D067E">
              <w:rPr>
                <w:color w:val="385623" w:themeColor="accent6" w:themeShade="80"/>
              </w:rPr>
              <w:t>f</w:t>
            </w:r>
          </w:p>
        </w:tc>
        <w:tc>
          <w:tcPr>
            <w:tcW w:w="1984" w:type="dxa"/>
            <w:noWrap/>
            <w:vAlign w:val="bottom"/>
            <w:hideMark/>
          </w:tcPr>
          <w:p w14:paraId="0B2A2DF5" w14:textId="77777777" w:rsidR="00F37465" w:rsidRPr="000D067E" w:rsidRDefault="00F37465" w:rsidP="00194003">
            <w:pPr>
              <w:rPr>
                <w:color w:val="385623" w:themeColor="accent6" w:themeShade="80"/>
              </w:rPr>
            </w:pPr>
            <w:r w:rsidRPr="000D067E">
              <w:rPr>
                <w:color w:val="385623" w:themeColor="accent6" w:themeShade="80"/>
              </w:rPr>
              <w:t>OSUC 740950</w:t>
            </w:r>
          </w:p>
        </w:tc>
        <w:tc>
          <w:tcPr>
            <w:tcW w:w="2835" w:type="dxa"/>
            <w:noWrap/>
            <w:vAlign w:val="bottom"/>
            <w:hideMark/>
          </w:tcPr>
          <w:p w14:paraId="6C31B7DD" w14:textId="77777777" w:rsidR="00F37465" w:rsidRPr="000D067E" w:rsidRDefault="00F37465" w:rsidP="00194003">
            <w:pPr>
              <w:rPr>
                <w:color w:val="385623" w:themeColor="accent6" w:themeShade="80"/>
              </w:rPr>
            </w:pPr>
            <w:r w:rsidRPr="000D067E">
              <w:rPr>
                <w:color w:val="385623" w:themeColor="accent6" w:themeShade="80"/>
              </w:rPr>
              <w:t>Cuyahoga Co. OH</w:t>
            </w:r>
          </w:p>
        </w:tc>
      </w:tr>
      <w:tr w:rsidR="000D067E" w:rsidRPr="000D067E" w14:paraId="41325AE6" w14:textId="77777777" w:rsidTr="004B5AAC">
        <w:trPr>
          <w:trHeight w:val="290"/>
        </w:trPr>
        <w:tc>
          <w:tcPr>
            <w:tcW w:w="2977" w:type="dxa"/>
            <w:noWrap/>
            <w:vAlign w:val="bottom"/>
            <w:hideMark/>
          </w:tcPr>
          <w:p w14:paraId="015BBA79" w14:textId="77777777" w:rsidR="00F37465" w:rsidRPr="000D067E" w:rsidRDefault="00F37465" w:rsidP="00194003">
            <w:pPr>
              <w:rPr>
                <w:i/>
                <w:iCs/>
                <w:color w:val="385623" w:themeColor="accent6" w:themeShade="80"/>
              </w:rPr>
            </w:pPr>
            <w:r w:rsidRPr="000D067E">
              <w:rPr>
                <w:i/>
                <w:iCs/>
                <w:color w:val="385623" w:themeColor="accent6" w:themeShade="80"/>
              </w:rPr>
              <w:t>Pterostichus moestus</w:t>
            </w:r>
          </w:p>
        </w:tc>
        <w:tc>
          <w:tcPr>
            <w:tcW w:w="1276" w:type="dxa"/>
            <w:noWrap/>
            <w:vAlign w:val="bottom"/>
            <w:hideMark/>
          </w:tcPr>
          <w:p w14:paraId="370D7572" w14:textId="77777777" w:rsidR="00F37465" w:rsidRPr="000D067E" w:rsidRDefault="00F37465" w:rsidP="00194003">
            <w:pPr>
              <w:rPr>
                <w:color w:val="385623" w:themeColor="accent6" w:themeShade="80"/>
              </w:rPr>
            </w:pPr>
            <w:r w:rsidRPr="000D067E">
              <w:rPr>
                <w:color w:val="385623" w:themeColor="accent6" w:themeShade="80"/>
              </w:rPr>
              <w:t>m</w:t>
            </w:r>
          </w:p>
        </w:tc>
        <w:tc>
          <w:tcPr>
            <w:tcW w:w="1984" w:type="dxa"/>
            <w:noWrap/>
            <w:vAlign w:val="bottom"/>
            <w:hideMark/>
          </w:tcPr>
          <w:p w14:paraId="1A5F66D1" w14:textId="77777777" w:rsidR="00F37465" w:rsidRPr="000D067E" w:rsidRDefault="00F37465" w:rsidP="00194003">
            <w:pPr>
              <w:rPr>
                <w:color w:val="385623" w:themeColor="accent6" w:themeShade="80"/>
              </w:rPr>
            </w:pPr>
            <w:r w:rsidRPr="000D067E">
              <w:rPr>
                <w:color w:val="385623" w:themeColor="accent6" w:themeShade="80"/>
              </w:rPr>
              <w:t>819737</w:t>
            </w:r>
          </w:p>
        </w:tc>
        <w:tc>
          <w:tcPr>
            <w:tcW w:w="2835" w:type="dxa"/>
            <w:noWrap/>
            <w:vAlign w:val="bottom"/>
            <w:hideMark/>
          </w:tcPr>
          <w:p w14:paraId="58F81B0B" w14:textId="77777777" w:rsidR="00F37465" w:rsidRPr="000D067E" w:rsidRDefault="00F37465" w:rsidP="00194003">
            <w:pPr>
              <w:rPr>
                <w:color w:val="385623" w:themeColor="accent6" w:themeShade="80"/>
              </w:rPr>
            </w:pPr>
            <w:r w:rsidRPr="000D067E">
              <w:rPr>
                <w:color w:val="385623" w:themeColor="accent6" w:themeShade="80"/>
              </w:rPr>
              <w:t>Powdermill</w:t>
            </w:r>
          </w:p>
        </w:tc>
      </w:tr>
      <w:tr w:rsidR="000D067E" w:rsidRPr="000D067E" w14:paraId="1E982D10" w14:textId="77777777" w:rsidTr="004B5AAC">
        <w:trPr>
          <w:trHeight w:val="290"/>
        </w:trPr>
        <w:tc>
          <w:tcPr>
            <w:tcW w:w="2977" w:type="dxa"/>
            <w:noWrap/>
            <w:vAlign w:val="bottom"/>
            <w:hideMark/>
          </w:tcPr>
          <w:p w14:paraId="43D60498" w14:textId="77777777" w:rsidR="00F37465" w:rsidRPr="000D067E" w:rsidRDefault="00F37465" w:rsidP="00194003">
            <w:pPr>
              <w:rPr>
                <w:i/>
                <w:iCs/>
                <w:color w:val="385623" w:themeColor="accent6" w:themeShade="80"/>
              </w:rPr>
            </w:pPr>
            <w:r w:rsidRPr="000D067E">
              <w:rPr>
                <w:i/>
                <w:iCs/>
                <w:color w:val="385623" w:themeColor="accent6" w:themeShade="80"/>
              </w:rPr>
              <w:t>Pterostichus moestus</w:t>
            </w:r>
          </w:p>
        </w:tc>
        <w:tc>
          <w:tcPr>
            <w:tcW w:w="1276" w:type="dxa"/>
            <w:noWrap/>
            <w:vAlign w:val="bottom"/>
            <w:hideMark/>
          </w:tcPr>
          <w:p w14:paraId="047B094C" w14:textId="77777777" w:rsidR="00F37465" w:rsidRPr="000D067E" w:rsidRDefault="00F37465" w:rsidP="00194003">
            <w:pPr>
              <w:rPr>
                <w:color w:val="385623" w:themeColor="accent6" w:themeShade="80"/>
              </w:rPr>
            </w:pPr>
            <w:r w:rsidRPr="000D067E">
              <w:rPr>
                <w:color w:val="385623" w:themeColor="accent6" w:themeShade="80"/>
              </w:rPr>
              <w:t>m</w:t>
            </w:r>
          </w:p>
        </w:tc>
        <w:tc>
          <w:tcPr>
            <w:tcW w:w="1984" w:type="dxa"/>
            <w:noWrap/>
            <w:vAlign w:val="bottom"/>
            <w:hideMark/>
          </w:tcPr>
          <w:p w14:paraId="7F20666C" w14:textId="77777777" w:rsidR="00F37465" w:rsidRPr="000D067E" w:rsidRDefault="00F37465" w:rsidP="00194003">
            <w:pPr>
              <w:rPr>
                <w:color w:val="385623" w:themeColor="accent6" w:themeShade="80"/>
              </w:rPr>
            </w:pPr>
            <w:r w:rsidRPr="000D067E">
              <w:rPr>
                <w:color w:val="385623" w:themeColor="accent6" w:themeShade="80"/>
              </w:rPr>
              <w:t>819741</w:t>
            </w:r>
          </w:p>
        </w:tc>
        <w:tc>
          <w:tcPr>
            <w:tcW w:w="2835" w:type="dxa"/>
            <w:noWrap/>
            <w:vAlign w:val="bottom"/>
            <w:hideMark/>
          </w:tcPr>
          <w:p w14:paraId="190637D2" w14:textId="77777777" w:rsidR="00F37465" w:rsidRPr="000D067E" w:rsidRDefault="00F37465" w:rsidP="00194003">
            <w:pPr>
              <w:rPr>
                <w:color w:val="385623" w:themeColor="accent6" w:themeShade="80"/>
              </w:rPr>
            </w:pPr>
            <w:r w:rsidRPr="000D067E">
              <w:rPr>
                <w:color w:val="385623" w:themeColor="accent6" w:themeShade="80"/>
              </w:rPr>
              <w:t>Powdermill</w:t>
            </w:r>
          </w:p>
        </w:tc>
      </w:tr>
      <w:tr w:rsidR="000D067E" w:rsidRPr="000D067E" w14:paraId="4B75BC99" w14:textId="77777777" w:rsidTr="004B5AAC">
        <w:trPr>
          <w:trHeight w:val="290"/>
        </w:trPr>
        <w:tc>
          <w:tcPr>
            <w:tcW w:w="2977" w:type="dxa"/>
            <w:noWrap/>
            <w:vAlign w:val="bottom"/>
            <w:hideMark/>
          </w:tcPr>
          <w:p w14:paraId="4F057403" w14:textId="77777777" w:rsidR="00F37465" w:rsidRPr="000D067E" w:rsidRDefault="00F37465" w:rsidP="00194003">
            <w:pPr>
              <w:rPr>
                <w:i/>
                <w:iCs/>
                <w:color w:val="385623" w:themeColor="accent6" w:themeShade="80"/>
              </w:rPr>
            </w:pPr>
            <w:r w:rsidRPr="000D067E">
              <w:rPr>
                <w:i/>
                <w:iCs/>
                <w:color w:val="385623" w:themeColor="accent6" w:themeShade="80"/>
              </w:rPr>
              <w:t>Pterostichus moestus</w:t>
            </w:r>
          </w:p>
        </w:tc>
        <w:tc>
          <w:tcPr>
            <w:tcW w:w="1276" w:type="dxa"/>
            <w:noWrap/>
            <w:vAlign w:val="bottom"/>
            <w:hideMark/>
          </w:tcPr>
          <w:p w14:paraId="1F406F95" w14:textId="77777777" w:rsidR="00F37465" w:rsidRPr="000D067E" w:rsidRDefault="00F37465" w:rsidP="00194003">
            <w:pPr>
              <w:rPr>
                <w:color w:val="385623" w:themeColor="accent6" w:themeShade="80"/>
              </w:rPr>
            </w:pPr>
            <w:r w:rsidRPr="000D067E">
              <w:rPr>
                <w:color w:val="385623" w:themeColor="accent6" w:themeShade="80"/>
              </w:rPr>
              <w:t>m</w:t>
            </w:r>
          </w:p>
        </w:tc>
        <w:tc>
          <w:tcPr>
            <w:tcW w:w="1984" w:type="dxa"/>
            <w:noWrap/>
            <w:vAlign w:val="bottom"/>
            <w:hideMark/>
          </w:tcPr>
          <w:p w14:paraId="06056E77" w14:textId="77777777" w:rsidR="00F37465" w:rsidRPr="000D067E" w:rsidRDefault="00F37465" w:rsidP="00194003">
            <w:pPr>
              <w:rPr>
                <w:color w:val="385623" w:themeColor="accent6" w:themeShade="80"/>
              </w:rPr>
            </w:pPr>
            <w:r w:rsidRPr="000D067E">
              <w:rPr>
                <w:color w:val="385623" w:themeColor="accent6" w:themeShade="80"/>
              </w:rPr>
              <w:t>819745</w:t>
            </w:r>
          </w:p>
        </w:tc>
        <w:tc>
          <w:tcPr>
            <w:tcW w:w="2835" w:type="dxa"/>
            <w:noWrap/>
            <w:vAlign w:val="bottom"/>
            <w:hideMark/>
          </w:tcPr>
          <w:p w14:paraId="196B7BB6" w14:textId="77777777" w:rsidR="00F37465" w:rsidRPr="000D067E" w:rsidRDefault="00F37465" w:rsidP="00194003">
            <w:pPr>
              <w:rPr>
                <w:color w:val="385623" w:themeColor="accent6" w:themeShade="80"/>
              </w:rPr>
            </w:pPr>
            <w:r w:rsidRPr="000D067E">
              <w:rPr>
                <w:color w:val="385623" w:themeColor="accent6" w:themeShade="80"/>
              </w:rPr>
              <w:t>Powdermill</w:t>
            </w:r>
          </w:p>
        </w:tc>
      </w:tr>
      <w:tr w:rsidR="000D067E" w:rsidRPr="000D067E" w14:paraId="531071BE" w14:textId="77777777" w:rsidTr="004B5AAC">
        <w:trPr>
          <w:trHeight w:val="290"/>
        </w:trPr>
        <w:tc>
          <w:tcPr>
            <w:tcW w:w="2977" w:type="dxa"/>
            <w:noWrap/>
            <w:vAlign w:val="bottom"/>
            <w:hideMark/>
          </w:tcPr>
          <w:p w14:paraId="7ED11E5B" w14:textId="77777777" w:rsidR="00F37465" w:rsidRPr="000D067E" w:rsidRDefault="00F37465" w:rsidP="00194003">
            <w:pPr>
              <w:rPr>
                <w:i/>
                <w:iCs/>
                <w:color w:val="385623" w:themeColor="accent6" w:themeShade="80"/>
              </w:rPr>
            </w:pPr>
            <w:r w:rsidRPr="000D067E">
              <w:rPr>
                <w:i/>
                <w:iCs/>
                <w:color w:val="385623" w:themeColor="accent6" w:themeShade="80"/>
              </w:rPr>
              <w:t>Pterostichus moestus</w:t>
            </w:r>
          </w:p>
        </w:tc>
        <w:tc>
          <w:tcPr>
            <w:tcW w:w="1276" w:type="dxa"/>
            <w:noWrap/>
            <w:vAlign w:val="bottom"/>
            <w:hideMark/>
          </w:tcPr>
          <w:p w14:paraId="37869507" w14:textId="77777777" w:rsidR="00F37465" w:rsidRPr="000D067E" w:rsidRDefault="00F37465" w:rsidP="00194003">
            <w:pPr>
              <w:rPr>
                <w:color w:val="385623" w:themeColor="accent6" w:themeShade="80"/>
              </w:rPr>
            </w:pPr>
            <w:r w:rsidRPr="000D067E">
              <w:rPr>
                <w:color w:val="385623" w:themeColor="accent6" w:themeShade="80"/>
              </w:rPr>
              <w:t>f</w:t>
            </w:r>
          </w:p>
        </w:tc>
        <w:tc>
          <w:tcPr>
            <w:tcW w:w="1984" w:type="dxa"/>
            <w:noWrap/>
            <w:vAlign w:val="bottom"/>
            <w:hideMark/>
          </w:tcPr>
          <w:p w14:paraId="410FECB5" w14:textId="77777777" w:rsidR="00F37465" w:rsidRPr="000D067E" w:rsidRDefault="00F37465" w:rsidP="00194003">
            <w:pPr>
              <w:rPr>
                <w:color w:val="385623" w:themeColor="accent6" w:themeShade="80"/>
              </w:rPr>
            </w:pPr>
            <w:r w:rsidRPr="000D067E">
              <w:rPr>
                <w:color w:val="385623" w:themeColor="accent6" w:themeShade="80"/>
              </w:rPr>
              <w:t>819738</w:t>
            </w:r>
          </w:p>
        </w:tc>
        <w:tc>
          <w:tcPr>
            <w:tcW w:w="2835" w:type="dxa"/>
            <w:noWrap/>
            <w:vAlign w:val="bottom"/>
            <w:hideMark/>
          </w:tcPr>
          <w:p w14:paraId="1AF8BA51" w14:textId="77777777" w:rsidR="00F37465" w:rsidRPr="000D067E" w:rsidRDefault="00F37465" w:rsidP="00194003">
            <w:pPr>
              <w:rPr>
                <w:color w:val="385623" w:themeColor="accent6" w:themeShade="80"/>
              </w:rPr>
            </w:pPr>
            <w:r w:rsidRPr="000D067E">
              <w:rPr>
                <w:color w:val="385623" w:themeColor="accent6" w:themeShade="80"/>
              </w:rPr>
              <w:t>Powdermill</w:t>
            </w:r>
          </w:p>
        </w:tc>
      </w:tr>
      <w:tr w:rsidR="000D067E" w:rsidRPr="000D067E" w14:paraId="23BB8DD2" w14:textId="77777777" w:rsidTr="004B5AAC">
        <w:trPr>
          <w:trHeight w:val="290"/>
        </w:trPr>
        <w:tc>
          <w:tcPr>
            <w:tcW w:w="2977" w:type="dxa"/>
            <w:noWrap/>
            <w:vAlign w:val="bottom"/>
            <w:hideMark/>
          </w:tcPr>
          <w:p w14:paraId="38E86855" w14:textId="77777777" w:rsidR="00F37465" w:rsidRPr="000D067E" w:rsidRDefault="00F37465" w:rsidP="00194003">
            <w:pPr>
              <w:rPr>
                <w:i/>
                <w:iCs/>
                <w:color w:val="385623" w:themeColor="accent6" w:themeShade="80"/>
              </w:rPr>
            </w:pPr>
            <w:r w:rsidRPr="000D067E">
              <w:rPr>
                <w:i/>
                <w:iCs/>
                <w:color w:val="385623" w:themeColor="accent6" w:themeShade="80"/>
              </w:rPr>
              <w:t>Pterostichus moestus</w:t>
            </w:r>
          </w:p>
        </w:tc>
        <w:tc>
          <w:tcPr>
            <w:tcW w:w="1276" w:type="dxa"/>
            <w:noWrap/>
            <w:vAlign w:val="bottom"/>
            <w:hideMark/>
          </w:tcPr>
          <w:p w14:paraId="46F74458" w14:textId="77777777" w:rsidR="00F37465" w:rsidRPr="000D067E" w:rsidRDefault="00F37465" w:rsidP="00194003">
            <w:pPr>
              <w:rPr>
                <w:color w:val="385623" w:themeColor="accent6" w:themeShade="80"/>
              </w:rPr>
            </w:pPr>
            <w:r w:rsidRPr="000D067E">
              <w:rPr>
                <w:color w:val="385623" w:themeColor="accent6" w:themeShade="80"/>
              </w:rPr>
              <w:t>f</w:t>
            </w:r>
          </w:p>
        </w:tc>
        <w:tc>
          <w:tcPr>
            <w:tcW w:w="1984" w:type="dxa"/>
            <w:noWrap/>
            <w:vAlign w:val="bottom"/>
            <w:hideMark/>
          </w:tcPr>
          <w:p w14:paraId="1705B80B" w14:textId="77777777" w:rsidR="00F37465" w:rsidRPr="000D067E" w:rsidRDefault="00F37465" w:rsidP="00194003">
            <w:pPr>
              <w:rPr>
                <w:color w:val="385623" w:themeColor="accent6" w:themeShade="80"/>
              </w:rPr>
            </w:pPr>
            <w:r w:rsidRPr="000D067E">
              <w:rPr>
                <w:color w:val="385623" w:themeColor="accent6" w:themeShade="80"/>
              </w:rPr>
              <w:t>819742</w:t>
            </w:r>
          </w:p>
        </w:tc>
        <w:tc>
          <w:tcPr>
            <w:tcW w:w="2835" w:type="dxa"/>
            <w:noWrap/>
            <w:vAlign w:val="bottom"/>
            <w:hideMark/>
          </w:tcPr>
          <w:p w14:paraId="517229D4" w14:textId="77777777" w:rsidR="00F37465" w:rsidRPr="000D067E" w:rsidRDefault="00F37465" w:rsidP="00194003">
            <w:pPr>
              <w:rPr>
                <w:color w:val="385623" w:themeColor="accent6" w:themeShade="80"/>
              </w:rPr>
            </w:pPr>
            <w:r w:rsidRPr="000D067E">
              <w:rPr>
                <w:color w:val="385623" w:themeColor="accent6" w:themeShade="80"/>
              </w:rPr>
              <w:t>Powdermill</w:t>
            </w:r>
          </w:p>
        </w:tc>
      </w:tr>
      <w:tr w:rsidR="000D067E" w:rsidRPr="000D067E" w14:paraId="5A517116" w14:textId="77777777" w:rsidTr="004B5AAC">
        <w:trPr>
          <w:trHeight w:val="290"/>
        </w:trPr>
        <w:tc>
          <w:tcPr>
            <w:tcW w:w="2977" w:type="dxa"/>
            <w:noWrap/>
            <w:vAlign w:val="bottom"/>
            <w:hideMark/>
          </w:tcPr>
          <w:p w14:paraId="6D3C8907" w14:textId="77777777" w:rsidR="00F37465" w:rsidRPr="000D067E" w:rsidRDefault="00F37465" w:rsidP="00194003">
            <w:pPr>
              <w:rPr>
                <w:i/>
                <w:iCs/>
                <w:color w:val="385623" w:themeColor="accent6" w:themeShade="80"/>
              </w:rPr>
            </w:pPr>
            <w:r w:rsidRPr="000D067E">
              <w:rPr>
                <w:i/>
                <w:iCs/>
                <w:color w:val="385623" w:themeColor="accent6" w:themeShade="80"/>
              </w:rPr>
              <w:t>Pterostichus moestus</w:t>
            </w:r>
          </w:p>
        </w:tc>
        <w:tc>
          <w:tcPr>
            <w:tcW w:w="1276" w:type="dxa"/>
            <w:noWrap/>
            <w:vAlign w:val="bottom"/>
            <w:hideMark/>
          </w:tcPr>
          <w:p w14:paraId="4661C648" w14:textId="77777777" w:rsidR="00F37465" w:rsidRPr="000D067E" w:rsidRDefault="00F37465" w:rsidP="00194003">
            <w:pPr>
              <w:rPr>
                <w:color w:val="385623" w:themeColor="accent6" w:themeShade="80"/>
              </w:rPr>
            </w:pPr>
            <w:r w:rsidRPr="000D067E">
              <w:rPr>
                <w:color w:val="385623" w:themeColor="accent6" w:themeShade="80"/>
              </w:rPr>
              <w:t>f</w:t>
            </w:r>
          </w:p>
        </w:tc>
        <w:tc>
          <w:tcPr>
            <w:tcW w:w="1984" w:type="dxa"/>
            <w:noWrap/>
            <w:vAlign w:val="bottom"/>
            <w:hideMark/>
          </w:tcPr>
          <w:p w14:paraId="300091FF" w14:textId="77777777" w:rsidR="00F37465" w:rsidRPr="000D067E" w:rsidRDefault="00F37465" w:rsidP="00194003">
            <w:pPr>
              <w:rPr>
                <w:color w:val="385623" w:themeColor="accent6" w:themeShade="80"/>
              </w:rPr>
            </w:pPr>
            <w:r w:rsidRPr="000D067E">
              <w:rPr>
                <w:color w:val="385623" w:themeColor="accent6" w:themeShade="80"/>
              </w:rPr>
              <w:t>819746</w:t>
            </w:r>
          </w:p>
        </w:tc>
        <w:tc>
          <w:tcPr>
            <w:tcW w:w="2835" w:type="dxa"/>
            <w:noWrap/>
            <w:vAlign w:val="bottom"/>
            <w:hideMark/>
          </w:tcPr>
          <w:p w14:paraId="20EDB550" w14:textId="77777777" w:rsidR="00F37465" w:rsidRPr="000D067E" w:rsidRDefault="00F37465" w:rsidP="00194003">
            <w:pPr>
              <w:rPr>
                <w:color w:val="385623" w:themeColor="accent6" w:themeShade="80"/>
              </w:rPr>
            </w:pPr>
            <w:r w:rsidRPr="000D067E">
              <w:rPr>
                <w:color w:val="385623" w:themeColor="accent6" w:themeShade="80"/>
              </w:rPr>
              <w:t>Powdermill</w:t>
            </w:r>
          </w:p>
        </w:tc>
      </w:tr>
      <w:tr w:rsidR="000D067E" w:rsidRPr="000D067E" w14:paraId="4F431479" w14:textId="77777777" w:rsidTr="004B5AAC">
        <w:trPr>
          <w:trHeight w:val="290"/>
        </w:trPr>
        <w:tc>
          <w:tcPr>
            <w:tcW w:w="2977" w:type="dxa"/>
            <w:noWrap/>
            <w:vAlign w:val="bottom"/>
            <w:hideMark/>
          </w:tcPr>
          <w:p w14:paraId="016C4D96" w14:textId="77777777" w:rsidR="00F37465" w:rsidRPr="000D067E" w:rsidRDefault="00F37465" w:rsidP="00194003">
            <w:pPr>
              <w:rPr>
                <w:i/>
                <w:iCs/>
                <w:color w:val="385623" w:themeColor="accent6" w:themeShade="80"/>
              </w:rPr>
            </w:pPr>
            <w:r w:rsidRPr="000D067E">
              <w:rPr>
                <w:i/>
                <w:iCs/>
                <w:color w:val="385623" w:themeColor="accent6" w:themeShade="80"/>
              </w:rPr>
              <w:t>Pterostichus mutus</w:t>
            </w:r>
          </w:p>
        </w:tc>
        <w:tc>
          <w:tcPr>
            <w:tcW w:w="1276" w:type="dxa"/>
            <w:noWrap/>
            <w:vAlign w:val="bottom"/>
            <w:hideMark/>
          </w:tcPr>
          <w:p w14:paraId="32E918E2" w14:textId="77777777" w:rsidR="00F37465" w:rsidRPr="000D067E" w:rsidRDefault="00F37465" w:rsidP="00194003">
            <w:pPr>
              <w:rPr>
                <w:color w:val="385623" w:themeColor="accent6" w:themeShade="80"/>
              </w:rPr>
            </w:pPr>
            <w:r w:rsidRPr="000D067E">
              <w:rPr>
                <w:color w:val="385623" w:themeColor="accent6" w:themeShade="80"/>
              </w:rPr>
              <w:t>m</w:t>
            </w:r>
          </w:p>
        </w:tc>
        <w:tc>
          <w:tcPr>
            <w:tcW w:w="1984" w:type="dxa"/>
            <w:noWrap/>
            <w:vAlign w:val="bottom"/>
            <w:hideMark/>
          </w:tcPr>
          <w:p w14:paraId="336C6215" w14:textId="77777777" w:rsidR="00F37465" w:rsidRPr="000D067E" w:rsidRDefault="00F37465" w:rsidP="00194003">
            <w:pPr>
              <w:rPr>
                <w:color w:val="385623" w:themeColor="accent6" w:themeShade="80"/>
              </w:rPr>
            </w:pPr>
            <w:r w:rsidRPr="000D067E">
              <w:rPr>
                <w:color w:val="385623" w:themeColor="accent6" w:themeShade="80"/>
              </w:rPr>
              <w:t>OSUC 522813</w:t>
            </w:r>
          </w:p>
        </w:tc>
        <w:tc>
          <w:tcPr>
            <w:tcW w:w="2835" w:type="dxa"/>
            <w:noWrap/>
            <w:vAlign w:val="bottom"/>
            <w:hideMark/>
          </w:tcPr>
          <w:p w14:paraId="5FFB85A6" w14:textId="77777777" w:rsidR="00F37465" w:rsidRPr="000D067E" w:rsidRDefault="00F37465" w:rsidP="00194003">
            <w:pPr>
              <w:rPr>
                <w:color w:val="385623" w:themeColor="accent6" w:themeShade="80"/>
              </w:rPr>
            </w:pPr>
            <w:r w:rsidRPr="000D067E">
              <w:rPr>
                <w:color w:val="385623" w:themeColor="accent6" w:themeShade="80"/>
              </w:rPr>
              <w:t>Erie Co. OH</w:t>
            </w:r>
          </w:p>
        </w:tc>
      </w:tr>
      <w:tr w:rsidR="000D067E" w:rsidRPr="000D067E" w14:paraId="252D906E" w14:textId="77777777" w:rsidTr="004B5AAC">
        <w:trPr>
          <w:trHeight w:val="290"/>
        </w:trPr>
        <w:tc>
          <w:tcPr>
            <w:tcW w:w="2977" w:type="dxa"/>
            <w:noWrap/>
            <w:vAlign w:val="bottom"/>
            <w:hideMark/>
          </w:tcPr>
          <w:p w14:paraId="5B753BF9" w14:textId="77777777" w:rsidR="00F37465" w:rsidRPr="000D067E" w:rsidRDefault="00F37465" w:rsidP="00194003">
            <w:pPr>
              <w:rPr>
                <w:i/>
                <w:iCs/>
                <w:color w:val="385623" w:themeColor="accent6" w:themeShade="80"/>
              </w:rPr>
            </w:pPr>
            <w:r w:rsidRPr="000D067E">
              <w:rPr>
                <w:i/>
                <w:iCs/>
                <w:color w:val="385623" w:themeColor="accent6" w:themeShade="80"/>
              </w:rPr>
              <w:t>Pterostichus mutus</w:t>
            </w:r>
          </w:p>
        </w:tc>
        <w:tc>
          <w:tcPr>
            <w:tcW w:w="1276" w:type="dxa"/>
            <w:noWrap/>
            <w:vAlign w:val="bottom"/>
            <w:hideMark/>
          </w:tcPr>
          <w:p w14:paraId="3B8AAD61" w14:textId="77777777" w:rsidR="00F37465" w:rsidRPr="000D067E" w:rsidRDefault="00F37465" w:rsidP="00194003">
            <w:pPr>
              <w:rPr>
                <w:color w:val="385623" w:themeColor="accent6" w:themeShade="80"/>
              </w:rPr>
            </w:pPr>
            <w:r w:rsidRPr="000D067E">
              <w:rPr>
                <w:color w:val="385623" w:themeColor="accent6" w:themeShade="80"/>
              </w:rPr>
              <w:t>m</w:t>
            </w:r>
          </w:p>
        </w:tc>
        <w:tc>
          <w:tcPr>
            <w:tcW w:w="1984" w:type="dxa"/>
            <w:noWrap/>
            <w:vAlign w:val="bottom"/>
            <w:hideMark/>
          </w:tcPr>
          <w:p w14:paraId="522A279F" w14:textId="77777777" w:rsidR="00F37465" w:rsidRPr="000D067E" w:rsidRDefault="00F37465" w:rsidP="00194003">
            <w:pPr>
              <w:rPr>
                <w:color w:val="385623" w:themeColor="accent6" w:themeShade="80"/>
              </w:rPr>
            </w:pPr>
            <w:r w:rsidRPr="000D067E">
              <w:rPr>
                <w:color w:val="385623" w:themeColor="accent6" w:themeShade="80"/>
              </w:rPr>
              <w:t>OSUC 671803</w:t>
            </w:r>
          </w:p>
        </w:tc>
        <w:tc>
          <w:tcPr>
            <w:tcW w:w="2835" w:type="dxa"/>
            <w:noWrap/>
            <w:vAlign w:val="bottom"/>
            <w:hideMark/>
          </w:tcPr>
          <w:p w14:paraId="363EE03F" w14:textId="77777777" w:rsidR="00F37465" w:rsidRPr="000D067E" w:rsidRDefault="00F37465" w:rsidP="00194003">
            <w:pPr>
              <w:rPr>
                <w:color w:val="385623" w:themeColor="accent6" w:themeShade="80"/>
              </w:rPr>
            </w:pPr>
            <w:r w:rsidRPr="000D067E">
              <w:rPr>
                <w:color w:val="385623" w:themeColor="accent6" w:themeShade="80"/>
              </w:rPr>
              <w:t>Powdermill</w:t>
            </w:r>
          </w:p>
        </w:tc>
      </w:tr>
      <w:tr w:rsidR="000D067E" w:rsidRPr="000D067E" w14:paraId="5239DF0A" w14:textId="77777777" w:rsidTr="004B5AAC">
        <w:trPr>
          <w:trHeight w:val="290"/>
        </w:trPr>
        <w:tc>
          <w:tcPr>
            <w:tcW w:w="2977" w:type="dxa"/>
            <w:noWrap/>
            <w:vAlign w:val="bottom"/>
            <w:hideMark/>
          </w:tcPr>
          <w:p w14:paraId="600A80A2" w14:textId="77777777" w:rsidR="00F37465" w:rsidRPr="000D067E" w:rsidRDefault="00F37465" w:rsidP="00194003">
            <w:pPr>
              <w:rPr>
                <w:i/>
                <w:iCs/>
                <w:color w:val="385623" w:themeColor="accent6" w:themeShade="80"/>
              </w:rPr>
            </w:pPr>
            <w:r w:rsidRPr="000D067E">
              <w:rPr>
                <w:i/>
                <w:iCs/>
                <w:color w:val="385623" w:themeColor="accent6" w:themeShade="80"/>
              </w:rPr>
              <w:t>Pterostichus mutus</w:t>
            </w:r>
          </w:p>
        </w:tc>
        <w:tc>
          <w:tcPr>
            <w:tcW w:w="1276" w:type="dxa"/>
            <w:noWrap/>
            <w:vAlign w:val="bottom"/>
            <w:hideMark/>
          </w:tcPr>
          <w:p w14:paraId="0DF5BB4B" w14:textId="77777777" w:rsidR="00F37465" w:rsidRPr="000D067E" w:rsidRDefault="00F37465" w:rsidP="00194003">
            <w:pPr>
              <w:rPr>
                <w:color w:val="385623" w:themeColor="accent6" w:themeShade="80"/>
              </w:rPr>
            </w:pPr>
            <w:r w:rsidRPr="000D067E">
              <w:rPr>
                <w:color w:val="385623" w:themeColor="accent6" w:themeShade="80"/>
              </w:rPr>
              <w:t>m</w:t>
            </w:r>
          </w:p>
        </w:tc>
        <w:tc>
          <w:tcPr>
            <w:tcW w:w="1984" w:type="dxa"/>
            <w:noWrap/>
            <w:vAlign w:val="bottom"/>
            <w:hideMark/>
          </w:tcPr>
          <w:p w14:paraId="271EEA10" w14:textId="77777777" w:rsidR="00F37465" w:rsidRPr="000D067E" w:rsidRDefault="00F37465" w:rsidP="00194003">
            <w:pPr>
              <w:rPr>
                <w:color w:val="385623" w:themeColor="accent6" w:themeShade="80"/>
              </w:rPr>
            </w:pPr>
            <w:r w:rsidRPr="000D067E">
              <w:rPr>
                <w:color w:val="385623" w:themeColor="accent6" w:themeShade="80"/>
              </w:rPr>
              <w:t>OSUC 671804</w:t>
            </w:r>
          </w:p>
        </w:tc>
        <w:tc>
          <w:tcPr>
            <w:tcW w:w="2835" w:type="dxa"/>
            <w:noWrap/>
            <w:vAlign w:val="bottom"/>
            <w:hideMark/>
          </w:tcPr>
          <w:p w14:paraId="68063C08" w14:textId="77777777" w:rsidR="00F37465" w:rsidRPr="000D067E" w:rsidRDefault="00F37465" w:rsidP="00194003">
            <w:pPr>
              <w:rPr>
                <w:color w:val="385623" w:themeColor="accent6" w:themeShade="80"/>
              </w:rPr>
            </w:pPr>
            <w:r w:rsidRPr="000D067E">
              <w:rPr>
                <w:color w:val="385623" w:themeColor="accent6" w:themeShade="80"/>
              </w:rPr>
              <w:t>Powdermill</w:t>
            </w:r>
          </w:p>
        </w:tc>
      </w:tr>
      <w:tr w:rsidR="000D067E" w:rsidRPr="000D067E" w14:paraId="0A75D5F9" w14:textId="77777777" w:rsidTr="004B5AAC">
        <w:trPr>
          <w:trHeight w:val="290"/>
        </w:trPr>
        <w:tc>
          <w:tcPr>
            <w:tcW w:w="2977" w:type="dxa"/>
            <w:noWrap/>
            <w:vAlign w:val="bottom"/>
            <w:hideMark/>
          </w:tcPr>
          <w:p w14:paraId="112E5E33" w14:textId="77777777" w:rsidR="00F37465" w:rsidRPr="000D067E" w:rsidRDefault="00F37465" w:rsidP="00194003">
            <w:pPr>
              <w:rPr>
                <w:i/>
                <w:iCs/>
                <w:color w:val="385623" w:themeColor="accent6" w:themeShade="80"/>
              </w:rPr>
            </w:pPr>
            <w:r w:rsidRPr="000D067E">
              <w:rPr>
                <w:i/>
                <w:iCs/>
                <w:color w:val="385623" w:themeColor="accent6" w:themeShade="80"/>
              </w:rPr>
              <w:t>Pterostichus mutus</w:t>
            </w:r>
          </w:p>
        </w:tc>
        <w:tc>
          <w:tcPr>
            <w:tcW w:w="1276" w:type="dxa"/>
            <w:noWrap/>
            <w:vAlign w:val="bottom"/>
            <w:hideMark/>
          </w:tcPr>
          <w:p w14:paraId="3AE07CA8" w14:textId="77777777" w:rsidR="00F37465" w:rsidRPr="000D067E" w:rsidRDefault="00F37465" w:rsidP="00194003">
            <w:pPr>
              <w:rPr>
                <w:color w:val="385623" w:themeColor="accent6" w:themeShade="80"/>
              </w:rPr>
            </w:pPr>
            <w:r w:rsidRPr="000D067E">
              <w:rPr>
                <w:color w:val="385623" w:themeColor="accent6" w:themeShade="80"/>
              </w:rPr>
              <w:t>f</w:t>
            </w:r>
          </w:p>
        </w:tc>
        <w:tc>
          <w:tcPr>
            <w:tcW w:w="1984" w:type="dxa"/>
            <w:noWrap/>
            <w:vAlign w:val="bottom"/>
            <w:hideMark/>
          </w:tcPr>
          <w:p w14:paraId="511B005D" w14:textId="77777777" w:rsidR="00F37465" w:rsidRPr="000D067E" w:rsidRDefault="00F37465" w:rsidP="00194003">
            <w:pPr>
              <w:rPr>
                <w:color w:val="385623" w:themeColor="accent6" w:themeShade="80"/>
              </w:rPr>
            </w:pPr>
            <w:r w:rsidRPr="000D067E">
              <w:rPr>
                <w:color w:val="385623" w:themeColor="accent6" w:themeShade="80"/>
              </w:rPr>
              <w:t>OSUC 522811</w:t>
            </w:r>
          </w:p>
        </w:tc>
        <w:tc>
          <w:tcPr>
            <w:tcW w:w="2835" w:type="dxa"/>
            <w:noWrap/>
            <w:vAlign w:val="bottom"/>
            <w:hideMark/>
          </w:tcPr>
          <w:p w14:paraId="13E9C6A1" w14:textId="77777777" w:rsidR="00F37465" w:rsidRPr="000D067E" w:rsidRDefault="00F37465" w:rsidP="00194003">
            <w:pPr>
              <w:rPr>
                <w:color w:val="385623" w:themeColor="accent6" w:themeShade="80"/>
              </w:rPr>
            </w:pPr>
            <w:r w:rsidRPr="000D067E">
              <w:rPr>
                <w:color w:val="385623" w:themeColor="accent6" w:themeShade="80"/>
              </w:rPr>
              <w:t>Erie Co. OH</w:t>
            </w:r>
          </w:p>
        </w:tc>
      </w:tr>
      <w:tr w:rsidR="000D067E" w:rsidRPr="000D067E" w14:paraId="165BB2D8" w14:textId="77777777" w:rsidTr="004B5AAC">
        <w:trPr>
          <w:trHeight w:val="290"/>
        </w:trPr>
        <w:tc>
          <w:tcPr>
            <w:tcW w:w="2977" w:type="dxa"/>
            <w:noWrap/>
            <w:vAlign w:val="bottom"/>
            <w:hideMark/>
          </w:tcPr>
          <w:p w14:paraId="659E6FDF" w14:textId="77777777" w:rsidR="00F37465" w:rsidRPr="000D067E" w:rsidRDefault="00F37465" w:rsidP="00194003">
            <w:pPr>
              <w:rPr>
                <w:i/>
                <w:iCs/>
                <w:color w:val="385623" w:themeColor="accent6" w:themeShade="80"/>
              </w:rPr>
            </w:pPr>
            <w:r w:rsidRPr="000D067E">
              <w:rPr>
                <w:i/>
                <w:iCs/>
                <w:color w:val="385623" w:themeColor="accent6" w:themeShade="80"/>
              </w:rPr>
              <w:t>Pterostichus mutus</w:t>
            </w:r>
          </w:p>
        </w:tc>
        <w:tc>
          <w:tcPr>
            <w:tcW w:w="1276" w:type="dxa"/>
            <w:noWrap/>
            <w:vAlign w:val="bottom"/>
            <w:hideMark/>
          </w:tcPr>
          <w:p w14:paraId="0A36A39E" w14:textId="77777777" w:rsidR="00F37465" w:rsidRPr="000D067E" w:rsidRDefault="00F37465" w:rsidP="00194003">
            <w:pPr>
              <w:rPr>
                <w:color w:val="385623" w:themeColor="accent6" w:themeShade="80"/>
              </w:rPr>
            </w:pPr>
            <w:r w:rsidRPr="000D067E">
              <w:rPr>
                <w:color w:val="385623" w:themeColor="accent6" w:themeShade="80"/>
              </w:rPr>
              <w:t>f</w:t>
            </w:r>
          </w:p>
        </w:tc>
        <w:tc>
          <w:tcPr>
            <w:tcW w:w="1984" w:type="dxa"/>
            <w:noWrap/>
            <w:vAlign w:val="bottom"/>
            <w:hideMark/>
          </w:tcPr>
          <w:p w14:paraId="6D2FA390" w14:textId="77777777" w:rsidR="00F37465" w:rsidRPr="000D067E" w:rsidRDefault="00F37465" w:rsidP="00194003">
            <w:pPr>
              <w:rPr>
                <w:color w:val="385623" w:themeColor="accent6" w:themeShade="80"/>
              </w:rPr>
            </w:pPr>
            <w:r w:rsidRPr="000D067E">
              <w:rPr>
                <w:color w:val="385623" w:themeColor="accent6" w:themeShade="80"/>
              </w:rPr>
              <w:t>OSUC 671805</w:t>
            </w:r>
          </w:p>
        </w:tc>
        <w:tc>
          <w:tcPr>
            <w:tcW w:w="2835" w:type="dxa"/>
            <w:noWrap/>
            <w:vAlign w:val="bottom"/>
            <w:hideMark/>
          </w:tcPr>
          <w:p w14:paraId="57A2A9DF" w14:textId="77777777" w:rsidR="00F37465" w:rsidRPr="000D067E" w:rsidRDefault="00F37465" w:rsidP="00194003">
            <w:pPr>
              <w:rPr>
                <w:color w:val="385623" w:themeColor="accent6" w:themeShade="80"/>
              </w:rPr>
            </w:pPr>
            <w:r w:rsidRPr="000D067E">
              <w:rPr>
                <w:color w:val="385623" w:themeColor="accent6" w:themeShade="80"/>
              </w:rPr>
              <w:t>Powdermill</w:t>
            </w:r>
          </w:p>
        </w:tc>
      </w:tr>
      <w:tr w:rsidR="000D067E" w:rsidRPr="000D067E" w14:paraId="1D0FA89A" w14:textId="77777777" w:rsidTr="004B5AAC">
        <w:trPr>
          <w:trHeight w:val="290"/>
        </w:trPr>
        <w:tc>
          <w:tcPr>
            <w:tcW w:w="2977" w:type="dxa"/>
            <w:noWrap/>
            <w:vAlign w:val="bottom"/>
            <w:hideMark/>
          </w:tcPr>
          <w:p w14:paraId="56E8D259" w14:textId="77777777" w:rsidR="00F37465" w:rsidRPr="000D067E" w:rsidRDefault="00F37465" w:rsidP="00194003">
            <w:pPr>
              <w:rPr>
                <w:i/>
                <w:iCs/>
                <w:color w:val="385623" w:themeColor="accent6" w:themeShade="80"/>
              </w:rPr>
            </w:pPr>
            <w:r w:rsidRPr="000D067E">
              <w:rPr>
                <w:i/>
                <w:iCs/>
                <w:color w:val="385623" w:themeColor="accent6" w:themeShade="80"/>
              </w:rPr>
              <w:t>Pterostichus mutus</w:t>
            </w:r>
          </w:p>
        </w:tc>
        <w:tc>
          <w:tcPr>
            <w:tcW w:w="1276" w:type="dxa"/>
            <w:noWrap/>
            <w:vAlign w:val="bottom"/>
            <w:hideMark/>
          </w:tcPr>
          <w:p w14:paraId="3CDA7DEB" w14:textId="77777777" w:rsidR="00F37465" w:rsidRPr="000D067E" w:rsidRDefault="00F37465" w:rsidP="00194003">
            <w:pPr>
              <w:rPr>
                <w:color w:val="385623" w:themeColor="accent6" w:themeShade="80"/>
              </w:rPr>
            </w:pPr>
            <w:r w:rsidRPr="000D067E">
              <w:rPr>
                <w:color w:val="385623" w:themeColor="accent6" w:themeShade="80"/>
              </w:rPr>
              <w:t>f</w:t>
            </w:r>
          </w:p>
        </w:tc>
        <w:tc>
          <w:tcPr>
            <w:tcW w:w="1984" w:type="dxa"/>
            <w:noWrap/>
            <w:vAlign w:val="bottom"/>
            <w:hideMark/>
          </w:tcPr>
          <w:p w14:paraId="251D7531" w14:textId="77777777" w:rsidR="00F37465" w:rsidRPr="000D067E" w:rsidRDefault="00F37465" w:rsidP="00194003">
            <w:pPr>
              <w:rPr>
                <w:color w:val="385623" w:themeColor="accent6" w:themeShade="80"/>
              </w:rPr>
            </w:pPr>
            <w:r w:rsidRPr="000D067E">
              <w:rPr>
                <w:color w:val="385623" w:themeColor="accent6" w:themeShade="80"/>
              </w:rPr>
              <w:t>OSUC 671801</w:t>
            </w:r>
          </w:p>
        </w:tc>
        <w:tc>
          <w:tcPr>
            <w:tcW w:w="2835" w:type="dxa"/>
            <w:noWrap/>
            <w:vAlign w:val="bottom"/>
            <w:hideMark/>
          </w:tcPr>
          <w:p w14:paraId="7625A3F3" w14:textId="77777777" w:rsidR="00F37465" w:rsidRPr="000D067E" w:rsidRDefault="00F37465" w:rsidP="00194003">
            <w:pPr>
              <w:rPr>
                <w:color w:val="385623" w:themeColor="accent6" w:themeShade="80"/>
              </w:rPr>
            </w:pPr>
            <w:r w:rsidRPr="000D067E">
              <w:rPr>
                <w:color w:val="385623" w:themeColor="accent6" w:themeShade="80"/>
              </w:rPr>
              <w:t>Powdermill</w:t>
            </w:r>
          </w:p>
        </w:tc>
      </w:tr>
      <w:tr w:rsidR="000D067E" w:rsidRPr="000D067E" w14:paraId="03C8FE62" w14:textId="77777777" w:rsidTr="004B5AAC">
        <w:trPr>
          <w:trHeight w:val="290"/>
        </w:trPr>
        <w:tc>
          <w:tcPr>
            <w:tcW w:w="2977" w:type="dxa"/>
            <w:noWrap/>
            <w:vAlign w:val="bottom"/>
            <w:hideMark/>
          </w:tcPr>
          <w:p w14:paraId="7CC3D137" w14:textId="77777777" w:rsidR="00F37465" w:rsidRPr="000D067E" w:rsidRDefault="00F37465" w:rsidP="00194003">
            <w:pPr>
              <w:rPr>
                <w:i/>
                <w:iCs/>
                <w:color w:val="385623" w:themeColor="accent6" w:themeShade="80"/>
              </w:rPr>
            </w:pPr>
            <w:r w:rsidRPr="000D067E">
              <w:rPr>
                <w:i/>
                <w:iCs/>
                <w:color w:val="385623" w:themeColor="accent6" w:themeShade="80"/>
              </w:rPr>
              <w:t>Pterostichus rostratus</w:t>
            </w:r>
          </w:p>
        </w:tc>
        <w:tc>
          <w:tcPr>
            <w:tcW w:w="1276" w:type="dxa"/>
            <w:noWrap/>
            <w:vAlign w:val="bottom"/>
            <w:hideMark/>
          </w:tcPr>
          <w:p w14:paraId="7F3E30CD" w14:textId="77777777" w:rsidR="00F37465" w:rsidRPr="000D067E" w:rsidRDefault="00F37465" w:rsidP="00194003">
            <w:pPr>
              <w:rPr>
                <w:color w:val="385623" w:themeColor="accent6" w:themeShade="80"/>
              </w:rPr>
            </w:pPr>
            <w:r w:rsidRPr="000D067E">
              <w:rPr>
                <w:color w:val="385623" w:themeColor="accent6" w:themeShade="80"/>
              </w:rPr>
              <w:t>m</w:t>
            </w:r>
          </w:p>
        </w:tc>
        <w:tc>
          <w:tcPr>
            <w:tcW w:w="1984" w:type="dxa"/>
            <w:noWrap/>
            <w:vAlign w:val="bottom"/>
            <w:hideMark/>
          </w:tcPr>
          <w:p w14:paraId="0FE31233" w14:textId="77777777" w:rsidR="00F37465" w:rsidRPr="000D067E" w:rsidRDefault="00F37465" w:rsidP="00194003">
            <w:pPr>
              <w:rPr>
                <w:color w:val="385623" w:themeColor="accent6" w:themeShade="80"/>
              </w:rPr>
            </w:pPr>
            <w:r w:rsidRPr="000D067E">
              <w:rPr>
                <w:color w:val="385623" w:themeColor="accent6" w:themeShade="80"/>
              </w:rPr>
              <w:t>819729</w:t>
            </w:r>
          </w:p>
        </w:tc>
        <w:tc>
          <w:tcPr>
            <w:tcW w:w="2835" w:type="dxa"/>
            <w:noWrap/>
            <w:vAlign w:val="bottom"/>
            <w:hideMark/>
          </w:tcPr>
          <w:p w14:paraId="153DED65" w14:textId="77777777" w:rsidR="00F37465" w:rsidRPr="000D067E" w:rsidRDefault="00F37465" w:rsidP="00194003">
            <w:pPr>
              <w:rPr>
                <w:color w:val="385623" w:themeColor="accent6" w:themeShade="80"/>
              </w:rPr>
            </w:pPr>
            <w:r w:rsidRPr="000D067E">
              <w:rPr>
                <w:color w:val="385623" w:themeColor="accent6" w:themeShade="80"/>
              </w:rPr>
              <w:t>Powdermill</w:t>
            </w:r>
          </w:p>
        </w:tc>
      </w:tr>
      <w:tr w:rsidR="000D067E" w:rsidRPr="000D067E" w14:paraId="515601D2" w14:textId="77777777" w:rsidTr="004B5AAC">
        <w:trPr>
          <w:trHeight w:val="290"/>
        </w:trPr>
        <w:tc>
          <w:tcPr>
            <w:tcW w:w="2977" w:type="dxa"/>
            <w:noWrap/>
            <w:vAlign w:val="bottom"/>
            <w:hideMark/>
          </w:tcPr>
          <w:p w14:paraId="50D39C0A" w14:textId="77777777" w:rsidR="00F37465" w:rsidRPr="000D067E" w:rsidRDefault="00F37465" w:rsidP="00194003">
            <w:pPr>
              <w:rPr>
                <w:i/>
                <w:iCs/>
                <w:color w:val="385623" w:themeColor="accent6" w:themeShade="80"/>
              </w:rPr>
            </w:pPr>
            <w:r w:rsidRPr="000D067E">
              <w:rPr>
                <w:i/>
                <w:iCs/>
                <w:color w:val="385623" w:themeColor="accent6" w:themeShade="80"/>
              </w:rPr>
              <w:t>Pterostichus rostratus</w:t>
            </w:r>
          </w:p>
        </w:tc>
        <w:tc>
          <w:tcPr>
            <w:tcW w:w="1276" w:type="dxa"/>
            <w:noWrap/>
            <w:vAlign w:val="bottom"/>
            <w:hideMark/>
          </w:tcPr>
          <w:p w14:paraId="61160C70" w14:textId="77777777" w:rsidR="00F37465" w:rsidRPr="000D067E" w:rsidRDefault="00F37465" w:rsidP="00194003">
            <w:pPr>
              <w:rPr>
                <w:color w:val="385623" w:themeColor="accent6" w:themeShade="80"/>
              </w:rPr>
            </w:pPr>
            <w:r w:rsidRPr="000D067E">
              <w:rPr>
                <w:color w:val="385623" w:themeColor="accent6" w:themeShade="80"/>
              </w:rPr>
              <w:t>m</w:t>
            </w:r>
          </w:p>
        </w:tc>
        <w:tc>
          <w:tcPr>
            <w:tcW w:w="1984" w:type="dxa"/>
            <w:noWrap/>
            <w:vAlign w:val="bottom"/>
            <w:hideMark/>
          </w:tcPr>
          <w:p w14:paraId="25E8189A" w14:textId="77777777" w:rsidR="00F37465" w:rsidRPr="000D067E" w:rsidRDefault="00F37465" w:rsidP="00194003">
            <w:pPr>
              <w:rPr>
                <w:color w:val="385623" w:themeColor="accent6" w:themeShade="80"/>
              </w:rPr>
            </w:pPr>
            <w:r w:rsidRPr="000D067E">
              <w:rPr>
                <w:color w:val="385623" w:themeColor="accent6" w:themeShade="80"/>
              </w:rPr>
              <w:t>819739</w:t>
            </w:r>
          </w:p>
        </w:tc>
        <w:tc>
          <w:tcPr>
            <w:tcW w:w="2835" w:type="dxa"/>
            <w:noWrap/>
            <w:vAlign w:val="bottom"/>
            <w:hideMark/>
          </w:tcPr>
          <w:p w14:paraId="5404A5B5" w14:textId="77777777" w:rsidR="00F37465" w:rsidRPr="000D067E" w:rsidRDefault="00F37465" w:rsidP="00194003">
            <w:pPr>
              <w:rPr>
                <w:color w:val="385623" w:themeColor="accent6" w:themeShade="80"/>
              </w:rPr>
            </w:pPr>
            <w:r w:rsidRPr="000D067E">
              <w:rPr>
                <w:color w:val="385623" w:themeColor="accent6" w:themeShade="80"/>
              </w:rPr>
              <w:t>Powdermill</w:t>
            </w:r>
          </w:p>
        </w:tc>
      </w:tr>
      <w:tr w:rsidR="000D067E" w:rsidRPr="000D067E" w14:paraId="6799329C" w14:textId="77777777" w:rsidTr="004B5AAC">
        <w:trPr>
          <w:trHeight w:val="290"/>
        </w:trPr>
        <w:tc>
          <w:tcPr>
            <w:tcW w:w="2977" w:type="dxa"/>
            <w:noWrap/>
            <w:vAlign w:val="bottom"/>
            <w:hideMark/>
          </w:tcPr>
          <w:p w14:paraId="6B90B2CC" w14:textId="77777777" w:rsidR="00F37465" w:rsidRPr="000D067E" w:rsidRDefault="00F37465" w:rsidP="00194003">
            <w:pPr>
              <w:rPr>
                <w:i/>
                <w:iCs/>
                <w:color w:val="385623" w:themeColor="accent6" w:themeShade="80"/>
              </w:rPr>
            </w:pPr>
            <w:r w:rsidRPr="000D067E">
              <w:rPr>
                <w:i/>
                <w:iCs/>
                <w:color w:val="385623" w:themeColor="accent6" w:themeShade="80"/>
              </w:rPr>
              <w:t>Pterostichus rostratus</w:t>
            </w:r>
          </w:p>
        </w:tc>
        <w:tc>
          <w:tcPr>
            <w:tcW w:w="1276" w:type="dxa"/>
            <w:noWrap/>
            <w:vAlign w:val="bottom"/>
            <w:hideMark/>
          </w:tcPr>
          <w:p w14:paraId="29283053" w14:textId="77777777" w:rsidR="00F37465" w:rsidRPr="000D067E" w:rsidRDefault="00F37465" w:rsidP="00194003">
            <w:pPr>
              <w:rPr>
                <w:color w:val="385623" w:themeColor="accent6" w:themeShade="80"/>
              </w:rPr>
            </w:pPr>
            <w:r w:rsidRPr="000D067E">
              <w:rPr>
                <w:color w:val="385623" w:themeColor="accent6" w:themeShade="80"/>
              </w:rPr>
              <w:t>m</w:t>
            </w:r>
          </w:p>
        </w:tc>
        <w:tc>
          <w:tcPr>
            <w:tcW w:w="1984" w:type="dxa"/>
            <w:noWrap/>
            <w:vAlign w:val="bottom"/>
            <w:hideMark/>
          </w:tcPr>
          <w:p w14:paraId="05D2AF81" w14:textId="77777777" w:rsidR="00F37465" w:rsidRPr="000D067E" w:rsidRDefault="00F37465" w:rsidP="00194003">
            <w:pPr>
              <w:rPr>
                <w:color w:val="385623" w:themeColor="accent6" w:themeShade="80"/>
              </w:rPr>
            </w:pPr>
            <w:r w:rsidRPr="000D067E">
              <w:rPr>
                <w:color w:val="385623" w:themeColor="accent6" w:themeShade="80"/>
              </w:rPr>
              <w:t>819743</w:t>
            </w:r>
          </w:p>
        </w:tc>
        <w:tc>
          <w:tcPr>
            <w:tcW w:w="2835" w:type="dxa"/>
            <w:noWrap/>
            <w:vAlign w:val="bottom"/>
            <w:hideMark/>
          </w:tcPr>
          <w:p w14:paraId="7EA3A90C" w14:textId="77777777" w:rsidR="00F37465" w:rsidRPr="000D067E" w:rsidRDefault="00F37465" w:rsidP="00194003">
            <w:pPr>
              <w:rPr>
                <w:color w:val="385623" w:themeColor="accent6" w:themeShade="80"/>
              </w:rPr>
            </w:pPr>
            <w:r w:rsidRPr="000D067E">
              <w:rPr>
                <w:color w:val="385623" w:themeColor="accent6" w:themeShade="80"/>
              </w:rPr>
              <w:t>Powdermill</w:t>
            </w:r>
          </w:p>
        </w:tc>
      </w:tr>
      <w:tr w:rsidR="000D067E" w:rsidRPr="000D067E" w14:paraId="02AD1761" w14:textId="77777777" w:rsidTr="004B5AAC">
        <w:trPr>
          <w:trHeight w:val="290"/>
        </w:trPr>
        <w:tc>
          <w:tcPr>
            <w:tcW w:w="2977" w:type="dxa"/>
            <w:noWrap/>
            <w:vAlign w:val="bottom"/>
            <w:hideMark/>
          </w:tcPr>
          <w:p w14:paraId="7B37713F" w14:textId="77777777" w:rsidR="00F37465" w:rsidRPr="000D067E" w:rsidRDefault="00F37465" w:rsidP="00194003">
            <w:pPr>
              <w:rPr>
                <w:i/>
                <w:iCs/>
                <w:color w:val="385623" w:themeColor="accent6" w:themeShade="80"/>
              </w:rPr>
            </w:pPr>
            <w:r w:rsidRPr="000D067E">
              <w:rPr>
                <w:i/>
                <w:iCs/>
                <w:color w:val="385623" w:themeColor="accent6" w:themeShade="80"/>
              </w:rPr>
              <w:t>Pterostichus rostratus</w:t>
            </w:r>
          </w:p>
        </w:tc>
        <w:tc>
          <w:tcPr>
            <w:tcW w:w="1276" w:type="dxa"/>
            <w:noWrap/>
            <w:vAlign w:val="bottom"/>
            <w:hideMark/>
          </w:tcPr>
          <w:p w14:paraId="19007147" w14:textId="77777777" w:rsidR="00F37465" w:rsidRPr="000D067E" w:rsidRDefault="00F37465" w:rsidP="00194003">
            <w:pPr>
              <w:rPr>
                <w:color w:val="385623" w:themeColor="accent6" w:themeShade="80"/>
              </w:rPr>
            </w:pPr>
            <w:r w:rsidRPr="000D067E">
              <w:rPr>
                <w:color w:val="385623" w:themeColor="accent6" w:themeShade="80"/>
              </w:rPr>
              <w:t>f</w:t>
            </w:r>
          </w:p>
        </w:tc>
        <w:tc>
          <w:tcPr>
            <w:tcW w:w="1984" w:type="dxa"/>
            <w:noWrap/>
            <w:vAlign w:val="bottom"/>
            <w:hideMark/>
          </w:tcPr>
          <w:p w14:paraId="41068024" w14:textId="77777777" w:rsidR="00F37465" w:rsidRPr="000D067E" w:rsidRDefault="00F37465" w:rsidP="00194003">
            <w:pPr>
              <w:rPr>
                <w:color w:val="385623" w:themeColor="accent6" w:themeShade="80"/>
              </w:rPr>
            </w:pPr>
            <w:r w:rsidRPr="000D067E">
              <w:rPr>
                <w:color w:val="385623" w:themeColor="accent6" w:themeShade="80"/>
              </w:rPr>
              <w:t>819730</w:t>
            </w:r>
          </w:p>
        </w:tc>
        <w:tc>
          <w:tcPr>
            <w:tcW w:w="2835" w:type="dxa"/>
            <w:noWrap/>
            <w:vAlign w:val="bottom"/>
            <w:hideMark/>
          </w:tcPr>
          <w:p w14:paraId="316ECCA1" w14:textId="77777777" w:rsidR="00F37465" w:rsidRPr="000D067E" w:rsidRDefault="00F37465" w:rsidP="00194003">
            <w:pPr>
              <w:rPr>
                <w:color w:val="385623" w:themeColor="accent6" w:themeShade="80"/>
              </w:rPr>
            </w:pPr>
            <w:r w:rsidRPr="000D067E">
              <w:rPr>
                <w:color w:val="385623" w:themeColor="accent6" w:themeShade="80"/>
              </w:rPr>
              <w:t>Powdermill</w:t>
            </w:r>
          </w:p>
        </w:tc>
      </w:tr>
      <w:tr w:rsidR="000D067E" w:rsidRPr="000D067E" w14:paraId="291FF5E5" w14:textId="77777777" w:rsidTr="004B5AAC">
        <w:trPr>
          <w:trHeight w:val="290"/>
        </w:trPr>
        <w:tc>
          <w:tcPr>
            <w:tcW w:w="2977" w:type="dxa"/>
            <w:noWrap/>
            <w:vAlign w:val="bottom"/>
            <w:hideMark/>
          </w:tcPr>
          <w:p w14:paraId="4566A460" w14:textId="77777777" w:rsidR="00F37465" w:rsidRPr="000D067E" w:rsidRDefault="00F37465" w:rsidP="00194003">
            <w:pPr>
              <w:rPr>
                <w:i/>
                <w:iCs/>
                <w:color w:val="385623" w:themeColor="accent6" w:themeShade="80"/>
              </w:rPr>
            </w:pPr>
            <w:r w:rsidRPr="000D067E">
              <w:rPr>
                <w:i/>
                <w:iCs/>
                <w:color w:val="385623" w:themeColor="accent6" w:themeShade="80"/>
              </w:rPr>
              <w:t>Pterostichus rostratus</w:t>
            </w:r>
          </w:p>
        </w:tc>
        <w:tc>
          <w:tcPr>
            <w:tcW w:w="1276" w:type="dxa"/>
            <w:noWrap/>
            <w:vAlign w:val="bottom"/>
            <w:hideMark/>
          </w:tcPr>
          <w:p w14:paraId="0DBCE34D" w14:textId="77777777" w:rsidR="00F37465" w:rsidRPr="000D067E" w:rsidRDefault="00F37465" w:rsidP="00194003">
            <w:pPr>
              <w:rPr>
                <w:color w:val="385623" w:themeColor="accent6" w:themeShade="80"/>
              </w:rPr>
            </w:pPr>
            <w:r w:rsidRPr="000D067E">
              <w:rPr>
                <w:color w:val="385623" w:themeColor="accent6" w:themeShade="80"/>
              </w:rPr>
              <w:t>f</w:t>
            </w:r>
          </w:p>
        </w:tc>
        <w:tc>
          <w:tcPr>
            <w:tcW w:w="1984" w:type="dxa"/>
            <w:noWrap/>
            <w:vAlign w:val="bottom"/>
            <w:hideMark/>
          </w:tcPr>
          <w:p w14:paraId="2268C516" w14:textId="77777777" w:rsidR="00F37465" w:rsidRPr="000D067E" w:rsidRDefault="00F37465" w:rsidP="00194003">
            <w:pPr>
              <w:rPr>
                <w:color w:val="385623" w:themeColor="accent6" w:themeShade="80"/>
              </w:rPr>
            </w:pPr>
            <w:r w:rsidRPr="000D067E">
              <w:rPr>
                <w:color w:val="385623" w:themeColor="accent6" w:themeShade="80"/>
              </w:rPr>
              <w:t>819740</w:t>
            </w:r>
          </w:p>
        </w:tc>
        <w:tc>
          <w:tcPr>
            <w:tcW w:w="2835" w:type="dxa"/>
            <w:noWrap/>
            <w:vAlign w:val="bottom"/>
            <w:hideMark/>
          </w:tcPr>
          <w:p w14:paraId="285D94BE" w14:textId="77777777" w:rsidR="00F37465" w:rsidRPr="000D067E" w:rsidRDefault="00F37465" w:rsidP="00194003">
            <w:pPr>
              <w:rPr>
                <w:color w:val="385623" w:themeColor="accent6" w:themeShade="80"/>
              </w:rPr>
            </w:pPr>
            <w:r w:rsidRPr="000D067E">
              <w:rPr>
                <w:color w:val="385623" w:themeColor="accent6" w:themeShade="80"/>
              </w:rPr>
              <w:t>Powdermill</w:t>
            </w:r>
          </w:p>
        </w:tc>
      </w:tr>
      <w:tr w:rsidR="000D067E" w:rsidRPr="000D067E" w14:paraId="384E6CC5" w14:textId="77777777" w:rsidTr="004B5AAC">
        <w:trPr>
          <w:trHeight w:val="290"/>
        </w:trPr>
        <w:tc>
          <w:tcPr>
            <w:tcW w:w="2977" w:type="dxa"/>
            <w:noWrap/>
            <w:vAlign w:val="bottom"/>
            <w:hideMark/>
          </w:tcPr>
          <w:p w14:paraId="4A2926DC" w14:textId="77777777" w:rsidR="00F37465" w:rsidRPr="000D067E" w:rsidRDefault="00F37465" w:rsidP="00194003">
            <w:pPr>
              <w:rPr>
                <w:i/>
                <w:iCs/>
                <w:color w:val="385623" w:themeColor="accent6" w:themeShade="80"/>
              </w:rPr>
            </w:pPr>
            <w:r w:rsidRPr="000D067E">
              <w:rPr>
                <w:i/>
                <w:iCs/>
                <w:color w:val="385623" w:themeColor="accent6" w:themeShade="80"/>
              </w:rPr>
              <w:t>Pterostichus rostratus</w:t>
            </w:r>
          </w:p>
        </w:tc>
        <w:tc>
          <w:tcPr>
            <w:tcW w:w="1276" w:type="dxa"/>
            <w:noWrap/>
            <w:vAlign w:val="bottom"/>
            <w:hideMark/>
          </w:tcPr>
          <w:p w14:paraId="27C4A981" w14:textId="77777777" w:rsidR="00F37465" w:rsidRPr="000D067E" w:rsidRDefault="00F37465" w:rsidP="00194003">
            <w:pPr>
              <w:rPr>
                <w:color w:val="385623" w:themeColor="accent6" w:themeShade="80"/>
              </w:rPr>
            </w:pPr>
            <w:r w:rsidRPr="000D067E">
              <w:rPr>
                <w:color w:val="385623" w:themeColor="accent6" w:themeShade="80"/>
              </w:rPr>
              <w:t>f</w:t>
            </w:r>
          </w:p>
        </w:tc>
        <w:tc>
          <w:tcPr>
            <w:tcW w:w="1984" w:type="dxa"/>
            <w:noWrap/>
            <w:vAlign w:val="bottom"/>
            <w:hideMark/>
          </w:tcPr>
          <w:p w14:paraId="3EA77CB3" w14:textId="77777777" w:rsidR="00F37465" w:rsidRPr="000D067E" w:rsidRDefault="00F37465" w:rsidP="00194003">
            <w:pPr>
              <w:rPr>
                <w:color w:val="385623" w:themeColor="accent6" w:themeShade="80"/>
              </w:rPr>
            </w:pPr>
            <w:r w:rsidRPr="000D067E">
              <w:rPr>
                <w:color w:val="385623" w:themeColor="accent6" w:themeShade="80"/>
              </w:rPr>
              <w:t>819744</w:t>
            </w:r>
          </w:p>
        </w:tc>
        <w:tc>
          <w:tcPr>
            <w:tcW w:w="2835" w:type="dxa"/>
            <w:noWrap/>
            <w:vAlign w:val="bottom"/>
            <w:hideMark/>
          </w:tcPr>
          <w:p w14:paraId="3A67B9C4" w14:textId="77777777" w:rsidR="00F37465" w:rsidRPr="000D067E" w:rsidRDefault="00F37465" w:rsidP="00194003">
            <w:pPr>
              <w:rPr>
                <w:color w:val="385623" w:themeColor="accent6" w:themeShade="80"/>
              </w:rPr>
            </w:pPr>
            <w:r w:rsidRPr="000D067E">
              <w:rPr>
                <w:color w:val="385623" w:themeColor="accent6" w:themeShade="80"/>
              </w:rPr>
              <w:t>Powdermill</w:t>
            </w:r>
          </w:p>
        </w:tc>
      </w:tr>
      <w:tr w:rsidR="000D067E" w:rsidRPr="000D067E" w14:paraId="5E7A57A6" w14:textId="77777777" w:rsidTr="004B5AAC">
        <w:trPr>
          <w:trHeight w:val="290"/>
        </w:trPr>
        <w:tc>
          <w:tcPr>
            <w:tcW w:w="2977" w:type="dxa"/>
            <w:noWrap/>
            <w:vAlign w:val="bottom"/>
            <w:hideMark/>
          </w:tcPr>
          <w:p w14:paraId="33AF8FDE" w14:textId="77777777" w:rsidR="00F37465" w:rsidRPr="000D067E" w:rsidRDefault="00F37465" w:rsidP="00194003">
            <w:pPr>
              <w:rPr>
                <w:i/>
                <w:iCs/>
                <w:color w:val="385623" w:themeColor="accent6" w:themeShade="80"/>
              </w:rPr>
            </w:pPr>
            <w:r w:rsidRPr="000D067E">
              <w:rPr>
                <w:i/>
                <w:iCs/>
                <w:color w:val="385623" w:themeColor="accent6" w:themeShade="80"/>
              </w:rPr>
              <w:t>Pterostichus sayanus</w:t>
            </w:r>
          </w:p>
        </w:tc>
        <w:tc>
          <w:tcPr>
            <w:tcW w:w="1276" w:type="dxa"/>
            <w:noWrap/>
            <w:vAlign w:val="bottom"/>
            <w:hideMark/>
          </w:tcPr>
          <w:p w14:paraId="712F0A5E" w14:textId="77777777" w:rsidR="00F37465" w:rsidRPr="000D067E" w:rsidRDefault="00F37465" w:rsidP="00194003">
            <w:pPr>
              <w:rPr>
                <w:color w:val="385623" w:themeColor="accent6" w:themeShade="80"/>
              </w:rPr>
            </w:pPr>
            <w:r w:rsidRPr="000D067E">
              <w:rPr>
                <w:color w:val="385623" w:themeColor="accent6" w:themeShade="80"/>
              </w:rPr>
              <w:t>m</w:t>
            </w:r>
          </w:p>
        </w:tc>
        <w:tc>
          <w:tcPr>
            <w:tcW w:w="1984" w:type="dxa"/>
            <w:noWrap/>
            <w:vAlign w:val="bottom"/>
            <w:hideMark/>
          </w:tcPr>
          <w:p w14:paraId="34ADA65E" w14:textId="77777777" w:rsidR="00F37465" w:rsidRPr="000D067E" w:rsidRDefault="00F37465" w:rsidP="00194003">
            <w:pPr>
              <w:rPr>
                <w:color w:val="385623" w:themeColor="accent6" w:themeShade="80"/>
              </w:rPr>
            </w:pPr>
            <w:r w:rsidRPr="000D067E">
              <w:rPr>
                <w:color w:val="385623" w:themeColor="accent6" w:themeShade="80"/>
              </w:rPr>
              <w:t>819731</w:t>
            </w:r>
          </w:p>
        </w:tc>
        <w:tc>
          <w:tcPr>
            <w:tcW w:w="2835" w:type="dxa"/>
            <w:noWrap/>
            <w:vAlign w:val="bottom"/>
            <w:hideMark/>
          </w:tcPr>
          <w:p w14:paraId="04D4457C" w14:textId="77777777" w:rsidR="00F37465" w:rsidRPr="000D067E" w:rsidRDefault="00F37465" w:rsidP="00194003">
            <w:pPr>
              <w:rPr>
                <w:color w:val="385623" w:themeColor="accent6" w:themeShade="80"/>
              </w:rPr>
            </w:pPr>
            <w:r w:rsidRPr="000D067E">
              <w:rPr>
                <w:color w:val="385623" w:themeColor="accent6" w:themeShade="80"/>
              </w:rPr>
              <w:t>Powdermill</w:t>
            </w:r>
          </w:p>
        </w:tc>
      </w:tr>
      <w:tr w:rsidR="000D067E" w:rsidRPr="000D067E" w14:paraId="7B799544" w14:textId="77777777" w:rsidTr="004B5AAC">
        <w:trPr>
          <w:trHeight w:val="290"/>
        </w:trPr>
        <w:tc>
          <w:tcPr>
            <w:tcW w:w="2977" w:type="dxa"/>
            <w:noWrap/>
            <w:vAlign w:val="bottom"/>
            <w:hideMark/>
          </w:tcPr>
          <w:p w14:paraId="16815E96" w14:textId="77777777" w:rsidR="00F37465" w:rsidRPr="000D067E" w:rsidRDefault="00F37465" w:rsidP="00194003">
            <w:pPr>
              <w:rPr>
                <w:i/>
                <w:iCs/>
                <w:color w:val="385623" w:themeColor="accent6" w:themeShade="80"/>
              </w:rPr>
            </w:pPr>
            <w:r w:rsidRPr="000D067E">
              <w:rPr>
                <w:i/>
                <w:iCs/>
                <w:color w:val="385623" w:themeColor="accent6" w:themeShade="80"/>
              </w:rPr>
              <w:t>Pterostichus sayanus</w:t>
            </w:r>
          </w:p>
        </w:tc>
        <w:tc>
          <w:tcPr>
            <w:tcW w:w="1276" w:type="dxa"/>
            <w:noWrap/>
            <w:vAlign w:val="bottom"/>
            <w:hideMark/>
          </w:tcPr>
          <w:p w14:paraId="7C166DD1" w14:textId="77777777" w:rsidR="00F37465" w:rsidRPr="000D067E" w:rsidRDefault="00F37465" w:rsidP="00194003">
            <w:pPr>
              <w:rPr>
                <w:color w:val="385623" w:themeColor="accent6" w:themeShade="80"/>
              </w:rPr>
            </w:pPr>
            <w:r w:rsidRPr="000D067E">
              <w:rPr>
                <w:color w:val="385623" w:themeColor="accent6" w:themeShade="80"/>
              </w:rPr>
              <w:t>f</w:t>
            </w:r>
          </w:p>
        </w:tc>
        <w:tc>
          <w:tcPr>
            <w:tcW w:w="1984" w:type="dxa"/>
            <w:noWrap/>
            <w:vAlign w:val="bottom"/>
            <w:hideMark/>
          </w:tcPr>
          <w:p w14:paraId="037FD627" w14:textId="77777777" w:rsidR="00F37465" w:rsidRPr="000D067E" w:rsidRDefault="00F37465" w:rsidP="00194003">
            <w:pPr>
              <w:rPr>
                <w:color w:val="385623" w:themeColor="accent6" w:themeShade="80"/>
              </w:rPr>
            </w:pPr>
            <w:r w:rsidRPr="000D067E">
              <w:rPr>
                <w:color w:val="385623" w:themeColor="accent6" w:themeShade="80"/>
              </w:rPr>
              <w:t>819732</w:t>
            </w:r>
          </w:p>
        </w:tc>
        <w:tc>
          <w:tcPr>
            <w:tcW w:w="2835" w:type="dxa"/>
            <w:noWrap/>
            <w:vAlign w:val="bottom"/>
            <w:hideMark/>
          </w:tcPr>
          <w:p w14:paraId="5A4746F2" w14:textId="77777777" w:rsidR="00F37465" w:rsidRPr="000D067E" w:rsidRDefault="00F37465" w:rsidP="00194003">
            <w:pPr>
              <w:rPr>
                <w:color w:val="385623" w:themeColor="accent6" w:themeShade="80"/>
              </w:rPr>
            </w:pPr>
            <w:r w:rsidRPr="000D067E">
              <w:rPr>
                <w:color w:val="385623" w:themeColor="accent6" w:themeShade="80"/>
              </w:rPr>
              <w:t>Powdermill</w:t>
            </w:r>
          </w:p>
        </w:tc>
      </w:tr>
      <w:tr w:rsidR="000D067E" w:rsidRPr="000D067E" w14:paraId="5F2C0C4C" w14:textId="77777777" w:rsidTr="004B5AAC">
        <w:trPr>
          <w:trHeight w:val="290"/>
        </w:trPr>
        <w:tc>
          <w:tcPr>
            <w:tcW w:w="2977" w:type="dxa"/>
            <w:noWrap/>
            <w:vAlign w:val="bottom"/>
            <w:hideMark/>
          </w:tcPr>
          <w:p w14:paraId="02604C5D" w14:textId="77777777" w:rsidR="00F37465" w:rsidRPr="000D067E" w:rsidRDefault="00F37465" w:rsidP="00194003">
            <w:pPr>
              <w:rPr>
                <w:i/>
                <w:iCs/>
                <w:color w:val="385623" w:themeColor="accent6" w:themeShade="80"/>
              </w:rPr>
            </w:pPr>
            <w:r w:rsidRPr="000D067E">
              <w:rPr>
                <w:i/>
                <w:iCs/>
                <w:color w:val="385623" w:themeColor="accent6" w:themeShade="80"/>
              </w:rPr>
              <w:t>Pterostichus stygicus</w:t>
            </w:r>
          </w:p>
        </w:tc>
        <w:tc>
          <w:tcPr>
            <w:tcW w:w="1276" w:type="dxa"/>
            <w:noWrap/>
            <w:vAlign w:val="bottom"/>
            <w:hideMark/>
          </w:tcPr>
          <w:p w14:paraId="435E4C99" w14:textId="77777777" w:rsidR="00F37465" w:rsidRPr="000D067E" w:rsidRDefault="00F37465" w:rsidP="00194003">
            <w:pPr>
              <w:rPr>
                <w:color w:val="385623" w:themeColor="accent6" w:themeShade="80"/>
              </w:rPr>
            </w:pPr>
            <w:r w:rsidRPr="000D067E">
              <w:rPr>
                <w:color w:val="385623" w:themeColor="accent6" w:themeShade="80"/>
              </w:rPr>
              <w:t>m</w:t>
            </w:r>
          </w:p>
        </w:tc>
        <w:tc>
          <w:tcPr>
            <w:tcW w:w="1984" w:type="dxa"/>
            <w:noWrap/>
            <w:vAlign w:val="bottom"/>
            <w:hideMark/>
          </w:tcPr>
          <w:p w14:paraId="13AD67FF" w14:textId="77777777" w:rsidR="00F37465" w:rsidRPr="000D067E" w:rsidRDefault="00F37465" w:rsidP="00194003">
            <w:pPr>
              <w:rPr>
                <w:color w:val="385623" w:themeColor="accent6" w:themeShade="80"/>
              </w:rPr>
            </w:pPr>
            <w:r w:rsidRPr="000D067E">
              <w:rPr>
                <w:color w:val="385623" w:themeColor="accent6" w:themeShade="80"/>
              </w:rPr>
              <w:t>819755</w:t>
            </w:r>
          </w:p>
        </w:tc>
        <w:tc>
          <w:tcPr>
            <w:tcW w:w="2835" w:type="dxa"/>
            <w:noWrap/>
            <w:vAlign w:val="bottom"/>
            <w:hideMark/>
          </w:tcPr>
          <w:p w14:paraId="7E7B6704" w14:textId="77777777" w:rsidR="00F37465" w:rsidRPr="000D067E" w:rsidRDefault="00F37465" w:rsidP="00194003">
            <w:pPr>
              <w:rPr>
                <w:color w:val="385623" w:themeColor="accent6" w:themeShade="80"/>
              </w:rPr>
            </w:pPr>
            <w:r w:rsidRPr="000D067E">
              <w:rPr>
                <w:color w:val="385623" w:themeColor="accent6" w:themeShade="80"/>
              </w:rPr>
              <w:t>Powdermill</w:t>
            </w:r>
          </w:p>
        </w:tc>
      </w:tr>
      <w:tr w:rsidR="000D067E" w:rsidRPr="000D067E" w14:paraId="7E17245C" w14:textId="77777777" w:rsidTr="004B5AAC">
        <w:trPr>
          <w:trHeight w:val="290"/>
        </w:trPr>
        <w:tc>
          <w:tcPr>
            <w:tcW w:w="2977" w:type="dxa"/>
            <w:noWrap/>
            <w:vAlign w:val="bottom"/>
            <w:hideMark/>
          </w:tcPr>
          <w:p w14:paraId="37E0A596" w14:textId="77777777" w:rsidR="00F37465" w:rsidRPr="000D067E" w:rsidRDefault="00F37465" w:rsidP="00194003">
            <w:pPr>
              <w:rPr>
                <w:i/>
                <w:iCs/>
                <w:color w:val="385623" w:themeColor="accent6" w:themeShade="80"/>
              </w:rPr>
            </w:pPr>
            <w:r w:rsidRPr="000D067E">
              <w:rPr>
                <w:i/>
                <w:iCs/>
                <w:color w:val="385623" w:themeColor="accent6" w:themeShade="80"/>
              </w:rPr>
              <w:t>Pterostichus stygicus</w:t>
            </w:r>
          </w:p>
        </w:tc>
        <w:tc>
          <w:tcPr>
            <w:tcW w:w="1276" w:type="dxa"/>
            <w:noWrap/>
            <w:vAlign w:val="bottom"/>
            <w:hideMark/>
          </w:tcPr>
          <w:p w14:paraId="403D4D80" w14:textId="77777777" w:rsidR="00F37465" w:rsidRPr="000D067E" w:rsidRDefault="00F37465" w:rsidP="00194003">
            <w:pPr>
              <w:rPr>
                <w:color w:val="385623" w:themeColor="accent6" w:themeShade="80"/>
              </w:rPr>
            </w:pPr>
            <w:r w:rsidRPr="000D067E">
              <w:rPr>
                <w:color w:val="385623" w:themeColor="accent6" w:themeShade="80"/>
              </w:rPr>
              <w:t>m</w:t>
            </w:r>
          </w:p>
        </w:tc>
        <w:tc>
          <w:tcPr>
            <w:tcW w:w="1984" w:type="dxa"/>
            <w:noWrap/>
            <w:vAlign w:val="bottom"/>
            <w:hideMark/>
          </w:tcPr>
          <w:p w14:paraId="0AD2F175" w14:textId="77777777" w:rsidR="00F37465" w:rsidRPr="000D067E" w:rsidRDefault="00F37465" w:rsidP="00194003">
            <w:pPr>
              <w:rPr>
                <w:color w:val="385623" w:themeColor="accent6" w:themeShade="80"/>
              </w:rPr>
            </w:pPr>
            <w:r w:rsidRPr="000D067E">
              <w:rPr>
                <w:color w:val="385623" w:themeColor="accent6" w:themeShade="80"/>
              </w:rPr>
              <w:t>819765</w:t>
            </w:r>
          </w:p>
        </w:tc>
        <w:tc>
          <w:tcPr>
            <w:tcW w:w="2835" w:type="dxa"/>
            <w:noWrap/>
            <w:vAlign w:val="bottom"/>
            <w:hideMark/>
          </w:tcPr>
          <w:p w14:paraId="5985D3B1" w14:textId="77777777" w:rsidR="00F37465" w:rsidRPr="000D067E" w:rsidRDefault="00F37465" w:rsidP="00194003">
            <w:pPr>
              <w:rPr>
                <w:color w:val="385623" w:themeColor="accent6" w:themeShade="80"/>
              </w:rPr>
            </w:pPr>
            <w:r w:rsidRPr="000D067E">
              <w:rPr>
                <w:color w:val="385623" w:themeColor="accent6" w:themeShade="80"/>
              </w:rPr>
              <w:t>Powdermill</w:t>
            </w:r>
          </w:p>
        </w:tc>
      </w:tr>
      <w:tr w:rsidR="000D067E" w:rsidRPr="000D067E" w14:paraId="4C2DEED8" w14:textId="77777777" w:rsidTr="004B5AAC">
        <w:trPr>
          <w:trHeight w:val="290"/>
        </w:trPr>
        <w:tc>
          <w:tcPr>
            <w:tcW w:w="2977" w:type="dxa"/>
            <w:noWrap/>
            <w:vAlign w:val="bottom"/>
            <w:hideMark/>
          </w:tcPr>
          <w:p w14:paraId="58DACF50" w14:textId="77777777" w:rsidR="00F37465" w:rsidRPr="000D067E" w:rsidRDefault="00F37465" w:rsidP="00194003">
            <w:pPr>
              <w:rPr>
                <w:i/>
                <w:iCs/>
                <w:color w:val="385623" w:themeColor="accent6" w:themeShade="80"/>
              </w:rPr>
            </w:pPr>
            <w:r w:rsidRPr="000D067E">
              <w:rPr>
                <w:i/>
                <w:iCs/>
                <w:color w:val="385623" w:themeColor="accent6" w:themeShade="80"/>
              </w:rPr>
              <w:t>Pterostichus stygicus</w:t>
            </w:r>
          </w:p>
        </w:tc>
        <w:tc>
          <w:tcPr>
            <w:tcW w:w="1276" w:type="dxa"/>
            <w:noWrap/>
            <w:vAlign w:val="bottom"/>
            <w:hideMark/>
          </w:tcPr>
          <w:p w14:paraId="5D500D7F" w14:textId="77777777" w:rsidR="00F37465" w:rsidRPr="000D067E" w:rsidRDefault="00F37465" w:rsidP="00194003">
            <w:pPr>
              <w:rPr>
                <w:color w:val="385623" w:themeColor="accent6" w:themeShade="80"/>
              </w:rPr>
            </w:pPr>
            <w:r w:rsidRPr="000D067E">
              <w:rPr>
                <w:color w:val="385623" w:themeColor="accent6" w:themeShade="80"/>
              </w:rPr>
              <w:t>m</w:t>
            </w:r>
          </w:p>
        </w:tc>
        <w:tc>
          <w:tcPr>
            <w:tcW w:w="1984" w:type="dxa"/>
            <w:noWrap/>
            <w:vAlign w:val="bottom"/>
            <w:hideMark/>
          </w:tcPr>
          <w:p w14:paraId="6322AE61" w14:textId="77777777" w:rsidR="00F37465" w:rsidRPr="000D067E" w:rsidRDefault="00F37465" w:rsidP="00194003">
            <w:pPr>
              <w:rPr>
                <w:color w:val="385623" w:themeColor="accent6" w:themeShade="80"/>
              </w:rPr>
            </w:pPr>
            <w:r w:rsidRPr="000D067E">
              <w:rPr>
                <w:color w:val="385623" w:themeColor="accent6" w:themeShade="80"/>
              </w:rPr>
              <w:t>819775</w:t>
            </w:r>
          </w:p>
        </w:tc>
        <w:tc>
          <w:tcPr>
            <w:tcW w:w="2835" w:type="dxa"/>
            <w:noWrap/>
            <w:vAlign w:val="bottom"/>
            <w:hideMark/>
          </w:tcPr>
          <w:p w14:paraId="4488B8FF" w14:textId="77777777" w:rsidR="00F37465" w:rsidRPr="000D067E" w:rsidRDefault="00F37465" w:rsidP="00194003">
            <w:pPr>
              <w:rPr>
                <w:color w:val="385623" w:themeColor="accent6" w:themeShade="80"/>
              </w:rPr>
            </w:pPr>
            <w:r w:rsidRPr="000D067E">
              <w:rPr>
                <w:color w:val="385623" w:themeColor="accent6" w:themeShade="80"/>
              </w:rPr>
              <w:t>Powdermill</w:t>
            </w:r>
          </w:p>
        </w:tc>
      </w:tr>
      <w:tr w:rsidR="000D067E" w:rsidRPr="000D067E" w14:paraId="2178DCDF" w14:textId="77777777" w:rsidTr="004B5AAC">
        <w:trPr>
          <w:trHeight w:val="290"/>
        </w:trPr>
        <w:tc>
          <w:tcPr>
            <w:tcW w:w="2977" w:type="dxa"/>
            <w:noWrap/>
            <w:vAlign w:val="bottom"/>
            <w:hideMark/>
          </w:tcPr>
          <w:p w14:paraId="1930B701" w14:textId="77777777" w:rsidR="00F37465" w:rsidRPr="000D067E" w:rsidRDefault="00F37465" w:rsidP="00194003">
            <w:pPr>
              <w:rPr>
                <w:i/>
                <w:iCs/>
                <w:color w:val="385623" w:themeColor="accent6" w:themeShade="80"/>
              </w:rPr>
            </w:pPr>
            <w:r w:rsidRPr="000D067E">
              <w:rPr>
                <w:i/>
                <w:iCs/>
                <w:color w:val="385623" w:themeColor="accent6" w:themeShade="80"/>
              </w:rPr>
              <w:t>Pterostichus stygicus</w:t>
            </w:r>
          </w:p>
        </w:tc>
        <w:tc>
          <w:tcPr>
            <w:tcW w:w="1276" w:type="dxa"/>
            <w:noWrap/>
            <w:vAlign w:val="bottom"/>
            <w:hideMark/>
          </w:tcPr>
          <w:p w14:paraId="7CE94F5E" w14:textId="77777777" w:rsidR="00F37465" w:rsidRPr="000D067E" w:rsidRDefault="00F37465" w:rsidP="00194003">
            <w:pPr>
              <w:rPr>
                <w:color w:val="385623" w:themeColor="accent6" w:themeShade="80"/>
              </w:rPr>
            </w:pPr>
            <w:r w:rsidRPr="000D067E">
              <w:rPr>
                <w:color w:val="385623" w:themeColor="accent6" w:themeShade="80"/>
              </w:rPr>
              <w:t>f</w:t>
            </w:r>
          </w:p>
        </w:tc>
        <w:tc>
          <w:tcPr>
            <w:tcW w:w="1984" w:type="dxa"/>
            <w:noWrap/>
            <w:vAlign w:val="bottom"/>
            <w:hideMark/>
          </w:tcPr>
          <w:p w14:paraId="1D96B738" w14:textId="77777777" w:rsidR="00F37465" w:rsidRPr="000D067E" w:rsidRDefault="00F37465" w:rsidP="00194003">
            <w:pPr>
              <w:rPr>
                <w:color w:val="385623" w:themeColor="accent6" w:themeShade="80"/>
              </w:rPr>
            </w:pPr>
            <w:r w:rsidRPr="000D067E">
              <w:rPr>
                <w:color w:val="385623" w:themeColor="accent6" w:themeShade="80"/>
              </w:rPr>
              <w:t>819756</w:t>
            </w:r>
          </w:p>
        </w:tc>
        <w:tc>
          <w:tcPr>
            <w:tcW w:w="2835" w:type="dxa"/>
            <w:noWrap/>
            <w:vAlign w:val="bottom"/>
            <w:hideMark/>
          </w:tcPr>
          <w:p w14:paraId="39FFB2BD" w14:textId="77777777" w:rsidR="00F37465" w:rsidRPr="000D067E" w:rsidRDefault="00F37465" w:rsidP="00194003">
            <w:pPr>
              <w:rPr>
                <w:color w:val="385623" w:themeColor="accent6" w:themeShade="80"/>
              </w:rPr>
            </w:pPr>
            <w:r w:rsidRPr="000D067E">
              <w:rPr>
                <w:color w:val="385623" w:themeColor="accent6" w:themeShade="80"/>
              </w:rPr>
              <w:t>Powdermill</w:t>
            </w:r>
          </w:p>
        </w:tc>
      </w:tr>
      <w:tr w:rsidR="000D067E" w:rsidRPr="000D067E" w14:paraId="6CB7A06C" w14:textId="77777777" w:rsidTr="004B5AAC">
        <w:trPr>
          <w:trHeight w:val="290"/>
        </w:trPr>
        <w:tc>
          <w:tcPr>
            <w:tcW w:w="2977" w:type="dxa"/>
            <w:noWrap/>
            <w:vAlign w:val="bottom"/>
            <w:hideMark/>
          </w:tcPr>
          <w:p w14:paraId="34BE132E" w14:textId="77777777" w:rsidR="00F37465" w:rsidRPr="000D067E" w:rsidRDefault="00F37465" w:rsidP="00194003">
            <w:pPr>
              <w:rPr>
                <w:i/>
                <w:iCs/>
                <w:color w:val="385623" w:themeColor="accent6" w:themeShade="80"/>
              </w:rPr>
            </w:pPr>
            <w:r w:rsidRPr="000D067E">
              <w:rPr>
                <w:i/>
                <w:iCs/>
                <w:color w:val="385623" w:themeColor="accent6" w:themeShade="80"/>
              </w:rPr>
              <w:t>Pterostichus stygicus</w:t>
            </w:r>
          </w:p>
        </w:tc>
        <w:tc>
          <w:tcPr>
            <w:tcW w:w="1276" w:type="dxa"/>
            <w:noWrap/>
            <w:vAlign w:val="bottom"/>
            <w:hideMark/>
          </w:tcPr>
          <w:p w14:paraId="7AF2A014" w14:textId="77777777" w:rsidR="00F37465" w:rsidRPr="000D067E" w:rsidRDefault="00F37465" w:rsidP="00194003">
            <w:pPr>
              <w:rPr>
                <w:color w:val="385623" w:themeColor="accent6" w:themeShade="80"/>
              </w:rPr>
            </w:pPr>
            <w:r w:rsidRPr="000D067E">
              <w:rPr>
                <w:color w:val="385623" w:themeColor="accent6" w:themeShade="80"/>
              </w:rPr>
              <w:t>f</w:t>
            </w:r>
          </w:p>
        </w:tc>
        <w:tc>
          <w:tcPr>
            <w:tcW w:w="1984" w:type="dxa"/>
            <w:noWrap/>
            <w:vAlign w:val="bottom"/>
            <w:hideMark/>
          </w:tcPr>
          <w:p w14:paraId="48F40D56" w14:textId="77777777" w:rsidR="00F37465" w:rsidRPr="000D067E" w:rsidRDefault="00F37465" w:rsidP="00194003">
            <w:pPr>
              <w:rPr>
                <w:color w:val="385623" w:themeColor="accent6" w:themeShade="80"/>
              </w:rPr>
            </w:pPr>
            <w:r w:rsidRPr="000D067E">
              <w:rPr>
                <w:color w:val="385623" w:themeColor="accent6" w:themeShade="80"/>
              </w:rPr>
              <w:t>819766</w:t>
            </w:r>
          </w:p>
        </w:tc>
        <w:tc>
          <w:tcPr>
            <w:tcW w:w="2835" w:type="dxa"/>
            <w:noWrap/>
            <w:vAlign w:val="bottom"/>
            <w:hideMark/>
          </w:tcPr>
          <w:p w14:paraId="55B06FA3" w14:textId="77777777" w:rsidR="00F37465" w:rsidRPr="000D067E" w:rsidRDefault="00F37465" w:rsidP="00194003">
            <w:pPr>
              <w:rPr>
                <w:color w:val="385623" w:themeColor="accent6" w:themeShade="80"/>
              </w:rPr>
            </w:pPr>
            <w:r w:rsidRPr="000D067E">
              <w:rPr>
                <w:color w:val="385623" w:themeColor="accent6" w:themeShade="80"/>
              </w:rPr>
              <w:t>Powdermill</w:t>
            </w:r>
          </w:p>
        </w:tc>
      </w:tr>
      <w:tr w:rsidR="000D067E" w:rsidRPr="000D067E" w14:paraId="293C6338" w14:textId="77777777" w:rsidTr="004B5AAC">
        <w:trPr>
          <w:trHeight w:val="290"/>
        </w:trPr>
        <w:tc>
          <w:tcPr>
            <w:tcW w:w="2977" w:type="dxa"/>
            <w:noWrap/>
            <w:vAlign w:val="bottom"/>
            <w:hideMark/>
          </w:tcPr>
          <w:p w14:paraId="5B9231C4" w14:textId="77777777" w:rsidR="00F37465" w:rsidRPr="000D067E" w:rsidRDefault="00F37465" w:rsidP="00194003">
            <w:pPr>
              <w:rPr>
                <w:i/>
                <w:iCs/>
                <w:color w:val="385623" w:themeColor="accent6" w:themeShade="80"/>
              </w:rPr>
            </w:pPr>
            <w:r w:rsidRPr="000D067E">
              <w:rPr>
                <w:i/>
                <w:iCs/>
                <w:color w:val="385623" w:themeColor="accent6" w:themeShade="80"/>
              </w:rPr>
              <w:t>Pterostichus stygicus</w:t>
            </w:r>
          </w:p>
        </w:tc>
        <w:tc>
          <w:tcPr>
            <w:tcW w:w="1276" w:type="dxa"/>
            <w:noWrap/>
            <w:vAlign w:val="bottom"/>
            <w:hideMark/>
          </w:tcPr>
          <w:p w14:paraId="128C00A7" w14:textId="77777777" w:rsidR="00F37465" w:rsidRPr="000D067E" w:rsidRDefault="00F37465" w:rsidP="00194003">
            <w:pPr>
              <w:rPr>
                <w:color w:val="385623" w:themeColor="accent6" w:themeShade="80"/>
              </w:rPr>
            </w:pPr>
            <w:r w:rsidRPr="000D067E">
              <w:rPr>
                <w:color w:val="385623" w:themeColor="accent6" w:themeShade="80"/>
              </w:rPr>
              <w:t>f</w:t>
            </w:r>
          </w:p>
        </w:tc>
        <w:tc>
          <w:tcPr>
            <w:tcW w:w="1984" w:type="dxa"/>
            <w:noWrap/>
            <w:vAlign w:val="bottom"/>
            <w:hideMark/>
          </w:tcPr>
          <w:p w14:paraId="2001AEFB" w14:textId="77777777" w:rsidR="00F37465" w:rsidRPr="000D067E" w:rsidRDefault="00F37465" w:rsidP="00194003">
            <w:pPr>
              <w:rPr>
                <w:color w:val="385623" w:themeColor="accent6" w:themeShade="80"/>
              </w:rPr>
            </w:pPr>
            <w:r w:rsidRPr="000D067E">
              <w:rPr>
                <w:color w:val="385623" w:themeColor="accent6" w:themeShade="80"/>
              </w:rPr>
              <w:t>819776</w:t>
            </w:r>
          </w:p>
        </w:tc>
        <w:tc>
          <w:tcPr>
            <w:tcW w:w="2835" w:type="dxa"/>
            <w:noWrap/>
            <w:vAlign w:val="bottom"/>
            <w:hideMark/>
          </w:tcPr>
          <w:p w14:paraId="7BA2A261" w14:textId="77777777" w:rsidR="00F37465" w:rsidRPr="000D067E" w:rsidRDefault="00F37465" w:rsidP="00194003">
            <w:pPr>
              <w:rPr>
                <w:color w:val="385623" w:themeColor="accent6" w:themeShade="80"/>
              </w:rPr>
            </w:pPr>
            <w:r w:rsidRPr="000D067E">
              <w:rPr>
                <w:color w:val="385623" w:themeColor="accent6" w:themeShade="80"/>
              </w:rPr>
              <w:t>Powdermill</w:t>
            </w:r>
          </w:p>
        </w:tc>
      </w:tr>
      <w:tr w:rsidR="000D067E" w:rsidRPr="000D067E" w14:paraId="51E637E6" w14:textId="77777777" w:rsidTr="004B5AAC">
        <w:trPr>
          <w:trHeight w:val="290"/>
        </w:trPr>
        <w:tc>
          <w:tcPr>
            <w:tcW w:w="2977" w:type="dxa"/>
            <w:noWrap/>
            <w:vAlign w:val="bottom"/>
            <w:hideMark/>
          </w:tcPr>
          <w:p w14:paraId="0CB7181D" w14:textId="77777777" w:rsidR="00F37465" w:rsidRPr="000D067E" w:rsidRDefault="00F37465" w:rsidP="00194003">
            <w:pPr>
              <w:rPr>
                <w:i/>
                <w:iCs/>
                <w:color w:val="385623" w:themeColor="accent6" w:themeShade="80"/>
              </w:rPr>
            </w:pPr>
            <w:r w:rsidRPr="000D067E">
              <w:rPr>
                <w:i/>
                <w:iCs/>
                <w:color w:val="385623" w:themeColor="accent6" w:themeShade="80"/>
              </w:rPr>
              <w:t>Pterostichus tristis</w:t>
            </w:r>
          </w:p>
        </w:tc>
        <w:tc>
          <w:tcPr>
            <w:tcW w:w="1276" w:type="dxa"/>
            <w:noWrap/>
            <w:vAlign w:val="bottom"/>
            <w:hideMark/>
          </w:tcPr>
          <w:p w14:paraId="6724CFEC" w14:textId="77777777" w:rsidR="00F37465" w:rsidRPr="000D067E" w:rsidRDefault="00F37465" w:rsidP="00194003">
            <w:pPr>
              <w:rPr>
                <w:color w:val="385623" w:themeColor="accent6" w:themeShade="80"/>
              </w:rPr>
            </w:pPr>
            <w:r w:rsidRPr="000D067E">
              <w:rPr>
                <w:color w:val="385623" w:themeColor="accent6" w:themeShade="80"/>
              </w:rPr>
              <w:t>m</w:t>
            </w:r>
          </w:p>
        </w:tc>
        <w:tc>
          <w:tcPr>
            <w:tcW w:w="1984" w:type="dxa"/>
            <w:noWrap/>
            <w:vAlign w:val="bottom"/>
            <w:hideMark/>
          </w:tcPr>
          <w:p w14:paraId="0A498434" w14:textId="77777777" w:rsidR="00F37465" w:rsidRPr="000D067E" w:rsidRDefault="00F37465" w:rsidP="00194003">
            <w:pPr>
              <w:rPr>
                <w:color w:val="385623" w:themeColor="accent6" w:themeShade="80"/>
              </w:rPr>
            </w:pPr>
            <w:r w:rsidRPr="000D067E">
              <w:rPr>
                <w:color w:val="385623" w:themeColor="accent6" w:themeShade="80"/>
              </w:rPr>
              <w:t>819747</w:t>
            </w:r>
          </w:p>
        </w:tc>
        <w:tc>
          <w:tcPr>
            <w:tcW w:w="2835" w:type="dxa"/>
            <w:noWrap/>
            <w:vAlign w:val="bottom"/>
            <w:hideMark/>
          </w:tcPr>
          <w:p w14:paraId="41616ED8" w14:textId="77777777" w:rsidR="00F37465" w:rsidRPr="000D067E" w:rsidRDefault="00F37465" w:rsidP="00194003">
            <w:pPr>
              <w:rPr>
                <w:color w:val="385623" w:themeColor="accent6" w:themeShade="80"/>
              </w:rPr>
            </w:pPr>
            <w:r w:rsidRPr="000D067E">
              <w:rPr>
                <w:color w:val="385623" w:themeColor="accent6" w:themeShade="80"/>
              </w:rPr>
              <w:t>Powdermill</w:t>
            </w:r>
          </w:p>
        </w:tc>
      </w:tr>
      <w:tr w:rsidR="000D067E" w:rsidRPr="000D067E" w14:paraId="754A4C2A" w14:textId="77777777" w:rsidTr="004B5AAC">
        <w:trPr>
          <w:trHeight w:val="290"/>
        </w:trPr>
        <w:tc>
          <w:tcPr>
            <w:tcW w:w="2977" w:type="dxa"/>
            <w:noWrap/>
            <w:vAlign w:val="bottom"/>
            <w:hideMark/>
          </w:tcPr>
          <w:p w14:paraId="07FB4DD2" w14:textId="77777777" w:rsidR="00F37465" w:rsidRPr="000D067E" w:rsidRDefault="00F37465" w:rsidP="00194003">
            <w:pPr>
              <w:rPr>
                <w:i/>
                <w:iCs/>
                <w:color w:val="385623" w:themeColor="accent6" w:themeShade="80"/>
              </w:rPr>
            </w:pPr>
            <w:r w:rsidRPr="000D067E">
              <w:rPr>
                <w:i/>
                <w:iCs/>
                <w:color w:val="385623" w:themeColor="accent6" w:themeShade="80"/>
              </w:rPr>
              <w:t>Pterostichus tristis</w:t>
            </w:r>
          </w:p>
        </w:tc>
        <w:tc>
          <w:tcPr>
            <w:tcW w:w="1276" w:type="dxa"/>
            <w:noWrap/>
            <w:vAlign w:val="bottom"/>
            <w:hideMark/>
          </w:tcPr>
          <w:p w14:paraId="4EE52DE8" w14:textId="77777777" w:rsidR="00F37465" w:rsidRPr="000D067E" w:rsidRDefault="00F37465" w:rsidP="00194003">
            <w:pPr>
              <w:rPr>
                <w:color w:val="385623" w:themeColor="accent6" w:themeShade="80"/>
              </w:rPr>
            </w:pPr>
            <w:r w:rsidRPr="000D067E">
              <w:rPr>
                <w:color w:val="385623" w:themeColor="accent6" w:themeShade="80"/>
              </w:rPr>
              <w:t>m</w:t>
            </w:r>
          </w:p>
        </w:tc>
        <w:tc>
          <w:tcPr>
            <w:tcW w:w="1984" w:type="dxa"/>
            <w:noWrap/>
            <w:vAlign w:val="bottom"/>
            <w:hideMark/>
          </w:tcPr>
          <w:p w14:paraId="491EF519" w14:textId="77777777" w:rsidR="00F37465" w:rsidRPr="000D067E" w:rsidRDefault="00F37465" w:rsidP="00194003">
            <w:pPr>
              <w:rPr>
                <w:color w:val="385623" w:themeColor="accent6" w:themeShade="80"/>
              </w:rPr>
            </w:pPr>
            <w:r w:rsidRPr="000D067E">
              <w:rPr>
                <w:color w:val="385623" w:themeColor="accent6" w:themeShade="80"/>
              </w:rPr>
              <w:t>819757</w:t>
            </w:r>
          </w:p>
        </w:tc>
        <w:tc>
          <w:tcPr>
            <w:tcW w:w="2835" w:type="dxa"/>
            <w:noWrap/>
            <w:vAlign w:val="bottom"/>
            <w:hideMark/>
          </w:tcPr>
          <w:p w14:paraId="43AD956D" w14:textId="77777777" w:rsidR="00F37465" w:rsidRPr="000D067E" w:rsidRDefault="00F37465" w:rsidP="00194003">
            <w:pPr>
              <w:rPr>
                <w:color w:val="385623" w:themeColor="accent6" w:themeShade="80"/>
              </w:rPr>
            </w:pPr>
            <w:r w:rsidRPr="000D067E">
              <w:rPr>
                <w:color w:val="385623" w:themeColor="accent6" w:themeShade="80"/>
              </w:rPr>
              <w:t>Powdermill</w:t>
            </w:r>
          </w:p>
        </w:tc>
      </w:tr>
      <w:tr w:rsidR="000D067E" w:rsidRPr="000D067E" w14:paraId="06E2174E" w14:textId="77777777" w:rsidTr="004B5AAC">
        <w:trPr>
          <w:trHeight w:val="290"/>
        </w:trPr>
        <w:tc>
          <w:tcPr>
            <w:tcW w:w="2977" w:type="dxa"/>
            <w:noWrap/>
            <w:vAlign w:val="bottom"/>
            <w:hideMark/>
          </w:tcPr>
          <w:p w14:paraId="3E58D1BB" w14:textId="77777777" w:rsidR="00F37465" w:rsidRPr="000D067E" w:rsidRDefault="00F37465" w:rsidP="00194003">
            <w:pPr>
              <w:rPr>
                <w:i/>
                <w:iCs/>
                <w:color w:val="385623" w:themeColor="accent6" w:themeShade="80"/>
              </w:rPr>
            </w:pPr>
            <w:r w:rsidRPr="000D067E">
              <w:rPr>
                <w:i/>
                <w:iCs/>
                <w:color w:val="385623" w:themeColor="accent6" w:themeShade="80"/>
              </w:rPr>
              <w:t>Pterostichus tristis</w:t>
            </w:r>
          </w:p>
        </w:tc>
        <w:tc>
          <w:tcPr>
            <w:tcW w:w="1276" w:type="dxa"/>
            <w:noWrap/>
            <w:vAlign w:val="bottom"/>
            <w:hideMark/>
          </w:tcPr>
          <w:p w14:paraId="7072D11E" w14:textId="77777777" w:rsidR="00F37465" w:rsidRPr="000D067E" w:rsidRDefault="00F37465" w:rsidP="00194003">
            <w:pPr>
              <w:rPr>
                <w:color w:val="385623" w:themeColor="accent6" w:themeShade="80"/>
              </w:rPr>
            </w:pPr>
            <w:r w:rsidRPr="000D067E">
              <w:rPr>
                <w:color w:val="385623" w:themeColor="accent6" w:themeShade="80"/>
              </w:rPr>
              <w:t>m</w:t>
            </w:r>
          </w:p>
        </w:tc>
        <w:tc>
          <w:tcPr>
            <w:tcW w:w="1984" w:type="dxa"/>
            <w:noWrap/>
            <w:vAlign w:val="bottom"/>
            <w:hideMark/>
          </w:tcPr>
          <w:p w14:paraId="7FCD5219" w14:textId="77777777" w:rsidR="00F37465" w:rsidRPr="000D067E" w:rsidRDefault="00F37465" w:rsidP="00194003">
            <w:pPr>
              <w:rPr>
                <w:color w:val="385623" w:themeColor="accent6" w:themeShade="80"/>
              </w:rPr>
            </w:pPr>
            <w:r w:rsidRPr="000D067E">
              <w:rPr>
                <w:color w:val="385623" w:themeColor="accent6" w:themeShade="80"/>
              </w:rPr>
              <w:t>819767</w:t>
            </w:r>
          </w:p>
        </w:tc>
        <w:tc>
          <w:tcPr>
            <w:tcW w:w="2835" w:type="dxa"/>
            <w:noWrap/>
            <w:vAlign w:val="bottom"/>
            <w:hideMark/>
          </w:tcPr>
          <w:p w14:paraId="02D37FFF" w14:textId="77777777" w:rsidR="00F37465" w:rsidRPr="000D067E" w:rsidRDefault="00F37465" w:rsidP="00194003">
            <w:pPr>
              <w:rPr>
                <w:color w:val="385623" w:themeColor="accent6" w:themeShade="80"/>
              </w:rPr>
            </w:pPr>
            <w:r w:rsidRPr="000D067E">
              <w:rPr>
                <w:color w:val="385623" w:themeColor="accent6" w:themeShade="80"/>
              </w:rPr>
              <w:t>Powdermill</w:t>
            </w:r>
          </w:p>
        </w:tc>
      </w:tr>
      <w:tr w:rsidR="000D067E" w:rsidRPr="000D067E" w14:paraId="2D306198" w14:textId="77777777" w:rsidTr="004B5AAC">
        <w:trPr>
          <w:trHeight w:val="290"/>
        </w:trPr>
        <w:tc>
          <w:tcPr>
            <w:tcW w:w="2977" w:type="dxa"/>
            <w:noWrap/>
            <w:vAlign w:val="bottom"/>
            <w:hideMark/>
          </w:tcPr>
          <w:p w14:paraId="2AA4D19F" w14:textId="77777777" w:rsidR="00F37465" w:rsidRPr="000D067E" w:rsidRDefault="00F37465" w:rsidP="00194003">
            <w:pPr>
              <w:rPr>
                <w:i/>
                <w:iCs/>
                <w:color w:val="385623" w:themeColor="accent6" w:themeShade="80"/>
              </w:rPr>
            </w:pPr>
            <w:r w:rsidRPr="000D067E">
              <w:rPr>
                <w:i/>
                <w:iCs/>
                <w:color w:val="385623" w:themeColor="accent6" w:themeShade="80"/>
              </w:rPr>
              <w:t>Pterostichus tristis</w:t>
            </w:r>
          </w:p>
        </w:tc>
        <w:tc>
          <w:tcPr>
            <w:tcW w:w="1276" w:type="dxa"/>
            <w:noWrap/>
            <w:vAlign w:val="bottom"/>
            <w:hideMark/>
          </w:tcPr>
          <w:p w14:paraId="100A99C5" w14:textId="77777777" w:rsidR="00F37465" w:rsidRPr="000D067E" w:rsidRDefault="00F37465" w:rsidP="00194003">
            <w:pPr>
              <w:rPr>
                <w:color w:val="385623" w:themeColor="accent6" w:themeShade="80"/>
              </w:rPr>
            </w:pPr>
            <w:r w:rsidRPr="000D067E">
              <w:rPr>
                <w:color w:val="385623" w:themeColor="accent6" w:themeShade="80"/>
              </w:rPr>
              <w:t>f</w:t>
            </w:r>
          </w:p>
        </w:tc>
        <w:tc>
          <w:tcPr>
            <w:tcW w:w="1984" w:type="dxa"/>
            <w:noWrap/>
            <w:vAlign w:val="bottom"/>
            <w:hideMark/>
          </w:tcPr>
          <w:p w14:paraId="01B9DD12" w14:textId="77777777" w:rsidR="00F37465" w:rsidRPr="000D067E" w:rsidRDefault="00F37465" w:rsidP="00194003">
            <w:pPr>
              <w:rPr>
                <w:color w:val="385623" w:themeColor="accent6" w:themeShade="80"/>
              </w:rPr>
            </w:pPr>
            <w:r w:rsidRPr="000D067E">
              <w:rPr>
                <w:color w:val="385623" w:themeColor="accent6" w:themeShade="80"/>
              </w:rPr>
              <w:t>819748</w:t>
            </w:r>
          </w:p>
        </w:tc>
        <w:tc>
          <w:tcPr>
            <w:tcW w:w="2835" w:type="dxa"/>
            <w:noWrap/>
            <w:vAlign w:val="bottom"/>
            <w:hideMark/>
          </w:tcPr>
          <w:p w14:paraId="5262A3BD" w14:textId="77777777" w:rsidR="00F37465" w:rsidRPr="000D067E" w:rsidRDefault="00F37465" w:rsidP="00194003">
            <w:pPr>
              <w:rPr>
                <w:color w:val="385623" w:themeColor="accent6" w:themeShade="80"/>
              </w:rPr>
            </w:pPr>
            <w:r w:rsidRPr="000D067E">
              <w:rPr>
                <w:color w:val="385623" w:themeColor="accent6" w:themeShade="80"/>
              </w:rPr>
              <w:t>Powdermill</w:t>
            </w:r>
          </w:p>
        </w:tc>
      </w:tr>
      <w:tr w:rsidR="000D067E" w:rsidRPr="000D067E" w14:paraId="169C4324" w14:textId="77777777" w:rsidTr="004B5AAC">
        <w:trPr>
          <w:trHeight w:val="290"/>
        </w:trPr>
        <w:tc>
          <w:tcPr>
            <w:tcW w:w="2977" w:type="dxa"/>
            <w:noWrap/>
            <w:vAlign w:val="bottom"/>
            <w:hideMark/>
          </w:tcPr>
          <w:p w14:paraId="341CC170" w14:textId="77777777" w:rsidR="00F37465" w:rsidRPr="000D067E" w:rsidRDefault="00F37465" w:rsidP="00194003">
            <w:pPr>
              <w:rPr>
                <w:i/>
                <w:iCs/>
                <w:color w:val="385623" w:themeColor="accent6" w:themeShade="80"/>
              </w:rPr>
            </w:pPr>
            <w:r w:rsidRPr="000D067E">
              <w:rPr>
                <w:i/>
                <w:iCs/>
                <w:color w:val="385623" w:themeColor="accent6" w:themeShade="80"/>
              </w:rPr>
              <w:t>Pterostichus tristis</w:t>
            </w:r>
          </w:p>
        </w:tc>
        <w:tc>
          <w:tcPr>
            <w:tcW w:w="1276" w:type="dxa"/>
            <w:noWrap/>
            <w:vAlign w:val="bottom"/>
            <w:hideMark/>
          </w:tcPr>
          <w:p w14:paraId="4E35A886" w14:textId="77777777" w:rsidR="00F37465" w:rsidRPr="000D067E" w:rsidRDefault="00F37465" w:rsidP="00194003">
            <w:pPr>
              <w:rPr>
                <w:color w:val="385623" w:themeColor="accent6" w:themeShade="80"/>
              </w:rPr>
            </w:pPr>
            <w:r w:rsidRPr="000D067E">
              <w:rPr>
                <w:color w:val="385623" w:themeColor="accent6" w:themeShade="80"/>
              </w:rPr>
              <w:t>f</w:t>
            </w:r>
          </w:p>
        </w:tc>
        <w:tc>
          <w:tcPr>
            <w:tcW w:w="1984" w:type="dxa"/>
            <w:noWrap/>
            <w:vAlign w:val="bottom"/>
            <w:hideMark/>
          </w:tcPr>
          <w:p w14:paraId="7B8EF76A" w14:textId="77777777" w:rsidR="00F37465" w:rsidRPr="000D067E" w:rsidRDefault="00F37465" w:rsidP="00194003">
            <w:pPr>
              <w:rPr>
                <w:color w:val="385623" w:themeColor="accent6" w:themeShade="80"/>
              </w:rPr>
            </w:pPr>
            <w:r w:rsidRPr="000D067E">
              <w:rPr>
                <w:color w:val="385623" w:themeColor="accent6" w:themeShade="80"/>
              </w:rPr>
              <w:t>819758</w:t>
            </w:r>
          </w:p>
        </w:tc>
        <w:tc>
          <w:tcPr>
            <w:tcW w:w="2835" w:type="dxa"/>
            <w:noWrap/>
            <w:vAlign w:val="bottom"/>
            <w:hideMark/>
          </w:tcPr>
          <w:p w14:paraId="36B69C70" w14:textId="77777777" w:rsidR="00F37465" w:rsidRPr="000D067E" w:rsidRDefault="00F37465" w:rsidP="00194003">
            <w:pPr>
              <w:rPr>
                <w:color w:val="385623" w:themeColor="accent6" w:themeShade="80"/>
              </w:rPr>
            </w:pPr>
            <w:r w:rsidRPr="000D067E">
              <w:rPr>
                <w:color w:val="385623" w:themeColor="accent6" w:themeShade="80"/>
              </w:rPr>
              <w:t>Powdermill</w:t>
            </w:r>
          </w:p>
        </w:tc>
      </w:tr>
      <w:tr w:rsidR="000D067E" w:rsidRPr="000D067E" w14:paraId="3FC61248" w14:textId="77777777" w:rsidTr="004B5AAC">
        <w:trPr>
          <w:trHeight w:val="290"/>
        </w:trPr>
        <w:tc>
          <w:tcPr>
            <w:tcW w:w="2977" w:type="dxa"/>
            <w:noWrap/>
            <w:vAlign w:val="bottom"/>
            <w:hideMark/>
          </w:tcPr>
          <w:p w14:paraId="03C87660" w14:textId="77777777" w:rsidR="00F37465" w:rsidRPr="000D067E" w:rsidRDefault="00F37465" w:rsidP="00194003">
            <w:pPr>
              <w:rPr>
                <w:i/>
                <w:iCs/>
                <w:color w:val="385623" w:themeColor="accent6" w:themeShade="80"/>
              </w:rPr>
            </w:pPr>
            <w:r w:rsidRPr="000D067E">
              <w:rPr>
                <w:i/>
                <w:iCs/>
                <w:color w:val="385623" w:themeColor="accent6" w:themeShade="80"/>
              </w:rPr>
              <w:t>Pterostichus tristis</w:t>
            </w:r>
          </w:p>
        </w:tc>
        <w:tc>
          <w:tcPr>
            <w:tcW w:w="1276" w:type="dxa"/>
            <w:noWrap/>
            <w:vAlign w:val="bottom"/>
            <w:hideMark/>
          </w:tcPr>
          <w:p w14:paraId="3C72007D" w14:textId="77777777" w:rsidR="00F37465" w:rsidRPr="000D067E" w:rsidRDefault="00F37465" w:rsidP="00194003">
            <w:pPr>
              <w:rPr>
                <w:color w:val="385623" w:themeColor="accent6" w:themeShade="80"/>
              </w:rPr>
            </w:pPr>
            <w:r w:rsidRPr="000D067E">
              <w:rPr>
                <w:color w:val="385623" w:themeColor="accent6" w:themeShade="80"/>
              </w:rPr>
              <w:t>f</w:t>
            </w:r>
          </w:p>
        </w:tc>
        <w:tc>
          <w:tcPr>
            <w:tcW w:w="1984" w:type="dxa"/>
            <w:noWrap/>
            <w:vAlign w:val="bottom"/>
            <w:hideMark/>
          </w:tcPr>
          <w:p w14:paraId="7C899D6A" w14:textId="77777777" w:rsidR="00F37465" w:rsidRPr="000D067E" w:rsidRDefault="00F37465" w:rsidP="00194003">
            <w:pPr>
              <w:rPr>
                <w:color w:val="385623" w:themeColor="accent6" w:themeShade="80"/>
              </w:rPr>
            </w:pPr>
            <w:r w:rsidRPr="000D067E">
              <w:rPr>
                <w:color w:val="385623" w:themeColor="accent6" w:themeShade="80"/>
              </w:rPr>
              <w:t>819768</w:t>
            </w:r>
          </w:p>
        </w:tc>
        <w:tc>
          <w:tcPr>
            <w:tcW w:w="2835" w:type="dxa"/>
            <w:noWrap/>
            <w:vAlign w:val="bottom"/>
            <w:hideMark/>
          </w:tcPr>
          <w:p w14:paraId="4668DBD3" w14:textId="77777777" w:rsidR="00F37465" w:rsidRPr="000D067E" w:rsidRDefault="00F37465" w:rsidP="00194003">
            <w:pPr>
              <w:rPr>
                <w:color w:val="385623" w:themeColor="accent6" w:themeShade="80"/>
              </w:rPr>
            </w:pPr>
            <w:r w:rsidRPr="000D067E">
              <w:rPr>
                <w:color w:val="385623" w:themeColor="accent6" w:themeShade="80"/>
              </w:rPr>
              <w:t>Powdermill</w:t>
            </w:r>
          </w:p>
        </w:tc>
      </w:tr>
      <w:tr w:rsidR="000D067E" w:rsidRPr="000D067E" w14:paraId="245B0F2F" w14:textId="77777777" w:rsidTr="004B5AAC">
        <w:trPr>
          <w:trHeight w:val="290"/>
        </w:trPr>
        <w:tc>
          <w:tcPr>
            <w:tcW w:w="2977" w:type="dxa"/>
            <w:noWrap/>
            <w:vAlign w:val="bottom"/>
            <w:hideMark/>
          </w:tcPr>
          <w:p w14:paraId="2CB82BD3" w14:textId="77777777" w:rsidR="00F37465" w:rsidRPr="000D067E" w:rsidRDefault="00F37465" w:rsidP="00194003">
            <w:pPr>
              <w:rPr>
                <w:i/>
                <w:iCs/>
                <w:color w:val="385623" w:themeColor="accent6" w:themeShade="80"/>
              </w:rPr>
            </w:pPr>
            <w:r w:rsidRPr="000D067E">
              <w:rPr>
                <w:i/>
                <w:iCs/>
                <w:color w:val="385623" w:themeColor="accent6" w:themeShade="80"/>
              </w:rPr>
              <w:t>Scaphinotus andrewsii</w:t>
            </w:r>
          </w:p>
        </w:tc>
        <w:tc>
          <w:tcPr>
            <w:tcW w:w="1276" w:type="dxa"/>
            <w:noWrap/>
            <w:vAlign w:val="bottom"/>
            <w:hideMark/>
          </w:tcPr>
          <w:p w14:paraId="3076050F" w14:textId="77777777" w:rsidR="00F37465" w:rsidRPr="000D067E" w:rsidRDefault="00F37465" w:rsidP="00194003">
            <w:pPr>
              <w:rPr>
                <w:color w:val="385623" w:themeColor="accent6" w:themeShade="80"/>
              </w:rPr>
            </w:pPr>
            <w:r w:rsidRPr="000D067E">
              <w:rPr>
                <w:color w:val="385623" w:themeColor="accent6" w:themeShade="80"/>
              </w:rPr>
              <w:t>m</w:t>
            </w:r>
          </w:p>
        </w:tc>
        <w:tc>
          <w:tcPr>
            <w:tcW w:w="1984" w:type="dxa"/>
            <w:noWrap/>
            <w:vAlign w:val="bottom"/>
            <w:hideMark/>
          </w:tcPr>
          <w:p w14:paraId="3AACEE43" w14:textId="77777777" w:rsidR="00F37465" w:rsidRPr="000D067E" w:rsidRDefault="00F37465" w:rsidP="00194003">
            <w:pPr>
              <w:rPr>
                <w:color w:val="385623" w:themeColor="accent6" w:themeShade="80"/>
              </w:rPr>
            </w:pPr>
            <w:r w:rsidRPr="000D067E">
              <w:rPr>
                <w:color w:val="385623" w:themeColor="accent6" w:themeShade="80"/>
              </w:rPr>
              <w:t>819660</w:t>
            </w:r>
          </w:p>
        </w:tc>
        <w:tc>
          <w:tcPr>
            <w:tcW w:w="2835" w:type="dxa"/>
            <w:noWrap/>
            <w:vAlign w:val="bottom"/>
            <w:hideMark/>
          </w:tcPr>
          <w:p w14:paraId="173D43B4" w14:textId="77777777" w:rsidR="00F37465" w:rsidRPr="000D067E" w:rsidRDefault="00F37465" w:rsidP="00194003">
            <w:pPr>
              <w:rPr>
                <w:color w:val="385623" w:themeColor="accent6" w:themeShade="80"/>
              </w:rPr>
            </w:pPr>
            <w:r w:rsidRPr="000D067E">
              <w:rPr>
                <w:color w:val="385623" w:themeColor="accent6" w:themeShade="80"/>
              </w:rPr>
              <w:t>Powdermill</w:t>
            </w:r>
          </w:p>
        </w:tc>
      </w:tr>
      <w:tr w:rsidR="000D067E" w:rsidRPr="000D067E" w14:paraId="0FAB0867" w14:textId="77777777" w:rsidTr="004B5AAC">
        <w:trPr>
          <w:trHeight w:val="290"/>
        </w:trPr>
        <w:tc>
          <w:tcPr>
            <w:tcW w:w="2977" w:type="dxa"/>
            <w:noWrap/>
            <w:vAlign w:val="bottom"/>
            <w:hideMark/>
          </w:tcPr>
          <w:p w14:paraId="546239CB" w14:textId="77777777" w:rsidR="00F37465" w:rsidRPr="000D067E" w:rsidRDefault="00F37465" w:rsidP="00194003">
            <w:pPr>
              <w:rPr>
                <w:i/>
                <w:iCs/>
                <w:color w:val="385623" w:themeColor="accent6" w:themeShade="80"/>
              </w:rPr>
            </w:pPr>
            <w:r w:rsidRPr="000D067E">
              <w:rPr>
                <w:i/>
                <w:iCs/>
                <w:color w:val="385623" w:themeColor="accent6" w:themeShade="80"/>
              </w:rPr>
              <w:t>Scaphinotus andrewsii</w:t>
            </w:r>
          </w:p>
        </w:tc>
        <w:tc>
          <w:tcPr>
            <w:tcW w:w="1276" w:type="dxa"/>
            <w:noWrap/>
            <w:vAlign w:val="bottom"/>
            <w:hideMark/>
          </w:tcPr>
          <w:p w14:paraId="574FF1AB" w14:textId="77777777" w:rsidR="00F37465" w:rsidRPr="000D067E" w:rsidRDefault="00F37465" w:rsidP="00194003">
            <w:pPr>
              <w:rPr>
                <w:color w:val="385623" w:themeColor="accent6" w:themeShade="80"/>
              </w:rPr>
            </w:pPr>
            <w:r w:rsidRPr="000D067E">
              <w:rPr>
                <w:color w:val="385623" w:themeColor="accent6" w:themeShade="80"/>
              </w:rPr>
              <w:t>f</w:t>
            </w:r>
          </w:p>
        </w:tc>
        <w:tc>
          <w:tcPr>
            <w:tcW w:w="1984" w:type="dxa"/>
            <w:noWrap/>
            <w:vAlign w:val="bottom"/>
            <w:hideMark/>
          </w:tcPr>
          <w:p w14:paraId="30F70D8E" w14:textId="77777777" w:rsidR="00F37465" w:rsidRPr="000D067E" w:rsidRDefault="00F37465" w:rsidP="00194003">
            <w:pPr>
              <w:rPr>
                <w:color w:val="385623" w:themeColor="accent6" w:themeShade="80"/>
              </w:rPr>
            </w:pPr>
            <w:r w:rsidRPr="000D067E">
              <w:rPr>
                <w:color w:val="385623" w:themeColor="accent6" w:themeShade="80"/>
              </w:rPr>
              <w:t>819663</w:t>
            </w:r>
          </w:p>
        </w:tc>
        <w:tc>
          <w:tcPr>
            <w:tcW w:w="2835" w:type="dxa"/>
            <w:noWrap/>
            <w:vAlign w:val="bottom"/>
            <w:hideMark/>
          </w:tcPr>
          <w:p w14:paraId="10CFD1A9" w14:textId="77777777" w:rsidR="00F37465" w:rsidRPr="000D067E" w:rsidRDefault="00F37465" w:rsidP="00194003">
            <w:pPr>
              <w:rPr>
                <w:color w:val="385623" w:themeColor="accent6" w:themeShade="80"/>
              </w:rPr>
            </w:pPr>
            <w:r w:rsidRPr="000D067E">
              <w:rPr>
                <w:color w:val="385623" w:themeColor="accent6" w:themeShade="80"/>
              </w:rPr>
              <w:t>Powdermill</w:t>
            </w:r>
          </w:p>
        </w:tc>
      </w:tr>
      <w:tr w:rsidR="000D067E" w:rsidRPr="000D067E" w14:paraId="47BD1AD2" w14:textId="77777777" w:rsidTr="004B5AAC">
        <w:trPr>
          <w:trHeight w:val="290"/>
        </w:trPr>
        <w:tc>
          <w:tcPr>
            <w:tcW w:w="2977" w:type="dxa"/>
            <w:noWrap/>
            <w:vAlign w:val="bottom"/>
            <w:hideMark/>
          </w:tcPr>
          <w:p w14:paraId="2F6E2040" w14:textId="77777777" w:rsidR="00F37465" w:rsidRPr="000D067E" w:rsidRDefault="00F37465" w:rsidP="00194003">
            <w:pPr>
              <w:rPr>
                <w:i/>
                <w:iCs/>
                <w:color w:val="385623" w:themeColor="accent6" w:themeShade="80"/>
              </w:rPr>
            </w:pPr>
            <w:r w:rsidRPr="000D067E">
              <w:rPr>
                <w:i/>
                <w:iCs/>
                <w:color w:val="385623" w:themeColor="accent6" w:themeShade="80"/>
              </w:rPr>
              <w:t>Scaphinotus imperfectus</w:t>
            </w:r>
          </w:p>
        </w:tc>
        <w:tc>
          <w:tcPr>
            <w:tcW w:w="1276" w:type="dxa"/>
            <w:noWrap/>
            <w:vAlign w:val="bottom"/>
            <w:hideMark/>
          </w:tcPr>
          <w:p w14:paraId="2ED80002" w14:textId="77777777" w:rsidR="00F37465" w:rsidRPr="000D067E" w:rsidRDefault="00F37465" w:rsidP="00194003">
            <w:pPr>
              <w:rPr>
                <w:color w:val="385623" w:themeColor="accent6" w:themeShade="80"/>
              </w:rPr>
            </w:pPr>
            <w:r w:rsidRPr="000D067E">
              <w:rPr>
                <w:color w:val="385623" w:themeColor="accent6" w:themeShade="80"/>
              </w:rPr>
              <w:t>m</w:t>
            </w:r>
          </w:p>
        </w:tc>
        <w:tc>
          <w:tcPr>
            <w:tcW w:w="1984" w:type="dxa"/>
            <w:noWrap/>
            <w:vAlign w:val="bottom"/>
            <w:hideMark/>
          </w:tcPr>
          <w:p w14:paraId="2F850E84" w14:textId="77777777" w:rsidR="00F37465" w:rsidRPr="000D067E" w:rsidRDefault="00F37465" w:rsidP="00194003">
            <w:pPr>
              <w:rPr>
                <w:color w:val="385623" w:themeColor="accent6" w:themeShade="80"/>
              </w:rPr>
            </w:pPr>
            <w:r w:rsidRPr="000D067E">
              <w:rPr>
                <w:color w:val="385623" w:themeColor="accent6" w:themeShade="80"/>
              </w:rPr>
              <w:t>819672</w:t>
            </w:r>
          </w:p>
        </w:tc>
        <w:tc>
          <w:tcPr>
            <w:tcW w:w="2835" w:type="dxa"/>
            <w:noWrap/>
            <w:vAlign w:val="bottom"/>
            <w:hideMark/>
          </w:tcPr>
          <w:p w14:paraId="1E8AA3DD" w14:textId="77777777" w:rsidR="00F37465" w:rsidRPr="000D067E" w:rsidRDefault="00F37465" w:rsidP="00194003">
            <w:pPr>
              <w:rPr>
                <w:color w:val="385623" w:themeColor="accent6" w:themeShade="80"/>
              </w:rPr>
            </w:pPr>
            <w:r w:rsidRPr="000D067E">
              <w:rPr>
                <w:color w:val="385623" w:themeColor="accent6" w:themeShade="80"/>
              </w:rPr>
              <w:t>Powdermill</w:t>
            </w:r>
          </w:p>
        </w:tc>
      </w:tr>
      <w:tr w:rsidR="000D067E" w:rsidRPr="000D067E" w14:paraId="399B41FC" w14:textId="77777777" w:rsidTr="004B5AAC">
        <w:trPr>
          <w:trHeight w:val="290"/>
        </w:trPr>
        <w:tc>
          <w:tcPr>
            <w:tcW w:w="2977" w:type="dxa"/>
            <w:noWrap/>
            <w:vAlign w:val="bottom"/>
            <w:hideMark/>
          </w:tcPr>
          <w:p w14:paraId="3CBAB358" w14:textId="77777777" w:rsidR="00F37465" w:rsidRPr="000D067E" w:rsidRDefault="00F37465" w:rsidP="00194003">
            <w:pPr>
              <w:rPr>
                <w:i/>
                <w:iCs/>
                <w:color w:val="385623" w:themeColor="accent6" w:themeShade="80"/>
              </w:rPr>
            </w:pPr>
            <w:r w:rsidRPr="000D067E">
              <w:rPr>
                <w:i/>
                <w:iCs/>
                <w:color w:val="385623" w:themeColor="accent6" w:themeShade="80"/>
              </w:rPr>
              <w:t>Scaphinotus imperfectus</w:t>
            </w:r>
          </w:p>
        </w:tc>
        <w:tc>
          <w:tcPr>
            <w:tcW w:w="1276" w:type="dxa"/>
            <w:noWrap/>
            <w:vAlign w:val="bottom"/>
            <w:hideMark/>
          </w:tcPr>
          <w:p w14:paraId="617F14A1" w14:textId="77777777" w:rsidR="00F37465" w:rsidRPr="000D067E" w:rsidRDefault="00F37465" w:rsidP="00194003">
            <w:pPr>
              <w:rPr>
                <w:color w:val="385623" w:themeColor="accent6" w:themeShade="80"/>
              </w:rPr>
            </w:pPr>
            <w:r w:rsidRPr="000D067E">
              <w:rPr>
                <w:color w:val="385623" w:themeColor="accent6" w:themeShade="80"/>
              </w:rPr>
              <w:t>m</w:t>
            </w:r>
          </w:p>
        </w:tc>
        <w:tc>
          <w:tcPr>
            <w:tcW w:w="1984" w:type="dxa"/>
            <w:noWrap/>
            <w:vAlign w:val="bottom"/>
            <w:hideMark/>
          </w:tcPr>
          <w:p w14:paraId="63474046" w14:textId="77777777" w:rsidR="00F37465" w:rsidRPr="000D067E" w:rsidRDefault="00F37465" w:rsidP="00194003">
            <w:pPr>
              <w:rPr>
                <w:color w:val="385623" w:themeColor="accent6" w:themeShade="80"/>
              </w:rPr>
            </w:pPr>
            <w:r w:rsidRPr="000D067E">
              <w:rPr>
                <w:color w:val="385623" w:themeColor="accent6" w:themeShade="80"/>
              </w:rPr>
              <w:t>819675</w:t>
            </w:r>
          </w:p>
        </w:tc>
        <w:tc>
          <w:tcPr>
            <w:tcW w:w="2835" w:type="dxa"/>
            <w:noWrap/>
            <w:vAlign w:val="bottom"/>
            <w:hideMark/>
          </w:tcPr>
          <w:p w14:paraId="3F79AAD3" w14:textId="77777777" w:rsidR="00F37465" w:rsidRPr="000D067E" w:rsidRDefault="00F37465" w:rsidP="00194003">
            <w:pPr>
              <w:rPr>
                <w:color w:val="385623" w:themeColor="accent6" w:themeShade="80"/>
              </w:rPr>
            </w:pPr>
            <w:r w:rsidRPr="000D067E">
              <w:rPr>
                <w:color w:val="385623" w:themeColor="accent6" w:themeShade="80"/>
              </w:rPr>
              <w:t>Powdermill</w:t>
            </w:r>
          </w:p>
        </w:tc>
      </w:tr>
      <w:tr w:rsidR="000D067E" w:rsidRPr="000D067E" w14:paraId="389BC64C" w14:textId="77777777" w:rsidTr="004B5AAC">
        <w:trPr>
          <w:trHeight w:val="290"/>
        </w:trPr>
        <w:tc>
          <w:tcPr>
            <w:tcW w:w="2977" w:type="dxa"/>
            <w:noWrap/>
            <w:vAlign w:val="bottom"/>
            <w:hideMark/>
          </w:tcPr>
          <w:p w14:paraId="143F3884" w14:textId="77777777" w:rsidR="00F37465" w:rsidRPr="000D067E" w:rsidRDefault="00F37465" w:rsidP="00194003">
            <w:pPr>
              <w:rPr>
                <w:i/>
                <w:iCs/>
                <w:color w:val="385623" w:themeColor="accent6" w:themeShade="80"/>
              </w:rPr>
            </w:pPr>
            <w:r w:rsidRPr="000D067E">
              <w:rPr>
                <w:i/>
                <w:iCs/>
                <w:color w:val="385623" w:themeColor="accent6" w:themeShade="80"/>
              </w:rPr>
              <w:t>Scaphinotus imperfectus</w:t>
            </w:r>
          </w:p>
        </w:tc>
        <w:tc>
          <w:tcPr>
            <w:tcW w:w="1276" w:type="dxa"/>
            <w:noWrap/>
            <w:vAlign w:val="bottom"/>
            <w:hideMark/>
          </w:tcPr>
          <w:p w14:paraId="5867DCDE" w14:textId="77777777" w:rsidR="00F37465" w:rsidRPr="000D067E" w:rsidRDefault="00F37465" w:rsidP="00194003">
            <w:pPr>
              <w:rPr>
                <w:color w:val="385623" w:themeColor="accent6" w:themeShade="80"/>
              </w:rPr>
            </w:pPr>
            <w:r w:rsidRPr="000D067E">
              <w:rPr>
                <w:color w:val="385623" w:themeColor="accent6" w:themeShade="80"/>
              </w:rPr>
              <w:t>m</w:t>
            </w:r>
          </w:p>
        </w:tc>
        <w:tc>
          <w:tcPr>
            <w:tcW w:w="1984" w:type="dxa"/>
            <w:noWrap/>
            <w:vAlign w:val="bottom"/>
            <w:hideMark/>
          </w:tcPr>
          <w:p w14:paraId="23912457" w14:textId="77777777" w:rsidR="00F37465" w:rsidRPr="000D067E" w:rsidRDefault="00F37465" w:rsidP="00194003">
            <w:pPr>
              <w:rPr>
                <w:color w:val="385623" w:themeColor="accent6" w:themeShade="80"/>
              </w:rPr>
            </w:pPr>
            <w:r w:rsidRPr="000D067E">
              <w:rPr>
                <w:color w:val="385623" w:themeColor="accent6" w:themeShade="80"/>
              </w:rPr>
              <w:t>819678</w:t>
            </w:r>
          </w:p>
        </w:tc>
        <w:tc>
          <w:tcPr>
            <w:tcW w:w="2835" w:type="dxa"/>
            <w:noWrap/>
            <w:vAlign w:val="bottom"/>
            <w:hideMark/>
          </w:tcPr>
          <w:p w14:paraId="122BE278" w14:textId="77777777" w:rsidR="00F37465" w:rsidRPr="000D067E" w:rsidRDefault="00F37465" w:rsidP="00194003">
            <w:pPr>
              <w:rPr>
                <w:color w:val="385623" w:themeColor="accent6" w:themeShade="80"/>
              </w:rPr>
            </w:pPr>
            <w:r w:rsidRPr="000D067E">
              <w:rPr>
                <w:color w:val="385623" w:themeColor="accent6" w:themeShade="80"/>
              </w:rPr>
              <w:t>Powdermill</w:t>
            </w:r>
          </w:p>
        </w:tc>
      </w:tr>
      <w:tr w:rsidR="000D067E" w:rsidRPr="000D067E" w14:paraId="72B2A721" w14:textId="77777777" w:rsidTr="004B5AAC">
        <w:trPr>
          <w:trHeight w:val="290"/>
        </w:trPr>
        <w:tc>
          <w:tcPr>
            <w:tcW w:w="2977" w:type="dxa"/>
            <w:noWrap/>
            <w:vAlign w:val="bottom"/>
            <w:hideMark/>
          </w:tcPr>
          <w:p w14:paraId="4B132DFF" w14:textId="77777777" w:rsidR="00F37465" w:rsidRPr="000D067E" w:rsidRDefault="00F37465" w:rsidP="00194003">
            <w:pPr>
              <w:rPr>
                <w:i/>
                <w:iCs/>
                <w:color w:val="385623" w:themeColor="accent6" w:themeShade="80"/>
              </w:rPr>
            </w:pPr>
            <w:r w:rsidRPr="000D067E">
              <w:rPr>
                <w:i/>
                <w:iCs/>
                <w:color w:val="385623" w:themeColor="accent6" w:themeShade="80"/>
              </w:rPr>
              <w:t>Scaphinotus imperfectus</w:t>
            </w:r>
          </w:p>
        </w:tc>
        <w:tc>
          <w:tcPr>
            <w:tcW w:w="1276" w:type="dxa"/>
            <w:noWrap/>
            <w:vAlign w:val="bottom"/>
            <w:hideMark/>
          </w:tcPr>
          <w:p w14:paraId="39D8680E" w14:textId="77777777" w:rsidR="00F37465" w:rsidRPr="000D067E" w:rsidRDefault="00F37465" w:rsidP="00194003">
            <w:pPr>
              <w:rPr>
                <w:color w:val="385623" w:themeColor="accent6" w:themeShade="80"/>
              </w:rPr>
            </w:pPr>
            <w:r w:rsidRPr="000D067E">
              <w:rPr>
                <w:color w:val="385623" w:themeColor="accent6" w:themeShade="80"/>
              </w:rPr>
              <w:t>f</w:t>
            </w:r>
          </w:p>
        </w:tc>
        <w:tc>
          <w:tcPr>
            <w:tcW w:w="1984" w:type="dxa"/>
            <w:noWrap/>
            <w:vAlign w:val="bottom"/>
            <w:hideMark/>
          </w:tcPr>
          <w:p w14:paraId="3E1CA173" w14:textId="77777777" w:rsidR="00F37465" w:rsidRPr="000D067E" w:rsidRDefault="00F37465" w:rsidP="00194003">
            <w:pPr>
              <w:rPr>
                <w:color w:val="385623" w:themeColor="accent6" w:themeShade="80"/>
              </w:rPr>
            </w:pPr>
            <w:r w:rsidRPr="000D067E">
              <w:rPr>
                <w:color w:val="385623" w:themeColor="accent6" w:themeShade="80"/>
              </w:rPr>
              <w:t>819681</w:t>
            </w:r>
          </w:p>
        </w:tc>
        <w:tc>
          <w:tcPr>
            <w:tcW w:w="2835" w:type="dxa"/>
            <w:noWrap/>
            <w:vAlign w:val="bottom"/>
            <w:hideMark/>
          </w:tcPr>
          <w:p w14:paraId="6B6A93BD" w14:textId="77777777" w:rsidR="00F37465" w:rsidRPr="000D067E" w:rsidRDefault="00F37465" w:rsidP="00194003">
            <w:pPr>
              <w:rPr>
                <w:color w:val="385623" w:themeColor="accent6" w:themeShade="80"/>
              </w:rPr>
            </w:pPr>
            <w:r w:rsidRPr="000D067E">
              <w:rPr>
                <w:color w:val="385623" w:themeColor="accent6" w:themeShade="80"/>
              </w:rPr>
              <w:t>Powdermill</w:t>
            </w:r>
          </w:p>
        </w:tc>
      </w:tr>
      <w:tr w:rsidR="000D067E" w:rsidRPr="000D067E" w14:paraId="149623A4" w14:textId="77777777" w:rsidTr="004B5AAC">
        <w:trPr>
          <w:trHeight w:val="290"/>
        </w:trPr>
        <w:tc>
          <w:tcPr>
            <w:tcW w:w="2977" w:type="dxa"/>
            <w:noWrap/>
            <w:vAlign w:val="bottom"/>
            <w:hideMark/>
          </w:tcPr>
          <w:p w14:paraId="4AC2855D" w14:textId="77777777" w:rsidR="00F37465" w:rsidRPr="000D067E" w:rsidRDefault="00F37465" w:rsidP="00194003">
            <w:pPr>
              <w:rPr>
                <w:i/>
                <w:iCs/>
                <w:color w:val="385623" w:themeColor="accent6" w:themeShade="80"/>
              </w:rPr>
            </w:pPr>
            <w:r w:rsidRPr="000D067E">
              <w:rPr>
                <w:i/>
                <w:iCs/>
                <w:color w:val="385623" w:themeColor="accent6" w:themeShade="80"/>
              </w:rPr>
              <w:t>Scaphinotus imperfectus</w:t>
            </w:r>
          </w:p>
        </w:tc>
        <w:tc>
          <w:tcPr>
            <w:tcW w:w="1276" w:type="dxa"/>
            <w:noWrap/>
            <w:vAlign w:val="bottom"/>
            <w:hideMark/>
          </w:tcPr>
          <w:p w14:paraId="23831BAD" w14:textId="77777777" w:rsidR="00F37465" w:rsidRPr="000D067E" w:rsidRDefault="00F37465" w:rsidP="00194003">
            <w:pPr>
              <w:rPr>
                <w:color w:val="385623" w:themeColor="accent6" w:themeShade="80"/>
              </w:rPr>
            </w:pPr>
            <w:r w:rsidRPr="000D067E">
              <w:rPr>
                <w:color w:val="385623" w:themeColor="accent6" w:themeShade="80"/>
              </w:rPr>
              <w:t>f</w:t>
            </w:r>
          </w:p>
        </w:tc>
        <w:tc>
          <w:tcPr>
            <w:tcW w:w="1984" w:type="dxa"/>
            <w:noWrap/>
            <w:vAlign w:val="bottom"/>
            <w:hideMark/>
          </w:tcPr>
          <w:p w14:paraId="77C97BFC" w14:textId="77777777" w:rsidR="00F37465" w:rsidRPr="000D067E" w:rsidRDefault="00F37465" w:rsidP="00194003">
            <w:pPr>
              <w:rPr>
                <w:color w:val="385623" w:themeColor="accent6" w:themeShade="80"/>
              </w:rPr>
            </w:pPr>
            <w:r w:rsidRPr="000D067E">
              <w:rPr>
                <w:color w:val="385623" w:themeColor="accent6" w:themeShade="80"/>
              </w:rPr>
              <w:t>819684</w:t>
            </w:r>
          </w:p>
        </w:tc>
        <w:tc>
          <w:tcPr>
            <w:tcW w:w="2835" w:type="dxa"/>
            <w:noWrap/>
            <w:vAlign w:val="bottom"/>
            <w:hideMark/>
          </w:tcPr>
          <w:p w14:paraId="07A65EF9" w14:textId="77777777" w:rsidR="00F37465" w:rsidRPr="000D067E" w:rsidRDefault="00F37465" w:rsidP="00194003">
            <w:pPr>
              <w:rPr>
                <w:color w:val="385623" w:themeColor="accent6" w:themeShade="80"/>
              </w:rPr>
            </w:pPr>
            <w:r w:rsidRPr="000D067E">
              <w:rPr>
                <w:color w:val="385623" w:themeColor="accent6" w:themeShade="80"/>
              </w:rPr>
              <w:t>Powdermill</w:t>
            </w:r>
          </w:p>
        </w:tc>
      </w:tr>
      <w:tr w:rsidR="000D067E" w:rsidRPr="000D067E" w14:paraId="21105721" w14:textId="77777777" w:rsidTr="004B5AAC">
        <w:trPr>
          <w:trHeight w:val="290"/>
        </w:trPr>
        <w:tc>
          <w:tcPr>
            <w:tcW w:w="2977" w:type="dxa"/>
            <w:noWrap/>
            <w:vAlign w:val="bottom"/>
            <w:hideMark/>
          </w:tcPr>
          <w:p w14:paraId="5EE2125C" w14:textId="77777777" w:rsidR="00F37465" w:rsidRPr="000D067E" w:rsidRDefault="00F37465" w:rsidP="00194003">
            <w:pPr>
              <w:rPr>
                <w:i/>
                <w:iCs/>
                <w:color w:val="385623" w:themeColor="accent6" w:themeShade="80"/>
              </w:rPr>
            </w:pPr>
            <w:r w:rsidRPr="000D067E">
              <w:rPr>
                <w:i/>
                <w:iCs/>
                <w:color w:val="385623" w:themeColor="accent6" w:themeShade="80"/>
              </w:rPr>
              <w:t>Scaphinotus ridingsii</w:t>
            </w:r>
          </w:p>
        </w:tc>
        <w:tc>
          <w:tcPr>
            <w:tcW w:w="1276" w:type="dxa"/>
            <w:noWrap/>
            <w:vAlign w:val="bottom"/>
            <w:hideMark/>
          </w:tcPr>
          <w:p w14:paraId="21E72DB6" w14:textId="77777777" w:rsidR="00F37465" w:rsidRPr="000D067E" w:rsidRDefault="00F37465" w:rsidP="00194003">
            <w:pPr>
              <w:rPr>
                <w:color w:val="385623" w:themeColor="accent6" w:themeShade="80"/>
              </w:rPr>
            </w:pPr>
            <w:r w:rsidRPr="000D067E">
              <w:rPr>
                <w:color w:val="385623" w:themeColor="accent6" w:themeShade="80"/>
              </w:rPr>
              <w:t>m</w:t>
            </w:r>
          </w:p>
        </w:tc>
        <w:tc>
          <w:tcPr>
            <w:tcW w:w="1984" w:type="dxa"/>
            <w:noWrap/>
            <w:vAlign w:val="bottom"/>
            <w:hideMark/>
          </w:tcPr>
          <w:p w14:paraId="3CD1743C" w14:textId="77777777" w:rsidR="00F37465" w:rsidRPr="000D067E" w:rsidRDefault="00F37465" w:rsidP="00194003">
            <w:pPr>
              <w:rPr>
                <w:color w:val="385623" w:themeColor="accent6" w:themeShade="80"/>
              </w:rPr>
            </w:pPr>
            <w:r w:rsidRPr="000D067E">
              <w:rPr>
                <w:color w:val="385623" w:themeColor="accent6" w:themeShade="80"/>
              </w:rPr>
              <w:t>819666</w:t>
            </w:r>
          </w:p>
        </w:tc>
        <w:tc>
          <w:tcPr>
            <w:tcW w:w="2835" w:type="dxa"/>
            <w:noWrap/>
            <w:vAlign w:val="bottom"/>
            <w:hideMark/>
          </w:tcPr>
          <w:p w14:paraId="4A6508D3" w14:textId="77777777" w:rsidR="00F37465" w:rsidRPr="000D067E" w:rsidRDefault="00F37465" w:rsidP="00194003">
            <w:pPr>
              <w:rPr>
                <w:color w:val="385623" w:themeColor="accent6" w:themeShade="80"/>
              </w:rPr>
            </w:pPr>
            <w:r w:rsidRPr="000D067E">
              <w:rPr>
                <w:color w:val="385623" w:themeColor="accent6" w:themeShade="80"/>
              </w:rPr>
              <w:t>Powdermill</w:t>
            </w:r>
          </w:p>
        </w:tc>
      </w:tr>
      <w:tr w:rsidR="000D067E" w:rsidRPr="000D067E" w14:paraId="3A1A0638" w14:textId="77777777" w:rsidTr="004B5AAC">
        <w:trPr>
          <w:trHeight w:val="290"/>
        </w:trPr>
        <w:tc>
          <w:tcPr>
            <w:tcW w:w="2977" w:type="dxa"/>
            <w:noWrap/>
            <w:vAlign w:val="bottom"/>
            <w:hideMark/>
          </w:tcPr>
          <w:p w14:paraId="0AEB439D" w14:textId="77777777" w:rsidR="00F37465" w:rsidRPr="000D067E" w:rsidRDefault="00F37465" w:rsidP="00194003">
            <w:pPr>
              <w:rPr>
                <w:i/>
                <w:iCs/>
                <w:color w:val="385623" w:themeColor="accent6" w:themeShade="80"/>
              </w:rPr>
            </w:pPr>
            <w:r w:rsidRPr="000D067E">
              <w:rPr>
                <w:i/>
                <w:iCs/>
                <w:color w:val="385623" w:themeColor="accent6" w:themeShade="80"/>
              </w:rPr>
              <w:t>Scaphinotus ridingsii</w:t>
            </w:r>
          </w:p>
        </w:tc>
        <w:tc>
          <w:tcPr>
            <w:tcW w:w="1276" w:type="dxa"/>
            <w:noWrap/>
            <w:vAlign w:val="bottom"/>
            <w:hideMark/>
          </w:tcPr>
          <w:p w14:paraId="7E8DA178" w14:textId="77777777" w:rsidR="00F37465" w:rsidRPr="000D067E" w:rsidRDefault="00F37465" w:rsidP="00194003">
            <w:pPr>
              <w:rPr>
                <w:color w:val="385623" w:themeColor="accent6" w:themeShade="80"/>
              </w:rPr>
            </w:pPr>
            <w:r w:rsidRPr="000D067E">
              <w:rPr>
                <w:color w:val="385623" w:themeColor="accent6" w:themeShade="80"/>
              </w:rPr>
              <w:t>m</w:t>
            </w:r>
          </w:p>
        </w:tc>
        <w:tc>
          <w:tcPr>
            <w:tcW w:w="1984" w:type="dxa"/>
            <w:noWrap/>
            <w:vAlign w:val="bottom"/>
            <w:hideMark/>
          </w:tcPr>
          <w:p w14:paraId="1A7864B8" w14:textId="77777777" w:rsidR="00F37465" w:rsidRPr="000D067E" w:rsidRDefault="00F37465" w:rsidP="00194003">
            <w:pPr>
              <w:rPr>
                <w:color w:val="385623" w:themeColor="accent6" w:themeShade="80"/>
              </w:rPr>
            </w:pPr>
            <w:r w:rsidRPr="000D067E">
              <w:rPr>
                <w:color w:val="385623" w:themeColor="accent6" w:themeShade="80"/>
              </w:rPr>
              <w:t>819669</w:t>
            </w:r>
          </w:p>
        </w:tc>
        <w:tc>
          <w:tcPr>
            <w:tcW w:w="2835" w:type="dxa"/>
            <w:noWrap/>
            <w:vAlign w:val="bottom"/>
            <w:hideMark/>
          </w:tcPr>
          <w:p w14:paraId="17BC9E85" w14:textId="77777777" w:rsidR="00F37465" w:rsidRPr="000D067E" w:rsidRDefault="00F37465" w:rsidP="00194003">
            <w:pPr>
              <w:rPr>
                <w:color w:val="385623" w:themeColor="accent6" w:themeShade="80"/>
              </w:rPr>
            </w:pPr>
            <w:r w:rsidRPr="000D067E">
              <w:rPr>
                <w:color w:val="385623" w:themeColor="accent6" w:themeShade="80"/>
              </w:rPr>
              <w:t>Powdermill</w:t>
            </w:r>
          </w:p>
        </w:tc>
      </w:tr>
      <w:tr w:rsidR="000D067E" w:rsidRPr="000D067E" w14:paraId="2BC4C30E" w14:textId="77777777" w:rsidTr="004B5AAC">
        <w:trPr>
          <w:trHeight w:val="290"/>
        </w:trPr>
        <w:tc>
          <w:tcPr>
            <w:tcW w:w="2977" w:type="dxa"/>
            <w:noWrap/>
            <w:vAlign w:val="bottom"/>
            <w:hideMark/>
          </w:tcPr>
          <w:p w14:paraId="136D6B23" w14:textId="77777777" w:rsidR="00F37465" w:rsidRPr="000D067E" w:rsidRDefault="00F37465" w:rsidP="00194003">
            <w:pPr>
              <w:rPr>
                <w:i/>
                <w:iCs/>
                <w:color w:val="385623" w:themeColor="accent6" w:themeShade="80"/>
              </w:rPr>
            </w:pPr>
            <w:r w:rsidRPr="000D067E">
              <w:rPr>
                <w:i/>
                <w:iCs/>
                <w:color w:val="385623" w:themeColor="accent6" w:themeShade="80"/>
              </w:rPr>
              <w:t>Scaphinotus viduus</w:t>
            </w:r>
          </w:p>
        </w:tc>
        <w:tc>
          <w:tcPr>
            <w:tcW w:w="1276" w:type="dxa"/>
            <w:noWrap/>
            <w:vAlign w:val="bottom"/>
            <w:hideMark/>
          </w:tcPr>
          <w:p w14:paraId="67B3DA8E" w14:textId="77777777" w:rsidR="00F37465" w:rsidRPr="000D067E" w:rsidRDefault="00F37465" w:rsidP="00194003">
            <w:pPr>
              <w:rPr>
                <w:color w:val="385623" w:themeColor="accent6" w:themeShade="80"/>
              </w:rPr>
            </w:pPr>
            <w:r w:rsidRPr="000D067E">
              <w:rPr>
                <w:color w:val="385623" w:themeColor="accent6" w:themeShade="80"/>
              </w:rPr>
              <w:t>m</w:t>
            </w:r>
          </w:p>
        </w:tc>
        <w:tc>
          <w:tcPr>
            <w:tcW w:w="1984" w:type="dxa"/>
            <w:noWrap/>
            <w:vAlign w:val="bottom"/>
            <w:hideMark/>
          </w:tcPr>
          <w:p w14:paraId="79D4664E" w14:textId="77777777" w:rsidR="00F37465" w:rsidRPr="000D067E" w:rsidRDefault="00F37465" w:rsidP="00194003">
            <w:pPr>
              <w:rPr>
                <w:color w:val="385623" w:themeColor="accent6" w:themeShade="80"/>
              </w:rPr>
            </w:pPr>
            <w:r w:rsidRPr="000D067E">
              <w:rPr>
                <w:color w:val="385623" w:themeColor="accent6" w:themeShade="80"/>
              </w:rPr>
              <w:t>819654</w:t>
            </w:r>
          </w:p>
        </w:tc>
        <w:tc>
          <w:tcPr>
            <w:tcW w:w="2835" w:type="dxa"/>
            <w:noWrap/>
            <w:vAlign w:val="bottom"/>
            <w:hideMark/>
          </w:tcPr>
          <w:p w14:paraId="6465ADAD" w14:textId="77777777" w:rsidR="00F37465" w:rsidRPr="000D067E" w:rsidRDefault="00F37465" w:rsidP="00194003">
            <w:pPr>
              <w:rPr>
                <w:color w:val="385623" w:themeColor="accent6" w:themeShade="80"/>
              </w:rPr>
            </w:pPr>
            <w:r w:rsidRPr="000D067E">
              <w:rPr>
                <w:color w:val="385623" w:themeColor="accent6" w:themeShade="80"/>
              </w:rPr>
              <w:t>Powdermill</w:t>
            </w:r>
          </w:p>
        </w:tc>
      </w:tr>
      <w:tr w:rsidR="000D067E" w:rsidRPr="000D067E" w14:paraId="7DD466C7" w14:textId="77777777" w:rsidTr="004B5AAC">
        <w:trPr>
          <w:trHeight w:val="290"/>
        </w:trPr>
        <w:tc>
          <w:tcPr>
            <w:tcW w:w="2977" w:type="dxa"/>
            <w:noWrap/>
            <w:vAlign w:val="bottom"/>
            <w:hideMark/>
          </w:tcPr>
          <w:p w14:paraId="367BB792" w14:textId="77777777" w:rsidR="00F37465" w:rsidRPr="000D067E" w:rsidRDefault="00F37465" w:rsidP="00194003">
            <w:pPr>
              <w:rPr>
                <w:i/>
                <w:iCs/>
                <w:color w:val="385623" w:themeColor="accent6" w:themeShade="80"/>
              </w:rPr>
            </w:pPr>
            <w:r w:rsidRPr="000D067E">
              <w:rPr>
                <w:i/>
                <w:iCs/>
                <w:color w:val="385623" w:themeColor="accent6" w:themeShade="80"/>
              </w:rPr>
              <w:t>Scaphinotus viduus</w:t>
            </w:r>
          </w:p>
        </w:tc>
        <w:tc>
          <w:tcPr>
            <w:tcW w:w="1276" w:type="dxa"/>
            <w:noWrap/>
            <w:vAlign w:val="bottom"/>
            <w:hideMark/>
          </w:tcPr>
          <w:p w14:paraId="433E1A74" w14:textId="77777777" w:rsidR="00F37465" w:rsidRPr="000D067E" w:rsidRDefault="00F37465" w:rsidP="00194003">
            <w:pPr>
              <w:rPr>
                <w:color w:val="385623" w:themeColor="accent6" w:themeShade="80"/>
              </w:rPr>
            </w:pPr>
            <w:r w:rsidRPr="000D067E">
              <w:rPr>
                <w:color w:val="385623" w:themeColor="accent6" w:themeShade="80"/>
              </w:rPr>
              <w:t>m</w:t>
            </w:r>
          </w:p>
        </w:tc>
        <w:tc>
          <w:tcPr>
            <w:tcW w:w="1984" w:type="dxa"/>
            <w:noWrap/>
            <w:vAlign w:val="bottom"/>
            <w:hideMark/>
          </w:tcPr>
          <w:p w14:paraId="4089B9BE" w14:textId="77777777" w:rsidR="00F37465" w:rsidRPr="000D067E" w:rsidRDefault="00F37465" w:rsidP="00194003">
            <w:pPr>
              <w:rPr>
                <w:color w:val="385623" w:themeColor="accent6" w:themeShade="80"/>
              </w:rPr>
            </w:pPr>
            <w:r w:rsidRPr="000D067E">
              <w:rPr>
                <w:color w:val="385623" w:themeColor="accent6" w:themeShade="80"/>
              </w:rPr>
              <w:t>819657</w:t>
            </w:r>
          </w:p>
        </w:tc>
        <w:tc>
          <w:tcPr>
            <w:tcW w:w="2835" w:type="dxa"/>
            <w:noWrap/>
            <w:vAlign w:val="bottom"/>
            <w:hideMark/>
          </w:tcPr>
          <w:p w14:paraId="7EA7938C" w14:textId="77777777" w:rsidR="00F37465" w:rsidRPr="000D067E" w:rsidRDefault="00F37465" w:rsidP="00194003">
            <w:pPr>
              <w:rPr>
                <w:color w:val="385623" w:themeColor="accent6" w:themeShade="80"/>
              </w:rPr>
            </w:pPr>
            <w:r w:rsidRPr="000D067E">
              <w:rPr>
                <w:color w:val="385623" w:themeColor="accent6" w:themeShade="80"/>
              </w:rPr>
              <w:t>Powdermill</w:t>
            </w:r>
          </w:p>
        </w:tc>
      </w:tr>
      <w:tr w:rsidR="000D067E" w:rsidRPr="000D067E" w14:paraId="6B96F3F0" w14:textId="77777777" w:rsidTr="004B5AAC">
        <w:trPr>
          <w:trHeight w:val="290"/>
        </w:trPr>
        <w:tc>
          <w:tcPr>
            <w:tcW w:w="2977" w:type="dxa"/>
            <w:noWrap/>
            <w:vAlign w:val="bottom"/>
            <w:hideMark/>
          </w:tcPr>
          <w:p w14:paraId="5877E97C" w14:textId="77777777" w:rsidR="00F37465" w:rsidRPr="000D067E" w:rsidRDefault="00F37465" w:rsidP="00194003">
            <w:pPr>
              <w:rPr>
                <w:i/>
                <w:iCs/>
                <w:color w:val="385623" w:themeColor="accent6" w:themeShade="80"/>
              </w:rPr>
            </w:pPr>
            <w:r w:rsidRPr="000D067E">
              <w:rPr>
                <w:i/>
                <w:iCs/>
                <w:color w:val="385623" w:themeColor="accent6" w:themeShade="80"/>
              </w:rPr>
              <w:t>Sphaeroderus canadensis</w:t>
            </w:r>
          </w:p>
        </w:tc>
        <w:tc>
          <w:tcPr>
            <w:tcW w:w="1276" w:type="dxa"/>
            <w:noWrap/>
            <w:vAlign w:val="bottom"/>
            <w:hideMark/>
          </w:tcPr>
          <w:p w14:paraId="0B452A5E" w14:textId="77777777" w:rsidR="00F37465" w:rsidRPr="000D067E" w:rsidRDefault="00F37465" w:rsidP="00194003">
            <w:pPr>
              <w:rPr>
                <w:color w:val="385623" w:themeColor="accent6" w:themeShade="80"/>
              </w:rPr>
            </w:pPr>
            <w:r w:rsidRPr="000D067E">
              <w:rPr>
                <w:color w:val="385623" w:themeColor="accent6" w:themeShade="80"/>
              </w:rPr>
              <w:t>m</w:t>
            </w:r>
          </w:p>
        </w:tc>
        <w:tc>
          <w:tcPr>
            <w:tcW w:w="1984" w:type="dxa"/>
            <w:noWrap/>
            <w:vAlign w:val="bottom"/>
            <w:hideMark/>
          </w:tcPr>
          <w:p w14:paraId="77771656" w14:textId="77777777" w:rsidR="00F37465" w:rsidRPr="000D067E" w:rsidRDefault="00F37465" w:rsidP="00194003">
            <w:pPr>
              <w:rPr>
                <w:color w:val="385623" w:themeColor="accent6" w:themeShade="80"/>
              </w:rPr>
            </w:pPr>
            <w:r w:rsidRPr="000D067E">
              <w:rPr>
                <w:color w:val="385623" w:themeColor="accent6" w:themeShade="80"/>
              </w:rPr>
              <w:t>819702</w:t>
            </w:r>
          </w:p>
        </w:tc>
        <w:tc>
          <w:tcPr>
            <w:tcW w:w="2835" w:type="dxa"/>
            <w:noWrap/>
            <w:vAlign w:val="bottom"/>
            <w:hideMark/>
          </w:tcPr>
          <w:p w14:paraId="2EA0D84E" w14:textId="77777777" w:rsidR="00F37465" w:rsidRPr="000D067E" w:rsidRDefault="00F37465" w:rsidP="00194003">
            <w:pPr>
              <w:rPr>
                <w:color w:val="385623" w:themeColor="accent6" w:themeShade="80"/>
              </w:rPr>
            </w:pPr>
            <w:r w:rsidRPr="000D067E">
              <w:rPr>
                <w:color w:val="385623" w:themeColor="accent6" w:themeShade="80"/>
              </w:rPr>
              <w:t>Powdermill</w:t>
            </w:r>
          </w:p>
        </w:tc>
      </w:tr>
      <w:tr w:rsidR="000D067E" w:rsidRPr="000D067E" w14:paraId="09781C30" w14:textId="77777777" w:rsidTr="004B5AAC">
        <w:trPr>
          <w:trHeight w:val="290"/>
        </w:trPr>
        <w:tc>
          <w:tcPr>
            <w:tcW w:w="2977" w:type="dxa"/>
            <w:noWrap/>
            <w:vAlign w:val="bottom"/>
            <w:hideMark/>
          </w:tcPr>
          <w:p w14:paraId="19192298" w14:textId="77777777" w:rsidR="00F37465" w:rsidRPr="000D067E" w:rsidRDefault="00F37465" w:rsidP="00194003">
            <w:pPr>
              <w:rPr>
                <w:i/>
                <w:iCs/>
                <w:color w:val="385623" w:themeColor="accent6" w:themeShade="80"/>
              </w:rPr>
            </w:pPr>
            <w:r w:rsidRPr="000D067E">
              <w:rPr>
                <w:i/>
                <w:iCs/>
                <w:color w:val="385623" w:themeColor="accent6" w:themeShade="80"/>
              </w:rPr>
              <w:t>Sphaeroderus canadensis</w:t>
            </w:r>
          </w:p>
        </w:tc>
        <w:tc>
          <w:tcPr>
            <w:tcW w:w="1276" w:type="dxa"/>
            <w:noWrap/>
            <w:vAlign w:val="bottom"/>
            <w:hideMark/>
          </w:tcPr>
          <w:p w14:paraId="7450E3FA" w14:textId="77777777" w:rsidR="00F37465" w:rsidRPr="000D067E" w:rsidRDefault="00F37465" w:rsidP="00194003">
            <w:pPr>
              <w:rPr>
                <w:color w:val="385623" w:themeColor="accent6" w:themeShade="80"/>
              </w:rPr>
            </w:pPr>
            <w:r w:rsidRPr="000D067E">
              <w:rPr>
                <w:color w:val="385623" w:themeColor="accent6" w:themeShade="80"/>
              </w:rPr>
              <w:t>m</w:t>
            </w:r>
          </w:p>
        </w:tc>
        <w:tc>
          <w:tcPr>
            <w:tcW w:w="1984" w:type="dxa"/>
            <w:noWrap/>
            <w:vAlign w:val="bottom"/>
            <w:hideMark/>
          </w:tcPr>
          <w:p w14:paraId="5E46E7F4" w14:textId="77777777" w:rsidR="00F37465" w:rsidRPr="000D067E" w:rsidRDefault="00F37465" w:rsidP="00194003">
            <w:pPr>
              <w:rPr>
                <w:color w:val="385623" w:themeColor="accent6" w:themeShade="80"/>
              </w:rPr>
            </w:pPr>
            <w:r w:rsidRPr="000D067E">
              <w:rPr>
                <w:color w:val="385623" w:themeColor="accent6" w:themeShade="80"/>
              </w:rPr>
              <w:t>819711</w:t>
            </w:r>
          </w:p>
        </w:tc>
        <w:tc>
          <w:tcPr>
            <w:tcW w:w="2835" w:type="dxa"/>
            <w:noWrap/>
            <w:vAlign w:val="bottom"/>
            <w:hideMark/>
          </w:tcPr>
          <w:p w14:paraId="613D587A" w14:textId="77777777" w:rsidR="00F37465" w:rsidRPr="000D067E" w:rsidRDefault="00F37465" w:rsidP="00194003">
            <w:pPr>
              <w:rPr>
                <w:color w:val="385623" w:themeColor="accent6" w:themeShade="80"/>
              </w:rPr>
            </w:pPr>
            <w:r w:rsidRPr="000D067E">
              <w:rPr>
                <w:color w:val="385623" w:themeColor="accent6" w:themeShade="80"/>
              </w:rPr>
              <w:t>Powdermill</w:t>
            </w:r>
          </w:p>
        </w:tc>
      </w:tr>
      <w:tr w:rsidR="000D067E" w:rsidRPr="000D067E" w14:paraId="28695770" w14:textId="77777777" w:rsidTr="004B5AAC">
        <w:trPr>
          <w:trHeight w:val="290"/>
        </w:trPr>
        <w:tc>
          <w:tcPr>
            <w:tcW w:w="2977" w:type="dxa"/>
            <w:noWrap/>
            <w:vAlign w:val="bottom"/>
            <w:hideMark/>
          </w:tcPr>
          <w:p w14:paraId="5FDE0513" w14:textId="77777777" w:rsidR="00F37465" w:rsidRPr="000D067E" w:rsidRDefault="00F37465" w:rsidP="00194003">
            <w:pPr>
              <w:rPr>
                <w:i/>
                <w:iCs/>
                <w:color w:val="385623" w:themeColor="accent6" w:themeShade="80"/>
              </w:rPr>
            </w:pPr>
            <w:r w:rsidRPr="000D067E">
              <w:rPr>
                <w:i/>
                <w:iCs/>
                <w:color w:val="385623" w:themeColor="accent6" w:themeShade="80"/>
              </w:rPr>
              <w:t>Sphaeroderus canadensis</w:t>
            </w:r>
          </w:p>
        </w:tc>
        <w:tc>
          <w:tcPr>
            <w:tcW w:w="1276" w:type="dxa"/>
            <w:noWrap/>
            <w:vAlign w:val="bottom"/>
            <w:hideMark/>
          </w:tcPr>
          <w:p w14:paraId="6375871C" w14:textId="77777777" w:rsidR="00F37465" w:rsidRPr="000D067E" w:rsidRDefault="00F37465" w:rsidP="00194003">
            <w:pPr>
              <w:rPr>
                <w:color w:val="385623" w:themeColor="accent6" w:themeShade="80"/>
              </w:rPr>
            </w:pPr>
            <w:r w:rsidRPr="000D067E">
              <w:rPr>
                <w:color w:val="385623" w:themeColor="accent6" w:themeShade="80"/>
              </w:rPr>
              <w:t>f</w:t>
            </w:r>
          </w:p>
        </w:tc>
        <w:tc>
          <w:tcPr>
            <w:tcW w:w="1984" w:type="dxa"/>
            <w:noWrap/>
            <w:vAlign w:val="bottom"/>
            <w:hideMark/>
          </w:tcPr>
          <w:p w14:paraId="2ECD3BE1" w14:textId="77777777" w:rsidR="00F37465" w:rsidRPr="000D067E" w:rsidRDefault="00F37465" w:rsidP="00194003">
            <w:pPr>
              <w:rPr>
                <w:color w:val="385623" w:themeColor="accent6" w:themeShade="80"/>
              </w:rPr>
            </w:pPr>
            <w:r w:rsidRPr="000D067E">
              <w:rPr>
                <w:color w:val="385623" w:themeColor="accent6" w:themeShade="80"/>
              </w:rPr>
              <w:t>819703</w:t>
            </w:r>
          </w:p>
        </w:tc>
        <w:tc>
          <w:tcPr>
            <w:tcW w:w="2835" w:type="dxa"/>
            <w:noWrap/>
            <w:vAlign w:val="bottom"/>
            <w:hideMark/>
          </w:tcPr>
          <w:p w14:paraId="127EE023" w14:textId="77777777" w:rsidR="00F37465" w:rsidRPr="000D067E" w:rsidRDefault="00F37465" w:rsidP="00194003">
            <w:pPr>
              <w:rPr>
                <w:color w:val="385623" w:themeColor="accent6" w:themeShade="80"/>
              </w:rPr>
            </w:pPr>
            <w:r w:rsidRPr="000D067E">
              <w:rPr>
                <w:color w:val="385623" w:themeColor="accent6" w:themeShade="80"/>
              </w:rPr>
              <w:t>Powdermill</w:t>
            </w:r>
          </w:p>
        </w:tc>
      </w:tr>
      <w:tr w:rsidR="000D067E" w:rsidRPr="000D067E" w14:paraId="27C3BDB6" w14:textId="77777777" w:rsidTr="004B5AAC">
        <w:trPr>
          <w:trHeight w:val="290"/>
        </w:trPr>
        <w:tc>
          <w:tcPr>
            <w:tcW w:w="2977" w:type="dxa"/>
            <w:noWrap/>
            <w:vAlign w:val="bottom"/>
            <w:hideMark/>
          </w:tcPr>
          <w:p w14:paraId="6C4C2A6B" w14:textId="77777777" w:rsidR="00F37465" w:rsidRPr="000D067E" w:rsidRDefault="00F37465" w:rsidP="00194003">
            <w:pPr>
              <w:rPr>
                <w:i/>
                <w:iCs/>
                <w:color w:val="385623" w:themeColor="accent6" w:themeShade="80"/>
              </w:rPr>
            </w:pPr>
            <w:r w:rsidRPr="000D067E">
              <w:rPr>
                <w:i/>
                <w:iCs/>
                <w:color w:val="385623" w:themeColor="accent6" w:themeShade="80"/>
              </w:rPr>
              <w:t>Sphaeroderus canadensis</w:t>
            </w:r>
          </w:p>
        </w:tc>
        <w:tc>
          <w:tcPr>
            <w:tcW w:w="1276" w:type="dxa"/>
            <w:noWrap/>
            <w:vAlign w:val="bottom"/>
            <w:hideMark/>
          </w:tcPr>
          <w:p w14:paraId="410436B1" w14:textId="77777777" w:rsidR="00F37465" w:rsidRPr="000D067E" w:rsidRDefault="00F37465" w:rsidP="00194003">
            <w:pPr>
              <w:rPr>
                <w:color w:val="385623" w:themeColor="accent6" w:themeShade="80"/>
              </w:rPr>
            </w:pPr>
            <w:r w:rsidRPr="000D067E">
              <w:rPr>
                <w:color w:val="385623" w:themeColor="accent6" w:themeShade="80"/>
              </w:rPr>
              <w:t>f</w:t>
            </w:r>
          </w:p>
        </w:tc>
        <w:tc>
          <w:tcPr>
            <w:tcW w:w="1984" w:type="dxa"/>
            <w:noWrap/>
            <w:vAlign w:val="bottom"/>
            <w:hideMark/>
          </w:tcPr>
          <w:p w14:paraId="59B30CD3" w14:textId="77777777" w:rsidR="00F37465" w:rsidRPr="000D067E" w:rsidRDefault="00F37465" w:rsidP="00194003">
            <w:pPr>
              <w:rPr>
                <w:color w:val="385623" w:themeColor="accent6" w:themeShade="80"/>
              </w:rPr>
            </w:pPr>
            <w:r w:rsidRPr="000D067E">
              <w:rPr>
                <w:color w:val="385623" w:themeColor="accent6" w:themeShade="80"/>
              </w:rPr>
              <w:t>819712</w:t>
            </w:r>
          </w:p>
        </w:tc>
        <w:tc>
          <w:tcPr>
            <w:tcW w:w="2835" w:type="dxa"/>
            <w:noWrap/>
            <w:vAlign w:val="bottom"/>
            <w:hideMark/>
          </w:tcPr>
          <w:p w14:paraId="44FFE367" w14:textId="77777777" w:rsidR="00F37465" w:rsidRPr="000D067E" w:rsidRDefault="00F37465" w:rsidP="00194003">
            <w:pPr>
              <w:rPr>
                <w:color w:val="385623" w:themeColor="accent6" w:themeShade="80"/>
              </w:rPr>
            </w:pPr>
            <w:r w:rsidRPr="000D067E">
              <w:rPr>
                <w:color w:val="385623" w:themeColor="accent6" w:themeShade="80"/>
              </w:rPr>
              <w:t>Powdermill</w:t>
            </w:r>
          </w:p>
        </w:tc>
      </w:tr>
      <w:tr w:rsidR="000D067E" w:rsidRPr="000D067E" w14:paraId="400C874A" w14:textId="77777777" w:rsidTr="004B5AAC">
        <w:trPr>
          <w:trHeight w:val="290"/>
        </w:trPr>
        <w:tc>
          <w:tcPr>
            <w:tcW w:w="2977" w:type="dxa"/>
            <w:noWrap/>
            <w:vAlign w:val="bottom"/>
            <w:hideMark/>
          </w:tcPr>
          <w:p w14:paraId="1B51BA0C" w14:textId="77777777" w:rsidR="00F37465" w:rsidRPr="000D067E" w:rsidRDefault="00F37465" w:rsidP="00194003">
            <w:pPr>
              <w:rPr>
                <w:i/>
                <w:iCs/>
                <w:color w:val="385623" w:themeColor="accent6" w:themeShade="80"/>
              </w:rPr>
            </w:pPr>
            <w:r w:rsidRPr="000D067E">
              <w:rPr>
                <w:i/>
                <w:iCs/>
                <w:color w:val="385623" w:themeColor="accent6" w:themeShade="80"/>
              </w:rPr>
              <w:t>Sphaeroderus canadensis</w:t>
            </w:r>
          </w:p>
        </w:tc>
        <w:tc>
          <w:tcPr>
            <w:tcW w:w="1276" w:type="dxa"/>
            <w:noWrap/>
            <w:vAlign w:val="bottom"/>
            <w:hideMark/>
          </w:tcPr>
          <w:p w14:paraId="295B2A6A" w14:textId="77777777" w:rsidR="00F37465" w:rsidRPr="000D067E" w:rsidRDefault="00F37465" w:rsidP="00194003">
            <w:pPr>
              <w:rPr>
                <w:color w:val="385623" w:themeColor="accent6" w:themeShade="80"/>
              </w:rPr>
            </w:pPr>
            <w:r w:rsidRPr="000D067E">
              <w:rPr>
                <w:color w:val="385623" w:themeColor="accent6" w:themeShade="80"/>
              </w:rPr>
              <w:t>f</w:t>
            </w:r>
          </w:p>
        </w:tc>
        <w:tc>
          <w:tcPr>
            <w:tcW w:w="1984" w:type="dxa"/>
            <w:noWrap/>
            <w:vAlign w:val="bottom"/>
            <w:hideMark/>
          </w:tcPr>
          <w:p w14:paraId="2976E5FF" w14:textId="77777777" w:rsidR="00F37465" w:rsidRPr="000D067E" w:rsidRDefault="00F37465" w:rsidP="00194003">
            <w:pPr>
              <w:rPr>
                <w:color w:val="385623" w:themeColor="accent6" w:themeShade="80"/>
              </w:rPr>
            </w:pPr>
            <w:r w:rsidRPr="000D067E">
              <w:rPr>
                <w:color w:val="385623" w:themeColor="accent6" w:themeShade="80"/>
              </w:rPr>
              <w:t>819721</w:t>
            </w:r>
          </w:p>
        </w:tc>
        <w:tc>
          <w:tcPr>
            <w:tcW w:w="2835" w:type="dxa"/>
            <w:noWrap/>
            <w:vAlign w:val="bottom"/>
            <w:hideMark/>
          </w:tcPr>
          <w:p w14:paraId="51623809" w14:textId="77777777" w:rsidR="00F37465" w:rsidRPr="000D067E" w:rsidRDefault="00F37465" w:rsidP="00194003">
            <w:pPr>
              <w:rPr>
                <w:color w:val="385623" w:themeColor="accent6" w:themeShade="80"/>
              </w:rPr>
            </w:pPr>
            <w:r w:rsidRPr="000D067E">
              <w:rPr>
                <w:color w:val="385623" w:themeColor="accent6" w:themeShade="80"/>
              </w:rPr>
              <w:t>Powdermill</w:t>
            </w:r>
          </w:p>
        </w:tc>
      </w:tr>
      <w:tr w:rsidR="000D067E" w:rsidRPr="000D067E" w14:paraId="1BC9F9B3" w14:textId="77777777" w:rsidTr="004B5AAC">
        <w:trPr>
          <w:trHeight w:val="290"/>
        </w:trPr>
        <w:tc>
          <w:tcPr>
            <w:tcW w:w="2977" w:type="dxa"/>
            <w:noWrap/>
            <w:vAlign w:val="bottom"/>
            <w:hideMark/>
          </w:tcPr>
          <w:p w14:paraId="3BAEE971" w14:textId="77777777" w:rsidR="00F37465" w:rsidRPr="000D067E" w:rsidRDefault="00F37465" w:rsidP="00194003">
            <w:pPr>
              <w:rPr>
                <w:i/>
                <w:iCs/>
                <w:color w:val="385623" w:themeColor="accent6" w:themeShade="80"/>
              </w:rPr>
            </w:pPr>
            <w:r w:rsidRPr="000D067E">
              <w:rPr>
                <w:i/>
                <w:iCs/>
                <w:color w:val="385623" w:themeColor="accent6" w:themeShade="80"/>
              </w:rPr>
              <w:t>Sphaeroderus stenostomus</w:t>
            </w:r>
          </w:p>
        </w:tc>
        <w:tc>
          <w:tcPr>
            <w:tcW w:w="1276" w:type="dxa"/>
            <w:noWrap/>
            <w:vAlign w:val="bottom"/>
            <w:hideMark/>
          </w:tcPr>
          <w:p w14:paraId="403E596F" w14:textId="77777777" w:rsidR="00F37465" w:rsidRPr="000D067E" w:rsidRDefault="00F37465" w:rsidP="00194003">
            <w:pPr>
              <w:rPr>
                <w:color w:val="385623" w:themeColor="accent6" w:themeShade="80"/>
              </w:rPr>
            </w:pPr>
            <w:r w:rsidRPr="000D067E">
              <w:rPr>
                <w:color w:val="385623" w:themeColor="accent6" w:themeShade="80"/>
              </w:rPr>
              <w:t>m</w:t>
            </w:r>
          </w:p>
        </w:tc>
        <w:tc>
          <w:tcPr>
            <w:tcW w:w="1984" w:type="dxa"/>
            <w:noWrap/>
            <w:vAlign w:val="bottom"/>
            <w:hideMark/>
          </w:tcPr>
          <w:p w14:paraId="32F9D8CF" w14:textId="77777777" w:rsidR="00F37465" w:rsidRPr="000D067E" w:rsidRDefault="00F37465" w:rsidP="00194003">
            <w:pPr>
              <w:rPr>
                <w:color w:val="385623" w:themeColor="accent6" w:themeShade="80"/>
              </w:rPr>
            </w:pPr>
            <w:r w:rsidRPr="000D067E">
              <w:rPr>
                <w:color w:val="385623" w:themeColor="accent6" w:themeShade="80"/>
              </w:rPr>
              <w:t>819700</w:t>
            </w:r>
          </w:p>
        </w:tc>
        <w:tc>
          <w:tcPr>
            <w:tcW w:w="2835" w:type="dxa"/>
            <w:noWrap/>
            <w:vAlign w:val="bottom"/>
            <w:hideMark/>
          </w:tcPr>
          <w:p w14:paraId="35FF3CBD" w14:textId="77777777" w:rsidR="00F37465" w:rsidRPr="000D067E" w:rsidRDefault="00F37465" w:rsidP="00194003">
            <w:pPr>
              <w:rPr>
                <w:color w:val="385623" w:themeColor="accent6" w:themeShade="80"/>
              </w:rPr>
            </w:pPr>
            <w:r w:rsidRPr="000D067E">
              <w:rPr>
                <w:color w:val="385623" w:themeColor="accent6" w:themeShade="80"/>
              </w:rPr>
              <w:t>Powdermill</w:t>
            </w:r>
          </w:p>
        </w:tc>
      </w:tr>
      <w:tr w:rsidR="000D067E" w:rsidRPr="000D067E" w14:paraId="57393202" w14:textId="77777777" w:rsidTr="004B5AAC">
        <w:trPr>
          <w:trHeight w:val="290"/>
        </w:trPr>
        <w:tc>
          <w:tcPr>
            <w:tcW w:w="2977" w:type="dxa"/>
            <w:noWrap/>
            <w:vAlign w:val="bottom"/>
            <w:hideMark/>
          </w:tcPr>
          <w:p w14:paraId="2E7D161B" w14:textId="77777777" w:rsidR="00F37465" w:rsidRPr="000D067E" w:rsidRDefault="00F37465" w:rsidP="00194003">
            <w:pPr>
              <w:rPr>
                <w:i/>
                <w:iCs/>
                <w:color w:val="385623" w:themeColor="accent6" w:themeShade="80"/>
              </w:rPr>
            </w:pPr>
            <w:r w:rsidRPr="000D067E">
              <w:rPr>
                <w:i/>
                <w:iCs/>
                <w:color w:val="385623" w:themeColor="accent6" w:themeShade="80"/>
              </w:rPr>
              <w:t>Sphaeroderus stenostomus</w:t>
            </w:r>
          </w:p>
        </w:tc>
        <w:tc>
          <w:tcPr>
            <w:tcW w:w="1276" w:type="dxa"/>
            <w:noWrap/>
            <w:vAlign w:val="bottom"/>
            <w:hideMark/>
          </w:tcPr>
          <w:p w14:paraId="0FC5C7A1" w14:textId="77777777" w:rsidR="00F37465" w:rsidRPr="000D067E" w:rsidRDefault="00F37465" w:rsidP="00194003">
            <w:pPr>
              <w:rPr>
                <w:color w:val="385623" w:themeColor="accent6" w:themeShade="80"/>
              </w:rPr>
            </w:pPr>
            <w:r w:rsidRPr="000D067E">
              <w:rPr>
                <w:color w:val="385623" w:themeColor="accent6" w:themeShade="80"/>
              </w:rPr>
              <w:t>m</w:t>
            </w:r>
          </w:p>
        </w:tc>
        <w:tc>
          <w:tcPr>
            <w:tcW w:w="1984" w:type="dxa"/>
            <w:noWrap/>
            <w:vAlign w:val="bottom"/>
            <w:hideMark/>
          </w:tcPr>
          <w:p w14:paraId="31881958" w14:textId="77777777" w:rsidR="00F37465" w:rsidRPr="000D067E" w:rsidRDefault="00F37465" w:rsidP="00194003">
            <w:pPr>
              <w:rPr>
                <w:color w:val="385623" w:themeColor="accent6" w:themeShade="80"/>
              </w:rPr>
            </w:pPr>
            <w:r w:rsidRPr="000D067E">
              <w:rPr>
                <w:color w:val="385623" w:themeColor="accent6" w:themeShade="80"/>
              </w:rPr>
              <w:t>819697</w:t>
            </w:r>
          </w:p>
        </w:tc>
        <w:tc>
          <w:tcPr>
            <w:tcW w:w="2835" w:type="dxa"/>
            <w:noWrap/>
            <w:vAlign w:val="bottom"/>
            <w:hideMark/>
          </w:tcPr>
          <w:p w14:paraId="4D41251A" w14:textId="77777777" w:rsidR="00F37465" w:rsidRPr="000D067E" w:rsidRDefault="00F37465" w:rsidP="00194003">
            <w:pPr>
              <w:rPr>
                <w:color w:val="385623" w:themeColor="accent6" w:themeShade="80"/>
              </w:rPr>
            </w:pPr>
            <w:r w:rsidRPr="000D067E">
              <w:rPr>
                <w:color w:val="385623" w:themeColor="accent6" w:themeShade="80"/>
              </w:rPr>
              <w:t>Powdermill</w:t>
            </w:r>
          </w:p>
        </w:tc>
      </w:tr>
      <w:tr w:rsidR="000D067E" w:rsidRPr="000D067E" w14:paraId="7891476F" w14:textId="77777777" w:rsidTr="004B5AAC">
        <w:trPr>
          <w:trHeight w:val="290"/>
        </w:trPr>
        <w:tc>
          <w:tcPr>
            <w:tcW w:w="2977" w:type="dxa"/>
            <w:noWrap/>
            <w:vAlign w:val="bottom"/>
            <w:hideMark/>
          </w:tcPr>
          <w:p w14:paraId="48404F37" w14:textId="77777777" w:rsidR="00F37465" w:rsidRPr="000D067E" w:rsidRDefault="00F37465" w:rsidP="00194003">
            <w:pPr>
              <w:rPr>
                <w:i/>
                <w:iCs/>
                <w:color w:val="385623" w:themeColor="accent6" w:themeShade="80"/>
              </w:rPr>
            </w:pPr>
            <w:r w:rsidRPr="000D067E">
              <w:rPr>
                <w:i/>
                <w:iCs/>
                <w:color w:val="385623" w:themeColor="accent6" w:themeShade="80"/>
              </w:rPr>
              <w:t>Sphaeroderus stenostomus</w:t>
            </w:r>
          </w:p>
        </w:tc>
        <w:tc>
          <w:tcPr>
            <w:tcW w:w="1276" w:type="dxa"/>
            <w:noWrap/>
            <w:vAlign w:val="bottom"/>
            <w:hideMark/>
          </w:tcPr>
          <w:p w14:paraId="662BDEAC" w14:textId="77777777" w:rsidR="00F37465" w:rsidRPr="000D067E" w:rsidRDefault="00F37465" w:rsidP="00194003">
            <w:pPr>
              <w:rPr>
                <w:color w:val="385623" w:themeColor="accent6" w:themeShade="80"/>
              </w:rPr>
            </w:pPr>
            <w:r w:rsidRPr="000D067E">
              <w:rPr>
                <w:color w:val="385623" w:themeColor="accent6" w:themeShade="80"/>
              </w:rPr>
              <w:t>m</w:t>
            </w:r>
          </w:p>
        </w:tc>
        <w:tc>
          <w:tcPr>
            <w:tcW w:w="1984" w:type="dxa"/>
            <w:noWrap/>
            <w:vAlign w:val="bottom"/>
            <w:hideMark/>
          </w:tcPr>
          <w:p w14:paraId="3C0A69B1" w14:textId="77777777" w:rsidR="00F37465" w:rsidRPr="000D067E" w:rsidRDefault="00F37465" w:rsidP="00194003">
            <w:pPr>
              <w:rPr>
                <w:color w:val="385623" w:themeColor="accent6" w:themeShade="80"/>
              </w:rPr>
            </w:pPr>
            <w:r w:rsidRPr="000D067E">
              <w:rPr>
                <w:color w:val="385623" w:themeColor="accent6" w:themeShade="80"/>
              </w:rPr>
              <w:t>819694</w:t>
            </w:r>
          </w:p>
        </w:tc>
        <w:tc>
          <w:tcPr>
            <w:tcW w:w="2835" w:type="dxa"/>
            <w:noWrap/>
            <w:vAlign w:val="bottom"/>
            <w:hideMark/>
          </w:tcPr>
          <w:p w14:paraId="768572C8" w14:textId="77777777" w:rsidR="00F37465" w:rsidRPr="000D067E" w:rsidRDefault="00F37465" w:rsidP="00194003">
            <w:pPr>
              <w:rPr>
                <w:color w:val="385623" w:themeColor="accent6" w:themeShade="80"/>
              </w:rPr>
            </w:pPr>
            <w:r w:rsidRPr="000D067E">
              <w:rPr>
                <w:color w:val="385623" w:themeColor="accent6" w:themeShade="80"/>
              </w:rPr>
              <w:t>Powdermill</w:t>
            </w:r>
          </w:p>
        </w:tc>
      </w:tr>
      <w:tr w:rsidR="000D067E" w:rsidRPr="000D067E" w14:paraId="4415F462" w14:textId="77777777" w:rsidTr="004B5AAC">
        <w:trPr>
          <w:trHeight w:val="290"/>
        </w:trPr>
        <w:tc>
          <w:tcPr>
            <w:tcW w:w="2977" w:type="dxa"/>
            <w:noWrap/>
            <w:vAlign w:val="bottom"/>
            <w:hideMark/>
          </w:tcPr>
          <w:p w14:paraId="786E5300" w14:textId="77777777" w:rsidR="00F37465" w:rsidRPr="000D067E" w:rsidRDefault="00F37465" w:rsidP="00194003">
            <w:pPr>
              <w:rPr>
                <w:i/>
                <w:iCs/>
                <w:color w:val="385623" w:themeColor="accent6" w:themeShade="80"/>
              </w:rPr>
            </w:pPr>
            <w:r w:rsidRPr="000D067E">
              <w:rPr>
                <w:i/>
                <w:iCs/>
                <w:color w:val="385623" w:themeColor="accent6" w:themeShade="80"/>
              </w:rPr>
              <w:t>Sphaeroderus stenostomus</w:t>
            </w:r>
          </w:p>
        </w:tc>
        <w:tc>
          <w:tcPr>
            <w:tcW w:w="1276" w:type="dxa"/>
            <w:noWrap/>
            <w:vAlign w:val="bottom"/>
            <w:hideMark/>
          </w:tcPr>
          <w:p w14:paraId="3B731392" w14:textId="77777777" w:rsidR="00F37465" w:rsidRPr="000D067E" w:rsidRDefault="00F37465" w:rsidP="00194003">
            <w:pPr>
              <w:rPr>
                <w:color w:val="385623" w:themeColor="accent6" w:themeShade="80"/>
              </w:rPr>
            </w:pPr>
            <w:r w:rsidRPr="000D067E">
              <w:rPr>
                <w:color w:val="385623" w:themeColor="accent6" w:themeShade="80"/>
              </w:rPr>
              <w:t>f</w:t>
            </w:r>
          </w:p>
        </w:tc>
        <w:tc>
          <w:tcPr>
            <w:tcW w:w="1984" w:type="dxa"/>
            <w:noWrap/>
            <w:vAlign w:val="bottom"/>
            <w:hideMark/>
          </w:tcPr>
          <w:p w14:paraId="48C2A985" w14:textId="77777777" w:rsidR="00F37465" w:rsidRPr="000D067E" w:rsidRDefault="00F37465" w:rsidP="00194003">
            <w:pPr>
              <w:rPr>
                <w:color w:val="385623" w:themeColor="accent6" w:themeShade="80"/>
              </w:rPr>
            </w:pPr>
            <w:r w:rsidRPr="000D067E">
              <w:rPr>
                <w:color w:val="385623" w:themeColor="accent6" w:themeShade="80"/>
              </w:rPr>
              <w:t>819691</w:t>
            </w:r>
          </w:p>
        </w:tc>
        <w:tc>
          <w:tcPr>
            <w:tcW w:w="2835" w:type="dxa"/>
            <w:noWrap/>
            <w:vAlign w:val="bottom"/>
            <w:hideMark/>
          </w:tcPr>
          <w:p w14:paraId="6EEE3937" w14:textId="77777777" w:rsidR="00F37465" w:rsidRPr="000D067E" w:rsidRDefault="00F37465" w:rsidP="00194003">
            <w:pPr>
              <w:rPr>
                <w:color w:val="385623" w:themeColor="accent6" w:themeShade="80"/>
              </w:rPr>
            </w:pPr>
            <w:r w:rsidRPr="000D067E">
              <w:rPr>
                <w:color w:val="385623" w:themeColor="accent6" w:themeShade="80"/>
              </w:rPr>
              <w:t>Powdermill</w:t>
            </w:r>
          </w:p>
        </w:tc>
      </w:tr>
      <w:tr w:rsidR="000D067E" w:rsidRPr="000D067E" w14:paraId="4A3BA163" w14:textId="77777777" w:rsidTr="004B5AAC">
        <w:trPr>
          <w:trHeight w:val="290"/>
        </w:trPr>
        <w:tc>
          <w:tcPr>
            <w:tcW w:w="2977" w:type="dxa"/>
            <w:noWrap/>
            <w:vAlign w:val="bottom"/>
            <w:hideMark/>
          </w:tcPr>
          <w:p w14:paraId="194D21C1" w14:textId="77777777" w:rsidR="00F37465" w:rsidRPr="000D067E" w:rsidRDefault="00F37465" w:rsidP="00194003">
            <w:pPr>
              <w:rPr>
                <w:i/>
                <w:iCs/>
                <w:color w:val="385623" w:themeColor="accent6" w:themeShade="80"/>
              </w:rPr>
            </w:pPr>
            <w:r w:rsidRPr="000D067E">
              <w:rPr>
                <w:i/>
                <w:iCs/>
                <w:color w:val="385623" w:themeColor="accent6" w:themeShade="80"/>
              </w:rPr>
              <w:t>Sphaeroderus stenostomus</w:t>
            </w:r>
          </w:p>
        </w:tc>
        <w:tc>
          <w:tcPr>
            <w:tcW w:w="1276" w:type="dxa"/>
            <w:noWrap/>
            <w:vAlign w:val="bottom"/>
            <w:hideMark/>
          </w:tcPr>
          <w:p w14:paraId="3F14ADE6" w14:textId="77777777" w:rsidR="00F37465" w:rsidRPr="000D067E" w:rsidRDefault="00F37465" w:rsidP="00194003">
            <w:pPr>
              <w:rPr>
                <w:color w:val="385623" w:themeColor="accent6" w:themeShade="80"/>
              </w:rPr>
            </w:pPr>
            <w:r w:rsidRPr="000D067E">
              <w:rPr>
                <w:color w:val="385623" w:themeColor="accent6" w:themeShade="80"/>
              </w:rPr>
              <w:t>f</w:t>
            </w:r>
          </w:p>
        </w:tc>
        <w:tc>
          <w:tcPr>
            <w:tcW w:w="1984" w:type="dxa"/>
            <w:noWrap/>
            <w:vAlign w:val="bottom"/>
            <w:hideMark/>
          </w:tcPr>
          <w:p w14:paraId="176020A8" w14:textId="77777777" w:rsidR="00F37465" w:rsidRPr="000D067E" w:rsidRDefault="00F37465" w:rsidP="00194003">
            <w:pPr>
              <w:rPr>
                <w:color w:val="385623" w:themeColor="accent6" w:themeShade="80"/>
              </w:rPr>
            </w:pPr>
            <w:r w:rsidRPr="000D067E">
              <w:rPr>
                <w:color w:val="385623" w:themeColor="accent6" w:themeShade="80"/>
              </w:rPr>
              <w:t>819688</w:t>
            </w:r>
          </w:p>
        </w:tc>
        <w:tc>
          <w:tcPr>
            <w:tcW w:w="2835" w:type="dxa"/>
            <w:noWrap/>
            <w:vAlign w:val="bottom"/>
            <w:hideMark/>
          </w:tcPr>
          <w:p w14:paraId="5DD1872D" w14:textId="77777777" w:rsidR="00F37465" w:rsidRPr="000D067E" w:rsidRDefault="00F37465" w:rsidP="00194003">
            <w:pPr>
              <w:rPr>
                <w:color w:val="385623" w:themeColor="accent6" w:themeShade="80"/>
              </w:rPr>
            </w:pPr>
            <w:r w:rsidRPr="000D067E">
              <w:rPr>
                <w:color w:val="385623" w:themeColor="accent6" w:themeShade="80"/>
              </w:rPr>
              <w:t>Powdermill</w:t>
            </w:r>
          </w:p>
        </w:tc>
      </w:tr>
      <w:tr w:rsidR="000D067E" w:rsidRPr="000D067E" w14:paraId="21B97AF7" w14:textId="77777777" w:rsidTr="004B5AAC">
        <w:trPr>
          <w:trHeight w:val="290"/>
        </w:trPr>
        <w:tc>
          <w:tcPr>
            <w:tcW w:w="2977" w:type="dxa"/>
            <w:noWrap/>
            <w:vAlign w:val="bottom"/>
            <w:hideMark/>
          </w:tcPr>
          <w:p w14:paraId="6CAB3D36" w14:textId="77777777" w:rsidR="00F37465" w:rsidRPr="000D067E" w:rsidRDefault="00F37465" w:rsidP="00194003">
            <w:pPr>
              <w:rPr>
                <w:i/>
                <w:iCs/>
                <w:color w:val="385623" w:themeColor="accent6" w:themeShade="80"/>
              </w:rPr>
            </w:pPr>
            <w:r w:rsidRPr="000D067E">
              <w:rPr>
                <w:i/>
                <w:iCs/>
                <w:color w:val="385623" w:themeColor="accent6" w:themeShade="80"/>
              </w:rPr>
              <w:t>Sphaeroderus stenostomus</w:t>
            </w:r>
          </w:p>
        </w:tc>
        <w:tc>
          <w:tcPr>
            <w:tcW w:w="1276" w:type="dxa"/>
            <w:noWrap/>
            <w:vAlign w:val="bottom"/>
            <w:hideMark/>
          </w:tcPr>
          <w:p w14:paraId="00583031" w14:textId="77777777" w:rsidR="00F37465" w:rsidRPr="000D067E" w:rsidRDefault="00F37465" w:rsidP="00194003">
            <w:pPr>
              <w:rPr>
                <w:color w:val="385623" w:themeColor="accent6" w:themeShade="80"/>
              </w:rPr>
            </w:pPr>
            <w:r w:rsidRPr="000D067E">
              <w:rPr>
                <w:color w:val="385623" w:themeColor="accent6" w:themeShade="80"/>
              </w:rPr>
              <w:t>f</w:t>
            </w:r>
          </w:p>
        </w:tc>
        <w:tc>
          <w:tcPr>
            <w:tcW w:w="1984" w:type="dxa"/>
            <w:noWrap/>
            <w:vAlign w:val="bottom"/>
            <w:hideMark/>
          </w:tcPr>
          <w:p w14:paraId="523D66BF" w14:textId="77777777" w:rsidR="00F37465" w:rsidRPr="000D067E" w:rsidRDefault="00F37465" w:rsidP="00194003">
            <w:pPr>
              <w:rPr>
                <w:color w:val="385623" w:themeColor="accent6" w:themeShade="80"/>
              </w:rPr>
            </w:pPr>
            <w:r w:rsidRPr="000D067E">
              <w:rPr>
                <w:color w:val="385623" w:themeColor="accent6" w:themeShade="80"/>
              </w:rPr>
              <w:t>819685</w:t>
            </w:r>
          </w:p>
        </w:tc>
        <w:tc>
          <w:tcPr>
            <w:tcW w:w="2835" w:type="dxa"/>
            <w:noWrap/>
            <w:vAlign w:val="bottom"/>
            <w:hideMark/>
          </w:tcPr>
          <w:p w14:paraId="189B87E7" w14:textId="77777777" w:rsidR="00F37465" w:rsidRPr="000D067E" w:rsidRDefault="00F37465" w:rsidP="00194003">
            <w:pPr>
              <w:rPr>
                <w:color w:val="385623" w:themeColor="accent6" w:themeShade="80"/>
              </w:rPr>
            </w:pPr>
            <w:r w:rsidRPr="000D067E">
              <w:rPr>
                <w:color w:val="385623" w:themeColor="accent6" w:themeShade="80"/>
              </w:rPr>
              <w:t>Powdermill</w:t>
            </w:r>
          </w:p>
        </w:tc>
      </w:tr>
      <w:tr w:rsidR="000D067E" w:rsidRPr="000D067E" w14:paraId="0A714C6A" w14:textId="77777777" w:rsidTr="004B5AAC">
        <w:trPr>
          <w:trHeight w:val="290"/>
        </w:trPr>
        <w:tc>
          <w:tcPr>
            <w:tcW w:w="2977" w:type="dxa"/>
            <w:noWrap/>
            <w:vAlign w:val="bottom"/>
            <w:hideMark/>
          </w:tcPr>
          <w:p w14:paraId="63AF2B99" w14:textId="77777777" w:rsidR="00F37465" w:rsidRPr="000D067E" w:rsidRDefault="00F37465" w:rsidP="00194003">
            <w:pPr>
              <w:rPr>
                <w:i/>
                <w:iCs/>
                <w:color w:val="385623" w:themeColor="accent6" w:themeShade="80"/>
              </w:rPr>
            </w:pPr>
            <w:r w:rsidRPr="000D067E">
              <w:rPr>
                <w:i/>
                <w:iCs/>
                <w:color w:val="385623" w:themeColor="accent6" w:themeShade="80"/>
              </w:rPr>
              <w:t>Synuchus impunctatus</w:t>
            </w:r>
          </w:p>
        </w:tc>
        <w:tc>
          <w:tcPr>
            <w:tcW w:w="1276" w:type="dxa"/>
            <w:noWrap/>
            <w:vAlign w:val="bottom"/>
            <w:hideMark/>
          </w:tcPr>
          <w:p w14:paraId="52286C90" w14:textId="77777777" w:rsidR="00F37465" w:rsidRPr="000D067E" w:rsidRDefault="00F37465" w:rsidP="00194003">
            <w:pPr>
              <w:rPr>
                <w:color w:val="385623" w:themeColor="accent6" w:themeShade="80"/>
              </w:rPr>
            </w:pPr>
            <w:r w:rsidRPr="000D067E">
              <w:rPr>
                <w:color w:val="385623" w:themeColor="accent6" w:themeShade="80"/>
              </w:rPr>
              <w:t>f</w:t>
            </w:r>
          </w:p>
        </w:tc>
        <w:tc>
          <w:tcPr>
            <w:tcW w:w="1984" w:type="dxa"/>
            <w:noWrap/>
            <w:vAlign w:val="bottom"/>
            <w:hideMark/>
          </w:tcPr>
          <w:p w14:paraId="73D9C44C" w14:textId="77777777" w:rsidR="00F37465" w:rsidRPr="000D067E" w:rsidRDefault="00F37465" w:rsidP="00194003">
            <w:pPr>
              <w:rPr>
                <w:color w:val="385623" w:themeColor="accent6" w:themeShade="80"/>
              </w:rPr>
            </w:pPr>
            <w:r w:rsidRPr="000D067E">
              <w:rPr>
                <w:color w:val="385623" w:themeColor="accent6" w:themeShade="80"/>
              </w:rPr>
              <w:t>819696</w:t>
            </w:r>
          </w:p>
        </w:tc>
        <w:tc>
          <w:tcPr>
            <w:tcW w:w="2835" w:type="dxa"/>
            <w:noWrap/>
            <w:vAlign w:val="bottom"/>
            <w:hideMark/>
          </w:tcPr>
          <w:p w14:paraId="044C9EB6" w14:textId="77777777" w:rsidR="00F37465" w:rsidRPr="000D067E" w:rsidRDefault="00F37465" w:rsidP="00194003">
            <w:pPr>
              <w:rPr>
                <w:color w:val="385623" w:themeColor="accent6" w:themeShade="80"/>
              </w:rPr>
            </w:pPr>
            <w:r w:rsidRPr="000D067E">
              <w:rPr>
                <w:color w:val="385623" w:themeColor="accent6" w:themeShade="80"/>
              </w:rPr>
              <w:t>Powdermill</w:t>
            </w:r>
          </w:p>
        </w:tc>
      </w:tr>
      <w:tr w:rsidR="000D067E" w:rsidRPr="000D067E" w14:paraId="75922CAC" w14:textId="77777777" w:rsidTr="004B5AAC">
        <w:trPr>
          <w:trHeight w:val="290"/>
        </w:trPr>
        <w:tc>
          <w:tcPr>
            <w:tcW w:w="2977" w:type="dxa"/>
            <w:noWrap/>
            <w:vAlign w:val="bottom"/>
            <w:hideMark/>
          </w:tcPr>
          <w:p w14:paraId="378D3D00" w14:textId="77777777" w:rsidR="00F37465" w:rsidRPr="000D067E" w:rsidRDefault="00F37465" w:rsidP="00194003">
            <w:pPr>
              <w:rPr>
                <w:i/>
                <w:iCs/>
                <w:color w:val="385623" w:themeColor="accent6" w:themeShade="80"/>
              </w:rPr>
            </w:pPr>
            <w:r w:rsidRPr="000D067E">
              <w:rPr>
                <w:i/>
                <w:iCs/>
                <w:color w:val="385623" w:themeColor="accent6" w:themeShade="80"/>
              </w:rPr>
              <w:t>Trichotichnus autumnalis</w:t>
            </w:r>
          </w:p>
        </w:tc>
        <w:tc>
          <w:tcPr>
            <w:tcW w:w="1276" w:type="dxa"/>
            <w:noWrap/>
            <w:vAlign w:val="bottom"/>
            <w:hideMark/>
          </w:tcPr>
          <w:p w14:paraId="4069EF35" w14:textId="77777777" w:rsidR="00F37465" w:rsidRPr="000D067E" w:rsidRDefault="00F37465" w:rsidP="00194003">
            <w:pPr>
              <w:rPr>
                <w:color w:val="385623" w:themeColor="accent6" w:themeShade="80"/>
              </w:rPr>
            </w:pPr>
            <w:r w:rsidRPr="000D067E">
              <w:rPr>
                <w:color w:val="385623" w:themeColor="accent6" w:themeShade="80"/>
              </w:rPr>
              <w:t>f</w:t>
            </w:r>
          </w:p>
        </w:tc>
        <w:tc>
          <w:tcPr>
            <w:tcW w:w="1984" w:type="dxa"/>
            <w:noWrap/>
            <w:vAlign w:val="bottom"/>
            <w:hideMark/>
          </w:tcPr>
          <w:p w14:paraId="3B0AA5A9" w14:textId="77777777" w:rsidR="00F37465" w:rsidRPr="000D067E" w:rsidRDefault="00F37465" w:rsidP="00194003">
            <w:pPr>
              <w:rPr>
                <w:color w:val="385623" w:themeColor="accent6" w:themeShade="80"/>
              </w:rPr>
            </w:pPr>
            <w:r w:rsidRPr="000D067E">
              <w:rPr>
                <w:color w:val="385623" w:themeColor="accent6" w:themeShade="80"/>
              </w:rPr>
              <w:t>819664</w:t>
            </w:r>
          </w:p>
        </w:tc>
        <w:tc>
          <w:tcPr>
            <w:tcW w:w="2835" w:type="dxa"/>
            <w:noWrap/>
            <w:vAlign w:val="bottom"/>
            <w:hideMark/>
          </w:tcPr>
          <w:p w14:paraId="22822355" w14:textId="77777777" w:rsidR="00F37465" w:rsidRPr="000D067E" w:rsidRDefault="00F37465" w:rsidP="00194003">
            <w:pPr>
              <w:rPr>
                <w:color w:val="385623" w:themeColor="accent6" w:themeShade="80"/>
              </w:rPr>
            </w:pPr>
            <w:r w:rsidRPr="000D067E">
              <w:rPr>
                <w:color w:val="385623" w:themeColor="accent6" w:themeShade="80"/>
              </w:rPr>
              <w:t>Powdermill</w:t>
            </w:r>
          </w:p>
        </w:tc>
      </w:tr>
      <w:tr w:rsidR="000D067E" w:rsidRPr="000D067E" w14:paraId="7D1416E2" w14:textId="77777777" w:rsidTr="004B5AAC">
        <w:trPr>
          <w:trHeight w:val="290"/>
        </w:trPr>
        <w:tc>
          <w:tcPr>
            <w:tcW w:w="2977" w:type="dxa"/>
            <w:noWrap/>
            <w:vAlign w:val="bottom"/>
            <w:hideMark/>
          </w:tcPr>
          <w:p w14:paraId="03C8B68D" w14:textId="77777777" w:rsidR="00F37465" w:rsidRPr="000D067E" w:rsidRDefault="00F37465" w:rsidP="00194003">
            <w:pPr>
              <w:rPr>
                <w:i/>
                <w:iCs/>
                <w:color w:val="385623" w:themeColor="accent6" w:themeShade="80"/>
              </w:rPr>
            </w:pPr>
            <w:r w:rsidRPr="000D067E">
              <w:rPr>
                <w:i/>
                <w:iCs/>
                <w:color w:val="385623" w:themeColor="accent6" w:themeShade="80"/>
              </w:rPr>
              <w:t>Trichotichnus autumnalis</w:t>
            </w:r>
          </w:p>
        </w:tc>
        <w:tc>
          <w:tcPr>
            <w:tcW w:w="1276" w:type="dxa"/>
            <w:noWrap/>
            <w:vAlign w:val="bottom"/>
            <w:hideMark/>
          </w:tcPr>
          <w:p w14:paraId="461000A3" w14:textId="77777777" w:rsidR="00F37465" w:rsidRPr="000D067E" w:rsidRDefault="00F37465" w:rsidP="00194003">
            <w:pPr>
              <w:rPr>
                <w:color w:val="385623" w:themeColor="accent6" w:themeShade="80"/>
              </w:rPr>
            </w:pPr>
            <w:r w:rsidRPr="000D067E">
              <w:rPr>
                <w:color w:val="385623" w:themeColor="accent6" w:themeShade="80"/>
              </w:rPr>
              <w:t>f</w:t>
            </w:r>
          </w:p>
        </w:tc>
        <w:tc>
          <w:tcPr>
            <w:tcW w:w="1984" w:type="dxa"/>
            <w:noWrap/>
            <w:vAlign w:val="bottom"/>
            <w:hideMark/>
          </w:tcPr>
          <w:p w14:paraId="6EF536A4" w14:textId="77777777" w:rsidR="00F37465" w:rsidRPr="000D067E" w:rsidRDefault="00F37465" w:rsidP="00194003">
            <w:pPr>
              <w:rPr>
                <w:color w:val="385623" w:themeColor="accent6" w:themeShade="80"/>
              </w:rPr>
            </w:pPr>
            <w:r w:rsidRPr="000D067E">
              <w:rPr>
                <w:color w:val="385623" w:themeColor="accent6" w:themeShade="80"/>
              </w:rPr>
              <w:t>819661</w:t>
            </w:r>
          </w:p>
        </w:tc>
        <w:tc>
          <w:tcPr>
            <w:tcW w:w="2835" w:type="dxa"/>
            <w:noWrap/>
            <w:vAlign w:val="bottom"/>
            <w:hideMark/>
          </w:tcPr>
          <w:p w14:paraId="503E3214" w14:textId="77777777" w:rsidR="00F37465" w:rsidRPr="000D067E" w:rsidRDefault="00F37465" w:rsidP="00194003">
            <w:pPr>
              <w:rPr>
                <w:color w:val="385623" w:themeColor="accent6" w:themeShade="80"/>
              </w:rPr>
            </w:pPr>
            <w:r w:rsidRPr="000D067E">
              <w:rPr>
                <w:color w:val="385623" w:themeColor="accent6" w:themeShade="80"/>
              </w:rPr>
              <w:t>Powdermill</w:t>
            </w:r>
          </w:p>
        </w:tc>
      </w:tr>
    </w:tbl>
    <w:p w14:paraId="23F7D867" w14:textId="0ED4E67C" w:rsidR="00F37465" w:rsidRPr="000D067E" w:rsidRDefault="00B541B1" w:rsidP="00B541B1">
      <w:pPr>
        <w:pStyle w:val="Caption"/>
        <w:rPr>
          <w:color w:val="385623" w:themeColor="accent6" w:themeShade="80"/>
        </w:rPr>
      </w:pPr>
      <w:bookmarkStart w:id="84" w:name="_Toc213798425"/>
      <w:r w:rsidRPr="000D067E">
        <w:rPr>
          <w:b/>
          <w:bCs/>
          <w:color w:val="385623" w:themeColor="accent6" w:themeShade="80"/>
        </w:rPr>
        <w:t xml:space="preserve">Table </w:t>
      </w:r>
      <w:r w:rsidR="00EB42CB" w:rsidRPr="000D067E">
        <w:rPr>
          <w:b/>
          <w:bCs/>
          <w:color w:val="385623" w:themeColor="accent6" w:themeShade="80"/>
        </w:rPr>
        <w:fldChar w:fldCharType="begin"/>
      </w:r>
      <w:r w:rsidR="00EB42CB" w:rsidRPr="000D067E">
        <w:rPr>
          <w:b/>
          <w:bCs/>
          <w:color w:val="385623" w:themeColor="accent6" w:themeShade="80"/>
        </w:rPr>
        <w:instrText xml:space="preserve"> STYLEREF 1 \s </w:instrText>
      </w:r>
      <w:r w:rsidR="00EB42CB" w:rsidRPr="000D067E">
        <w:rPr>
          <w:b/>
          <w:bCs/>
          <w:color w:val="385623" w:themeColor="accent6" w:themeShade="80"/>
        </w:rPr>
        <w:fldChar w:fldCharType="separate"/>
      </w:r>
      <w:r w:rsidR="00EB42CB" w:rsidRPr="000D067E">
        <w:rPr>
          <w:b/>
          <w:bCs/>
          <w:noProof/>
          <w:color w:val="385623" w:themeColor="accent6" w:themeShade="80"/>
        </w:rPr>
        <w:t>B</w:t>
      </w:r>
      <w:r w:rsidR="00EB42CB" w:rsidRPr="000D067E">
        <w:rPr>
          <w:b/>
          <w:bCs/>
          <w:color w:val="385623" w:themeColor="accent6" w:themeShade="80"/>
        </w:rPr>
        <w:fldChar w:fldCharType="end"/>
      </w:r>
      <w:r w:rsidR="00EB42CB" w:rsidRPr="000D067E">
        <w:rPr>
          <w:b/>
          <w:bCs/>
          <w:color w:val="385623" w:themeColor="accent6" w:themeShade="80"/>
        </w:rPr>
        <w:t>.</w:t>
      </w:r>
      <w:r w:rsidR="00EB42CB" w:rsidRPr="000D067E">
        <w:rPr>
          <w:b/>
          <w:bCs/>
          <w:color w:val="385623" w:themeColor="accent6" w:themeShade="80"/>
        </w:rPr>
        <w:fldChar w:fldCharType="begin"/>
      </w:r>
      <w:r w:rsidR="00EB42CB" w:rsidRPr="000D067E">
        <w:rPr>
          <w:b/>
          <w:bCs/>
          <w:color w:val="385623" w:themeColor="accent6" w:themeShade="80"/>
        </w:rPr>
        <w:instrText xml:space="preserve"> SEQ Table \* ARABIC \s 1 </w:instrText>
      </w:r>
      <w:r w:rsidR="00EB42CB" w:rsidRPr="000D067E">
        <w:rPr>
          <w:b/>
          <w:bCs/>
          <w:color w:val="385623" w:themeColor="accent6" w:themeShade="80"/>
        </w:rPr>
        <w:fldChar w:fldCharType="separate"/>
      </w:r>
      <w:r w:rsidR="00EB42CB" w:rsidRPr="000D067E">
        <w:rPr>
          <w:b/>
          <w:bCs/>
          <w:noProof/>
          <w:color w:val="385623" w:themeColor="accent6" w:themeShade="80"/>
        </w:rPr>
        <w:t>2</w:t>
      </w:r>
      <w:r w:rsidR="00EB42CB" w:rsidRPr="000D067E">
        <w:rPr>
          <w:b/>
          <w:bCs/>
          <w:color w:val="385623" w:themeColor="accent6" w:themeShade="80"/>
        </w:rPr>
        <w:fldChar w:fldCharType="end"/>
      </w:r>
      <w:r w:rsidR="00130E92" w:rsidRPr="000D067E">
        <w:rPr>
          <w:b/>
          <w:bCs/>
          <w:color w:val="385623" w:themeColor="accent6" w:themeShade="80"/>
        </w:rPr>
        <w:t>.</w:t>
      </w:r>
      <w:r w:rsidR="00F37465" w:rsidRPr="000D067E">
        <w:rPr>
          <w:color w:val="385623" w:themeColor="accent6" w:themeShade="80"/>
        </w:rPr>
        <w:t xml:space="preserve"> Loading values for the first four principal components of eight numerical traits. Percentages underneath each PC column indicate the percentage of variance explained by each axis. The word “standard” after a variable name indicates that it has previously been divided by body length.</w:t>
      </w:r>
      <w:bookmarkEnd w:id="84"/>
    </w:p>
    <w:tbl>
      <w:tblPr>
        <w:tblW w:w="77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35"/>
        <w:gridCol w:w="1116"/>
        <w:gridCol w:w="1116"/>
        <w:gridCol w:w="1116"/>
        <w:gridCol w:w="1116"/>
      </w:tblGrid>
      <w:tr w:rsidR="000D067E" w:rsidRPr="000D067E" w14:paraId="30619083" w14:textId="77777777" w:rsidTr="004B5AAC">
        <w:trPr>
          <w:trHeight w:val="290"/>
        </w:trPr>
        <w:tc>
          <w:tcPr>
            <w:tcW w:w="3335" w:type="dxa"/>
            <w:tcBorders>
              <w:top w:val="single" w:sz="4" w:space="0" w:color="auto"/>
              <w:left w:val="nil"/>
              <w:bottom w:val="single" w:sz="4" w:space="0" w:color="auto"/>
              <w:right w:val="nil"/>
            </w:tcBorders>
            <w:noWrap/>
            <w:hideMark/>
          </w:tcPr>
          <w:p w14:paraId="7635A1EF" w14:textId="77777777" w:rsidR="00F37465" w:rsidRPr="000D067E" w:rsidRDefault="00F37465" w:rsidP="00194003">
            <w:pPr>
              <w:rPr>
                <w:color w:val="385623" w:themeColor="accent6" w:themeShade="80"/>
              </w:rPr>
            </w:pPr>
            <w:r w:rsidRPr="000D067E">
              <w:rPr>
                <w:color w:val="385623" w:themeColor="accent6" w:themeShade="80"/>
              </w:rPr>
              <w:t>Trait</w:t>
            </w:r>
          </w:p>
        </w:tc>
        <w:tc>
          <w:tcPr>
            <w:tcW w:w="1116" w:type="dxa"/>
            <w:tcBorders>
              <w:top w:val="single" w:sz="4" w:space="0" w:color="auto"/>
              <w:left w:val="nil"/>
              <w:bottom w:val="single" w:sz="4" w:space="0" w:color="auto"/>
              <w:right w:val="nil"/>
            </w:tcBorders>
            <w:noWrap/>
            <w:hideMark/>
          </w:tcPr>
          <w:p w14:paraId="029248B6" w14:textId="77777777" w:rsidR="00F37465" w:rsidRPr="000D067E" w:rsidRDefault="00F37465" w:rsidP="00194003">
            <w:pPr>
              <w:rPr>
                <w:color w:val="385623" w:themeColor="accent6" w:themeShade="80"/>
              </w:rPr>
            </w:pPr>
            <w:r w:rsidRPr="000D067E">
              <w:rPr>
                <w:color w:val="385623" w:themeColor="accent6" w:themeShade="80"/>
              </w:rPr>
              <w:t>PC1 (39%)</w:t>
            </w:r>
          </w:p>
        </w:tc>
        <w:tc>
          <w:tcPr>
            <w:tcW w:w="1116" w:type="dxa"/>
            <w:tcBorders>
              <w:top w:val="single" w:sz="4" w:space="0" w:color="auto"/>
              <w:left w:val="nil"/>
              <w:bottom w:val="single" w:sz="4" w:space="0" w:color="auto"/>
              <w:right w:val="nil"/>
            </w:tcBorders>
            <w:noWrap/>
            <w:hideMark/>
          </w:tcPr>
          <w:p w14:paraId="40FC1D66" w14:textId="77777777" w:rsidR="00F37465" w:rsidRPr="000D067E" w:rsidRDefault="00F37465" w:rsidP="00194003">
            <w:pPr>
              <w:rPr>
                <w:color w:val="385623" w:themeColor="accent6" w:themeShade="80"/>
              </w:rPr>
            </w:pPr>
            <w:r w:rsidRPr="000D067E">
              <w:rPr>
                <w:color w:val="385623" w:themeColor="accent6" w:themeShade="80"/>
              </w:rPr>
              <w:t>PC2 (26%)</w:t>
            </w:r>
          </w:p>
        </w:tc>
        <w:tc>
          <w:tcPr>
            <w:tcW w:w="1116" w:type="dxa"/>
            <w:tcBorders>
              <w:top w:val="single" w:sz="4" w:space="0" w:color="auto"/>
              <w:left w:val="nil"/>
              <w:bottom w:val="single" w:sz="4" w:space="0" w:color="auto"/>
              <w:right w:val="nil"/>
            </w:tcBorders>
            <w:noWrap/>
            <w:hideMark/>
          </w:tcPr>
          <w:p w14:paraId="23009D23" w14:textId="77777777" w:rsidR="00F37465" w:rsidRPr="000D067E" w:rsidRDefault="00F37465" w:rsidP="00194003">
            <w:pPr>
              <w:rPr>
                <w:color w:val="385623" w:themeColor="accent6" w:themeShade="80"/>
              </w:rPr>
            </w:pPr>
            <w:r w:rsidRPr="000D067E">
              <w:rPr>
                <w:color w:val="385623" w:themeColor="accent6" w:themeShade="80"/>
              </w:rPr>
              <w:t>PC3 (14%)</w:t>
            </w:r>
          </w:p>
        </w:tc>
        <w:tc>
          <w:tcPr>
            <w:tcW w:w="1116" w:type="dxa"/>
            <w:tcBorders>
              <w:top w:val="single" w:sz="4" w:space="0" w:color="auto"/>
              <w:left w:val="nil"/>
              <w:bottom w:val="single" w:sz="4" w:space="0" w:color="auto"/>
              <w:right w:val="nil"/>
            </w:tcBorders>
            <w:noWrap/>
            <w:hideMark/>
          </w:tcPr>
          <w:p w14:paraId="69991257" w14:textId="77777777" w:rsidR="00F37465" w:rsidRPr="000D067E" w:rsidRDefault="00F37465" w:rsidP="00194003">
            <w:pPr>
              <w:rPr>
                <w:color w:val="385623" w:themeColor="accent6" w:themeShade="80"/>
              </w:rPr>
            </w:pPr>
            <w:r w:rsidRPr="000D067E">
              <w:rPr>
                <w:color w:val="385623" w:themeColor="accent6" w:themeShade="80"/>
              </w:rPr>
              <w:t>PC4 (11%)</w:t>
            </w:r>
          </w:p>
        </w:tc>
      </w:tr>
      <w:tr w:rsidR="000D067E" w:rsidRPr="000D067E" w14:paraId="446F8089" w14:textId="77777777" w:rsidTr="004B5AAC">
        <w:trPr>
          <w:trHeight w:val="290"/>
        </w:trPr>
        <w:tc>
          <w:tcPr>
            <w:tcW w:w="3335" w:type="dxa"/>
            <w:tcBorders>
              <w:top w:val="single" w:sz="4" w:space="0" w:color="auto"/>
              <w:left w:val="nil"/>
              <w:bottom w:val="nil"/>
              <w:right w:val="nil"/>
            </w:tcBorders>
            <w:noWrap/>
            <w:vAlign w:val="bottom"/>
            <w:hideMark/>
          </w:tcPr>
          <w:p w14:paraId="29F1C390" w14:textId="77777777" w:rsidR="00F37465" w:rsidRPr="000D067E" w:rsidRDefault="00F37465" w:rsidP="00194003">
            <w:pPr>
              <w:rPr>
                <w:color w:val="385623" w:themeColor="accent6" w:themeShade="80"/>
              </w:rPr>
            </w:pPr>
            <w:r w:rsidRPr="000D067E">
              <w:rPr>
                <w:color w:val="385623" w:themeColor="accent6" w:themeShade="80"/>
              </w:rPr>
              <w:t>body_length</w:t>
            </w:r>
          </w:p>
        </w:tc>
        <w:tc>
          <w:tcPr>
            <w:tcW w:w="1116" w:type="dxa"/>
            <w:tcBorders>
              <w:top w:val="single" w:sz="4" w:space="0" w:color="auto"/>
              <w:left w:val="nil"/>
              <w:bottom w:val="nil"/>
              <w:right w:val="nil"/>
            </w:tcBorders>
            <w:noWrap/>
            <w:vAlign w:val="bottom"/>
            <w:hideMark/>
          </w:tcPr>
          <w:p w14:paraId="3AE83A36" w14:textId="77777777" w:rsidR="00F37465" w:rsidRPr="000D067E" w:rsidRDefault="00F37465" w:rsidP="00194003">
            <w:pPr>
              <w:rPr>
                <w:color w:val="385623" w:themeColor="accent6" w:themeShade="80"/>
              </w:rPr>
            </w:pPr>
            <w:r w:rsidRPr="000D067E">
              <w:rPr>
                <w:color w:val="385623" w:themeColor="accent6" w:themeShade="80"/>
              </w:rPr>
              <w:t>0.01</w:t>
            </w:r>
          </w:p>
        </w:tc>
        <w:tc>
          <w:tcPr>
            <w:tcW w:w="1116" w:type="dxa"/>
            <w:tcBorders>
              <w:top w:val="single" w:sz="4" w:space="0" w:color="auto"/>
              <w:left w:val="nil"/>
              <w:bottom w:val="nil"/>
              <w:right w:val="nil"/>
            </w:tcBorders>
            <w:noWrap/>
            <w:vAlign w:val="bottom"/>
            <w:hideMark/>
          </w:tcPr>
          <w:p w14:paraId="7A0E0DB8" w14:textId="77777777" w:rsidR="00F37465" w:rsidRPr="000D067E" w:rsidRDefault="00F37465" w:rsidP="00194003">
            <w:pPr>
              <w:rPr>
                <w:color w:val="385623" w:themeColor="accent6" w:themeShade="80"/>
              </w:rPr>
            </w:pPr>
            <w:r w:rsidRPr="000D067E">
              <w:rPr>
                <w:color w:val="385623" w:themeColor="accent6" w:themeShade="80"/>
              </w:rPr>
              <w:t>-0.5</w:t>
            </w:r>
          </w:p>
        </w:tc>
        <w:tc>
          <w:tcPr>
            <w:tcW w:w="1116" w:type="dxa"/>
            <w:tcBorders>
              <w:top w:val="single" w:sz="4" w:space="0" w:color="auto"/>
              <w:left w:val="nil"/>
              <w:bottom w:val="nil"/>
              <w:right w:val="nil"/>
            </w:tcBorders>
            <w:noWrap/>
            <w:vAlign w:val="bottom"/>
            <w:hideMark/>
          </w:tcPr>
          <w:p w14:paraId="08313F76" w14:textId="77777777" w:rsidR="00F37465" w:rsidRPr="000D067E" w:rsidRDefault="00F37465" w:rsidP="00194003">
            <w:pPr>
              <w:rPr>
                <w:color w:val="385623" w:themeColor="accent6" w:themeShade="80"/>
              </w:rPr>
            </w:pPr>
            <w:r w:rsidRPr="000D067E">
              <w:rPr>
                <w:color w:val="385623" w:themeColor="accent6" w:themeShade="80"/>
              </w:rPr>
              <w:t>-0.3</w:t>
            </w:r>
          </w:p>
        </w:tc>
        <w:tc>
          <w:tcPr>
            <w:tcW w:w="1116" w:type="dxa"/>
            <w:tcBorders>
              <w:top w:val="single" w:sz="4" w:space="0" w:color="auto"/>
              <w:left w:val="nil"/>
              <w:bottom w:val="nil"/>
              <w:right w:val="nil"/>
            </w:tcBorders>
            <w:noWrap/>
            <w:vAlign w:val="bottom"/>
            <w:hideMark/>
          </w:tcPr>
          <w:p w14:paraId="645C4FD5" w14:textId="77777777" w:rsidR="00F37465" w:rsidRPr="000D067E" w:rsidRDefault="00F37465" w:rsidP="00194003">
            <w:pPr>
              <w:rPr>
                <w:color w:val="385623" w:themeColor="accent6" w:themeShade="80"/>
              </w:rPr>
            </w:pPr>
            <w:r w:rsidRPr="000D067E">
              <w:rPr>
                <w:color w:val="385623" w:themeColor="accent6" w:themeShade="80"/>
              </w:rPr>
              <w:t>0.57</w:t>
            </w:r>
          </w:p>
        </w:tc>
      </w:tr>
      <w:tr w:rsidR="000D067E" w:rsidRPr="000D067E" w14:paraId="4DC100C0" w14:textId="77777777" w:rsidTr="004B5AAC">
        <w:trPr>
          <w:trHeight w:val="290"/>
        </w:trPr>
        <w:tc>
          <w:tcPr>
            <w:tcW w:w="3335" w:type="dxa"/>
            <w:tcBorders>
              <w:top w:val="nil"/>
              <w:left w:val="nil"/>
              <w:bottom w:val="nil"/>
              <w:right w:val="nil"/>
            </w:tcBorders>
            <w:noWrap/>
            <w:vAlign w:val="bottom"/>
            <w:hideMark/>
          </w:tcPr>
          <w:p w14:paraId="04A2DFAA" w14:textId="77777777" w:rsidR="00F37465" w:rsidRPr="000D067E" w:rsidRDefault="00F37465" w:rsidP="00194003">
            <w:pPr>
              <w:rPr>
                <w:color w:val="385623" w:themeColor="accent6" w:themeShade="80"/>
              </w:rPr>
            </w:pPr>
            <w:r w:rsidRPr="000D067E">
              <w:rPr>
                <w:color w:val="385623" w:themeColor="accent6" w:themeShade="80"/>
              </w:rPr>
              <w:t>antenna_length_standard</w:t>
            </w:r>
          </w:p>
        </w:tc>
        <w:tc>
          <w:tcPr>
            <w:tcW w:w="1116" w:type="dxa"/>
            <w:tcBorders>
              <w:top w:val="nil"/>
              <w:left w:val="nil"/>
              <w:bottom w:val="nil"/>
              <w:right w:val="nil"/>
            </w:tcBorders>
            <w:noWrap/>
            <w:vAlign w:val="bottom"/>
            <w:hideMark/>
          </w:tcPr>
          <w:p w14:paraId="776B32B4" w14:textId="77777777" w:rsidR="00F37465" w:rsidRPr="000D067E" w:rsidRDefault="00F37465" w:rsidP="00194003">
            <w:pPr>
              <w:rPr>
                <w:color w:val="385623" w:themeColor="accent6" w:themeShade="80"/>
              </w:rPr>
            </w:pPr>
            <w:r w:rsidRPr="000D067E">
              <w:rPr>
                <w:color w:val="385623" w:themeColor="accent6" w:themeShade="80"/>
              </w:rPr>
              <w:t>-0.51</w:t>
            </w:r>
          </w:p>
        </w:tc>
        <w:tc>
          <w:tcPr>
            <w:tcW w:w="1116" w:type="dxa"/>
            <w:tcBorders>
              <w:top w:val="nil"/>
              <w:left w:val="nil"/>
              <w:bottom w:val="nil"/>
              <w:right w:val="nil"/>
            </w:tcBorders>
            <w:noWrap/>
            <w:vAlign w:val="bottom"/>
            <w:hideMark/>
          </w:tcPr>
          <w:p w14:paraId="66851B33" w14:textId="77777777" w:rsidR="00F37465" w:rsidRPr="000D067E" w:rsidRDefault="00F37465" w:rsidP="00194003">
            <w:pPr>
              <w:rPr>
                <w:color w:val="385623" w:themeColor="accent6" w:themeShade="80"/>
              </w:rPr>
            </w:pPr>
            <w:r w:rsidRPr="000D067E">
              <w:rPr>
                <w:color w:val="385623" w:themeColor="accent6" w:themeShade="80"/>
              </w:rPr>
              <w:t>-0.15</w:t>
            </w:r>
          </w:p>
        </w:tc>
        <w:tc>
          <w:tcPr>
            <w:tcW w:w="1116" w:type="dxa"/>
            <w:tcBorders>
              <w:top w:val="nil"/>
              <w:left w:val="nil"/>
              <w:bottom w:val="nil"/>
              <w:right w:val="nil"/>
            </w:tcBorders>
            <w:noWrap/>
            <w:vAlign w:val="bottom"/>
            <w:hideMark/>
          </w:tcPr>
          <w:p w14:paraId="1B715E74" w14:textId="77777777" w:rsidR="00F37465" w:rsidRPr="000D067E" w:rsidRDefault="00F37465" w:rsidP="00194003">
            <w:pPr>
              <w:rPr>
                <w:color w:val="385623" w:themeColor="accent6" w:themeShade="80"/>
              </w:rPr>
            </w:pPr>
            <w:r w:rsidRPr="000D067E">
              <w:rPr>
                <w:color w:val="385623" w:themeColor="accent6" w:themeShade="80"/>
              </w:rPr>
              <w:t>-0.05</w:t>
            </w:r>
          </w:p>
        </w:tc>
        <w:tc>
          <w:tcPr>
            <w:tcW w:w="1116" w:type="dxa"/>
            <w:tcBorders>
              <w:top w:val="nil"/>
              <w:left w:val="nil"/>
              <w:bottom w:val="nil"/>
              <w:right w:val="nil"/>
            </w:tcBorders>
            <w:noWrap/>
            <w:vAlign w:val="bottom"/>
            <w:hideMark/>
          </w:tcPr>
          <w:p w14:paraId="67414355" w14:textId="77777777" w:rsidR="00F37465" w:rsidRPr="000D067E" w:rsidRDefault="00F37465" w:rsidP="00194003">
            <w:pPr>
              <w:rPr>
                <w:color w:val="385623" w:themeColor="accent6" w:themeShade="80"/>
              </w:rPr>
            </w:pPr>
            <w:r w:rsidRPr="000D067E">
              <w:rPr>
                <w:color w:val="385623" w:themeColor="accent6" w:themeShade="80"/>
              </w:rPr>
              <w:t>-0.05</w:t>
            </w:r>
          </w:p>
        </w:tc>
      </w:tr>
      <w:tr w:rsidR="000D067E" w:rsidRPr="000D067E" w14:paraId="78CDD173" w14:textId="77777777" w:rsidTr="004B5AAC">
        <w:trPr>
          <w:trHeight w:val="290"/>
        </w:trPr>
        <w:tc>
          <w:tcPr>
            <w:tcW w:w="3335" w:type="dxa"/>
            <w:tcBorders>
              <w:top w:val="nil"/>
              <w:left w:val="nil"/>
              <w:bottom w:val="nil"/>
              <w:right w:val="nil"/>
            </w:tcBorders>
            <w:noWrap/>
            <w:vAlign w:val="bottom"/>
            <w:hideMark/>
          </w:tcPr>
          <w:p w14:paraId="00469CAC" w14:textId="77777777" w:rsidR="00F37465" w:rsidRPr="000D067E" w:rsidRDefault="00F37465" w:rsidP="00194003">
            <w:pPr>
              <w:rPr>
                <w:color w:val="385623" w:themeColor="accent6" w:themeShade="80"/>
              </w:rPr>
            </w:pPr>
            <w:r w:rsidRPr="000D067E">
              <w:rPr>
                <w:color w:val="385623" w:themeColor="accent6" w:themeShade="80"/>
              </w:rPr>
              <w:t>eye_protrusion_standard</w:t>
            </w:r>
          </w:p>
        </w:tc>
        <w:tc>
          <w:tcPr>
            <w:tcW w:w="1116" w:type="dxa"/>
            <w:tcBorders>
              <w:top w:val="nil"/>
              <w:left w:val="nil"/>
              <w:bottom w:val="nil"/>
              <w:right w:val="nil"/>
            </w:tcBorders>
            <w:noWrap/>
            <w:vAlign w:val="bottom"/>
            <w:hideMark/>
          </w:tcPr>
          <w:p w14:paraId="2FF51A93" w14:textId="77777777" w:rsidR="00F37465" w:rsidRPr="000D067E" w:rsidRDefault="00F37465" w:rsidP="00194003">
            <w:pPr>
              <w:rPr>
                <w:color w:val="385623" w:themeColor="accent6" w:themeShade="80"/>
              </w:rPr>
            </w:pPr>
            <w:r w:rsidRPr="000D067E">
              <w:rPr>
                <w:color w:val="385623" w:themeColor="accent6" w:themeShade="80"/>
              </w:rPr>
              <w:t>-0.37</w:t>
            </w:r>
          </w:p>
        </w:tc>
        <w:tc>
          <w:tcPr>
            <w:tcW w:w="1116" w:type="dxa"/>
            <w:tcBorders>
              <w:top w:val="nil"/>
              <w:left w:val="nil"/>
              <w:bottom w:val="nil"/>
              <w:right w:val="nil"/>
            </w:tcBorders>
            <w:noWrap/>
            <w:vAlign w:val="bottom"/>
            <w:hideMark/>
          </w:tcPr>
          <w:p w14:paraId="690933B2" w14:textId="77777777" w:rsidR="00F37465" w:rsidRPr="000D067E" w:rsidRDefault="00F37465" w:rsidP="00194003">
            <w:pPr>
              <w:rPr>
                <w:color w:val="385623" w:themeColor="accent6" w:themeShade="80"/>
              </w:rPr>
            </w:pPr>
            <w:r w:rsidRPr="000D067E">
              <w:rPr>
                <w:color w:val="385623" w:themeColor="accent6" w:themeShade="80"/>
              </w:rPr>
              <w:t>0.41</w:t>
            </w:r>
          </w:p>
        </w:tc>
        <w:tc>
          <w:tcPr>
            <w:tcW w:w="1116" w:type="dxa"/>
            <w:tcBorders>
              <w:top w:val="nil"/>
              <w:left w:val="nil"/>
              <w:bottom w:val="nil"/>
              <w:right w:val="nil"/>
            </w:tcBorders>
            <w:noWrap/>
            <w:vAlign w:val="bottom"/>
            <w:hideMark/>
          </w:tcPr>
          <w:p w14:paraId="21112808" w14:textId="77777777" w:rsidR="00F37465" w:rsidRPr="000D067E" w:rsidRDefault="00F37465" w:rsidP="00194003">
            <w:pPr>
              <w:rPr>
                <w:color w:val="385623" w:themeColor="accent6" w:themeShade="80"/>
              </w:rPr>
            </w:pPr>
            <w:r w:rsidRPr="000D067E">
              <w:rPr>
                <w:color w:val="385623" w:themeColor="accent6" w:themeShade="80"/>
              </w:rPr>
              <w:t>-0.17</w:t>
            </w:r>
          </w:p>
        </w:tc>
        <w:tc>
          <w:tcPr>
            <w:tcW w:w="1116" w:type="dxa"/>
            <w:tcBorders>
              <w:top w:val="nil"/>
              <w:left w:val="nil"/>
              <w:bottom w:val="nil"/>
              <w:right w:val="nil"/>
            </w:tcBorders>
            <w:noWrap/>
            <w:vAlign w:val="bottom"/>
            <w:hideMark/>
          </w:tcPr>
          <w:p w14:paraId="2A3971C1" w14:textId="77777777" w:rsidR="00F37465" w:rsidRPr="000D067E" w:rsidRDefault="00F37465" w:rsidP="00194003">
            <w:pPr>
              <w:rPr>
                <w:color w:val="385623" w:themeColor="accent6" w:themeShade="80"/>
              </w:rPr>
            </w:pPr>
            <w:r w:rsidRPr="000D067E">
              <w:rPr>
                <w:color w:val="385623" w:themeColor="accent6" w:themeShade="80"/>
              </w:rPr>
              <w:t>0.25</w:t>
            </w:r>
          </w:p>
        </w:tc>
      </w:tr>
      <w:tr w:rsidR="000D067E" w:rsidRPr="000D067E" w14:paraId="2BB98DB9" w14:textId="77777777" w:rsidTr="004B5AAC">
        <w:trPr>
          <w:trHeight w:val="290"/>
        </w:trPr>
        <w:tc>
          <w:tcPr>
            <w:tcW w:w="3335" w:type="dxa"/>
            <w:tcBorders>
              <w:top w:val="nil"/>
              <w:left w:val="nil"/>
              <w:bottom w:val="nil"/>
              <w:right w:val="nil"/>
            </w:tcBorders>
            <w:noWrap/>
            <w:vAlign w:val="bottom"/>
            <w:hideMark/>
          </w:tcPr>
          <w:p w14:paraId="0AE92EE7" w14:textId="77777777" w:rsidR="00F37465" w:rsidRPr="000D067E" w:rsidRDefault="00F37465" w:rsidP="00194003">
            <w:pPr>
              <w:rPr>
                <w:color w:val="385623" w:themeColor="accent6" w:themeShade="80"/>
              </w:rPr>
            </w:pPr>
            <w:r w:rsidRPr="000D067E">
              <w:rPr>
                <w:color w:val="385623" w:themeColor="accent6" w:themeShade="80"/>
              </w:rPr>
              <w:t>eye_length_standard</w:t>
            </w:r>
          </w:p>
        </w:tc>
        <w:tc>
          <w:tcPr>
            <w:tcW w:w="1116" w:type="dxa"/>
            <w:tcBorders>
              <w:top w:val="nil"/>
              <w:left w:val="nil"/>
              <w:bottom w:val="nil"/>
              <w:right w:val="nil"/>
            </w:tcBorders>
            <w:noWrap/>
            <w:vAlign w:val="bottom"/>
            <w:hideMark/>
          </w:tcPr>
          <w:p w14:paraId="2EB90CCA" w14:textId="77777777" w:rsidR="00F37465" w:rsidRPr="000D067E" w:rsidRDefault="00F37465" w:rsidP="00194003">
            <w:pPr>
              <w:rPr>
                <w:color w:val="385623" w:themeColor="accent6" w:themeShade="80"/>
              </w:rPr>
            </w:pPr>
            <w:r w:rsidRPr="000D067E">
              <w:rPr>
                <w:color w:val="385623" w:themeColor="accent6" w:themeShade="80"/>
              </w:rPr>
              <w:t>-0.33</w:t>
            </w:r>
          </w:p>
        </w:tc>
        <w:tc>
          <w:tcPr>
            <w:tcW w:w="1116" w:type="dxa"/>
            <w:tcBorders>
              <w:top w:val="nil"/>
              <w:left w:val="nil"/>
              <w:bottom w:val="nil"/>
              <w:right w:val="nil"/>
            </w:tcBorders>
            <w:noWrap/>
            <w:vAlign w:val="bottom"/>
            <w:hideMark/>
          </w:tcPr>
          <w:p w14:paraId="0C2C760E" w14:textId="77777777" w:rsidR="00F37465" w:rsidRPr="000D067E" w:rsidRDefault="00F37465" w:rsidP="00194003">
            <w:pPr>
              <w:rPr>
                <w:color w:val="385623" w:themeColor="accent6" w:themeShade="80"/>
              </w:rPr>
            </w:pPr>
            <w:r w:rsidRPr="000D067E">
              <w:rPr>
                <w:color w:val="385623" w:themeColor="accent6" w:themeShade="80"/>
              </w:rPr>
              <w:t>0.48</w:t>
            </w:r>
          </w:p>
        </w:tc>
        <w:tc>
          <w:tcPr>
            <w:tcW w:w="1116" w:type="dxa"/>
            <w:tcBorders>
              <w:top w:val="nil"/>
              <w:left w:val="nil"/>
              <w:bottom w:val="nil"/>
              <w:right w:val="nil"/>
            </w:tcBorders>
            <w:noWrap/>
            <w:vAlign w:val="bottom"/>
            <w:hideMark/>
          </w:tcPr>
          <w:p w14:paraId="20B9B44E" w14:textId="77777777" w:rsidR="00F37465" w:rsidRPr="000D067E" w:rsidRDefault="00F37465" w:rsidP="00194003">
            <w:pPr>
              <w:rPr>
                <w:color w:val="385623" w:themeColor="accent6" w:themeShade="80"/>
              </w:rPr>
            </w:pPr>
            <w:r w:rsidRPr="000D067E">
              <w:rPr>
                <w:color w:val="385623" w:themeColor="accent6" w:themeShade="80"/>
              </w:rPr>
              <w:t>-0.27</w:t>
            </w:r>
          </w:p>
        </w:tc>
        <w:tc>
          <w:tcPr>
            <w:tcW w:w="1116" w:type="dxa"/>
            <w:tcBorders>
              <w:top w:val="nil"/>
              <w:left w:val="nil"/>
              <w:bottom w:val="nil"/>
              <w:right w:val="nil"/>
            </w:tcBorders>
            <w:noWrap/>
            <w:vAlign w:val="bottom"/>
            <w:hideMark/>
          </w:tcPr>
          <w:p w14:paraId="0F46D72D" w14:textId="77777777" w:rsidR="00F37465" w:rsidRPr="000D067E" w:rsidRDefault="00F37465" w:rsidP="00194003">
            <w:pPr>
              <w:rPr>
                <w:color w:val="385623" w:themeColor="accent6" w:themeShade="80"/>
              </w:rPr>
            </w:pPr>
            <w:r w:rsidRPr="000D067E">
              <w:rPr>
                <w:color w:val="385623" w:themeColor="accent6" w:themeShade="80"/>
              </w:rPr>
              <w:t>-0.21</w:t>
            </w:r>
          </w:p>
        </w:tc>
      </w:tr>
      <w:tr w:rsidR="000D067E" w:rsidRPr="000D067E" w14:paraId="4967B300" w14:textId="77777777" w:rsidTr="004B5AAC">
        <w:trPr>
          <w:trHeight w:val="290"/>
        </w:trPr>
        <w:tc>
          <w:tcPr>
            <w:tcW w:w="3335" w:type="dxa"/>
            <w:tcBorders>
              <w:top w:val="nil"/>
              <w:left w:val="nil"/>
              <w:bottom w:val="nil"/>
              <w:right w:val="nil"/>
            </w:tcBorders>
            <w:noWrap/>
            <w:vAlign w:val="bottom"/>
            <w:hideMark/>
          </w:tcPr>
          <w:p w14:paraId="087ECAC7" w14:textId="77777777" w:rsidR="00F37465" w:rsidRPr="000D067E" w:rsidRDefault="00F37465" w:rsidP="00194003">
            <w:pPr>
              <w:rPr>
                <w:color w:val="385623" w:themeColor="accent6" w:themeShade="80"/>
              </w:rPr>
            </w:pPr>
            <w:r w:rsidRPr="000D067E">
              <w:rPr>
                <w:color w:val="385623" w:themeColor="accent6" w:themeShade="80"/>
              </w:rPr>
              <w:t>pronotum_width_standard</w:t>
            </w:r>
          </w:p>
        </w:tc>
        <w:tc>
          <w:tcPr>
            <w:tcW w:w="1116" w:type="dxa"/>
            <w:tcBorders>
              <w:top w:val="nil"/>
              <w:left w:val="nil"/>
              <w:bottom w:val="nil"/>
              <w:right w:val="nil"/>
            </w:tcBorders>
            <w:noWrap/>
            <w:vAlign w:val="bottom"/>
            <w:hideMark/>
          </w:tcPr>
          <w:p w14:paraId="0335DC3C" w14:textId="77777777" w:rsidR="00F37465" w:rsidRPr="000D067E" w:rsidRDefault="00F37465" w:rsidP="00194003">
            <w:pPr>
              <w:rPr>
                <w:color w:val="385623" w:themeColor="accent6" w:themeShade="80"/>
              </w:rPr>
            </w:pPr>
            <w:r w:rsidRPr="000D067E">
              <w:rPr>
                <w:color w:val="385623" w:themeColor="accent6" w:themeShade="80"/>
              </w:rPr>
              <w:t>0.43</w:t>
            </w:r>
          </w:p>
        </w:tc>
        <w:tc>
          <w:tcPr>
            <w:tcW w:w="1116" w:type="dxa"/>
            <w:tcBorders>
              <w:top w:val="nil"/>
              <w:left w:val="nil"/>
              <w:bottom w:val="nil"/>
              <w:right w:val="nil"/>
            </w:tcBorders>
            <w:noWrap/>
            <w:vAlign w:val="bottom"/>
            <w:hideMark/>
          </w:tcPr>
          <w:p w14:paraId="444E9628" w14:textId="77777777" w:rsidR="00F37465" w:rsidRPr="000D067E" w:rsidRDefault="00F37465" w:rsidP="00194003">
            <w:pPr>
              <w:rPr>
                <w:color w:val="385623" w:themeColor="accent6" w:themeShade="80"/>
              </w:rPr>
            </w:pPr>
            <w:r w:rsidRPr="000D067E">
              <w:rPr>
                <w:color w:val="385623" w:themeColor="accent6" w:themeShade="80"/>
              </w:rPr>
              <w:t>0.24</w:t>
            </w:r>
          </w:p>
        </w:tc>
        <w:tc>
          <w:tcPr>
            <w:tcW w:w="1116" w:type="dxa"/>
            <w:tcBorders>
              <w:top w:val="nil"/>
              <w:left w:val="nil"/>
              <w:bottom w:val="nil"/>
              <w:right w:val="nil"/>
            </w:tcBorders>
            <w:noWrap/>
            <w:vAlign w:val="bottom"/>
            <w:hideMark/>
          </w:tcPr>
          <w:p w14:paraId="15E34465" w14:textId="77777777" w:rsidR="00F37465" w:rsidRPr="000D067E" w:rsidRDefault="00F37465" w:rsidP="00194003">
            <w:pPr>
              <w:rPr>
                <w:color w:val="385623" w:themeColor="accent6" w:themeShade="80"/>
              </w:rPr>
            </w:pPr>
            <w:r w:rsidRPr="000D067E">
              <w:rPr>
                <w:color w:val="385623" w:themeColor="accent6" w:themeShade="80"/>
              </w:rPr>
              <w:t>0.06</w:t>
            </w:r>
          </w:p>
        </w:tc>
        <w:tc>
          <w:tcPr>
            <w:tcW w:w="1116" w:type="dxa"/>
            <w:tcBorders>
              <w:top w:val="nil"/>
              <w:left w:val="nil"/>
              <w:bottom w:val="nil"/>
              <w:right w:val="nil"/>
            </w:tcBorders>
            <w:noWrap/>
            <w:vAlign w:val="bottom"/>
            <w:hideMark/>
          </w:tcPr>
          <w:p w14:paraId="4AC38239" w14:textId="77777777" w:rsidR="00F37465" w:rsidRPr="000D067E" w:rsidRDefault="00F37465" w:rsidP="00194003">
            <w:pPr>
              <w:rPr>
                <w:color w:val="385623" w:themeColor="accent6" w:themeShade="80"/>
              </w:rPr>
            </w:pPr>
            <w:r w:rsidRPr="000D067E">
              <w:rPr>
                <w:color w:val="385623" w:themeColor="accent6" w:themeShade="80"/>
              </w:rPr>
              <w:t>0.4</w:t>
            </w:r>
          </w:p>
        </w:tc>
      </w:tr>
      <w:tr w:rsidR="000D067E" w:rsidRPr="000D067E" w14:paraId="37A02E16" w14:textId="77777777" w:rsidTr="004B5AAC">
        <w:trPr>
          <w:trHeight w:val="290"/>
        </w:trPr>
        <w:tc>
          <w:tcPr>
            <w:tcW w:w="3335" w:type="dxa"/>
            <w:tcBorders>
              <w:top w:val="nil"/>
              <w:left w:val="nil"/>
              <w:bottom w:val="nil"/>
              <w:right w:val="nil"/>
            </w:tcBorders>
            <w:noWrap/>
            <w:vAlign w:val="bottom"/>
            <w:hideMark/>
          </w:tcPr>
          <w:p w14:paraId="2A4AEF3A" w14:textId="77777777" w:rsidR="00F37465" w:rsidRPr="000D067E" w:rsidRDefault="00F37465" w:rsidP="00194003">
            <w:pPr>
              <w:rPr>
                <w:color w:val="385623" w:themeColor="accent6" w:themeShade="80"/>
              </w:rPr>
            </w:pPr>
            <w:r w:rsidRPr="000D067E">
              <w:rPr>
                <w:color w:val="385623" w:themeColor="accent6" w:themeShade="80"/>
              </w:rPr>
              <w:t>abdomen_width_standard</w:t>
            </w:r>
          </w:p>
        </w:tc>
        <w:tc>
          <w:tcPr>
            <w:tcW w:w="1116" w:type="dxa"/>
            <w:tcBorders>
              <w:top w:val="nil"/>
              <w:left w:val="nil"/>
              <w:bottom w:val="nil"/>
              <w:right w:val="nil"/>
            </w:tcBorders>
            <w:noWrap/>
            <w:vAlign w:val="bottom"/>
            <w:hideMark/>
          </w:tcPr>
          <w:p w14:paraId="17C850F3" w14:textId="77777777" w:rsidR="00F37465" w:rsidRPr="000D067E" w:rsidRDefault="00F37465" w:rsidP="00194003">
            <w:pPr>
              <w:rPr>
                <w:color w:val="385623" w:themeColor="accent6" w:themeShade="80"/>
              </w:rPr>
            </w:pPr>
            <w:r w:rsidRPr="000D067E">
              <w:rPr>
                <w:color w:val="385623" w:themeColor="accent6" w:themeShade="80"/>
              </w:rPr>
              <w:t>-0.22</w:t>
            </w:r>
          </w:p>
        </w:tc>
        <w:tc>
          <w:tcPr>
            <w:tcW w:w="1116" w:type="dxa"/>
            <w:tcBorders>
              <w:top w:val="nil"/>
              <w:left w:val="nil"/>
              <w:bottom w:val="nil"/>
              <w:right w:val="nil"/>
            </w:tcBorders>
            <w:noWrap/>
            <w:vAlign w:val="bottom"/>
            <w:hideMark/>
          </w:tcPr>
          <w:p w14:paraId="7AD63BB0" w14:textId="77777777" w:rsidR="00F37465" w:rsidRPr="000D067E" w:rsidRDefault="00F37465" w:rsidP="00194003">
            <w:pPr>
              <w:rPr>
                <w:color w:val="385623" w:themeColor="accent6" w:themeShade="80"/>
              </w:rPr>
            </w:pPr>
            <w:r w:rsidRPr="000D067E">
              <w:rPr>
                <w:color w:val="385623" w:themeColor="accent6" w:themeShade="80"/>
              </w:rPr>
              <w:t>0.32</w:t>
            </w:r>
          </w:p>
        </w:tc>
        <w:tc>
          <w:tcPr>
            <w:tcW w:w="1116" w:type="dxa"/>
            <w:tcBorders>
              <w:top w:val="nil"/>
              <w:left w:val="nil"/>
              <w:bottom w:val="nil"/>
              <w:right w:val="nil"/>
            </w:tcBorders>
            <w:noWrap/>
            <w:vAlign w:val="bottom"/>
            <w:hideMark/>
          </w:tcPr>
          <w:p w14:paraId="07BCBEBC" w14:textId="77777777" w:rsidR="00F37465" w:rsidRPr="000D067E" w:rsidRDefault="00F37465" w:rsidP="00194003">
            <w:pPr>
              <w:rPr>
                <w:color w:val="385623" w:themeColor="accent6" w:themeShade="80"/>
              </w:rPr>
            </w:pPr>
            <w:r w:rsidRPr="000D067E">
              <w:rPr>
                <w:color w:val="385623" w:themeColor="accent6" w:themeShade="80"/>
              </w:rPr>
              <w:t>0.52</w:t>
            </w:r>
          </w:p>
        </w:tc>
        <w:tc>
          <w:tcPr>
            <w:tcW w:w="1116" w:type="dxa"/>
            <w:tcBorders>
              <w:top w:val="nil"/>
              <w:left w:val="nil"/>
              <w:bottom w:val="nil"/>
              <w:right w:val="nil"/>
            </w:tcBorders>
            <w:noWrap/>
            <w:vAlign w:val="bottom"/>
            <w:hideMark/>
          </w:tcPr>
          <w:p w14:paraId="6EEDE612" w14:textId="77777777" w:rsidR="00F37465" w:rsidRPr="000D067E" w:rsidRDefault="00F37465" w:rsidP="00194003">
            <w:pPr>
              <w:rPr>
                <w:color w:val="385623" w:themeColor="accent6" w:themeShade="80"/>
              </w:rPr>
            </w:pPr>
            <w:r w:rsidRPr="000D067E">
              <w:rPr>
                <w:color w:val="385623" w:themeColor="accent6" w:themeShade="80"/>
              </w:rPr>
              <w:t>0.58</w:t>
            </w:r>
          </w:p>
        </w:tc>
      </w:tr>
      <w:tr w:rsidR="000D067E" w:rsidRPr="000D067E" w14:paraId="33675A28" w14:textId="77777777" w:rsidTr="004B5AAC">
        <w:trPr>
          <w:trHeight w:val="290"/>
        </w:trPr>
        <w:tc>
          <w:tcPr>
            <w:tcW w:w="3335" w:type="dxa"/>
            <w:tcBorders>
              <w:top w:val="nil"/>
              <w:left w:val="nil"/>
              <w:bottom w:val="nil"/>
              <w:right w:val="nil"/>
            </w:tcBorders>
            <w:noWrap/>
            <w:vAlign w:val="bottom"/>
            <w:hideMark/>
          </w:tcPr>
          <w:p w14:paraId="1714CB0D" w14:textId="77777777" w:rsidR="00F37465" w:rsidRPr="000D067E" w:rsidRDefault="00F37465" w:rsidP="00194003">
            <w:pPr>
              <w:rPr>
                <w:color w:val="385623" w:themeColor="accent6" w:themeShade="80"/>
              </w:rPr>
            </w:pPr>
            <w:r w:rsidRPr="000D067E">
              <w:rPr>
                <w:color w:val="385623" w:themeColor="accent6" w:themeShade="80"/>
              </w:rPr>
              <w:t>rear_leg_length_standard</w:t>
            </w:r>
          </w:p>
        </w:tc>
        <w:tc>
          <w:tcPr>
            <w:tcW w:w="1116" w:type="dxa"/>
            <w:tcBorders>
              <w:top w:val="nil"/>
              <w:left w:val="nil"/>
              <w:bottom w:val="nil"/>
              <w:right w:val="nil"/>
            </w:tcBorders>
            <w:noWrap/>
            <w:vAlign w:val="bottom"/>
            <w:hideMark/>
          </w:tcPr>
          <w:p w14:paraId="13BE6906" w14:textId="77777777" w:rsidR="00F37465" w:rsidRPr="000D067E" w:rsidRDefault="00F37465" w:rsidP="00194003">
            <w:pPr>
              <w:rPr>
                <w:color w:val="385623" w:themeColor="accent6" w:themeShade="80"/>
              </w:rPr>
            </w:pPr>
            <w:r w:rsidRPr="000D067E">
              <w:rPr>
                <w:color w:val="385623" w:themeColor="accent6" w:themeShade="80"/>
              </w:rPr>
              <w:t>-0.45</w:t>
            </w:r>
          </w:p>
        </w:tc>
        <w:tc>
          <w:tcPr>
            <w:tcW w:w="1116" w:type="dxa"/>
            <w:tcBorders>
              <w:top w:val="nil"/>
              <w:left w:val="nil"/>
              <w:bottom w:val="nil"/>
              <w:right w:val="nil"/>
            </w:tcBorders>
            <w:noWrap/>
            <w:vAlign w:val="bottom"/>
            <w:hideMark/>
          </w:tcPr>
          <w:p w14:paraId="0ACFC09B" w14:textId="77777777" w:rsidR="00F37465" w:rsidRPr="000D067E" w:rsidRDefault="00F37465" w:rsidP="00194003">
            <w:pPr>
              <w:rPr>
                <w:color w:val="385623" w:themeColor="accent6" w:themeShade="80"/>
              </w:rPr>
            </w:pPr>
            <w:r w:rsidRPr="000D067E">
              <w:rPr>
                <w:color w:val="385623" w:themeColor="accent6" w:themeShade="80"/>
              </w:rPr>
              <w:t>-0.29</w:t>
            </w:r>
          </w:p>
        </w:tc>
        <w:tc>
          <w:tcPr>
            <w:tcW w:w="1116" w:type="dxa"/>
            <w:tcBorders>
              <w:top w:val="nil"/>
              <w:left w:val="nil"/>
              <w:bottom w:val="nil"/>
              <w:right w:val="nil"/>
            </w:tcBorders>
            <w:noWrap/>
            <w:vAlign w:val="bottom"/>
            <w:hideMark/>
          </w:tcPr>
          <w:p w14:paraId="5F1CC157" w14:textId="77777777" w:rsidR="00F37465" w:rsidRPr="000D067E" w:rsidRDefault="00F37465" w:rsidP="00194003">
            <w:pPr>
              <w:rPr>
                <w:color w:val="385623" w:themeColor="accent6" w:themeShade="80"/>
              </w:rPr>
            </w:pPr>
            <w:r w:rsidRPr="000D067E">
              <w:rPr>
                <w:color w:val="385623" w:themeColor="accent6" w:themeShade="80"/>
              </w:rPr>
              <w:t>-0.21</w:t>
            </w:r>
          </w:p>
        </w:tc>
        <w:tc>
          <w:tcPr>
            <w:tcW w:w="1116" w:type="dxa"/>
            <w:tcBorders>
              <w:top w:val="nil"/>
              <w:left w:val="nil"/>
              <w:bottom w:val="nil"/>
              <w:right w:val="nil"/>
            </w:tcBorders>
            <w:noWrap/>
            <w:vAlign w:val="bottom"/>
            <w:hideMark/>
          </w:tcPr>
          <w:p w14:paraId="6D3207EF" w14:textId="77777777" w:rsidR="00F37465" w:rsidRPr="000D067E" w:rsidRDefault="00F37465" w:rsidP="00194003">
            <w:pPr>
              <w:rPr>
                <w:color w:val="385623" w:themeColor="accent6" w:themeShade="80"/>
              </w:rPr>
            </w:pPr>
            <w:r w:rsidRPr="000D067E">
              <w:rPr>
                <w:color w:val="385623" w:themeColor="accent6" w:themeShade="80"/>
              </w:rPr>
              <w:t>0.21</w:t>
            </w:r>
          </w:p>
        </w:tc>
      </w:tr>
      <w:tr w:rsidR="00F37465" w:rsidRPr="000D067E" w14:paraId="1B1976E2" w14:textId="77777777" w:rsidTr="004B5AAC">
        <w:trPr>
          <w:trHeight w:val="290"/>
        </w:trPr>
        <w:tc>
          <w:tcPr>
            <w:tcW w:w="3335" w:type="dxa"/>
            <w:tcBorders>
              <w:top w:val="nil"/>
              <w:left w:val="nil"/>
              <w:bottom w:val="single" w:sz="4" w:space="0" w:color="auto"/>
              <w:right w:val="nil"/>
            </w:tcBorders>
            <w:noWrap/>
            <w:vAlign w:val="bottom"/>
            <w:hideMark/>
          </w:tcPr>
          <w:p w14:paraId="1EFA6D9A" w14:textId="77777777" w:rsidR="00F37465" w:rsidRPr="000D067E" w:rsidRDefault="00F37465" w:rsidP="00194003">
            <w:pPr>
              <w:rPr>
                <w:color w:val="385623" w:themeColor="accent6" w:themeShade="80"/>
              </w:rPr>
            </w:pPr>
            <w:r w:rsidRPr="000D067E">
              <w:rPr>
                <w:color w:val="385623" w:themeColor="accent6" w:themeShade="80"/>
              </w:rPr>
              <w:t>rear_trochanter_length_standard</w:t>
            </w:r>
          </w:p>
        </w:tc>
        <w:tc>
          <w:tcPr>
            <w:tcW w:w="1116" w:type="dxa"/>
            <w:tcBorders>
              <w:top w:val="nil"/>
              <w:left w:val="nil"/>
              <w:bottom w:val="single" w:sz="4" w:space="0" w:color="auto"/>
              <w:right w:val="nil"/>
            </w:tcBorders>
            <w:noWrap/>
            <w:vAlign w:val="bottom"/>
            <w:hideMark/>
          </w:tcPr>
          <w:p w14:paraId="084B61D9" w14:textId="77777777" w:rsidR="00F37465" w:rsidRPr="000D067E" w:rsidRDefault="00F37465" w:rsidP="00194003">
            <w:pPr>
              <w:rPr>
                <w:color w:val="385623" w:themeColor="accent6" w:themeShade="80"/>
              </w:rPr>
            </w:pPr>
            <w:r w:rsidRPr="000D067E">
              <w:rPr>
                <w:color w:val="385623" w:themeColor="accent6" w:themeShade="80"/>
              </w:rPr>
              <w:t>0.25</w:t>
            </w:r>
          </w:p>
        </w:tc>
        <w:tc>
          <w:tcPr>
            <w:tcW w:w="1116" w:type="dxa"/>
            <w:tcBorders>
              <w:top w:val="nil"/>
              <w:left w:val="nil"/>
              <w:bottom w:val="single" w:sz="4" w:space="0" w:color="auto"/>
              <w:right w:val="nil"/>
            </w:tcBorders>
            <w:noWrap/>
            <w:vAlign w:val="bottom"/>
            <w:hideMark/>
          </w:tcPr>
          <w:p w14:paraId="4EF57E73" w14:textId="77777777" w:rsidR="00F37465" w:rsidRPr="000D067E" w:rsidRDefault="00F37465" w:rsidP="00194003">
            <w:pPr>
              <w:rPr>
                <w:color w:val="385623" w:themeColor="accent6" w:themeShade="80"/>
              </w:rPr>
            </w:pPr>
            <w:r w:rsidRPr="000D067E">
              <w:rPr>
                <w:color w:val="385623" w:themeColor="accent6" w:themeShade="80"/>
              </w:rPr>
              <w:t>0.29</w:t>
            </w:r>
          </w:p>
        </w:tc>
        <w:tc>
          <w:tcPr>
            <w:tcW w:w="1116" w:type="dxa"/>
            <w:tcBorders>
              <w:top w:val="nil"/>
              <w:left w:val="nil"/>
              <w:bottom w:val="single" w:sz="4" w:space="0" w:color="auto"/>
              <w:right w:val="nil"/>
            </w:tcBorders>
            <w:noWrap/>
            <w:vAlign w:val="bottom"/>
            <w:hideMark/>
          </w:tcPr>
          <w:p w14:paraId="3B00D998" w14:textId="77777777" w:rsidR="00F37465" w:rsidRPr="000D067E" w:rsidRDefault="00F37465" w:rsidP="00194003">
            <w:pPr>
              <w:rPr>
                <w:color w:val="385623" w:themeColor="accent6" w:themeShade="80"/>
              </w:rPr>
            </w:pPr>
            <w:r w:rsidRPr="000D067E">
              <w:rPr>
                <w:color w:val="385623" w:themeColor="accent6" w:themeShade="80"/>
              </w:rPr>
              <w:t>-0.7</w:t>
            </w:r>
          </w:p>
        </w:tc>
        <w:tc>
          <w:tcPr>
            <w:tcW w:w="1116" w:type="dxa"/>
            <w:tcBorders>
              <w:top w:val="nil"/>
              <w:left w:val="nil"/>
              <w:bottom w:val="single" w:sz="4" w:space="0" w:color="auto"/>
              <w:right w:val="nil"/>
            </w:tcBorders>
            <w:noWrap/>
            <w:vAlign w:val="bottom"/>
            <w:hideMark/>
          </w:tcPr>
          <w:p w14:paraId="2AA87190" w14:textId="77777777" w:rsidR="00F37465" w:rsidRPr="000D067E" w:rsidRDefault="00F37465" w:rsidP="00194003">
            <w:pPr>
              <w:rPr>
                <w:color w:val="385623" w:themeColor="accent6" w:themeShade="80"/>
              </w:rPr>
            </w:pPr>
            <w:r w:rsidRPr="000D067E">
              <w:rPr>
                <w:color w:val="385623" w:themeColor="accent6" w:themeShade="80"/>
              </w:rPr>
              <w:t>0.17</w:t>
            </w:r>
          </w:p>
        </w:tc>
      </w:tr>
    </w:tbl>
    <w:p w14:paraId="3AF28036" w14:textId="77777777" w:rsidR="00F37465" w:rsidRPr="000D067E" w:rsidRDefault="00F37465" w:rsidP="00194003">
      <w:pPr>
        <w:rPr>
          <w:color w:val="385623" w:themeColor="accent6" w:themeShade="80"/>
        </w:rPr>
      </w:pPr>
    </w:p>
    <w:p w14:paraId="042D75BB" w14:textId="77777777" w:rsidR="00F37465" w:rsidRPr="000D067E" w:rsidRDefault="00F37465" w:rsidP="00194003">
      <w:pPr>
        <w:rPr>
          <w:color w:val="385623" w:themeColor="accent6" w:themeShade="80"/>
        </w:rPr>
      </w:pPr>
    </w:p>
    <w:p w14:paraId="11792A75" w14:textId="77777777" w:rsidR="00FC58EF" w:rsidRPr="000D067E" w:rsidRDefault="00FC58EF" w:rsidP="00194003">
      <w:pPr>
        <w:rPr>
          <w:color w:val="385623" w:themeColor="accent6" w:themeShade="80"/>
        </w:rPr>
      </w:pPr>
    </w:p>
    <w:p w14:paraId="75390AA9" w14:textId="77777777" w:rsidR="00FC58EF" w:rsidRPr="000D067E" w:rsidRDefault="00FC58EF" w:rsidP="00194003">
      <w:pPr>
        <w:rPr>
          <w:color w:val="385623" w:themeColor="accent6" w:themeShade="80"/>
        </w:rPr>
      </w:pPr>
    </w:p>
    <w:p w14:paraId="44BABE42" w14:textId="77777777" w:rsidR="00FC58EF" w:rsidRPr="000D067E" w:rsidRDefault="00FC58EF" w:rsidP="00194003">
      <w:pPr>
        <w:rPr>
          <w:color w:val="385623" w:themeColor="accent6" w:themeShade="80"/>
        </w:rPr>
      </w:pPr>
    </w:p>
    <w:p w14:paraId="6BF9FCB9" w14:textId="77777777" w:rsidR="00FC58EF" w:rsidRPr="000D067E" w:rsidRDefault="00FC58EF" w:rsidP="00194003">
      <w:pPr>
        <w:rPr>
          <w:color w:val="385623" w:themeColor="accent6" w:themeShade="80"/>
        </w:rPr>
      </w:pPr>
    </w:p>
    <w:p w14:paraId="59F0B585" w14:textId="77777777" w:rsidR="00FC58EF" w:rsidRPr="000D067E" w:rsidRDefault="00FC58EF" w:rsidP="00194003">
      <w:pPr>
        <w:rPr>
          <w:color w:val="385623" w:themeColor="accent6" w:themeShade="80"/>
        </w:rPr>
      </w:pPr>
    </w:p>
    <w:p w14:paraId="34C2F8C1" w14:textId="77777777" w:rsidR="00FC58EF" w:rsidRPr="000D067E" w:rsidRDefault="00FC58EF" w:rsidP="00194003">
      <w:pPr>
        <w:rPr>
          <w:color w:val="385623" w:themeColor="accent6" w:themeShade="80"/>
        </w:rPr>
      </w:pPr>
    </w:p>
    <w:p w14:paraId="0F142CFF" w14:textId="77777777" w:rsidR="00FC58EF" w:rsidRPr="000D067E" w:rsidRDefault="00FC58EF" w:rsidP="00194003">
      <w:pPr>
        <w:rPr>
          <w:color w:val="385623" w:themeColor="accent6" w:themeShade="80"/>
        </w:rPr>
      </w:pPr>
    </w:p>
    <w:p w14:paraId="1BC6CAE4" w14:textId="77777777" w:rsidR="00FC58EF" w:rsidRPr="000D067E" w:rsidRDefault="00FC58EF" w:rsidP="00194003">
      <w:pPr>
        <w:rPr>
          <w:color w:val="385623" w:themeColor="accent6" w:themeShade="80"/>
        </w:rPr>
      </w:pPr>
    </w:p>
    <w:p w14:paraId="37D9A70D" w14:textId="77777777" w:rsidR="00FC58EF" w:rsidRPr="000D067E" w:rsidRDefault="00FC58EF" w:rsidP="00194003">
      <w:pPr>
        <w:rPr>
          <w:color w:val="385623" w:themeColor="accent6" w:themeShade="80"/>
        </w:rPr>
      </w:pPr>
    </w:p>
    <w:p w14:paraId="45FF3537" w14:textId="77777777" w:rsidR="00FC58EF" w:rsidRPr="000D067E" w:rsidRDefault="00FC58EF" w:rsidP="00194003">
      <w:pPr>
        <w:rPr>
          <w:color w:val="385623" w:themeColor="accent6" w:themeShade="80"/>
        </w:rPr>
      </w:pPr>
    </w:p>
    <w:p w14:paraId="7EFA93DC" w14:textId="77777777" w:rsidR="00FC58EF" w:rsidRPr="000D067E" w:rsidRDefault="00FC58EF" w:rsidP="00194003">
      <w:pPr>
        <w:rPr>
          <w:color w:val="385623" w:themeColor="accent6" w:themeShade="80"/>
        </w:rPr>
      </w:pPr>
    </w:p>
    <w:p w14:paraId="2D742DF4" w14:textId="77777777" w:rsidR="00FC58EF" w:rsidRPr="000D067E" w:rsidRDefault="00FC58EF" w:rsidP="00194003">
      <w:pPr>
        <w:rPr>
          <w:color w:val="385623" w:themeColor="accent6" w:themeShade="80"/>
        </w:rPr>
      </w:pPr>
    </w:p>
    <w:p w14:paraId="5A3397DF" w14:textId="77777777" w:rsidR="00FC58EF" w:rsidRPr="000D067E" w:rsidRDefault="00FC58EF" w:rsidP="00194003">
      <w:pPr>
        <w:rPr>
          <w:color w:val="385623" w:themeColor="accent6" w:themeShade="80"/>
        </w:rPr>
      </w:pPr>
    </w:p>
    <w:p w14:paraId="6D77E430" w14:textId="77777777" w:rsidR="00FC58EF" w:rsidRPr="000D067E" w:rsidRDefault="00FC58EF" w:rsidP="00194003">
      <w:pPr>
        <w:rPr>
          <w:color w:val="385623" w:themeColor="accent6" w:themeShade="80"/>
        </w:rPr>
      </w:pPr>
    </w:p>
    <w:p w14:paraId="03373654" w14:textId="77777777" w:rsidR="00FC58EF" w:rsidRPr="000D067E" w:rsidRDefault="00FC58EF" w:rsidP="00194003">
      <w:pPr>
        <w:rPr>
          <w:color w:val="385623" w:themeColor="accent6" w:themeShade="80"/>
        </w:rPr>
      </w:pPr>
    </w:p>
    <w:p w14:paraId="4869E1B2" w14:textId="77777777" w:rsidR="00FC58EF" w:rsidRPr="000D067E" w:rsidRDefault="00FC58EF" w:rsidP="00194003">
      <w:pPr>
        <w:rPr>
          <w:color w:val="385623" w:themeColor="accent6" w:themeShade="80"/>
        </w:rPr>
      </w:pPr>
    </w:p>
    <w:p w14:paraId="3D02ED80" w14:textId="77777777" w:rsidR="00FC58EF" w:rsidRPr="000D067E" w:rsidRDefault="00FC58EF" w:rsidP="00194003">
      <w:pPr>
        <w:rPr>
          <w:color w:val="385623" w:themeColor="accent6" w:themeShade="80"/>
        </w:rPr>
      </w:pPr>
    </w:p>
    <w:p w14:paraId="18492E44" w14:textId="77777777" w:rsidR="00FC58EF" w:rsidRPr="000D067E" w:rsidRDefault="00FC58EF" w:rsidP="00194003">
      <w:pPr>
        <w:rPr>
          <w:color w:val="385623" w:themeColor="accent6" w:themeShade="80"/>
        </w:rPr>
      </w:pPr>
    </w:p>
    <w:p w14:paraId="441797D4" w14:textId="77777777" w:rsidR="00FC58EF" w:rsidRPr="000D067E" w:rsidRDefault="00FC58EF" w:rsidP="00194003">
      <w:pPr>
        <w:rPr>
          <w:color w:val="385623" w:themeColor="accent6" w:themeShade="80"/>
        </w:rPr>
      </w:pPr>
    </w:p>
    <w:p w14:paraId="25364874" w14:textId="77777777" w:rsidR="00FC58EF" w:rsidRPr="000D067E" w:rsidRDefault="00FC58EF" w:rsidP="00194003">
      <w:pPr>
        <w:rPr>
          <w:color w:val="385623" w:themeColor="accent6" w:themeShade="80"/>
        </w:rPr>
      </w:pPr>
    </w:p>
    <w:p w14:paraId="7409ED9D" w14:textId="77777777" w:rsidR="00FC58EF" w:rsidRPr="000D067E" w:rsidRDefault="00FC58EF" w:rsidP="00194003">
      <w:pPr>
        <w:rPr>
          <w:color w:val="385623" w:themeColor="accent6" w:themeShade="80"/>
        </w:rPr>
      </w:pPr>
    </w:p>
    <w:p w14:paraId="22E77B6A" w14:textId="77777777" w:rsidR="00FC58EF" w:rsidRPr="000D067E" w:rsidRDefault="00FC58EF" w:rsidP="00194003">
      <w:pPr>
        <w:rPr>
          <w:color w:val="385623" w:themeColor="accent6" w:themeShade="80"/>
        </w:rPr>
      </w:pPr>
    </w:p>
    <w:p w14:paraId="471B93E1" w14:textId="77777777" w:rsidR="00FC58EF" w:rsidRPr="000D067E" w:rsidRDefault="00FC58EF" w:rsidP="00194003">
      <w:pPr>
        <w:rPr>
          <w:color w:val="385623" w:themeColor="accent6" w:themeShade="80"/>
        </w:rPr>
      </w:pPr>
    </w:p>
    <w:p w14:paraId="434525FB" w14:textId="77777777" w:rsidR="00FC58EF" w:rsidRPr="000D067E" w:rsidRDefault="00FC58EF" w:rsidP="00194003">
      <w:pPr>
        <w:rPr>
          <w:color w:val="385623" w:themeColor="accent6" w:themeShade="80"/>
        </w:rPr>
      </w:pPr>
    </w:p>
    <w:p w14:paraId="6FB401DD" w14:textId="77777777" w:rsidR="00FC58EF" w:rsidRPr="000D067E" w:rsidRDefault="00FC58EF" w:rsidP="00194003">
      <w:pPr>
        <w:rPr>
          <w:color w:val="385623" w:themeColor="accent6" w:themeShade="80"/>
        </w:rPr>
      </w:pPr>
    </w:p>
    <w:p w14:paraId="27080E8B" w14:textId="77777777" w:rsidR="00FC58EF" w:rsidRPr="000D067E" w:rsidRDefault="00FC58EF" w:rsidP="00194003">
      <w:pPr>
        <w:rPr>
          <w:color w:val="385623" w:themeColor="accent6" w:themeShade="80"/>
        </w:rPr>
      </w:pPr>
    </w:p>
    <w:p w14:paraId="5F0A3FCD" w14:textId="23DA25E9" w:rsidR="00F37465" w:rsidRPr="000D067E" w:rsidRDefault="00E06BB4" w:rsidP="00E06BB4">
      <w:pPr>
        <w:pStyle w:val="Caption"/>
        <w:rPr>
          <w:color w:val="385623" w:themeColor="accent6" w:themeShade="80"/>
        </w:rPr>
      </w:pPr>
      <w:bookmarkStart w:id="85" w:name="_Toc213798426"/>
      <w:r w:rsidRPr="000D067E">
        <w:rPr>
          <w:b/>
          <w:bCs/>
          <w:color w:val="385623" w:themeColor="accent6" w:themeShade="80"/>
        </w:rPr>
        <w:lastRenderedPageBreak/>
        <w:t xml:space="preserve">Table </w:t>
      </w:r>
      <w:r w:rsidR="00EB42CB" w:rsidRPr="000D067E">
        <w:rPr>
          <w:b/>
          <w:bCs/>
          <w:color w:val="385623" w:themeColor="accent6" w:themeShade="80"/>
        </w:rPr>
        <w:fldChar w:fldCharType="begin"/>
      </w:r>
      <w:r w:rsidR="00EB42CB" w:rsidRPr="000D067E">
        <w:rPr>
          <w:b/>
          <w:bCs/>
          <w:color w:val="385623" w:themeColor="accent6" w:themeShade="80"/>
        </w:rPr>
        <w:instrText xml:space="preserve"> STYLEREF 1 \s </w:instrText>
      </w:r>
      <w:r w:rsidR="00EB42CB" w:rsidRPr="000D067E">
        <w:rPr>
          <w:b/>
          <w:bCs/>
          <w:color w:val="385623" w:themeColor="accent6" w:themeShade="80"/>
        </w:rPr>
        <w:fldChar w:fldCharType="separate"/>
      </w:r>
      <w:r w:rsidR="00EB42CB" w:rsidRPr="000D067E">
        <w:rPr>
          <w:b/>
          <w:bCs/>
          <w:noProof/>
          <w:color w:val="385623" w:themeColor="accent6" w:themeShade="80"/>
        </w:rPr>
        <w:t>B</w:t>
      </w:r>
      <w:r w:rsidR="00EB42CB" w:rsidRPr="000D067E">
        <w:rPr>
          <w:b/>
          <w:bCs/>
          <w:color w:val="385623" w:themeColor="accent6" w:themeShade="80"/>
        </w:rPr>
        <w:fldChar w:fldCharType="end"/>
      </w:r>
      <w:r w:rsidR="00EB42CB" w:rsidRPr="000D067E">
        <w:rPr>
          <w:b/>
          <w:bCs/>
          <w:color w:val="385623" w:themeColor="accent6" w:themeShade="80"/>
        </w:rPr>
        <w:t>.</w:t>
      </w:r>
      <w:r w:rsidR="00EB42CB" w:rsidRPr="000D067E">
        <w:rPr>
          <w:b/>
          <w:bCs/>
          <w:color w:val="385623" w:themeColor="accent6" w:themeShade="80"/>
        </w:rPr>
        <w:fldChar w:fldCharType="begin"/>
      </w:r>
      <w:r w:rsidR="00EB42CB" w:rsidRPr="000D067E">
        <w:rPr>
          <w:b/>
          <w:bCs/>
          <w:color w:val="385623" w:themeColor="accent6" w:themeShade="80"/>
        </w:rPr>
        <w:instrText xml:space="preserve"> SEQ Table \* ARABIC \s 1 </w:instrText>
      </w:r>
      <w:r w:rsidR="00EB42CB" w:rsidRPr="000D067E">
        <w:rPr>
          <w:b/>
          <w:bCs/>
          <w:color w:val="385623" w:themeColor="accent6" w:themeShade="80"/>
        </w:rPr>
        <w:fldChar w:fldCharType="separate"/>
      </w:r>
      <w:r w:rsidR="00EB42CB" w:rsidRPr="000D067E">
        <w:rPr>
          <w:b/>
          <w:bCs/>
          <w:noProof/>
          <w:color w:val="385623" w:themeColor="accent6" w:themeShade="80"/>
        </w:rPr>
        <w:t>3</w:t>
      </w:r>
      <w:r w:rsidR="00EB42CB" w:rsidRPr="000D067E">
        <w:rPr>
          <w:b/>
          <w:bCs/>
          <w:color w:val="385623" w:themeColor="accent6" w:themeShade="80"/>
        </w:rPr>
        <w:fldChar w:fldCharType="end"/>
      </w:r>
      <w:r w:rsidRPr="000D067E">
        <w:rPr>
          <w:b/>
          <w:bCs/>
          <w:color w:val="385623" w:themeColor="accent6" w:themeShade="80"/>
        </w:rPr>
        <w:t>.</w:t>
      </w:r>
      <w:r w:rsidR="00F37465" w:rsidRPr="000D067E">
        <w:rPr>
          <w:color w:val="385623" w:themeColor="accent6" w:themeShade="80"/>
        </w:rPr>
        <w:t xml:space="preserve"> Comparison of the principal component analyses (PCA) run with and without </w:t>
      </w:r>
      <w:r w:rsidR="00F37465" w:rsidRPr="000D067E">
        <w:rPr>
          <w:i/>
          <w:color w:val="385623" w:themeColor="accent6" w:themeShade="80"/>
        </w:rPr>
        <w:t>Notiophilus aeneus</w:t>
      </w:r>
      <w:r w:rsidR="00F37465" w:rsidRPr="000D067E">
        <w:rPr>
          <w:color w:val="385623" w:themeColor="accent6" w:themeShade="80"/>
        </w:rPr>
        <w:t>, a species with unusual traits. Traits were listed under “Top loading values” if their loading value was ≥ 0.4. The word “standard” after each trait indicates that these values have been divided by body length prior to running the PCA.</w:t>
      </w:r>
      <w:bookmarkEnd w:id="85"/>
    </w:p>
    <w:tbl>
      <w:tblPr>
        <w:tblStyle w:val="TableGrid"/>
        <w:tblW w:w="0" w:type="auto"/>
        <w:tblBorders>
          <w:left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2039"/>
        <w:gridCol w:w="3256"/>
        <w:gridCol w:w="3335"/>
      </w:tblGrid>
      <w:tr w:rsidR="000D067E" w:rsidRPr="000D067E" w14:paraId="0C0ACFFE" w14:textId="77777777" w:rsidTr="004B5AAC">
        <w:tc>
          <w:tcPr>
            <w:tcW w:w="2547" w:type="dxa"/>
            <w:tcBorders>
              <w:top w:val="single" w:sz="4" w:space="0" w:color="auto"/>
              <w:bottom w:val="single" w:sz="4" w:space="0" w:color="auto"/>
            </w:tcBorders>
          </w:tcPr>
          <w:p w14:paraId="273E9682" w14:textId="77777777" w:rsidR="00F37465" w:rsidRPr="000D067E" w:rsidRDefault="00F37465" w:rsidP="00194003">
            <w:pPr>
              <w:rPr>
                <w:color w:val="385623" w:themeColor="accent6" w:themeShade="80"/>
              </w:rPr>
            </w:pPr>
          </w:p>
        </w:tc>
        <w:tc>
          <w:tcPr>
            <w:tcW w:w="3544" w:type="dxa"/>
            <w:tcBorders>
              <w:top w:val="single" w:sz="4" w:space="0" w:color="auto"/>
              <w:bottom w:val="single" w:sz="4" w:space="0" w:color="auto"/>
            </w:tcBorders>
          </w:tcPr>
          <w:p w14:paraId="2720B672" w14:textId="77777777" w:rsidR="00F37465" w:rsidRPr="000D067E" w:rsidRDefault="00F37465" w:rsidP="00194003">
            <w:pPr>
              <w:rPr>
                <w:b/>
                <w:bCs/>
                <w:color w:val="385623" w:themeColor="accent6" w:themeShade="80"/>
              </w:rPr>
            </w:pPr>
            <w:r w:rsidRPr="000D067E">
              <w:rPr>
                <w:b/>
                <w:bCs/>
                <w:color w:val="385623" w:themeColor="accent6" w:themeShade="80"/>
              </w:rPr>
              <w:t xml:space="preserve">PCA with </w:t>
            </w:r>
            <w:r w:rsidRPr="000D067E">
              <w:rPr>
                <w:b/>
                <w:bCs/>
                <w:i/>
                <w:iCs/>
                <w:color w:val="385623" w:themeColor="accent6" w:themeShade="80"/>
              </w:rPr>
              <w:t>Notiophilus aeneus</w:t>
            </w:r>
          </w:p>
        </w:tc>
        <w:tc>
          <w:tcPr>
            <w:tcW w:w="3259" w:type="dxa"/>
            <w:tcBorders>
              <w:top w:val="single" w:sz="4" w:space="0" w:color="auto"/>
              <w:bottom w:val="single" w:sz="4" w:space="0" w:color="auto"/>
            </w:tcBorders>
          </w:tcPr>
          <w:p w14:paraId="2D03F640" w14:textId="77777777" w:rsidR="00F37465" w:rsidRPr="000D067E" w:rsidRDefault="00F37465" w:rsidP="00194003">
            <w:pPr>
              <w:rPr>
                <w:b/>
                <w:bCs/>
                <w:color w:val="385623" w:themeColor="accent6" w:themeShade="80"/>
              </w:rPr>
            </w:pPr>
            <w:r w:rsidRPr="000D067E">
              <w:rPr>
                <w:b/>
                <w:bCs/>
                <w:color w:val="385623" w:themeColor="accent6" w:themeShade="80"/>
              </w:rPr>
              <w:t xml:space="preserve">PCA excluding </w:t>
            </w:r>
            <w:r w:rsidRPr="000D067E">
              <w:rPr>
                <w:b/>
                <w:bCs/>
                <w:i/>
                <w:iCs/>
                <w:color w:val="385623" w:themeColor="accent6" w:themeShade="80"/>
              </w:rPr>
              <w:t>Notiophilus aeneus</w:t>
            </w:r>
            <w:r w:rsidRPr="000D067E">
              <w:rPr>
                <w:b/>
                <w:bCs/>
                <w:color w:val="385623" w:themeColor="accent6" w:themeShade="80"/>
              </w:rPr>
              <w:t xml:space="preserve"> (used in further analyses)</w:t>
            </w:r>
          </w:p>
        </w:tc>
      </w:tr>
      <w:tr w:rsidR="000D067E" w:rsidRPr="000D067E" w14:paraId="3463B9E7" w14:textId="77777777" w:rsidTr="004B5AAC">
        <w:tc>
          <w:tcPr>
            <w:tcW w:w="2547" w:type="dxa"/>
            <w:tcBorders>
              <w:top w:val="single" w:sz="4" w:space="0" w:color="auto"/>
            </w:tcBorders>
          </w:tcPr>
          <w:p w14:paraId="15D9F57A" w14:textId="77777777" w:rsidR="00F37465" w:rsidRPr="000D067E" w:rsidRDefault="00F37465" w:rsidP="00194003">
            <w:pPr>
              <w:rPr>
                <w:color w:val="385623" w:themeColor="accent6" w:themeShade="80"/>
              </w:rPr>
            </w:pPr>
            <w:r w:rsidRPr="000D067E">
              <w:rPr>
                <w:color w:val="385623" w:themeColor="accent6" w:themeShade="80"/>
              </w:rPr>
              <w:t>Variance explained by PC1</w:t>
            </w:r>
          </w:p>
        </w:tc>
        <w:tc>
          <w:tcPr>
            <w:tcW w:w="3544" w:type="dxa"/>
            <w:tcBorders>
              <w:top w:val="single" w:sz="4" w:space="0" w:color="auto"/>
            </w:tcBorders>
          </w:tcPr>
          <w:p w14:paraId="65AB179E" w14:textId="77777777" w:rsidR="00F37465" w:rsidRPr="000D067E" w:rsidRDefault="00F37465" w:rsidP="00194003">
            <w:pPr>
              <w:rPr>
                <w:color w:val="385623" w:themeColor="accent6" w:themeShade="80"/>
              </w:rPr>
            </w:pPr>
            <w:r w:rsidRPr="000D067E">
              <w:rPr>
                <w:color w:val="385623" w:themeColor="accent6" w:themeShade="80"/>
              </w:rPr>
              <w:t>33.1 %</w:t>
            </w:r>
          </w:p>
        </w:tc>
        <w:tc>
          <w:tcPr>
            <w:tcW w:w="3259" w:type="dxa"/>
            <w:tcBorders>
              <w:top w:val="single" w:sz="4" w:space="0" w:color="auto"/>
            </w:tcBorders>
          </w:tcPr>
          <w:p w14:paraId="6FB6017B" w14:textId="77777777" w:rsidR="00F37465" w:rsidRPr="000D067E" w:rsidRDefault="00F37465" w:rsidP="00194003">
            <w:pPr>
              <w:rPr>
                <w:color w:val="385623" w:themeColor="accent6" w:themeShade="80"/>
              </w:rPr>
            </w:pPr>
            <w:r w:rsidRPr="000D067E">
              <w:rPr>
                <w:color w:val="385623" w:themeColor="accent6" w:themeShade="80"/>
              </w:rPr>
              <w:t>38.7 %</w:t>
            </w:r>
          </w:p>
        </w:tc>
      </w:tr>
      <w:tr w:rsidR="000D067E" w:rsidRPr="000D067E" w14:paraId="0F3E3F69" w14:textId="77777777" w:rsidTr="004B5AAC">
        <w:tc>
          <w:tcPr>
            <w:tcW w:w="2547" w:type="dxa"/>
          </w:tcPr>
          <w:p w14:paraId="70DFB43F" w14:textId="77777777" w:rsidR="00F37465" w:rsidRPr="000D067E" w:rsidRDefault="00F37465" w:rsidP="00194003">
            <w:pPr>
              <w:rPr>
                <w:color w:val="385623" w:themeColor="accent6" w:themeShade="80"/>
              </w:rPr>
            </w:pPr>
            <w:r w:rsidRPr="000D067E">
              <w:rPr>
                <w:color w:val="385623" w:themeColor="accent6" w:themeShade="80"/>
              </w:rPr>
              <w:t>Variance explained by PC2</w:t>
            </w:r>
          </w:p>
        </w:tc>
        <w:tc>
          <w:tcPr>
            <w:tcW w:w="3544" w:type="dxa"/>
          </w:tcPr>
          <w:p w14:paraId="5112D337" w14:textId="77777777" w:rsidR="00F37465" w:rsidRPr="000D067E" w:rsidRDefault="00F37465" w:rsidP="00194003">
            <w:pPr>
              <w:rPr>
                <w:color w:val="385623" w:themeColor="accent6" w:themeShade="80"/>
              </w:rPr>
            </w:pPr>
            <w:r w:rsidRPr="000D067E">
              <w:rPr>
                <w:color w:val="385623" w:themeColor="accent6" w:themeShade="80"/>
              </w:rPr>
              <w:t>30.2 %</w:t>
            </w:r>
          </w:p>
        </w:tc>
        <w:tc>
          <w:tcPr>
            <w:tcW w:w="3259" w:type="dxa"/>
          </w:tcPr>
          <w:p w14:paraId="5A3DC869" w14:textId="77777777" w:rsidR="00F37465" w:rsidRPr="000D067E" w:rsidRDefault="00F37465" w:rsidP="00194003">
            <w:pPr>
              <w:rPr>
                <w:color w:val="385623" w:themeColor="accent6" w:themeShade="80"/>
              </w:rPr>
            </w:pPr>
            <w:r w:rsidRPr="000D067E">
              <w:rPr>
                <w:color w:val="385623" w:themeColor="accent6" w:themeShade="80"/>
              </w:rPr>
              <w:t>26.4 %</w:t>
            </w:r>
          </w:p>
        </w:tc>
      </w:tr>
      <w:tr w:rsidR="000D067E" w:rsidRPr="000D067E" w14:paraId="78854971" w14:textId="77777777" w:rsidTr="004B5AAC">
        <w:tc>
          <w:tcPr>
            <w:tcW w:w="2547" w:type="dxa"/>
          </w:tcPr>
          <w:p w14:paraId="62135BC3" w14:textId="77777777" w:rsidR="00F37465" w:rsidRPr="000D067E" w:rsidRDefault="00F37465" w:rsidP="00194003">
            <w:pPr>
              <w:rPr>
                <w:color w:val="385623" w:themeColor="accent6" w:themeShade="80"/>
              </w:rPr>
            </w:pPr>
            <w:r w:rsidRPr="000D067E">
              <w:rPr>
                <w:color w:val="385623" w:themeColor="accent6" w:themeShade="80"/>
              </w:rPr>
              <w:t>Variance explained by PC3</w:t>
            </w:r>
          </w:p>
        </w:tc>
        <w:tc>
          <w:tcPr>
            <w:tcW w:w="3544" w:type="dxa"/>
          </w:tcPr>
          <w:p w14:paraId="1BB41FA9" w14:textId="77777777" w:rsidR="00F37465" w:rsidRPr="000D067E" w:rsidRDefault="00F37465" w:rsidP="00194003">
            <w:pPr>
              <w:rPr>
                <w:color w:val="385623" w:themeColor="accent6" w:themeShade="80"/>
              </w:rPr>
            </w:pPr>
            <w:r w:rsidRPr="000D067E">
              <w:rPr>
                <w:color w:val="385623" w:themeColor="accent6" w:themeShade="80"/>
              </w:rPr>
              <w:t>14.0 %</w:t>
            </w:r>
          </w:p>
        </w:tc>
        <w:tc>
          <w:tcPr>
            <w:tcW w:w="3259" w:type="dxa"/>
          </w:tcPr>
          <w:p w14:paraId="682F455F" w14:textId="77777777" w:rsidR="00F37465" w:rsidRPr="000D067E" w:rsidRDefault="00F37465" w:rsidP="00194003">
            <w:pPr>
              <w:rPr>
                <w:color w:val="385623" w:themeColor="accent6" w:themeShade="80"/>
              </w:rPr>
            </w:pPr>
            <w:r w:rsidRPr="000D067E">
              <w:rPr>
                <w:color w:val="385623" w:themeColor="accent6" w:themeShade="80"/>
              </w:rPr>
              <w:t>13.6 %</w:t>
            </w:r>
          </w:p>
        </w:tc>
      </w:tr>
      <w:tr w:rsidR="000D067E" w:rsidRPr="000D067E" w14:paraId="6F77A231" w14:textId="77777777" w:rsidTr="004B5AAC">
        <w:tc>
          <w:tcPr>
            <w:tcW w:w="2547" w:type="dxa"/>
          </w:tcPr>
          <w:p w14:paraId="2C5F5E87" w14:textId="77777777" w:rsidR="00F37465" w:rsidRPr="000D067E" w:rsidRDefault="00F37465" w:rsidP="00194003">
            <w:pPr>
              <w:rPr>
                <w:color w:val="385623" w:themeColor="accent6" w:themeShade="80"/>
              </w:rPr>
            </w:pPr>
            <w:r w:rsidRPr="000D067E">
              <w:rPr>
                <w:color w:val="385623" w:themeColor="accent6" w:themeShade="80"/>
              </w:rPr>
              <w:t>Top loading values for PC1</w:t>
            </w:r>
          </w:p>
        </w:tc>
        <w:tc>
          <w:tcPr>
            <w:tcW w:w="3544" w:type="dxa"/>
          </w:tcPr>
          <w:p w14:paraId="61BA18DD" w14:textId="77777777" w:rsidR="00F37465" w:rsidRPr="000D067E" w:rsidRDefault="00F37465" w:rsidP="00194003">
            <w:pPr>
              <w:rPr>
                <w:color w:val="385623" w:themeColor="accent6" w:themeShade="80"/>
              </w:rPr>
            </w:pPr>
            <w:r w:rsidRPr="000D067E">
              <w:rPr>
                <w:color w:val="385623" w:themeColor="accent6" w:themeShade="80"/>
              </w:rPr>
              <w:t xml:space="preserve">antenna_length_standard (+0.53), </w:t>
            </w:r>
          </w:p>
          <w:p w14:paraId="3B58BC7D" w14:textId="77777777" w:rsidR="00F37465" w:rsidRPr="000D067E" w:rsidRDefault="00F37465" w:rsidP="00194003">
            <w:pPr>
              <w:rPr>
                <w:color w:val="385623" w:themeColor="accent6" w:themeShade="80"/>
              </w:rPr>
            </w:pPr>
            <w:r w:rsidRPr="000D067E">
              <w:rPr>
                <w:color w:val="385623" w:themeColor="accent6" w:themeShade="80"/>
              </w:rPr>
              <w:t>pronotum_width_standard (-0.50),</w:t>
            </w:r>
          </w:p>
          <w:p w14:paraId="5643D7F5" w14:textId="77777777" w:rsidR="00F37465" w:rsidRPr="000D067E" w:rsidRDefault="00F37465" w:rsidP="00194003">
            <w:pPr>
              <w:rPr>
                <w:color w:val="385623" w:themeColor="accent6" w:themeShade="80"/>
              </w:rPr>
            </w:pPr>
            <w:r w:rsidRPr="000D067E">
              <w:rPr>
                <w:color w:val="385623" w:themeColor="accent6" w:themeShade="80"/>
              </w:rPr>
              <w:t>rear_leg_length_standard (+0.54)</w:t>
            </w:r>
          </w:p>
        </w:tc>
        <w:tc>
          <w:tcPr>
            <w:tcW w:w="3259" w:type="dxa"/>
          </w:tcPr>
          <w:p w14:paraId="03C0B5F6" w14:textId="77777777" w:rsidR="00F37465" w:rsidRPr="000D067E" w:rsidRDefault="00F37465" w:rsidP="00194003">
            <w:pPr>
              <w:rPr>
                <w:color w:val="385623" w:themeColor="accent6" w:themeShade="80"/>
              </w:rPr>
            </w:pPr>
            <w:r w:rsidRPr="000D067E">
              <w:rPr>
                <w:color w:val="385623" w:themeColor="accent6" w:themeShade="80"/>
              </w:rPr>
              <w:t xml:space="preserve">antenna_length_standard (-0.51), </w:t>
            </w:r>
          </w:p>
          <w:p w14:paraId="13115DAF" w14:textId="77777777" w:rsidR="00F37465" w:rsidRPr="000D067E" w:rsidRDefault="00F37465" w:rsidP="00194003">
            <w:pPr>
              <w:rPr>
                <w:color w:val="385623" w:themeColor="accent6" w:themeShade="80"/>
              </w:rPr>
            </w:pPr>
            <w:r w:rsidRPr="000D067E">
              <w:rPr>
                <w:color w:val="385623" w:themeColor="accent6" w:themeShade="80"/>
              </w:rPr>
              <w:t>pronotum_width_standard (+0.43),</w:t>
            </w:r>
          </w:p>
          <w:p w14:paraId="1C43C8B6" w14:textId="77777777" w:rsidR="00F37465" w:rsidRPr="000D067E" w:rsidRDefault="00F37465" w:rsidP="00194003">
            <w:pPr>
              <w:rPr>
                <w:color w:val="385623" w:themeColor="accent6" w:themeShade="80"/>
              </w:rPr>
            </w:pPr>
            <w:r w:rsidRPr="000D067E">
              <w:rPr>
                <w:color w:val="385623" w:themeColor="accent6" w:themeShade="80"/>
              </w:rPr>
              <w:t>rear_leg_length_standard (-0.45)</w:t>
            </w:r>
          </w:p>
        </w:tc>
      </w:tr>
      <w:tr w:rsidR="000D067E" w:rsidRPr="000D067E" w14:paraId="478853B6" w14:textId="77777777" w:rsidTr="004B5AAC">
        <w:tc>
          <w:tcPr>
            <w:tcW w:w="2547" w:type="dxa"/>
          </w:tcPr>
          <w:p w14:paraId="5B9614DB" w14:textId="77777777" w:rsidR="00F37465" w:rsidRPr="000D067E" w:rsidRDefault="00F37465" w:rsidP="00194003">
            <w:pPr>
              <w:rPr>
                <w:color w:val="385623" w:themeColor="accent6" w:themeShade="80"/>
              </w:rPr>
            </w:pPr>
            <w:r w:rsidRPr="000D067E">
              <w:rPr>
                <w:color w:val="385623" w:themeColor="accent6" w:themeShade="80"/>
              </w:rPr>
              <w:t>Top loading values for PC2</w:t>
            </w:r>
          </w:p>
        </w:tc>
        <w:tc>
          <w:tcPr>
            <w:tcW w:w="3544" w:type="dxa"/>
          </w:tcPr>
          <w:p w14:paraId="27AAF47F" w14:textId="77777777" w:rsidR="00F37465" w:rsidRPr="000D067E" w:rsidRDefault="00F37465" w:rsidP="00194003">
            <w:pPr>
              <w:rPr>
                <w:color w:val="385623" w:themeColor="accent6" w:themeShade="80"/>
              </w:rPr>
            </w:pPr>
            <w:r w:rsidRPr="000D067E">
              <w:rPr>
                <w:color w:val="385623" w:themeColor="accent6" w:themeShade="80"/>
              </w:rPr>
              <w:t>body_length (-0.41),</w:t>
            </w:r>
          </w:p>
          <w:p w14:paraId="647264EE" w14:textId="77777777" w:rsidR="00F37465" w:rsidRPr="000D067E" w:rsidRDefault="00F37465" w:rsidP="00194003">
            <w:pPr>
              <w:rPr>
                <w:color w:val="385623" w:themeColor="accent6" w:themeShade="80"/>
              </w:rPr>
            </w:pPr>
            <w:r w:rsidRPr="000D067E">
              <w:rPr>
                <w:color w:val="385623" w:themeColor="accent6" w:themeShade="80"/>
              </w:rPr>
              <w:t>eye_protrusion_standard (+0.58),</w:t>
            </w:r>
          </w:p>
          <w:p w14:paraId="1396F287" w14:textId="77777777" w:rsidR="00F37465" w:rsidRPr="000D067E" w:rsidRDefault="00F37465" w:rsidP="00194003">
            <w:pPr>
              <w:rPr>
                <w:color w:val="385623" w:themeColor="accent6" w:themeShade="80"/>
              </w:rPr>
            </w:pPr>
            <w:r w:rsidRPr="000D067E">
              <w:rPr>
                <w:color w:val="385623" w:themeColor="accent6" w:themeShade="80"/>
              </w:rPr>
              <w:t>eye_length_standard (+0.59),</w:t>
            </w:r>
          </w:p>
        </w:tc>
        <w:tc>
          <w:tcPr>
            <w:tcW w:w="3259" w:type="dxa"/>
          </w:tcPr>
          <w:p w14:paraId="20E2E662" w14:textId="77777777" w:rsidR="00F37465" w:rsidRPr="000D067E" w:rsidRDefault="00F37465" w:rsidP="00194003">
            <w:pPr>
              <w:rPr>
                <w:color w:val="385623" w:themeColor="accent6" w:themeShade="80"/>
              </w:rPr>
            </w:pPr>
            <w:r w:rsidRPr="000D067E">
              <w:rPr>
                <w:color w:val="385623" w:themeColor="accent6" w:themeShade="80"/>
              </w:rPr>
              <w:t>body_length (-0.50),</w:t>
            </w:r>
          </w:p>
          <w:p w14:paraId="3BAD0010" w14:textId="77777777" w:rsidR="00F37465" w:rsidRPr="000D067E" w:rsidRDefault="00F37465" w:rsidP="00194003">
            <w:pPr>
              <w:rPr>
                <w:color w:val="385623" w:themeColor="accent6" w:themeShade="80"/>
              </w:rPr>
            </w:pPr>
            <w:r w:rsidRPr="000D067E">
              <w:rPr>
                <w:color w:val="385623" w:themeColor="accent6" w:themeShade="80"/>
              </w:rPr>
              <w:t>eye_protrusion_standard (+0.41),</w:t>
            </w:r>
          </w:p>
          <w:p w14:paraId="76E84412" w14:textId="77777777" w:rsidR="00F37465" w:rsidRPr="000D067E" w:rsidRDefault="00F37465" w:rsidP="00194003">
            <w:pPr>
              <w:rPr>
                <w:color w:val="385623" w:themeColor="accent6" w:themeShade="80"/>
              </w:rPr>
            </w:pPr>
            <w:r w:rsidRPr="000D067E">
              <w:rPr>
                <w:color w:val="385623" w:themeColor="accent6" w:themeShade="80"/>
              </w:rPr>
              <w:t>eye_length_standard (+0.48)</w:t>
            </w:r>
          </w:p>
        </w:tc>
      </w:tr>
      <w:tr w:rsidR="00F37465" w:rsidRPr="000D067E" w14:paraId="0665100A" w14:textId="77777777" w:rsidTr="004B5AAC">
        <w:tc>
          <w:tcPr>
            <w:tcW w:w="2547" w:type="dxa"/>
          </w:tcPr>
          <w:p w14:paraId="5400399E" w14:textId="77777777" w:rsidR="00F37465" w:rsidRPr="000D067E" w:rsidRDefault="00F37465" w:rsidP="00194003">
            <w:pPr>
              <w:rPr>
                <w:color w:val="385623" w:themeColor="accent6" w:themeShade="80"/>
              </w:rPr>
            </w:pPr>
            <w:r w:rsidRPr="000D067E">
              <w:rPr>
                <w:color w:val="385623" w:themeColor="accent6" w:themeShade="80"/>
              </w:rPr>
              <w:t>Top loading values for PC3</w:t>
            </w:r>
          </w:p>
        </w:tc>
        <w:tc>
          <w:tcPr>
            <w:tcW w:w="3544" w:type="dxa"/>
          </w:tcPr>
          <w:p w14:paraId="27AF4DB3" w14:textId="77777777" w:rsidR="00F37465" w:rsidRPr="000D067E" w:rsidRDefault="00F37465" w:rsidP="00194003">
            <w:pPr>
              <w:rPr>
                <w:color w:val="385623" w:themeColor="accent6" w:themeShade="80"/>
              </w:rPr>
            </w:pPr>
            <w:r w:rsidRPr="000D067E">
              <w:rPr>
                <w:color w:val="385623" w:themeColor="accent6" w:themeShade="80"/>
              </w:rPr>
              <w:t>abdomen_width_standard (-0.85)</w:t>
            </w:r>
          </w:p>
        </w:tc>
        <w:tc>
          <w:tcPr>
            <w:tcW w:w="3259" w:type="dxa"/>
          </w:tcPr>
          <w:p w14:paraId="0B4483B4" w14:textId="77777777" w:rsidR="00F37465" w:rsidRPr="000D067E" w:rsidRDefault="00F37465" w:rsidP="00194003">
            <w:pPr>
              <w:rPr>
                <w:color w:val="385623" w:themeColor="accent6" w:themeShade="80"/>
              </w:rPr>
            </w:pPr>
            <w:r w:rsidRPr="000D067E">
              <w:rPr>
                <w:color w:val="385623" w:themeColor="accent6" w:themeShade="80"/>
              </w:rPr>
              <w:t>abdomen_width_standard (+0.52)</w:t>
            </w:r>
          </w:p>
          <w:p w14:paraId="5E7D424B" w14:textId="77777777" w:rsidR="00F37465" w:rsidRPr="000D067E" w:rsidRDefault="00F37465" w:rsidP="00194003">
            <w:pPr>
              <w:rPr>
                <w:color w:val="385623" w:themeColor="accent6" w:themeShade="80"/>
              </w:rPr>
            </w:pPr>
            <w:r w:rsidRPr="000D067E">
              <w:rPr>
                <w:color w:val="385623" w:themeColor="accent6" w:themeShade="80"/>
              </w:rPr>
              <w:t>rear_trochanter_length_standard (-0.70)</w:t>
            </w:r>
          </w:p>
        </w:tc>
      </w:tr>
    </w:tbl>
    <w:p w14:paraId="6E250C79" w14:textId="77777777" w:rsidR="00F37465" w:rsidRPr="000D067E" w:rsidRDefault="00F37465" w:rsidP="00194003">
      <w:pPr>
        <w:rPr>
          <w:color w:val="385623" w:themeColor="accent6" w:themeShade="80"/>
        </w:rPr>
      </w:pPr>
    </w:p>
    <w:p w14:paraId="05AA70BC" w14:textId="77777777" w:rsidR="00C159AC" w:rsidRPr="000D067E" w:rsidRDefault="00C159AC" w:rsidP="00312470">
      <w:pPr>
        <w:pStyle w:val="Caption"/>
        <w:rPr>
          <w:b/>
          <w:bCs/>
          <w:color w:val="385623" w:themeColor="accent6" w:themeShade="80"/>
        </w:rPr>
      </w:pPr>
    </w:p>
    <w:p w14:paraId="6029C16A" w14:textId="77777777" w:rsidR="00C159AC" w:rsidRPr="000D067E" w:rsidRDefault="00C159AC" w:rsidP="00312470">
      <w:pPr>
        <w:pStyle w:val="Caption"/>
        <w:rPr>
          <w:b/>
          <w:bCs/>
          <w:color w:val="385623" w:themeColor="accent6" w:themeShade="80"/>
        </w:rPr>
      </w:pPr>
    </w:p>
    <w:p w14:paraId="0B73001C" w14:textId="77777777" w:rsidR="00C159AC" w:rsidRPr="000D067E" w:rsidRDefault="00C159AC" w:rsidP="00312470">
      <w:pPr>
        <w:pStyle w:val="Caption"/>
        <w:rPr>
          <w:b/>
          <w:bCs/>
          <w:color w:val="385623" w:themeColor="accent6" w:themeShade="80"/>
        </w:rPr>
      </w:pPr>
    </w:p>
    <w:p w14:paraId="59D37D79" w14:textId="77777777" w:rsidR="00C159AC" w:rsidRPr="000D067E" w:rsidRDefault="00C159AC" w:rsidP="00312470">
      <w:pPr>
        <w:pStyle w:val="Caption"/>
        <w:rPr>
          <w:b/>
          <w:bCs/>
          <w:color w:val="385623" w:themeColor="accent6" w:themeShade="80"/>
        </w:rPr>
      </w:pPr>
    </w:p>
    <w:p w14:paraId="7B1342A4" w14:textId="77777777" w:rsidR="00C159AC" w:rsidRPr="000D067E" w:rsidRDefault="00C159AC" w:rsidP="00312470">
      <w:pPr>
        <w:pStyle w:val="Caption"/>
        <w:rPr>
          <w:b/>
          <w:bCs/>
          <w:color w:val="385623" w:themeColor="accent6" w:themeShade="80"/>
        </w:rPr>
      </w:pPr>
    </w:p>
    <w:p w14:paraId="2CF08E3B" w14:textId="77777777" w:rsidR="00C159AC" w:rsidRPr="000D067E" w:rsidRDefault="00C159AC" w:rsidP="00312470">
      <w:pPr>
        <w:pStyle w:val="Caption"/>
        <w:rPr>
          <w:b/>
          <w:bCs/>
          <w:color w:val="385623" w:themeColor="accent6" w:themeShade="80"/>
        </w:rPr>
        <w:sectPr w:rsidR="00C159AC" w:rsidRPr="000D067E" w:rsidSect="00A85B59">
          <w:pgSz w:w="12240" w:h="15840"/>
          <w:pgMar w:top="1440" w:right="1440" w:bottom="1440" w:left="2160" w:header="720" w:footer="1584" w:gutter="0"/>
          <w:cols w:space="720"/>
          <w:docGrid w:linePitch="360"/>
        </w:sectPr>
      </w:pPr>
    </w:p>
    <w:p w14:paraId="1E5C6AAE" w14:textId="20EBCD72" w:rsidR="00F37465" w:rsidRPr="000D067E" w:rsidRDefault="00312470" w:rsidP="00312470">
      <w:pPr>
        <w:pStyle w:val="Caption"/>
        <w:rPr>
          <w:color w:val="385623" w:themeColor="accent6" w:themeShade="80"/>
        </w:rPr>
      </w:pPr>
      <w:bookmarkStart w:id="86" w:name="_Toc213798427"/>
      <w:r w:rsidRPr="000D067E">
        <w:rPr>
          <w:b/>
          <w:bCs/>
          <w:color w:val="385623" w:themeColor="accent6" w:themeShade="80"/>
        </w:rPr>
        <w:lastRenderedPageBreak/>
        <w:t xml:space="preserve">Table </w:t>
      </w:r>
      <w:r w:rsidR="00EB42CB" w:rsidRPr="000D067E">
        <w:rPr>
          <w:b/>
          <w:bCs/>
          <w:color w:val="385623" w:themeColor="accent6" w:themeShade="80"/>
        </w:rPr>
        <w:fldChar w:fldCharType="begin"/>
      </w:r>
      <w:r w:rsidR="00EB42CB" w:rsidRPr="000D067E">
        <w:rPr>
          <w:b/>
          <w:bCs/>
          <w:color w:val="385623" w:themeColor="accent6" w:themeShade="80"/>
        </w:rPr>
        <w:instrText xml:space="preserve"> STYLEREF 1 \s </w:instrText>
      </w:r>
      <w:r w:rsidR="00EB42CB" w:rsidRPr="000D067E">
        <w:rPr>
          <w:b/>
          <w:bCs/>
          <w:color w:val="385623" w:themeColor="accent6" w:themeShade="80"/>
        </w:rPr>
        <w:fldChar w:fldCharType="separate"/>
      </w:r>
      <w:r w:rsidR="00EB42CB" w:rsidRPr="000D067E">
        <w:rPr>
          <w:b/>
          <w:bCs/>
          <w:noProof/>
          <w:color w:val="385623" w:themeColor="accent6" w:themeShade="80"/>
        </w:rPr>
        <w:t>B</w:t>
      </w:r>
      <w:r w:rsidR="00EB42CB" w:rsidRPr="000D067E">
        <w:rPr>
          <w:b/>
          <w:bCs/>
          <w:color w:val="385623" w:themeColor="accent6" w:themeShade="80"/>
        </w:rPr>
        <w:fldChar w:fldCharType="end"/>
      </w:r>
      <w:r w:rsidR="00EB42CB" w:rsidRPr="000D067E">
        <w:rPr>
          <w:b/>
          <w:bCs/>
          <w:color w:val="385623" w:themeColor="accent6" w:themeShade="80"/>
        </w:rPr>
        <w:t>.</w:t>
      </w:r>
      <w:r w:rsidR="00EB42CB" w:rsidRPr="000D067E">
        <w:rPr>
          <w:b/>
          <w:bCs/>
          <w:color w:val="385623" w:themeColor="accent6" w:themeShade="80"/>
        </w:rPr>
        <w:fldChar w:fldCharType="begin"/>
      </w:r>
      <w:r w:rsidR="00EB42CB" w:rsidRPr="000D067E">
        <w:rPr>
          <w:b/>
          <w:bCs/>
          <w:color w:val="385623" w:themeColor="accent6" w:themeShade="80"/>
        </w:rPr>
        <w:instrText xml:space="preserve"> SEQ Table \* ARABIC \s 1 </w:instrText>
      </w:r>
      <w:r w:rsidR="00EB42CB" w:rsidRPr="000D067E">
        <w:rPr>
          <w:b/>
          <w:bCs/>
          <w:color w:val="385623" w:themeColor="accent6" w:themeShade="80"/>
        </w:rPr>
        <w:fldChar w:fldCharType="separate"/>
      </w:r>
      <w:r w:rsidR="00EB42CB" w:rsidRPr="000D067E">
        <w:rPr>
          <w:b/>
          <w:bCs/>
          <w:noProof/>
          <w:color w:val="385623" w:themeColor="accent6" w:themeShade="80"/>
        </w:rPr>
        <w:t>4</w:t>
      </w:r>
      <w:r w:rsidR="00EB42CB" w:rsidRPr="000D067E">
        <w:rPr>
          <w:b/>
          <w:bCs/>
          <w:color w:val="385623" w:themeColor="accent6" w:themeShade="80"/>
        </w:rPr>
        <w:fldChar w:fldCharType="end"/>
      </w:r>
      <w:r w:rsidRPr="000D067E">
        <w:rPr>
          <w:b/>
          <w:bCs/>
          <w:color w:val="385623" w:themeColor="accent6" w:themeShade="80"/>
        </w:rPr>
        <w:t>.</w:t>
      </w:r>
      <w:r w:rsidR="00F37465" w:rsidRPr="000D067E">
        <w:rPr>
          <w:b/>
          <w:bCs/>
          <w:color w:val="385623" w:themeColor="accent6" w:themeShade="80"/>
        </w:rPr>
        <w:t xml:space="preserve"> </w:t>
      </w:r>
      <w:r w:rsidR="00F37465" w:rsidRPr="000D067E">
        <w:rPr>
          <w:color w:val="385623" w:themeColor="accent6" w:themeShade="80"/>
        </w:rPr>
        <w:t>Specific definitions of the traits measured for ground beetles in this study. Literature-based traits were</w:t>
      </w:r>
      <w:r w:rsidR="008565E7" w:rsidRPr="000D067E">
        <w:rPr>
          <w:color w:val="385623" w:themeColor="accent6" w:themeShade="80"/>
        </w:rPr>
        <w:t xml:space="preserve"> assigned based on species descriptions in </w:t>
      </w:r>
      <w:r w:rsidR="00F37465" w:rsidRPr="000D067E">
        <w:rPr>
          <w:color w:val="385623" w:themeColor="accent6" w:themeShade="80"/>
        </w:rPr>
        <w:fldChar w:fldCharType="begin"/>
      </w:r>
      <w:r w:rsidR="00F37465" w:rsidRPr="000D067E">
        <w:rPr>
          <w:color w:val="385623" w:themeColor="accent6" w:themeShade="80"/>
        </w:rPr>
        <w:instrText xml:space="preserve"> ADDIN ZOTERO_ITEM CSL_CITATION {"citationID":"nWGvD9Sk","properties":{"formattedCitation":"(Larochelle and Larivi\\uc0\\u232{}re 2003)","plainCitation":"(Larochelle and Larivière 2003)","noteIndex":0},"citationItems":[{"id":312,"uris":["http://zotero.org/groups/5154252/items/CJ2B2WK7"],"itemData":{"id":312,"type":"book","collection-number":"27","collection-title":"Pensoft-series Faunistica","event-place":"Sofia","ISBN":"978-954-642-165-4","language":"eng","number-of-pages":"583","publisher":"Pensoft Publ","publisher-place":"Sofia","source":"K10plus ISBN","title":"A natural history of the ground-beetles (Coleoptera: Carabidae) of America north of Mexico","title-short":"A natural history of the ground-beetles (Coleoptera","author":[{"family":"Larochelle","given":"André"},{"family":"Larivière","given":"Marie-Claude"}],"issued":{"date-parts":[["2003"]]}}}],"schema":"https://github.com/citation-style-language/schema/raw/master/csl-citation.json"} </w:instrText>
      </w:r>
      <w:r w:rsidR="00F37465" w:rsidRPr="000D067E">
        <w:rPr>
          <w:color w:val="385623" w:themeColor="accent6" w:themeShade="80"/>
        </w:rPr>
        <w:fldChar w:fldCharType="separate"/>
      </w:r>
      <w:r w:rsidR="00E56F17" w:rsidRPr="000D067E">
        <w:rPr>
          <w:rFonts w:cs="Times New Roman"/>
          <w:color w:val="385623" w:themeColor="accent6" w:themeShade="80"/>
        </w:rPr>
        <w:t>(Larochelle and Larivière 2003)</w:t>
      </w:r>
      <w:r w:rsidR="00F37465" w:rsidRPr="000D067E">
        <w:rPr>
          <w:color w:val="385623" w:themeColor="accent6" w:themeShade="80"/>
        </w:rPr>
        <w:fldChar w:fldCharType="end"/>
      </w:r>
      <w:r w:rsidR="00F37465" w:rsidRPr="000D067E">
        <w:rPr>
          <w:color w:val="385623" w:themeColor="accent6" w:themeShade="80"/>
        </w:rPr>
        <w:t>. Morphological traits were measured using an ocular micrometer. Sometimes multiple measurements were added to obtain a morphological trait. For example, body length was defined as elytron length + pronotum length + head length.</w:t>
      </w:r>
      <w:bookmarkEnd w:id="86"/>
    </w:p>
    <w:p w14:paraId="5A755E44" w14:textId="77777777" w:rsidR="00F37465" w:rsidRPr="000D067E" w:rsidRDefault="00F37465" w:rsidP="00194003">
      <w:pPr>
        <w:rPr>
          <w:color w:val="385623" w:themeColor="accent6" w:themeShade="80"/>
        </w:rPr>
      </w:pPr>
    </w:p>
    <w:tbl>
      <w:tblPr>
        <w:tblW w:w="131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82"/>
        <w:gridCol w:w="2122"/>
        <w:gridCol w:w="709"/>
        <w:gridCol w:w="7865"/>
      </w:tblGrid>
      <w:tr w:rsidR="000D067E" w:rsidRPr="000D067E" w14:paraId="47FCC4FF" w14:textId="77777777" w:rsidTr="00052AA6">
        <w:trPr>
          <w:trHeight w:val="320"/>
        </w:trPr>
        <w:tc>
          <w:tcPr>
            <w:tcW w:w="2482" w:type="dxa"/>
            <w:noWrap/>
            <w:vAlign w:val="bottom"/>
            <w:hideMark/>
          </w:tcPr>
          <w:p w14:paraId="63AE345D" w14:textId="77777777" w:rsidR="00F37465" w:rsidRPr="000D067E" w:rsidRDefault="00F37465" w:rsidP="00194003">
            <w:pPr>
              <w:rPr>
                <w:b/>
                <w:bCs/>
                <w:color w:val="385623" w:themeColor="accent6" w:themeShade="80"/>
              </w:rPr>
            </w:pPr>
            <w:r w:rsidRPr="000D067E">
              <w:rPr>
                <w:b/>
                <w:bCs/>
                <w:color w:val="385623" w:themeColor="accent6" w:themeShade="80"/>
              </w:rPr>
              <w:t>Literature-based traits</w:t>
            </w:r>
          </w:p>
        </w:tc>
        <w:tc>
          <w:tcPr>
            <w:tcW w:w="2122" w:type="dxa"/>
            <w:noWrap/>
            <w:vAlign w:val="bottom"/>
            <w:hideMark/>
          </w:tcPr>
          <w:p w14:paraId="2D1BAF93" w14:textId="77777777" w:rsidR="00F37465" w:rsidRPr="000D067E" w:rsidRDefault="00F37465" w:rsidP="00194003">
            <w:pPr>
              <w:rPr>
                <w:b/>
                <w:bCs/>
                <w:color w:val="385623" w:themeColor="accent6" w:themeShade="80"/>
              </w:rPr>
            </w:pPr>
          </w:p>
        </w:tc>
        <w:tc>
          <w:tcPr>
            <w:tcW w:w="709" w:type="dxa"/>
            <w:noWrap/>
            <w:vAlign w:val="bottom"/>
            <w:hideMark/>
          </w:tcPr>
          <w:p w14:paraId="1A2B6170" w14:textId="77777777" w:rsidR="00F37465" w:rsidRPr="000D067E" w:rsidRDefault="00F37465" w:rsidP="00194003">
            <w:pPr>
              <w:rPr>
                <w:color w:val="385623" w:themeColor="accent6" w:themeShade="80"/>
              </w:rPr>
            </w:pPr>
          </w:p>
        </w:tc>
        <w:tc>
          <w:tcPr>
            <w:tcW w:w="7865" w:type="dxa"/>
            <w:noWrap/>
            <w:vAlign w:val="bottom"/>
            <w:hideMark/>
          </w:tcPr>
          <w:p w14:paraId="0D45C0A9" w14:textId="77777777" w:rsidR="00F37465" w:rsidRPr="000D067E" w:rsidRDefault="00F37465" w:rsidP="00194003">
            <w:pPr>
              <w:rPr>
                <w:b/>
                <w:bCs/>
                <w:color w:val="385623" w:themeColor="accent6" w:themeShade="80"/>
              </w:rPr>
            </w:pPr>
            <w:r w:rsidRPr="000D067E">
              <w:rPr>
                <w:b/>
                <w:bCs/>
                <w:color w:val="385623" w:themeColor="accent6" w:themeShade="80"/>
              </w:rPr>
              <w:t>Definition</w:t>
            </w:r>
          </w:p>
        </w:tc>
      </w:tr>
      <w:tr w:rsidR="000D067E" w:rsidRPr="000D067E" w14:paraId="04324A0E" w14:textId="77777777" w:rsidTr="00052AA6">
        <w:trPr>
          <w:trHeight w:val="1620"/>
        </w:trPr>
        <w:tc>
          <w:tcPr>
            <w:tcW w:w="2482" w:type="dxa"/>
            <w:noWrap/>
            <w:vAlign w:val="bottom"/>
            <w:hideMark/>
          </w:tcPr>
          <w:p w14:paraId="471E4DEB" w14:textId="77777777" w:rsidR="00F37465" w:rsidRPr="000D067E" w:rsidRDefault="00F37465" w:rsidP="00194003">
            <w:pPr>
              <w:rPr>
                <w:color w:val="385623" w:themeColor="accent6" w:themeShade="80"/>
              </w:rPr>
            </w:pPr>
            <w:r w:rsidRPr="000D067E">
              <w:rPr>
                <w:color w:val="385623" w:themeColor="accent6" w:themeShade="80"/>
              </w:rPr>
              <w:t>Forest_affinity</w:t>
            </w:r>
          </w:p>
        </w:tc>
        <w:tc>
          <w:tcPr>
            <w:tcW w:w="2122" w:type="dxa"/>
            <w:noWrap/>
            <w:vAlign w:val="bottom"/>
            <w:hideMark/>
          </w:tcPr>
          <w:p w14:paraId="709FFDB2" w14:textId="77777777" w:rsidR="00F37465" w:rsidRPr="000D067E" w:rsidRDefault="00F37465" w:rsidP="00194003">
            <w:pPr>
              <w:rPr>
                <w:color w:val="385623" w:themeColor="accent6" w:themeShade="80"/>
              </w:rPr>
            </w:pPr>
          </w:p>
        </w:tc>
        <w:tc>
          <w:tcPr>
            <w:tcW w:w="709" w:type="dxa"/>
            <w:noWrap/>
            <w:vAlign w:val="bottom"/>
            <w:hideMark/>
          </w:tcPr>
          <w:p w14:paraId="44D480E3" w14:textId="77777777" w:rsidR="00F37465" w:rsidRPr="000D067E" w:rsidRDefault="00F37465" w:rsidP="00194003">
            <w:pPr>
              <w:rPr>
                <w:color w:val="385623" w:themeColor="accent6" w:themeShade="80"/>
              </w:rPr>
            </w:pPr>
          </w:p>
        </w:tc>
        <w:tc>
          <w:tcPr>
            <w:tcW w:w="7865" w:type="dxa"/>
            <w:vAlign w:val="bottom"/>
            <w:hideMark/>
          </w:tcPr>
          <w:p w14:paraId="27615B9C" w14:textId="77777777" w:rsidR="00F37465" w:rsidRPr="000D067E" w:rsidRDefault="00F37465" w:rsidP="00194003">
            <w:pPr>
              <w:rPr>
                <w:color w:val="385623" w:themeColor="accent6" w:themeShade="80"/>
              </w:rPr>
            </w:pPr>
            <w:r w:rsidRPr="000D067E">
              <w:rPr>
                <w:color w:val="385623" w:themeColor="accent6" w:themeShade="80"/>
              </w:rPr>
              <w:t>Three options: forest specialist, open habitat, or eurytopic. Mark forest specialist if Larochelle and Lariviere (2003) only mention forested areas and/or shaded ground as a habitat. Mark open habitat if they only mention clearings, pastures, or fields, and/or if they only mention unshaded ground or open habitat. Mark eurytopic if both habitat affinities are mentioned, such as "forest clearings" or "shaded or open ground" or "roads and edges".</w:t>
            </w:r>
          </w:p>
          <w:p w14:paraId="5D042CA9" w14:textId="77777777" w:rsidR="00F37465" w:rsidRPr="000D067E" w:rsidRDefault="00F37465" w:rsidP="00194003">
            <w:pPr>
              <w:rPr>
                <w:color w:val="385623" w:themeColor="accent6" w:themeShade="80"/>
              </w:rPr>
            </w:pPr>
          </w:p>
        </w:tc>
      </w:tr>
      <w:tr w:rsidR="000D067E" w:rsidRPr="000D067E" w14:paraId="37D2AA93" w14:textId="77777777" w:rsidTr="00052AA6">
        <w:trPr>
          <w:trHeight w:val="1160"/>
        </w:trPr>
        <w:tc>
          <w:tcPr>
            <w:tcW w:w="2482" w:type="dxa"/>
            <w:noWrap/>
            <w:vAlign w:val="bottom"/>
            <w:hideMark/>
          </w:tcPr>
          <w:p w14:paraId="184FBBD4" w14:textId="77777777" w:rsidR="00F37465" w:rsidRPr="000D067E" w:rsidRDefault="00F37465" w:rsidP="00194003">
            <w:pPr>
              <w:rPr>
                <w:color w:val="385623" w:themeColor="accent6" w:themeShade="80"/>
              </w:rPr>
            </w:pPr>
            <w:r w:rsidRPr="000D067E">
              <w:rPr>
                <w:color w:val="385623" w:themeColor="accent6" w:themeShade="80"/>
              </w:rPr>
              <w:t>Water_affinity</w:t>
            </w:r>
          </w:p>
        </w:tc>
        <w:tc>
          <w:tcPr>
            <w:tcW w:w="2122" w:type="dxa"/>
            <w:noWrap/>
            <w:vAlign w:val="bottom"/>
            <w:hideMark/>
          </w:tcPr>
          <w:p w14:paraId="45E56518" w14:textId="77777777" w:rsidR="00F37465" w:rsidRPr="000D067E" w:rsidRDefault="00F37465" w:rsidP="00194003">
            <w:pPr>
              <w:rPr>
                <w:color w:val="385623" w:themeColor="accent6" w:themeShade="80"/>
              </w:rPr>
            </w:pPr>
          </w:p>
        </w:tc>
        <w:tc>
          <w:tcPr>
            <w:tcW w:w="709" w:type="dxa"/>
            <w:noWrap/>
            <w:vAlign w:val="bottom"/>
            <w:hideMark/>
          </w:tcPr>
          <w:p w14:paraId="0C642296" w14:textId="77777777" w:rsidR="00F37465" w:rsidRPr="000D067E" w:rsidRDefault="00F37465" w:rsidP="00194003">
            <w:pPr>
              <w:rPr>
                <w:color w:val="385623" w:themeColor="accent6" w:themeShade="80"/>
              </w:rPr>
            </w:pPr>
          </w:p>
        </w:tc>
        <w:tc>
          <w:tcPr>
            <w:tcW w:w="7865" w:type="dxa"/>
            <w:vAlign w:val="bottom"/>
            <w:hideMark/>
          </w:tcPr>
          <w:p w14:paraId="788F984D" w14:textId="77777777" w:rsidR="00F37465" w:rsidRPr="000D067E" w:rsidRDefault="00F37465" w:rsidP="00194003">
            <w:pPr>
              <w:rPr>
                <w:color w:val="385623" w:themeColor="accent6" w:themeShade="80"/>
              </w:rPr>
            </w:pPr>
            <w:r w:rsidRPr="000D067E">
              <w:rPr>
                <w:color w:val="385623" w:themeColor="accent6" w:themeShade="80"/>
              </w:rPr>
              <w:t>Water affinity was coded as 0 for xerophilous species, 1 for hygrophilous species, and 0.5 for intermediate species. If the description mentions wet soil or proximity to waterway or lakes, then mark 1 (hygrophilous). If description mentions moist soil, then 0.5 (intermediate). If description mentions dry soil, then 0 (xerophilous).</w:t>
            </w:r>
          </w:p>
        </w:tc>
      </w:tr>
      <w:tr w:rsidR="000D067E" w:rsidRPr="000D067E" w14:paraId="23D47123" w14:textId="77777777" w:rsidTr="00052AA6">
        <w:trPr>
          <w:trHeight w:val="1290"/>
        </w:trPr>
        <w:tc>
          <w:tcPr>
            <w:tcW w:w="2482" w:type="dxa"/>
            <w:noWrap/>
            <w:vAlign w:val="bottom"/>
            <w:hideMark/>
          </w:tcPr>
          <w:p w14:paraId="27E692C2" w14:textId="77777777" w:rsidR="00F37465" w:rsidRPr="000D067E" w:rsidRDefault="00F37465" w:rsidP="00194003">
            <w:pPr>
              <w:rPr>
                <w:color w:val="385623" w:themeColor="accent6" w:themeShade="80"/>
              </w:rPr>
            </w:pPr>
            <w:r w:rsidRPr="000D067E">
              <w:rPr>
                <w:color w:val="385623" w:themeColor="accent6" w:themeShade="80"/>
              </w:rPr>
              <w:t>Flight_capability</w:t>
            </w:r>
          </w:p>
        </w:tc>
        <w:tc>
          <w:tcPr>
            <w:tcW w:w="2122" w:type="dxa"/>
            <w:noWrap/>
            <w:vAlign w:val="bottom"/>
            <w:hideMark/>
          </w:tcPr>
          <w:p w14:paraId="5398EFA5" w14:textId="77777777" w:rsidR="00F37465" w:rsidRPr="000D067E" w:rsidRDefault="00F37465" w:rsidP="00194003">
            <w:pPr>
              <w:rPr>
                <w:color w:val="385623" w:themeColor="accent6" w:themeShade="80"/>
              </w:rPr>
            </w:pPr>
          </w:p>
        </w:tc>
        <w:tc>
          <w:tcPr>
            <w:tcW w:w="709" w:type="dxa"/>
            <w:noWrap/>
            <w:vAlign w:val="bottom"/>
            <w:hideMark/>
          </w:tcPr>
          <w:p w14:paraId="2D2E7E9C" w14:textId="77777777" w:rsidR="00F37465" w:rsidRPr="000D067E" w:rsidRDefault="00F37465" w:rsidP="00194003">
            <w:pPr>
              <w:rPr>
                <w:color w:val="385623" w:themeColor="accent6" w:themeShade="80"/>
              </w:rPr>
            </w:pPr>
          </w:p>
        </w:tc>
        <w:tc>
          <w:tcPr>
            <w:tcW w:w="7865" w:type="dxa"/>
            <w:vAlign w:val="bottom"/>
            <w:hideMark/>
          </w:tcPr>
          <w:p w14:paraId="6BBBEF33" w14:textId="77777777" w:rsidR="00F37465" w:rsidRPr="000D067E" w:rsidRDefault="00F37465" w:rsidP="00194003">
            <w:pPr>
              <w:rPr>
                <w:color w:val="385623" w:themeColor="accent6" w:themeShade="80"/>
              </w:rPr>
            </w:pPr>
            <w:r w:rsidRPr="000D067E">
              <w:rPr>
                <w:color w:val="385623" w:themeColor="accent6" w:themeShade="80"/>
              </w:rPr>
              <w:t xml:space="preserve">Flight capability was coded as 1 if the species is flight-capable, 0 if the species is flight-incapable, and 0.5 if the species exhibits wing dimorphism. Taken from Larochelle and Lariviere (2003) rather than from the specimens. </w:t>
            </w:r>
          </w:p>
        </w:tc>
      </w:tr>
      <w:tr w:rsidR="000D067E" w:rsidRPr="000D067E" w14:paraId="108FF8BB" w14:textId="77777777" w:rsidTr="00052AA6">
        <w:trPr>
          <w:trHeight w:val="330"/>
        </w:trPr>
        <w:tc>
          <w:tcPr>
            <w:tcW w:w="2482" w:type="dxa"/>
            <w:noWrap/>
            <w:vAlign w:val="bottom"/>
            <w:hideMark/>
          </w:tcPr>
          <w:p w14:paraId="28051E10" w14:textId="77777777" w:rsidR="00F37465" w:rsidRPr="000D067E" w:rsidRDefault="00F37465" w:rsidP="00194003">
            <w:pPr>
              <w:rPr>
                <w:color w:val="385623" w:themeColor="accent6" w:themeShade="80"/>
              </w:rPr>
            </w:pPr>
          </w:p>
        </w:tc>
        <w:tc>
          <w:tcPr>
            <w:tcW w:w="2122" w:type="dxa"/>
            <w:noWrap/>
            <w:vAlign w:val="bottom"/>
            <w:hideMark/>
          </w:tcPr>
          <w:p w14:paraId="675F1730" w14:textId="77777777" w:rsidR="00F37465" w:rsidRPr="000D067E" w:rsidRDefault="00F37465" w:rsidP="00194003">
            <w:pPr>
              <w:rPr>
                <w:color w:val="385623" w:themeColor="accent6" w:themeShade="80"/>
              </w:rPr>
            </w:pPr>
          </w:p>
        </w:tc>
        <w:tc>
          <w:tcPr>
            <w:tcW w:w="709" w:type="dxa"/>
            <w:noWrap/>
            <w:vAlign w:val="bottom"/>
            <w:hideMark/>
          </w:tcPr>
          <w:p w14:paraId="4609824D" w14:textId="77777777" w:rsidR="00F37465" w:rsidRPr="000D067E" w:rsidRDefault="00F37465" w:rsidP="00194003">
            <w:pPr>
              <w:rPr>
                <w:color w:val="385623" w:themeColor="accent6" w:themeShade="80"/>
              </w:rPr>
            </w:pPr>
          </w:p>
        </w:tc>
        <w:tc>
          <w:tcPr>
            <w:tcW w:w="7865" w:type="dxa"/>
            <w:noWrap/>
            <w:vAlign w:val="bottom"/>
            <w:hideMark/>
          </w:tcPr>
          <w:p w14:paraId="75D89318" w14:textId="77777777" w:rsidR="00F37465" w:rsidRPr="000D067E" w:rsidRDefault="00F37465" w:rsidP="00194003">
            <w:pPr>
              <w:rPr>
                <w:color w:val="385623" w:themeColor="accent6" w:themeShade="80"/>
              </w:rPr>
            </w:pPr>
          </w:p>
        </w:tc>
      </w:tr>
      <w:tr w:rsidR="000D067E" w:rsidRPr="000D067E" w14:paraId="0DD9C6A0" w14:textId="77777777" w:rsidTr="00052AA6">
        <w:trPr>
          <w:trHeight w:val="330"/>
        </w:trPr>
        <w:tc>
          <w:tcPr>
            <w:tcW w:w="2482" w:type="dxa"/>
            <w:noWrap/>
            <w:vAlign w:val="bottom"/>
            <w:hideMark/>
          </w:tcPr>
          <w:p w14:paraId="7E45DEE5" w14:textId="77777777" w:rsidR="00F37465" w:rsidRPr="000D067E" w:rsidRDefault="00F37465" w:rsidP="00194003">
            <w:pPr>
              <w:rPr>
                <w:b/>
                <w:bCs/>
                <w:color w:val="385623" w:themeColor="accent6" w:themeShade="80"/>
              </w:rPr>
            </w:pPr>
            <w:r w:rsidRPr="000D067E">
              <w:rPr>
                <w:b/>
                <w:bCs/>
                <w:color w:val="385623" w:themeColor="accent6" w:themeShade="80"/>
              </w:rPr>
              <w:t>Trait</w:t>
            </w:r>
          </w:p>
        </w:tc>
        <w:tc>
          <w:tcPr>
            <w:tcW w:w="2122" w:type="dxa"/>
            <w:noWrap/>
            <w:vAlign w:val="bottom"/>
            <w:hideMark/>
          </w:tcPr>
          <w:p w14:paraId="5984E389" w14:textId="77777777" w:rsidR="00F37465" w:rsidRPr="000D067E" w:rsidRDefault="00F37465" w:rsidP="00194003">
            <w:pPr>
              <w:rPr>
                <w:b/>
                <w:bCs/>
                <w:color w:val="385623" w:themeColor="accent6" w:themeShade="80"/>
              </w:rPr>
            </w:pPr>
            <w:r w:rsidRPr="000D067E">
              <w:rPr>
                <w:b/>
                <w:bCs/>
                <w:color w:val="385623" w:themeColor="accent6" w:themeShade="80"/>
              </w:rPr>
              <w:t>Measured components</w:t>
            </w:r>
          </w:p>
        </w:tc>
        <w:tc>
          <w:tcPr>
            <w:tcW w:w="709" w:type="dxa"/>
            <w:noWrap/>
            <w:vAlign w:val="bottom"/>
            <w:hideMark/>
          </w:tcPr>
          <w:p w14:paraId="5A19F1C8" w14:textId="77777777" w:rsidR="00F37465" w:rsidRPr="000D067E" w:rsidRDefault="00F37465" w:rsidP="00194003">
            <w:pPr>
              <w:rPr>
                <w:b/>
                <w:bCs/>
                <w:color w:val="385623" w:themeColor="accent6" w:themeShade="80"/>
              </w:rPr>
            </w:pPr>
            <w:r w:rsidRPr="000D067E">
              <w:rPr>
                <w:b/>
                <w:bCs/>
                <w:color w:val="385623" w:themeColor="accent6" w:themeShade="80"/>
              </w:rPr>
              <w:t>Unit</w:t>
            </w:r>
          </w:p>
        </w:tc>
        <w:tc>
          <w:tcPr>
            <w:tcW w:w="7865" w:type="dxa"/>
            <w:noWrap/>
            <w:vAlign w:val="bottom"/>
            <w:hideMark/>
          </w:tcPr>
          <w:p w14:paraId="305D7EE4" w14:textId="77777777" w:rsidR="00F37465" w:rsidRPr="000D067E" w:rsidRDefault="00F37465" w:rsidP="00194003">
            <w:pPr>
              <w:rPr>
                <w:b/>
                <w:bCs/>
                <w:color w:val="385623" w:themeColor="accent6" w:themeShade="80"/>
              </w:rPr>
            </w:pPr>
            <w:r w:rsidRPr="000D067E">
              <w:rPr>
                <w:b/>
                <w:bCs/>
                <w:color w:val="385623" w:themeColor="accent6" w:themeShade="80"/>
              </w:rPr>
              <w:t>Definition</w:t>
            </w:r>
          </w:p>
        </w:tc>
      </w:tr>
      <w:tr w:rsidR="000D067E" w:rsidRPr="000D067E" w14:paraId="74C07641" w14:textId="77777777" w:rsidTr="00052AA6">
        <w:trPr>
          <w:trHeight w:val="300"/>
        </w:trPr>
        <w:tc>
          <w:tcPr>
            <w:tcW w:w="2482" w:type="dxa"/>
            <w:noWrap/>
            <w:vAlign w:val="bottom"/>
            <w:hideMark/>
          </w:tcPr>
          <w:p w14:paraId="76A59AC6" w14:textId="77777777" w:rsidR="00F37465" w:rsidRPr="000D067E" w:rsidRDefault="00F37465" w:rsidP="00194003">
            <w:pPr>
              <w:rPr>
                <w:color w:val="385623" w:themeColor="accent6" w:themeShade="80"/>
              </w:rPr>
            </w:pPr>
            <w:r w:rsidRPr="000D067E">
              <w:rPr>
                <w:color w:val="385623" w:themeColor="accent6" w:themeShade="80"/>
              </w:rPr>
              <w:t>Body_length</w:t>
            </w:r>
          </w:p>
        </w:tc>
        <w:tc>
          <w:tcPr>
            <w:tcW w:w="2122" w:type="dxa"/>
            <w:noWrap/>
            <w:vAlign w:val="bottom"/>
            <w:hideMark/>
          </w:tcPr>
          <w:p w14:paraId="4A2F960A" w14:textId="77777777" w:rsidR="00F37465" w:rsidRPr="000D067E" w:rsidRDefault="00F37465" w:rsidP="00194003">
            <w:pPr>
              <w:rPr>
                <w:color w:val="385623" w:themeColor="accent6" w:themeShade="80"/>
              </w:rPr>
            </w:pPr>
          </w:p>
        </w:tc>
        <w:tc>
          <w:tcPr>
            <w:tcW w:w="709" w:type="dxa"/>
            <w:noWrap/>
            <w:vAlign w:val="bottom"/>
            <w:hideMark/>
          </w:tcPr>
          <w:p w14:paraId="1E9BDE11" w14:textId="77777777" w:rsidR="00F37465" w:rsidRPr="000D067E" w:rsidRDefault="00F37465" w:rsidP="00194003">
            <w:pPr>
              <w:rPr>
                <w:color w:val="385623" w:themeColor="accent6" w:themeShade="80"/>
              </w:rPr>
            </w:pPr>
            <w:r w:rsidRPr="000D067E">
              <w:rPr>
                <w:color w:val="385623" w:themeColor="accent6" w:themeShade="80"/>
              </w:rPr>
              <w:t>mm</w:t>
            </w:r>
          </w:p>
        </w:tc>
        <w:tc>
          <w:tcPr>
            <w:tcW w:w="7865" w:type="dxa"/>
            <w:noWrap/>
            <w:vAlign w:val="bottom"/>
            <w:hideMark/>
          </w:tcPr>
          <w:p w14:paraId="5CA3033F" w14:textId="77777777" w:rsidR="00F37465" w:rsidRPr="000D067E" w:rsidRDefault="00F37465" w:rsidP="00194003">
            <w:pPr>
              <w:rPr>
                <w:color w:val="385623" w:themeColor="accent6" w:themeShade="80"/>
              </w:rPr>
            </w:pPr>
            <w:r w:rsidRPr="000D067E">
              <w:rPr>
                <w:color w:val="385623" w:themeColor="accent6" w:themeShade="80"/>
              </w:rPr>
              <w:t>Elytra_length + Pronotum_length + Head_length</w:t>
            </w:r>
          </w:p>
        </w:tc>
      </w:tr>
      <w:tr w:rsidR="000D067E" w:rsidRPr="000D067E" w14:paraId="5F1AA290" w14:textId="77777777" w:rsidTr="00052AA6">
        <w:trPr>
          <w:trHeight w:val="870"/>
        </w:trPr>
        <w:tc>
          <w:tcPr>
            <w:tcW w:w="2482" w:type="dxa"/>
            <w:noWrap/>
            <w:vAlign w:val="bottom"/>
            <w:hideMark/>
          </w:tcPr>
          <w:p w14:paraId="16858ACF" w14:textId="77777777" w:rsidR="00F37465" w:rsidRPr="000D067E" w:rsidRDefault="00F37465" w:rsidP="00194003">
            <w:pPr>
              <w:rPr>
                <w:color w:val="385623" w:themeColor="accent6" w:themeShade="80"/>
              </w:rPr>
            </w:pPr>
          </w:p>
        </w:tc>
        <w:tc>
          <w:tcPr>
            <w:tcW w:w="2122" w:type="dxa"/>
            <w:noWrap/>
            <w:vAlign w:val="bottom"/>
            <w:hideMark/>
          </w:tcPr>
          <w:p w14:paraId="1C2AEFF5" w14:textId="77777777" w:rsidR="00F37465" w:rsidRPr="000D067E" w:rsidRDefault="00F37465" w:rsidP="00194003">
            <w:pPr>
              <w:rPr>
                <w:color w:val="385623" w:themeColor="accent6" w:themeShade="80"/>
              </w:rPr>
            </w:pPr>
            <w:r w:rsidRPr="000D067E">
              <w:rPr>
                <w:color w:val="385623" w:themeColor="accent6" w:themeShade="80"/>
              </w:rPr>
              <w:t>Elytra_length</w:t>
            </w:r>
          </w:p>
        </w:tc>
        <w:tc>
          <w:tcPr>
            <w:tcW w:w="709" w:type="dxa"/>
            <w:noWrap/>
            <w:vAlign w:val="bottom"/>
            <w:hideMark/>
          </w:tcPr>
          <w:p w14:paraId="36444BCB" w14:textId="77777777" w:rsidR="00F37465" w:rsidRPr="000D067E" w:rsidRDefault="00F37465" w:rsidP="00194003">
            <w:pPr>
              <w:rPr>
                <w:color w:val="385623" w:themeColor="accent6" w:themeShade="80"/>
              </w:rPr>
            </w:pPr>
            <w:r w:rsidRPr="000D067E">
              <w:rPr>
                <w:color w:val="385623" w:themeColor="accent6" w:themeShade="80"/>
              </w:rPr>
              <w:t>mm</w:t>
            </w:r>
          </w:p>
        </w:tc>
        <w:tc>
          <w:tcPr>
            <w:tcW w:w="7865" w:type="dxa"/>
            <w:vAlign w:val="bottom"/>
            <w:hideMark/>
          </w:tcPr>
          <w:p w14:paraId="751C70A7" w14:textId="77777777" w:rsidR="00F37465" w:rsidRPr="000D067E" w:rsidRDefault="00F37465" w:rsidP="00194003">
            <w:pPr>
              <w:rPr>
                <w:color w:val="385623" w:themeColor="accent6" w:themeShade="80"/>
              </w:rPr>
            </w:pPr>
            <w:r w:rsidRPr="000D067E">
              <w:rPr>
                <w:color w:val="385623" w:themeColor="accent6" w:themeShade="80"/>
              </w:rPr>
              <w:t>Distance, along 1st elytral interval, from posterior edge of pronotum to posterior edge of elytra - not including the abdomen if it extends past elytra. The anterior 1/2 of the elytra should be horizontal.</w:t>
            </w:r>
          </w:p>
        </w:tc>
      </w:tr>
      <w:tr w:rsidR="000D067E" w:rsidRPr="000D067E" w14:paraId="4DB431CF" w14:textId="77777777" w:rsidTr="00052AA6">
        <w:trPr>
          <w:trHeight w:val="970"/>
        </w:trPr>
        <w:tc>
          <w:tcPr>
            <w:tcW w:w="2482" w:type="dxa"/>
            <w:noWrap/>
            <w:vAlign w:val="bottom"/>
            <w:hideMark/>
          </w:tcPr>
          <w:p w14:paraId="1BDB5DBC" w14:textId="77777777" w:rsidR="00F37465" w:rsidRPr="000D067E" w:rsidRDefault="00F37465" w:rsidP="00194003">
            <w:pPr>
              <w:rPr>
                <w:color w:val="385623" w:themeColor="accent6" w:themeShade="80"/>
              </w:rPr>
            </w:pPr>
          </w:p>
        </w:tc>
        <w:tc>
          <w:tcPr>
            <w:tcW w:w="2122" w:type="dxa"/>
            <w:noWrap/>
            <w:vAlign w:val="bottom"/>
            <w:hideMark/>
          </w:tcPr>
          <w:p w14:paraId="49A7AC98" w14:textId="77777777" w:rsidR="00F37465" w:rsidRPr="000D067E" w:rsidRDefault="00F37465" w:rsidP="00194003">
            <w:pPr>
              <w:rPr>
                <w:color w:val="385623" w:themeColor="accent6" w:themeShade="80"/>
              </w:rPr>
            </w:pPr>
            <w:r w:rsidRPr="000D067E">
              <w:rPr>
                <w:color w:val="385623" w:themeColor="accent6" w:themeShade="80"/>
              </w:rPr>
              <w:t>Pronotum_length</w:t>
            </w:r>
          </w:p>
        </w:tc>
        <w:tc>
          <w:tcPr>
            <w:tcW w:w="709" w:type="dxa"/>
            <w:noWrap/>
            <w:vAlign w:val="bottom"/>
            <w:hideMark/>
          </w:tcPr>
          <w:p w14:paraId="40951F02" w14:textId="77777777" w:rsidR="00F37465" w:rsidRPr="000D067E" w:rsidRDefault="00F37465" w:rsidP="00194003">
            <w:pPr>
              <w:rPr>
                <w:color w:val="385623" w:themeColor="accent6" w:themeShade="80"/>
              </w:rPr>
            </w:pPr>
            <w:r w:rsidRPr="000D067E">
              <w:rPr>
                <w:color w:val="385623" w:themeColor="accent6" w:themeShade="80"/>
              </w:rPr>
              <w:t>mm</w:t>
            </w:r>
          </w:p>
        </w:tc>
        <w:tc>
          <w:tcPr>
            <w:tcW w:w="7865" w:type="dxa"/>
            <w:noWrap/>
            <w:vAlign w:val="bottom"/>
            <w:hideMark/>
          </w:tcPr>
          <w:p w14:paraId="33D356C2" w14:textId="77777777" w:rsidR="00F37465" w:rsidRPr="000D067E" w:rsidRDefault="00F37465" w:rsidP="00194003">
            <w:pPr>
              <w:rPr>
                <w:color w:val="385623" w:themeColor="accent6" w:themeShade="80"/>
              </w:rPr>
            </w:pPr>
            <w:r w:rsidRPr="000D067E">
              <w:rPr>
                <w:color w:val="385623" w:themeColor="accent6" w:themeShade="80"/>
              </w:rPr>
              <w:t>Distance, along midline, from anterior to posterior end of pronotum</w:t>
            </w:r>
          </w:p>
        </w:tc>
      </w:tr>
      <w:tr w:rsidR="000D067E" w:rsidRPr="000D067E" w14:paraId="383AC0A3" w14:textId="77777777" w:rsidTr="00052AA6">
        <w:trPr>
          <w:trHeight w:val="1160"/>
        </w:trPr>
        <w:tc>
          <w:tcPr>
            <w:tcW w:w="2482" w:type="dxa"/>
            <w:noWrap/>
            <w:vAlign w:val="bottom"/>
            <w:hideMark/>
          </w:tcPr>
          <w:p w14:paraId="14E7AA2B" w14:textId="77777777" w:rsidR="00F37465" w:rsidRPr="000D067E" w:rsidRDefault="00F37465" w:rsidP="00194003">
            <w:pPr>
              <w:rPr>
                <w:color w:val="385623" w:themeColor="accent6" w:themeShade="80"/>
              </w:rPr>
            </w:pPr>
          </w:p>
        </w:tc>
        <w:tc>
          <w:tcPr>
            <w:tcW w:w="2122" w:type="dxa"/>
            <w:noWrap/>
            <w:vAlign w:val="bottom"/>
            <w:hideMark/>
          </w:tcPr>
          <w:p w14:paraId="1677F08A" w14:textId="77777777" w:rsidR="00F37465" w:rsidRPr="000D067E" w:rsidRDefault="00F37465" w:rsidP="00194003">
            <w:pPr>
              <w:rPr>
                <w:color w:val="385623" w:themeColor="accent6" w:themeShade="80"/>
              </w:rPr>
            </w:pPr>
            <w:r w:rsidRPr="000D067E">
              <w:rPr>
                <w:color w:val="385623" w:themeColor="accent6" w:themeShade="80"/>
              </w:rPr>
              <w:t>Head_length</w:t>
            </w:r>
          </w:p>
        </w:tc>
        <w:tc>
          <w:tcPr>
            <w:tcW w:w="709" w:type="dxa"/>
            <w:noWrap/>
            <w:vAlign w:val="bottom"/>
            <w:hideMark/>
          </w:tcPr>
          <w:p w14:paraId="1253AB76" w14:textId="77777777" w:rsidR="00F37465" w:rsidRPr="000D067E" w:rsidRDefault="00F37465" w:rsidP="00194003">
            <w:pPr>
              <w:rPr>
                <w:color w:val="385623" w:themeColor="accent6" w:themeShade="80"/>
              </w:rPr>
            </w:pPr>
            <w:r w:rsidRPr="000D067E">
              <w:rPr>
                <w:color w:val="385623" w:themeColor="accent6" w:themeShade="80"/>
              </w:rPr>
              <w:t>mm</w:t>
            </w:r>
          </w:p>
        </w:tc>
        <w:tc>
          <w:tcPr>
            <w:tcW w:w="7865" w:type="dxa"/>
            <w:vAlign w:val="bottom"/>
            <w:hideMark/>
          </w:tcPr>
          <w:p w14:paraId="2EE592BA" w14:textId="77777777" w:rsidR="00F37465" w:rsidRPr="000D067E" w:rsidRDefault="00F37465" w:rsidP="00194003">
            <w:pPr>
              <w:rPr>
                <w:color w:val="385623" w:themeColor="accent6" w:themeShade="80"/>
              </w:rPr>
            </w:pPr>
            <w:r w:rsidRPr="000D067E">
              <w:rPr>
                <w:color w:val="385623" w:themeColor="accent6" w:themeShade="80"/>
              </w:rPr>
              <w:t>Distance from tip of mandibles to anterior end of pronotum (follows Bousquet 2010). If mandibles are unequal in length, I'm taking the distance from the longer of the mandibles. I'm pitching the beetle up so that the mandibles are at roughly the same height as the frons.</w:t>
            </w:r>
          </w:p>
        </w:tc>
      </w:tr>
      <w:tr w:rsidR="000D067E" w:rsidRPr="000D067E" w14:paraId="16DA4DAD" w14:textId="77777777" w:rsidTr="00052AA6">
        <w:trPr>
          <w:trHeight w:val="620"/>
        </w:trPr>
        <w:tc>
          <w:tcPr>
            <w:tcW w:w="2482" w:type="dxa"/>
            <w:noWrap/>
            <w:vAlign w:val="bottom"/>
            <w:hideMark/>
          </w:tcPr>
          <w:p w14:paraId="40FD099A" w14:textId="77777777" w:rsidR="00F37465" w:rsidRPr="000D067E" w:rsidRDefault="00F37465" w:rsidP="00194003">
            <w:pPr>
              <w:rPr>
                <w:color w:val="385623" w:themeColor="accent6" w:themeShade="80"/>
              </w:rPr>
            </w:pPr>
          </w:p>
        </w:tc>
        <w:tc>
          <w:tcPr>
            <w:tcW w:w="2122" w:type="dxa"/>
            <w:noWrap/>
            <w:vAlign w:val="bottom"/>
            <w:hideMark/>
          </w:tcPr>
          <w:p w14:paraId="4666315C" w14:textId="77777777" w:rsidR="00F37465" w:rsidRPr="000D067E" w:rsidRDefault="00F37465" w:rsidP="00194003">
            <w:pPr>
              <w:rPr>
                <w:color w:val="385623" w:themeColor="accent6" w:themeShade="80"/>
              </w:rPr>
            </w:pPr>
          </w:p>
        </w:tc>
        <w:tc>
          <w:tcPr>
            <w:tcW w:w="709" w:type="dxa"/>
            <w:noWrap/>
            <w:vAlign w:val="bottom"/>
            <w:hideMark/>
          </w:tcPr>
          <w:p w14:paraId="59807D26" w14:textId="77777777" w:rsidR="00F37465" w:rsidRPr="000D067E" w:rsidRDefault="00F37465" w:rsidP="00194003">
            <w:pPr>
              <w:rPr>
                <w:color w:val="385623" w:themeColor="accent6" w:themeShade="80"/>
              </w:rPr>
            </w:pPr>
          </w:p>
        </w:tc>
        <w:tc>
          <w:tcPr>
            <w:tcW w:w="7865" w:type="dxa"/>
            <w:noWrap/>
            <w:vAlign w:val="bottom"/>
            <w:hideMark/>
          </w:tcPr>
          <w:p w14:paraId="314DF5C5" w14:textId="77777777" w:rsidR="00F37465" w:rsidRPr="000D067E" w:rsidRDefault="00F37465" w:rsidP="00194003">
            <w:pPr>
              <w:rPr>
                <w:color w:val="385623" w:themeColor="accent6" w:themeShade="80"/>
              </w:rPr>
            </w:pPr>
          </w:p>
        </w:tc>
      </w:tr>
      <w:tr w:rsidR="000D067E" w:rsidRPr="000D067E" w14:paraId="1F263EAE" w14:textId="77777777" w:rsidTr="00052AA6">
        <w:trPr>
          <w:trHeight w:val="870"/>
        </w:trPr>
        <w:tc>
          <w:tcPr>
            <w:tcW w:w="2482" w:type="dxa"/>
            <w:noWrap/>
            <w:vAlign w:val="bottom"/>
            <w:hideMark/>
          </w:tcPr>
          <w:p w14:paraId="4FE2A7C9" w14:textId="77777777" w:rsidR="00F37465" w:rsidRPr="000D067E" w:rsidRDefault="00F37465" w:rsidP="00194003">
            <w:pPr>
              <w:rPr>
                <w:color w:val="385623" w:themeColor="accent6" w:themeShade="80"/>
              </w:rPr>
            </w:pPr>
            <w:r w:rsidRPr="000D067E">
              <w:rPr>
                <w:color w:val="385623" w:themeColor="accent6" w:themeShade="80"/>
              </w:rPr>
              <w:t>Antenna_length</w:t>
            </w:r>
          </w:p>
        </w:tc>
        <w:tc>
          <w:tcPr>
            <w:tcW w:w="2122" w:type="dxa"/>
            <w:noWrap/>
            <w:vAlign w:val="bottom"/>
            <w:hideMark/>
          </w:tcPr>
          <w:p w14:paraId="454B9DDD" w14:textId="77777777" w:rsidR="00F37465" w:rsidRPr="000D067E" w:rsidRDefault="00F37465" w:rsidP="00194003">
            <w:pPr>
              <w:rPr>
                <w:color w:val="385623" w:themeColor="accent6" w:themeShade="80"/>
              </w:rPr>
            </w:pPr>
          </w:p>
        </w:tc>
        <w:tc>
          <w:tcPr>
            <w:tcW w:w="709" w:type="dxa"/>
            <w:noWrap/>
            <w:vAlign w:val="bottom"/>
            <w:hideMark/>
          </w:tcPr>
          <w:p w14:paraId="00F40AF2" w14:textId="77777777" w:rsidR="00F37465" w:rsidRPr="000D067E" w:rsidRDefault="00F37465" w:rsidP="00194003">
            <w:pPr>
              <w:rPr>
                <w:color w:val="385623" w:themeColor="accent6" w:themeShade="80"/>
              </w:rPr>
            </w:pPr>
            <w:r w:rsidRPr="000D067E">
              <w:rPr>
                <w:color w:val="385623" w:themeColor="accent6" w:themeShade="80"/>
              </w:rPr>
              <w:t>mm</w:t>
            </w:r>
          </w:p>
        </w:tc>
        <w:tc>
          <w:tcPr>
            <w:tcW w:w="7865" w:type="dxa"/>
            <w:vAlign w:val="bottom"/>
            <w:hideMark/>
          </w:tcPr>
          <w:p w14:paraId="2D54895B" w14:textId="77777777" w:rsidR="00F37465" w:rsidRPr="000D067E" w:rsidRDefault="00F37465" w:rsidP="00194003">
            <w:pPr>
              <w:rPr>
                <w:color w:val="385623" w:themeColor="accent6" w:themeShade="80"/>
              </w:rPr>
            </w:pPr>
            <w:r w:rsidRPr="000D067E">
              <w:rPr>
                <w:color w:val="385623" w:themeColor="accent6" w:themeShade="80"/>
              </w:rPr>
              <w:t>Distance from the base to tip of antenna. Choose the left or right antenna depending on which is less curved and which one is not missing any segments. If necessary, divide the antenna into parts and add up the lengths.</w:t>
            </w:r>
          </w:p>
        </w:tc>
      </w:tr>
      <w:tr w:rsidR="000D067E" w:rsidRPr="000D067E" w14:paraId="4CC3C523" w14:textId="77777777" w:rsidTr="00052AA6">
        <w:trPr>
          <w:trHeight w:val="290"/>
        </w:trPr>
        <w:tc>
          <w:tcPr>
            <w:tcW w:w="2482" w:type="dxa"/>
            <w:noWrap/>
            <w:vAlign w:val="bottom"/>
            <w:hideMark/>
          </w:tcPr>
          <w:p w14:paraId="193F574B" w14:textId="77777777" w:rsidR="00F37465" w:rsidRPr="000D067E" w:rsidRDefault="00F37465" w:rsidP="00194003">
            <w:pPr>
              <w:rPr>
                <w:color w:val="385623" w:themeColor="accent6" w:themeShade="80"/>
              </w:rPr>
            </w:pPr>
          </w:p>
        </w:tc>
        <w:tc>
          <w:tcPr>
            <w:tcW w:w="2122" w:type="dxa"/>
            <w:noWrap/>
            <w:vAlign w:val="bottom"/>
            <w:hideMark/>
          </w:tcPr>
          <w:p w14:paraId="2E048B50" w14:textId="77777777" w:rsidR="00F37465" w:rsidRPr="000D067E" w:rsidRDefault="00F37465" w:rsidP="00194003">
            <w:pPr>
              <w:rPr>
                <w:color w:val="385623" w:themeColor="accent6" w:themeShade="80"/>
              </w:rPr>
            </w:pPr>
          </w:p>
        </w:tc>
        <w:tc>
          <w:tcPr>
            <w:tcW w:w="709" w:type="dxa"/>
            <w:noWrap/>
            <w:vAlign w:val="bottom"/>
            <w:hideMark/>
          </w:tcPr>
          <w:p w14:paraId="7F613A96" w14:textId="77777777" w:rsidR="00F37465" w:rsidRPr="000D067E" w:rsidRDefault="00F37465" w:rsidP="00194003">
            <w:pPr>
              <w:rPr>
                <w:color w:val="385623" w:themeColor="accent6" w:themeShade="80"/>
              </w:rPr>
            </w:pPr>
          </w:p>
        </w:tc>
        <w:tc>
          <w:tcPr>
            <w:tcW w:w="7865" w:type="dxa"/>
            <w:noWrap/>
            <w:vAlign w:val="bottom"/>
            <w:hideMark/>
          </w:tcPr>
          <w:p w14:paraId="50118FBA" w14:textId="77777777" w:rsidR="00F37465" w:rsidRPr="000D067E" w:rsidRDefault="00F37465" w:rsidP="00194003">
            <w:pPr>
              <w:rPr>
                <w:color w:val="385623" w:themeColor="accent6" w:themeShade="80"/>
              </w:rPr>
            </w:pPr>
          </w:p>
        </w:tc>
      </w:tr>
      <w:tr w:rsidR="000D067E" w:rsidRPr="000D067E" w14:paraId="4D4FED69" w14:textId="77777777" w:rsidTr="00052AA6">
        <w:trPr>
          <w:trHeight w:val="290"/>
        </w:trPr>
        <w:tc>
          <w:tcPr>
            <w:tcW w:w="2482" w:type="dxa"/>
            <w:noWrap/>
            <w:vAlign w:val="bottom"/>
            <w:hideMark/>
          </w:tcPr>
          <w:p w14:paraId="0D6E9F24" w14:textId="77777777" w:rsidR="00F37465" w:rsidRPr="000D067E" w:rsidRDefault="00F37465" w:rsidP="00194003">
            <w:pPr>
              <w:rPr>
                <w:color w:val="385623" w:themeColor="accent6" w:themeShade="80"/>
              </w:rPr>
            </w:pPr>
            <w:r w:rsidRPr="000D067E">
              <w:rPr>
                <w:color w:val="385623" w:themeColor="accent6" w:themeShade="80"/>
              </w:rPr>
              <w:t>Eye_protrusion</w:t>
            </w:r>
          </w:p>
        </w:tc>
        <w:tc>
          <w:tcPr>
            <w:tcW w:w="2122" w:type="dxa"/>
            <w:noWrap/>
            <w:vAlign w:val="bottom"/>
            <w:hideMark/>
          </w:tcPr>
          <w:p w14:paraId="67DBF03B" w14:textId="77777777" w:rsidR="00F37465" w:rsidRPr="000D067E" w:rsidRDefault="00F37465" w:rsidP="00194003">
            <w:pPr>
              <w:rPr>
                <w:color w:val="385623" w:themeColor="accent6" w:themeShade="80"/>
              </w:rPr>
            </w:pPr>
          </w:p>
        </w:tc>
        <w:tc>
          <w:tcPr>
            <w:tcW w:w="709" w:type="dxa"/>
            <w:noWrap/>
            <w:vAlign w:val="bottom"/>
            <w:hideMark/>
          </w:tcPr>
          <w:p w14:paraId="7B9C048F" w14:textId="77777777" w:rsidR="00F37465" w:rsidRPr="000D067E" w:rsidRDefault="00F37465" w:rsidP="00194003">
            <w:pPr>
              <w:rPr>
                <w:color w:val="385623" w:themeColor="accent6" w:themeShade="80"/>
              </w:rPr>
            </w:pPr>
            <w:r w:rsidRPr="000D067E">
              <w:rPr>
                <w:color w:val="385623" w:themeColor="accent6" w:themeShade="80"/>
              </w:rPr>
              <w:t>mm</w:t>
            </w:r>
          </w:p>
        </w:tc>
        <w:tc>
          <w:tcPr>
            <w:tcW w:w="7865" w:type="dxa"/>
            <w:noWrap/>
            <w:vAlign w:val="bottom"/>
            <w:hideMark/>
          </w:tcPr>
          <w:p w14:paraId="2B67EF31" w14:textId="77777777" w:rsidR="00F37465" w:rsidRPr="000D067E" w:rsidRDefault="00F37465" w:rsidP="00194003">
            <w:pPr>
              <w:rPr>
                <w:color w:val="385623" w:themeColor="accent6" w:themeShade="80"/>
              </w:rPr>
            </w:pPr>
            <w:r w:rsidRPr="000D067E">
              <w:rPr>
                <w:color w:val="385623" w:themeColor="accent6" w:themeShade="80"/>
              </w:rPr>
              <w:t>Outer_eye_distance - Inner_eye_distance</w:t>
            </w:r>
          </w:p>
        </w:tc>
      </w:tr>
      <w:tr w:rsidR="000D067E" w:rsidRPr="000D067E" w14:paraId="537BABD6" w14:textId="77777777" w:rsidTr="00052AA6">
        <w:trPr>
          <w:trHeight w:val="580"/>
        </w:trPr>
        <w:tc>
          <w:tcPr>
            <w:tcW w:w="2482" w:type="dxa"/>
            <w:noWrap/>
            <w:vAlign w:val="bottom"/>
            <w:hideMark/>
          </w:tcPr>
          <w:p w14:paraId="0E53C158" w14:textId="77777777" w:rsidR="00F37465" w:rsidRPr="000D067E" w:rsidRDefault="00F37465" w:rsidP="00194003">
            <w:pPr>
              <w:rPr>
                <w:color w:val="385623" w:themeColor="accent6" w:themeShade="80"/>
              </w:rPr>
            </w:pPr>
          </w:p>
        </w:tc>
        <w:tc>
          <w:tcPr>
            <w:tcW w:w="2122" w:type="dxa"/>
            <w:noWrap/>
            <w:vAlign w:val="bottom"/>
            <w:hideMark/>
          </w:tcPr>
          <w:p w14:paraId="3E2D0B89" w14:textId="77777777" w:rsidR="00F37465" w:rsidRPr="000D067E" w:rsidRDefault="00F37465" w:rsidP="00194003">
            <w:pPr>
              <w:rPr>
                <w:color w:val="385623" w:themeColor="accent6" w:themeShade="80"/>
              </w:rPr>
            </w:pPr>
            <w:r w:rsidRPr="000D067E">
              <w:rPr>
                <w:color w:val="385623" w:themeColor="accent6" w:themeShade="80"/>
              </w:rPr>
              <w:t>Outer_eye_distance</w:t>
            </w:r>
          </w:p>
        </w:tc>
        <w:tc>
          <w:tcPr>
            <w:tcW w:w="709" w:type="dxa"/>
            <w:noWrap/>
            <w:vAlign w:val="bottom"/>
            <w:hideMark/>
          </w:tcPr>
          <w:p w14:paraId="612053F2" w14:textId="77777777" w:rsidR="00F37465" w:rsidRPr="000D067E" w:rsidRDefault="00F37465" w:rsidP="00194003">
            <w:pPr>
              <w:rPr>
                <w:color w:val="385623" w:themeColor="accent6" w:themeShade="80"/>
              </w:rPr>
            </w:pPr>
            <w:r w:rsidRPr="000D067E">
              <w:rPr>
                <w:color w:val="385623" w:themeColor="accent6" w:themeShade="80"/>
              </w:rPr>
              <w:t>mm</w:t>
            </w:r>
          </w:p>
        </w:tc>
        <w:tc>
          <w:tcPr>
            <w:tcW w:w="7865" w:type="dxa"/>
            <w:vAlign w:val="bottom"/>
            <w:hideMark/>
          </w:tcPr>
          <w:p w14:paraId="30414833" w14:textId="77777777" w:rsidR="00F37465" w:rsidRPr="000D067E" w:rsidRDefault="00F37465" w:rsidP="00194003">
            <w:pPr>
              <w:rPr>
                <w:color w:val="385623" w:themeColor="accent6" w:themeShade="80"/>
              </w:rPr>
            </w:pPr>
            <w:r w:rsidRPr="000D067E">
              <w:rPr>
                <w:color w:val="385623" w:themeColor="accent6" w:themeShade="80"/>
              </w:rPr>
              <w:t xml:space="preserve">Distance between apical sides of each compound eye, EVEN if the head behind or around the eyes is slightly wider than the measured distance (example: </w:t>
            </w:r>
            <w:r w:rsidRPr="000D067E">
              <w:rPr>
                <w:i/>
                <w:iCs/>
                <w:color w:val="385623" w:themeColor="accent6" w:themeShade="80"/>
              </w:rPr>
              <w:t>Pterostichus rostratus</w:t>
            </w:r>
            <w:r w:rsidRPr="000D067E">
              <w:rPr>
                <w:color w:val="385623" w:themeColor="accent6" w:themeShade="80"/>
              </w:rPr>
              <w:t>)</w:t>
            </w:r>
          </w:p>
        </w:tc>
      </w:tr>
      <w:tr w:rsidR="000D067E" w:rsidRPr="000D067E" w14:paraId="0C0F1634" w14:textId="77777777" w:rsidTr="00052AA6">
        <w:trPr>
          <w:trHeight w:val="580"/>
        </w:trPr>
        <w:tc>
          <w:tcPr>
            <w:tcW w:w="2482" w:type="dxa"/>
            <w:noWrap/>
            <w:vAlign w:val="bottom"/>
            <w:hideMark/>
          </w:tcPr>
          <w:p w14:paraId="4A7C0C61" w14:textId="77777777" w:rsidR="00F37465" w:rsidRPr="000D067E" w:rsidRDefault="00F37465" w:rsidP="00194003">
            <w:pPr>
              <w:rPr>
                <w:color w:val="385623" w:themeColor="accent6" w:themeShade="80"/>
              </w:rPr>
            </w:pPr>
          </w:p>
        </w:tc>
        <w:tc>
          <w:tcPr>
            <w:tcW w:w="2122" w:type="dxa"/>
            <w:noWrap/>
            <w:vAlign w:val="bottom"/>
            <w:hideMark/>
          </w:tcPr>
          <w:p w14:paraId="13F3C4B3" w14:textId="77777777" w:rsidR="00F37465" w:rsidRPr="000D067E" w:rsidRDefault="00F37465" w:rsidP="00194003">
            <w:pPr>
              <w:rPr>
                <w:color w:val="385623" w:themeColor="accent6" w:themeShade="80"/>
              </w:rPr>
            </w:pPr>
            <w:r w:rsidRPr="000D067E">
              <w:rPr>
                <w:color w:val="385623" w:themeColor="accent6" w:themeShade="80"/>
              </w:rPr>
              <w:t>Inner_eye_distance</w:t>
            </w:r>
          </w:p>
        </w:tc>
        <w:tc>
          <w:tcPr>
            <w:tcW w:w="709" w:type="dxa"/>
            <w:noWrap/>
            <w:vAlign w:val="bottom"/>
            <w:hideMark/>
          </w:tcPr>
          <w:p w14:paraId="09CDCA3E" w14:textId="77777777" w:rsidR="00F37465" w:rsidRPr="000D067E" w:rsidRDefault="00F37465" w:rsidP="00194003">
            <w:pPr>
              <w:rPr>
                <w:color w:val="385623" w:themeColor="accent6" w:themeShade="80"/>
              </w:rPr>
            </w:pPr>
            <w:r w:rsidRPr="000D067E">
              <w:rPr>
                <w:color w:val="385623" w:themeColor="accent6" w:themeShade="80"/>
              </w:rPr>
              <w:t>mm</w:t>
            </w:r>
          </w:p>
        </w:tc>
        <w:tc>
          <w:tcPr>
            <w:tcW w:w="7865" w:type="dxa"/>
            <w:vAlign w:val="bottom"/>
            <w:hideMark/>
          </w:tcPr>
          <w:p w14:paraId="36D45D61" w14:textId="77777777" w:rsidR="00F37465" w:rsidRPr="000D067E" w:rsidRDefault="00F37465" w:rsidP="00194003">
            <w:pPr>
              <w:rPr>
                <w:color w:val="385623" w:themeColor="accent6" w:themeShade="80"/>
              </w:rPr>
            </w:pPr>
            <w:r w:rsidRPr="000D067E">
              <w:rPr>
                <w:color w:val="385623" w:themeColor="accent6" w:themeShade="80"/>
              </w:rPr>
              <w:t>Looking down at the dorsal surface of the beetle's head, find the minimum separation between the interior edges of the compound eyes</w:t>
            </w:r>
          </w:p>
        </w:tc>
      </w:tr>
      <w:tr w:rsidR="000D067E" w:rsidRPr="000D067E" w14:paraId="20BA22EB" w14:textId="77777777" w:rsidTr="00052AA6">
        <w:trPr>
          <w:trHeight w:val="290"/>
        </w:trPr>
        <w:tc>
          <w:tcPr>
            <w:tcW w:w="2482" w:type="dxa"/>
            <w:noWrap/>
            <w:vAlign w:val="bottom"/>
            <w:hideMark/>
          </w:tcPr>
          <w:p w14:paraId="39D372B4" w14:textId="77777777" w:rsidR="00F37465" w:rsidRPr="000D067E" w:rsidRDefault="00F37465" w:rsidP="00194003">
            <w:pPr>
              <w:rPr>
                <w:color w:val="385623" w:themeColor="accent6" w:themeShade="80"/>
              </w:rPr>
            </w:pPr>
          </w:p>
        </w:tc>
        <w:tc>
          <w:tcPr>
            <w:tcW w:w="2122" w:type="dxa"/>
            <w:noWrap/>
            <w:vAlign w:val="bottom"/>
            <w:hideMark/>
          </w:tcPr>
          <w:p w14:paraId="7FE42480" w14:textId="77777777" w:rsidR="00F37465" w:rsidRPr="000D067E" w:rsidRDefault="00F37465" w:rsidP="00194003">
            <w:pPr>
              <w:rPr>
                <w:color w:val="385623" w:themeColor="accent6" w:themeShade="80"/>
              </w:rPr>
            </w:pPr>
          </w:p>
        </w:tc>
        <w:tc>
          <w:tcPr>
            <w:tcW w:w="709" w:type="dxa"/>
            <w:noWrap/>
            <w:vAlign w:val="bottom"/>
            <w:hideMark/>
          </w:tcPr>
          <w:p w14:paraId="6E593CC8" w14:textId="77777777" w:rsidR="00F37465" w:rsidRPr="000D067E" w:rsidRDefault="00F37465" w:rsidP="00194003">
            <w:pPr>
              <w:rPr>
                <w:color w:val="385623" w:themeColor="accent6" w:themeShade="80"/>
              </w:rPr>
            </w:pPr>
          </w:p>
        </w:tc>
        <w:tc>
          <w:tcPr>
            <w:tcW w:w="7865" w:type="dxa"/>
            <w:vAlign w:val="bottom"/>
            <w:hideMark/>
          </w:tcPr>
          <w:p w14:paraId="707DAF47" w14:textId="77777777" w:rsidR="00F37465" w:rsidRPr="000D067E" w:rsidRDefault="00F37465" w:rsidP="00194003">
            <w:pPr>
              <w:rPr>
                <w:color w:val="385623" w:themeColor="accent6" w:themeShade="80"/>
              </w:rPr>
            </w:pPr>
          </w:p>
        </w:tc>
      </w:tr>
      <w:tr w:rsidR="000D067E" w:rsidRPr="000D067E" w14:paraId="4608EF86" w14:textId="77777777" w:rsidTr="00052AA6">
        <w:trPr>
          <w:trHeight w:val="1160"/>
        </w:trPr>
        <w:tc>
          <w:tcPr>
            <w:tcW w:w="2482" w:type="dxa"/>
            <w:noWrap/>
            <w:vAlign w:val="bottom"/>
            <w:hideMark/>
          </w:tcPr>
          <w:p w14:paraId="1FDA490C" w14:textId="77777777" w:rsidR="00F37465" w:rsidRPr="000D067E" w:rsidRDefault="00F37465" w:rsidP="00194003">
            <w:pPr>
              <w:rPr>
                <w:color w:val="385623" w:themeColor="accent6" w:themeShade="80"/>
              </w:rPr>
            </w:pPr>
            <w:r w:rsidRPr="000D067E">
              <w:rPr>
                <w:color w:val="385623" w:themeColor="accent6" w:themeShade="80"/>
              </w:rPr>
              <w:lastRenderedPageBreak/>
              <w:t>Eye_length</w:t>
            </w:r>
          </w:p>
        </w:tc>
        <w:tc>
          <w:tcPr>
            <w:tcW w:w="2122" w:type="dxa"/>
            <w:noWrap/>
            <w:vAlign w:val="bottom"/>
            <w:hideMark/>
          </w:tcPr>
          <w:p w14:paraId="14310344" w14:textId="77777777" w:rsidR="00F37465" w:rsidRPr="000D067E" w:rsidRDefault="00F37465" w:rsidP="00194003">
            <w:pPr>
              <w:rPr>
                <w:color w:val="385623" w:themeColor="accent6" w:themeShade="80"/>
              </w:rPr>
            </w:pPr>
          </w:p>
        </w:tc>
        <w:tc>
          <w:tcPr>
            <w:tcW w:w="709" w:type="dxa"/>
            <w:noWrap/>
            <w:vAlign w:val="bottom"/>
            <w:hideMark/>
          </w:tcPr>
          <w:p w14:paraId="3756FA21" w14:textId="77777777" w:rsidR="00F37465" w:rsidRPr="000D067E" w:rsidRDefault="00F37465" w:rsidP="00194003">
            <w:pPr>
              <w:rPr>
                <w:color w:val="385623" w:themeColor="accent6" w:themeShade="80"/>
              </w:rPr>
            </w:pPr>
            <w:r w:rsidRPr="000D067E">
              <w:rPr>
                <w:color w:val="385623" w:themeColor="accent6" w:themeShade="80"/>
              </w:rPr>
              <w:t>mm</w:t>
            </w:r>
          </w:p>
        </w:tc>
        <w:tc>
          <w:tcPr>
            <w:tcW w:w="7865" w:type="dxa"/>
            <w:vAlign w:val="bottom"/>
            <w:hideMark/>
          </w:tcPr>
          <w:p w14:paraId="1EC6A732" w14:textId="77777777" w:rsidR="00F37465" w:rsidRPr="000D067E" w:rsidRDefault="00F37465" w:rsidP="00194003">
            <w:pPr>
              <w:rPr>
                <w:color w:val="385623" w:themeColor="accent6" w:themeShade="80"/>
              </w:rPr>
            </w:pPr>
            <w:r w:rsidRPr="000D067E">
              <w:rPr>
                <w:color w:val="385623" w:themeColor="accent6" w:themeShade="80"/>
              </w:rPr>
              <w:t>Look at beetle in profile. Turn the beetle so the rounded part of the eye is pointing straight up towards the lens of the microscope. Then measure from the anterior to posterior of the part covered in ommatidia. Measure along the direction from lateral pronotal edge to mandibles</w:t>
            </w:r>
          </w:p>
        </w:tc>
      </w:tr>
      <w:tr w:rsidR="000D067E" w:rsidRPr="000D067E" w14:paraId="15BA8555" w14:textId="77777777" w:rsidTr="00052AA6">
        <w:trPr>
          <w:trHeight w:val="290"/>
        </w:trPr>
        <w:tc>
          <w:tcPr>
            <w:tcW w:w="2482" w:type="dxa"/>
            <w:noWrap/>
            <w:vAlign w:val="bottom"/>
            <w:hideMark/>
          </w:tcPr>
          <w:p w14:paraId="5FD9B0A9" w14:textId="77777777" w:rsidR="00F37465" w:rsidRPr="000D067E" w:rsidRDefault="00F37465" w:rsidP="00194003">
            <w:pPr>
              <w:rPr>
                <w:color w:val="385623" w:themeColor="accent6" w:themeShade="80"/>
              </w:rPr>
            </w:pPr>
            <w:r w:rsidRPr="000D067E">
              <w:rPr>
                <w:color w:val="385623" w:themeColor="accent6" w:themeShade="80"/>
              </w:rPr>
              <w:t>Pronotum_width</w:t>
            </w:r>
          </w:p>
        </w:tc>
        <w:tc>
          <w:tcPr>
            <w:tcW w:w="2122" w:type="dxa"/>
            <w:noWrap/>
            <w:vAlign w:val="bottom"/>
            <w:hideMark/>
          </w:tcPr>
          <w:p w14:paraId="3D5B1A16" w14:textId="77777777" w:rsidR="00F37465" w:rsidRPr="000D067E" w:rsidRDefault="00F37465" w:rsidP="00194003">
            <w:pPr>
              <w:rPr>
                <w:color w:val="385623" w:themeColor="accent6" w:themeShade="80"/>
              </w:rPr>
            </w:pPr>
          </w:p>
        </w:tc>
        <w:tc>
          <w:tcPr>
            <w:tcW w:w="709" w:type="dxa"/>
            <w:noWrap/>
            <w:vAlign w:val="bottom"/>
            <w:hideMark/>
          </w:tcPr>
          <w:p w14:paraId="6B049DE6" w14:textId="77777777" w:rsidR="00F37465" w:rsidRPr="000D067E" w:rsidRDefault="00F37465" w:rsidP="00194003">
            <w:pPr>
              <w:rPr>
                <w:color w:val="385623" w:themeColor="accent6" w:themeShade="80"/>
              </w:rPr>
            </w:pPr>
            <w:r w:rsidRPr="000D067E">
              <w:rPr>
                <w:color w:val="385623" w:themeColor="accent6" w:themeShade="80"/>
              </w:rPr>
              <w:t>mm</w:t>
            </w:r>
          </w:p>
        </w:tc>
        <w:tc>
          <w:tcPr>
            <w:tcW w:w="7865" w:type="dxa"/>
            <w:noWrap/>
            <w:vAlign w:val="bottom"/>
            <w:hideMark/>
          </w:tcPr>
          <w:p w14:paraId="2B2A6D94" w14:textId="77777777" w:rsidR="00F37465" w:rsidRPr="000D067E" w:rsidRDefault="00F37465" w:rsidP="00194003">
            <w:pPr>
              <w:rPr>
                <w:color w:val="385623" w:themeColor="accent6" w:themeShade="80"/>
              </w:rPr>
            </w:pPr>
            <w:r w:rsidRPr="000D067E">
              <w:rPr>
                <w:color w:val="385623" w:themeColor="accent6" w:themeShade="80"/>
              </w:rPr>
              <w:t>Distance between marginal sides of pronotum at their widest point</w:t>
            </w:r>
          </w:p>
        </w:tc>
      </w:tr>
      <w:tr w:rsidR="000D067E" w:rsidRPr="000D067E" w14:paraId="1C07568F" w14:textId="77777777" w:rsidTr="00052AA6">
        <w:trPr>
          <w:trHeight w:val="290"/>
        </w:trPr>
        <w:tc>
          <w:tcPr>
            <w:tcW w:w="2482" w:type="dxa"/>
            <w:noWrap/>
            <w:vAlign w:val="bottom"/>
            <w:hideMark/>
          </w:tcPr>
          <w:p w14:paraId="2F99DB0E" w14:textId="77777777" w:rsidR="00F37465" w:rsidRPr="000D067E" w:rsidRDefault="00F37465" w:rsidP="00194003">
            <w:pPr>
              <w:rPr>
                <w:color w:val="385623" w:themeColor="accent6" w:themeShade="80"/>
              </w:rPr>
            </w:pPr>
          </w:p>
        </w:tc>
        <w:tc>
          <w:tcPr>
            <w:tcW w:w="2122" w:type="dxa"/>
            <w:noWrap/>
            <w:vAlign w:val="bottom"/>
            <w:hideMark/>
          </w:tcPr>
          <w:p w14:paraId="3C75855F" w14:textId="77777777" w:rsidR="00F37465" w:rsidRPr="000D067E" w:rsidRDefault="00F37465" w:rsidP="00194003">
            <w:pPr>
              <w:rPr>
                <w:color w:val="385623" w:themeColor="accent6" w:themeShade="80"/>
              </w:rPr>
            </w:pPr>
          </w:p>
        </w:tc>
        <w:tc>
          <w:tcPr>
            <w:tcW w:w="709" w:type="dxa"/>
            <w:noWrap/>
            <w:vAlign w:val="bottom"/>
            <w:hideMark/>
          </w:tcPr>
          <w:p w14:paraId="038A6CD3" w14:textId="77777777" w:rsidR="00F37465" w:rsidRPr="000D067E" w:rsidRDefault="00F37465" w:rsidP="00194003">
            <w:pPr>
              <w:rPr>
                <w:color w:val="385623" w:themeColor="accent6" w:themeShade="80"/>
              </w:rPr>
            </w:pPr>
          </w:p>
        </w:tc>
        <w:tc>
          <w:tcPr>
            <w:tcW w:w="7865" w:type="dxa"/>
            <w:noWrap/>
            <w:vAlign w:val="bottom"/>
            <w:hideMark/>
          </w:tcPr>
          <w:p w14:paraId="707D8FEC" w14:textId="77777777" w:rsidR="00F37465" w:rsidRPr="000D067E" w:rsidRDefault="00F37465" w:rsidP="00194003">
            <w:pPr>
              <w:rPr>
                <w:color w:val="385623" w:themeColor="accent6" w:themeShade="80"/>
              </w:rPr>
            </w:pPr>
          </w:p>
        </w:tc>
      </w:tr>
      <w:tr w:rsidR="000D067E" w:rsidRPr="000D067E" w14:paraId="65E96BE9" w14:textId="77777777" w:rsidTr="00052AA6">
        <w:trPr>
          <w:trHeight w:val="580"/>
        </w:trPr>
        <w:tc>
          <w:tcPr>
            <w:tcW w:w="2482" w:type="dxa"/>
            <w:noWrap/>
            <w:vAlign w:val="bottom"/>
            <w:hideMark/>
          </w:tcPr>
          <w:p w14:paraId="60906F4F" w14:textId="77777777" w:rsidR="00F37465" w:rsidRPr="000D067E" w:rsidRDefault="00F37465" w:rsidP="00194003">
            <w:pPr>
              <w:rPr>
                <w:color w:val="385623" w:themeColor="accent6" w:themeShade="80"/>
              </w:rPr>
            </w:pPr>
            <w:r w:rsidRPr="000D067E">
              <w:rPr>
                <w:color w:val="385623" w:themeColor="accent6" w:themeShade="80"/>
              </w:rPr>
              <w:t>Abdomen_width</w:t>
            </w:r>
          </w:p>
        </w:tc>
        <w:tc>
          <w:tcPr>
            <w:tcW w:w="2122" w:type="dxa"/>
            <w:noWrap/>
            <w:vAlign w:val="bottom"/>
            <w:hideMark/>
          </w:tcPr>
          <w:p w14:paraId="200B0EDB" w14:textId="77777777" w:rsidR="00F37465" w:rsidRPr="000D067E" w:rsidRDefault="00F37465" w:rsidP="00194003">
            <w:pPr>
              <w:rPr>
                <w:color w:val="385623" w:themeColor="accent6" w:themeShade="80"/>
              </w:rPr>
            </w:pPr>
          </w:p>
        </w:tc>
        <w:tc>
          <w:tcPr>
            <w:tcW w:w="709" w:type="dxa"/>
            <w:noWrap/>
            <w:vAlign w:val="bottom"/>
            <w:hideMark/>
          </w:tcPr>
          <w:p w14:paraId="6345A346" w14:textId="77777777" w:rsidR="00F37465" w:rsidRPr="000D067E" w:rsidRDefault="00F37465" w:rsidP="00194003">
            <w:pPr>
              <w:rPr>
                <w:color w:val="385623" w:themeColor="accent6" w:themeShade="80"/>
              </w:rPr>
            </w:pPr>
            <w:r w:rsidRPr="000D067E">
              <w:rPr>
                <w:color w:val="385623" w:themeColor="accent6" w:themeShade="80"/>
              </w:rPr>
              <w:t>mm</w:t>
            </w:r>
          </w:p>
        </w:tc>
        <w:tc>
          <w:tcPr>
            <w:tcW w:w="7865" w:type="dxa"/>
            <w:vAlign w:val="bottom"/>
            <w:hideMark/>
          </w:tcPr>
          <w:p w14:paraId="0195ABB8" w14:textId="77777777" w:rsidR="00F37465" w:rsidRPr="000D067E" w:rsidRDefault="00F37465" w:rsidP="00194003">
            <w:pPr>
              <w:rPr>
                <w:color w:val="385623" w:themeColor="accent6" w:themeShade="80"/>
              </w:rPr>
            </w:pPr>
            <w:r w:rsidRPr="000D067E">
              <w:rPr>
                <w:color w:val="385623" w:themeColor="accent6" w:themeShade="80"/>
              </w:rPr>
              <w:t>Distance between marginal sides of elytra or abdomen at widest point. If the elytra are widely separated, then measure width of one elytron and multiply by 2.</w:t>
            </w:r>
          </w:p>
        </w:tc>
      </w:tr>
      <w:tr w:rsidR="000D067E" w:rsidRPr="000D067E" w14:paraId="2855E8B6" w14:textId="77777777" w:rsidTr="00052AA6">
        <w:trPr>
          <w:trHeight w:val="290"/>
        </w:trPr>
        <w:tc>
          <w:tcPr>
            <w:tcW w:w="2482" w:type="dxa"/>
            <w:noWrap/>
            <w:vAlign w:val="bottom"/>
            <w:hideMark/>
          </w:tcPr>
          <w:p w14:paraId="46DDC115" w14:textId="77777777" w:rsidR="00F37465" w:rsidRPr="000D067E" w:rsidRDefault="00F37465" w:rsidP="00194003">
            <w:pPr>
              <w:rPr>
                <w:color w:val="385623" w:themeColor="accent6" w:themeShade="80"/>
              </w:rPr>
            </w:pPr>
          </w:p>
        </w:tc>
        <w:tc>
          <w:tcPr>
            <w:tcW w:w="2122" w:type="dxa"/>
            <w:noWrap/>
            <w:vAlign w:val="bottom"/>
            <w:hideMark/>
          </w:tcPr>
          <w:p w14:paraId="44451619" w14:textId="77777777" w:rsidR="00F37465" w:rsidRPr="000D067E" w:rsidRDefault="00F37465" w:rsidP="00194003">
            <w:pPr>
              <w:rPr>
                <w:color w:val="385623" w:themeColor="accent6" w:themeShade="80"/>
              </w:rPr>
            </w:pPr>
          </w:p>
        </w:tc>
        <w:tc>
          <w:tcPr>
            <w:tcW w:w="709" w:type="dxa"/>
            <w:noWrap/>
            <w:vAlign w:val="bottom"/>
            <w:hideMark/>
          </w:tcPr>
          <w:p w14:paraId="296DA443" w14:textId="77777777" w:rsidR="00F37465" w:rsidRPr="000D067E" w:rsidRDefault="00F37465" w:rsidP="00194003">
            <w:pPr>
              <w:rPr>
                <w:color w:val="385623" w:themeColor="accent6" w:themeShade="80"/>
              </w:rPr>
            </w:pPr>
          </w:p>
        </w:tc>
        <w:tc>
          <w:tcPr>
            <w:tcW w:w="7865" w:type="dxa"/>
            <w:noWrap/>
            <w:vAlign w:val="bottom"/>
            <w:hideMark/>
          </w:tcPr>
          <w:p w14:paraId="6E435662" w14:textId="77777777" w:rsidR="00F37465" w:rsidRPr="000D067E" w:rsidRDefault="00F37465" w:rsidP="00194003">
            <w:pPr>
              <w:rPr>
                <w:color w:val="385623" w:themeColor="accent6" w:themeShade="80"/>
              </w:rPr>
            </w:pPr>
          </w:p>
        </w:tc>
      </w:tr>
      <w:tr w:rsidR="000D067E" w:rsidRPr="000D067E" w14:paraId="0E79EED2" w14:textId="77777777" w:rsidTr="00052AA6">
        <w:trPr>
          <w:trHeight w:val="290"/>
        </w:trPr>
        <w:tc>
          <w:tcPr>
            <w:tcW w:w="2482" w:type="dxa"/>
            <w:noWrap/>
            <w:vAlign w:val="bottom"/>
          </w:tcPr>
          <w:p w14:paraId="02CD5262" w14:textId="77777777" w:rsidR="00F37465" w:rsidRPr="000D067E" w:rsidRDefault="00F37465" w:rsidP="00194003">
            <w:pPr>
              <w:rPr>
                <w:color w:val="385623" w:themeColor="accent6" w:themeShade="80"/>
              </w:rPr>
            </w:pPr>
            <w:r w:rsidRPr="000D067E">
              <w:rPr>
                <w:color w:val="385623" w:themeColor="accent6" w:themeShade="80"/>
              </w:rPr>
              <w:t>Rear_leg_length</w:t>
            </w:r>
          </w:p>
        </w:tc>
        <w:tc>
          <w:tcPr>
            <w:tcW w:w="2122" w:type="dxa"/>
            <w:noWrap/>
            <w:vAlign w:val="bottom"/>
          </w:tcPr>
          <w:p w14:paraId="19DE18ED" w14:textId="77777777" w:rsidR="00F37465" w:rsidRPr="000D067E" w:rsidRDefault="00F37465" w:rsidP="00194003">
            <w:pPr>
              <w:rPr>
                <w:color w:val="385623" w:themeColor="accent6" w:themeShade="80"/>
              </w:rPr>
            </w:pPr>
          </w:p>
        </w:tc>
        <w:tc>
          <w:tcPr>
            <w:tcW w:w="709" w:type="dxa"/>
            <w:noWrap/>
            <w:vAlign w:val="bottom"/>
          </w:tcPr>
          <w:p w14:paraId="786EECBA" w14:textId="77777777" w:rsidR="00F37465" w:rsidRPr="000D067E" w:rsidRDefault="00F37465" w:rsidP="00194003">
            <w:pPr>
              <w:rPr>
                <w:color w:val="385623" w:themeColor="accent6" w:themeShade="80"/>
              </w:rPr>
            </w:pPr>
            <w:r w:rsidRPr="000D067E">
              <w:rPr>
                <w:color w:val="385623" w:themeColor="accent6" w:themeShade="80"/>
              </w:rPr>
              <w:t>mm</w:t>
            </w:r>
          </w:p>
        </w:tc>
        <w:tc>
          <w:tcPr>
            <w:tcW w:w="7865" w:type="dxa"/>
            <w:noWrap/>
            <w:vAlign w:val="bottom"/>
          </w:tcPr>
          <w:p w14:paraId="527C87FE" w14:textId="77777777" w:rsidR="00F37465" w:rsidRPr="000D067E" w:rsidRDefault="00F37465" w:rsidP="00194003">
            <w:pPr>
              <w:rPr>
                <w:color w:val="385623" w:themeColor="accent6" w:themeShade="80"/>
              </w:rPr>
            </w:pPr>
            <w:r w:rsidRPr="000D067E">
              <w:rPr>
                <w:color w:val="385623" w:themeColor="accent6" w:themeShade="80"/>
              </w:rPr>
              <w:t>Rear_femur_length + Rear_tibia_length + Rear_tarsi_length</w:t>
            </w:r>
          </w:p>
        </w:tc>
      </w:tr>
      <w:tr w:rsidR="000D067E" w:rsidRPr="000D067E" w14:paraId="77B3B03C" w14:textId="77777777" w:rsidTr="00052AA6">
        <w:trPr>
          <w:trHeight w:val="290"/>
        </w:trPr>
        <w:tc>
          <w:tcPr>
            <w:tcW w:w="2482" w:type="dxa"/>
            <w:noWrap/>
            <w:vAlign w:val="bottom"/>
            <w:hideMark/>
          </w:tcPr>
          <w:p w14:paraId="76CBB611" w14:textId="77777777" w:rsidR="00F37465" w:rsidRPr="000D067E" w:rsidRDefault="00F37465" w:rsidP="00194003">
            <w:pPr>
              <w:rPr>
                <w:color w:val="385623" w:themeColor="accent6" w:themeShade="80"/>
              </w:rPr>
            </w:pPr>
          </w:p>
        </w:tc>
        <w:tc>
          <w:tcPr>
            <w:tcW w:w="2122" w:type="dxa"/>
            <w:noWrap/>
            <w:vAlign w:val="bottom"/>
            <w:hideMark/>
          </w:tcPr>
          <w:p w14:paraId="0014AAD5" w14:textId="77777777" w:rsidR="00F37465" w:rsidRPr="000D067E" w:rsidRDefault="00F37465" w:rsidP="00194003">
            <w:pPr>
              <w:rPr>
                <w:color w:val="385623" w:themeColor="accent6" w:themeShade="80"/>
              </w:rPr>
            </w:pPr>
            <w:r w:rsidRPr="000D067E">
              <w:rPr>
                <w:color w:val="385623" w:themeColor="accent6" w:themeShade="80"/>
              </w:rPr>
              <w:t>Rear_femur_length</w:t>
            </w:r>
          </w:p>
        </w:tc>
        <w:tc>
          <w:tcPr>
            <w:tcW w:w="709" w:type="dxa"/>
            <w:noWrap/>
            <w:vAlign w:val="bottom"/>
            <w:hideMark/>
          </w:tcPr>
          <w:p w14:paraId="33EA5C36" w14:textId="77777777" w:rsidR="00F37465" w:rsidRPr="000D067E" w:rsidRDefault="00F37465" w:rsidP="00194003">
            <w:pPr>
              <w:rPr>
                <w:color w:val="385623" w:themeColor="accent6" w:themeShade="80"/>
              </w:rPr>
            </w:pPr>
            <w:r w:rsidRPr="000D067E">
              <w:rPr>
                <w:color w:val="385623" w:themeColor="accent6" w:themeShade="80"/>
              </w:rPr>
              <w:t>mm</w:t>
            </w:r>
          </w:p>
        </w:tc>
        <w:tc>
          <w:tcPr>
            <w:tcW w:w="7865" w:type="dxa"/>
            <w:noWrap/>
            <w:vAlign w:val="bottom"/>
            <w:hideMark/>
          </w:tcPr>
          <w:p w14:paraId="40E04B40" w14:textId="77777777" w:rsidR="00F37465" w:rsidRPr="000D067E" w:rsidRDefault="00F37465" w:rsidP="00194003">
            <w:pPr>
              <w:rPr>
                <w:color w:val="385623" w:themeColor="accent6" w:themeShade="80"/>
              </w:rPr>
            </w:pPr>
          </w:p>
        </w:tc>
      </w:tr>
      <w:tr w:rsidR="000D067E" w:rsidRPr="000D067E" w14:paraId="3B75641C" w14:textId="77777777" w:rsidTr="00052AA6">
        <w:trPr>
          <w:trHeight w:val="290"/>
        </w:trPr>
        <w:tc>
          <w:tcPr>
            <w:tcW w:w="2482" w:type="dxa"/>
            <w:noWrap/>
            <w:vAlign w:val="bottom"/>
            <w:hideMark/>
          </w:tcPr>
          <w:p w14:paraId="437CF3C5" w14:textId="77777777" w:rsidR="00F37465" w:rsidRPr="000D067E" w:rsidRDefault="00F37465" w:rsidP="00194003">
            <w:pPr>
              <w:rPr>
                <w:color w:val="385623" w:themeColor="accent6" w:themeShade="80"/>
              </w:rPr>
            </w:pPr>
          </w:p>
        </w:tc>
        <w:tc>
          <w:tcPr>
            <w:tcW w:w="2122" w:type="dxa"/>
            <w:noWrap/>
            <w:vAlign w:val="bottom"/>
            <w:hideMark/>
          </w:tcPr>
          <w:p w14:paraId="2BA09DB7" w14:textId="77777777" w:rsidR="00F37465" w:rsidRPr="000D067E" w:rsidRDefault="00F37465" w:rsidP="00194003">
            <w:pPr>
              <w:rPr>
                <w:color w:val="385623" w:themeColor="accent6" w:themeShade="80"/>
              </w:rPr>
            </w:pPr>
            <w:r w:rsidRPr="000D067E">
              <w:rPr>
                <w:color w:val="385623" w:themeColor="accent6" w:themeShade="80"/>
              </w:rPr>
              <w:t>Rear_tibia_length</w:t>
            </w:r>
          </w:p>
        </w:tc>
        <w:tc>
          <w:tcPr>
            <w:tcW w:w="709" w:type="dxa"/>
            <w:noWrap/>
            <w:vAlign w:val="bottom"/>
            <w:hideMark/>
          </w:tcPr>
          <w:p w14:paraId="4BCF4474" w14:textId="77777777" w:rsidR="00F37465" w:rsidRPr="000D067E" w:rsidRDefault="00F37465" w:rsidP="00194003">
            <w:pPr>
              <w:rPr>
                <w:color w:val="385623" w:themeColor="accent6" w:themeShade="80"/>
              </w:rPr>
            </w:pPr>
            <w:r w:rsidRPr="000D067E">
              <w:rPr>
                <w:color w:val="385623" w:themeColor="accent6" w:themeShade="80"/>
              </w:rPr>
              <w:t>mm</w:t>
            </w:r>
          </w:p>
        </w:tc>
        <w:tc>
          <w:tcPr>
            <w:tcW w:w="7865" w:type="dxa"/>
            <w:noWrap/>
            <w:vAlign w:val="bottom"/>
            <w:hideMark/>
          </w:tcPr>
          <w:p w14:paraId="69820136" w14:textId="77777777" w:rsidR="00F37465" w:rsidRPr="000D067E" w:rsidRDefault="00F37465" w:rsidP="00194003">
            <w:pPr>
              <w:rPr>
                <w:color w:val="385623" w:themeColor="accent6" w:themeShade="80"/>
              </w:rPr>
            </w:pPr>
            <w:r w:rsidRPr="000D067E">
              <w:rPr>
                <w:color w:val="385623" w:themeColor="accent6" w:themeShade="80"/>
              </w:rPr>
              <w:t>Distance from (the center of the apex of the femur) to end of tibia, not including tibial spurs</w:t>
            </w:r>
          </w:p>
        </w:tc>
      </w:tr>
      <w:tr w:rsidR="000D067E" w:rsidRPr="000D067E" w14:paraId="528DEB27" w14:textId="77777777" w:rsidTr="00052AA6">
        <w:trPr>
          <w:trHeight w:val="290"/>
        </w:trPr>
        <w:tc>
          <w:tcPr>
            <w:tcW w:w="2482" w:type="dxa"/>
            <w:noWrap/>
            <w:vAlign w:val="bottom"/>
            <w:hideMark/>
          </w:tcPr>
          <w:p w14:paraId="218E6ACE" w14:textId="77777777" w:rsidR="00F37465" w:rsidRPr="000D067E" w:rsidRDefault="00F37465" w:rsidP="00194003">
            <w:pPr>
              <w:rPr>
                <w:color w:val="385623" w:themeColor="accent6" w:themeShade="80"/>
              </w:rPr>
            </w:pPr>
          </w:p>
        </w:tc>
        <w:tc>
          <w:tcPr>
            <w:tcW w:w="2122" w:type="dxa"/>
            <w:noWrap/>
            <w:vAlign w:val="bottom"/>
            <w:hideMark/>
          </w:tcPr>
          <w:p w14:paraId="6FA41223" w14:textId="77777777" w:rsidR="00F37465" w:rsidRPr="000D067E" w:rsidRDefault="00F37465" w:rsidP="00194003">
            <w:pPr>
              <w:rPr>
                <w:color w:val="385623" w:themeColor="accent6" w:themeShade="80"/>
              </w:rPr>
            </w:pPr>
            <w:r w:rsidRPr="000D067E">
              <w:rPr>
                <w:color w:val="385623" w:themeColor="accent6" w:themeShade="80"/>
              </w:rPr>
              <w:t>Rear_tarsi_length</w:t>
            </w:r>
          </w:p>
        </w:tc>
        <w:tc>
          <w:tcPr>
            <w:tcW w:w="709" w:type="dxa"/>
            <w:noWrap/>
            <w:vAlign w:val="bottom"/>
            <w:hideMark/>
          </w:tcPr>
          <w:p w14:paraId="0458B67D" w14:textId="77777777" w:rsidR="00F37465" w:rsidRPr="000D067E" w:rsidRDefault="00F37465" w:rsidP="00194003">
            <w:pPr>
              <w:rPr>
                <w:color w:val="385623" w:themeColor="accent6" w:themeShade="80"/>
              </w:rPr>
            </w:pPr>
            <w:r w:rsidRPr="000D067E">
              <w:rPr>
                <w:color w:val="385623" w:themeColor="accent6" w:themeShade="80"/>
              </w:rPr>
              <w:t>mm</w:t>
            </w:r>
          </w:p>
        </w:tc>
        <w:tc>
          <w:tcPr>
            <w:tcW w:w="7865" w:type="dxa"/>
            <w:noWrap/>
            <w:vAlign w:val="bottom"/>
            <w:hideMark/>
          </w:tcPr>
          <w:p w14:paraId="5A5D90EE" w14:textId="77777777" w:rsidR="00F37465" w:rsidRPr="000D067E" w:rsidRDefault="00F37465" w:rsidP="00194003">
            <w:pPr>
              <w:rPr>
                <w:color w:val="385623" w:themeColor="accent6" w:themeShade="80"/>
              </w:rPr>
            </w:pPr>
            <w:r w:rsidRPr="000D067E">
              <w:rPr>
                <w:color w:val="385623" w:themeColor="accent6" w:themeShade="80"/>
              </w:rPr>
              <w:t>If necessary, measure each tarsal segment and add them up. Do not include tarsal claws.</w:t>
            </w:r>
          </w:p>
        </w:tc>
      </w:tr>
      <w:tr w:rsidR="000D067E" w:rsidRPr="000D067E" w14:paraId="0DBDC2C2" w14:textId="77777777" w:rsidTr="00052AA6">
        <w:trPr>
          <w:trHeight w:val="290"/>
        </w:trPr>
        <w:tc>
          <w:tcPr>
            <w:tcW w:w="2482" w:type="dxa"/>
            <w:noWrap/>
            <w:vAlign w:val="bottom"/>
            <w:hideMark/>
          </w:tcPr>
          <w:p w14:paraId="29831834" w14:textId="77777777" w:rsidR="00F37465" w:rsidRPr="000D067E" w:rsidRDefault="00F37465" w:rsidP="00194003">
            <w:pPr>
              <w:rPr>
                <w:color w:val="385623" w:themeColor="accent6" w:themeShade="80"/>
              </w:rPr>
            </w:pPr>
          </w:p>
        </w:tc>
        <w:tc>
          <w:tcPr>
            <w:tcW w:w="2122" w:type="dxa"/>
            <w:noWrap/>
            <w:vAlign w:val="bottom"/>
            <w:hideMark/>
          </w:tcPr>
          <w:p w14:paraId="25443EFC" w14:textId="77777777" w:rsidR="00F37465" w:rsidRPr="000D067E" w:rsidRDefault="00F37465" w:rsidP="00194003">
            <w:pPr>
              <w:rPr>
                <w:color w:val="385623" w:themeColor="accent6" w:themeShade="80"/>
              </w:rPr>
            </w:pPr>
          </w:p>
        </w:tc>
        <w:tc>
          <w:tcPr>
            <w:tcW w:w="709" w:type="dxa"/>
            <w:noWrap/>
            <w:vAlign w:val="bottom"/>
            <w:hideMark/>
          </w:tcPr>
          <w:p w14:paraId="463116F3" w14:textId="77777777" w:rsidR="00F37465" w:rsidRPr="000D067E" w:rsidRDefault="00F37465" w:rsidP="00194003">
            <w:pPr>
              <w:rPr>
                <w:color w:val="385623" w:themeColor="accent6" w:themeShade="80"/>
              </w:rPr>
            </w:pPr>
          </w:p>
        </w:tc>
        <w:tc>
          <w:tcPr>
            <w:tcW w:w="7865" w:type="dxa"/>
            <w:noWrap/>
            <w:vAlign w:val="bottom"/>
            <w:hideMark/>
          </w:tcPr>
          <w:p w14:paraId="644A341A" w14:textId="77777777" w:rsidR="00F37465" w:rsidRPr="000D067E" w:rsidRDefault="00F37465" w:rsidP="00194003">
            <w:pPr>
              <w:rPr>
                <w:color w:val="385623" w:themeColor="accent6" w:themeShade="80"/>
              </w:rPr>
            </w:pPr>
          </w:p>
        </w:tc>
      </w:tr>
      <w:tr w:rsidR="000D067E" w:rsidRPr="000D067E" w14:paraId="2639804B" w14:textId="77777777" w:rsidTr="00052AA6">
        <w:trPr>
          <w:trHeight w:val="290"/>
        </w:trPr>
        <w:tc>
          <w:tcPr>
            <w:tcW w:w="2482" w:type="dxa"/>
            <w:noWrap/>
            <w:vAlign w:val="bottom"/>
            <w:hideMark/>
          </w:tcPr>
          <w:p w14:paraId="43E542E0" w14:textId="77777777" w:rsidR="00F37465" w:rsidRPr="000D067E" w:rsidRDefault="00F37465" w:rsidP="00194003">
            <w:pPr>
              <w:rPr>
                <w:color w:val="385623" w:themeColor="accent6" w:themeShade="80"/>
              </w:rPr>
            </w:pPr>
            <w:r w:rsidRPr="000D067E">
              <w:rPr>
                <w:color w:val="385623" w:themeColor="accent6" w:themeShade="80"/>
              </w:rPr>
              <w:t>Rear_trochanter_length</w:t>
            </w:r>
          </w:p>
        </w:tc>
        <w:tc>
          <w:tcPr>
            <w:tcW w:w="2122" w:type="dxa"/>
            <w:noWrap/>
            <w:vAlign w:val="bottom"/>
            <w:hideMark/>
          </w:tcPr>
          <w:p w14:paraId="4D436045" w14:textId="77777777" w:rsidR="00F37465" w:rsidRPr="000D067E" w:rsidRDefault="00F37465" w:rsidP="00194003">
            <w:pPr>
              <w:rPr>
                <w:color w:val="385623" w:themeColor="accent6" w:themeShade="80"/>
              </w:rPr>
            </w:pPr>
          </w:p>
        </w:tc>
        <w:tc>
          <w:tcPr>
            <w:tcW w:w="709" w:type="dxa"/>
            <w:noWrap/>
            <w:vAlign w:val="bottom"/>
            <w:hideMark/>
          </w:tcPr>
          <w:p w14:paraId="2CD10930" w14:textId="77777777" w:rsidR="00F37465" w:rsidRPr="000D067E" w:rsidRDefault="00F37465" w:rsidP="00194003">
            <w:pPr>
              <w:rPr>
                <w:color w:val="385623" w:themeColor="accent6" w:themeShade="80"/>
              </w:rPr>
            </w:pPr>
            <w:r w:rsidRPr="000D067E">
              <w:rPr>
                <w:color w:val="385623" w:themeColor="accent6" w:themeShade="80"/>
              </w:rPr>
              <w:t>mm</w:t>
            </w:r>
          </w:p>
        </w:tc>
        <w:tc>
          <w:tcPr>
            <w:tcW w:w="7865" w:type="dxa"/>
            <w:noWrap/>
            <w:vAlign w:val="bottom"/>
            <w:hideMark/>
          </w:tcPr>
          <w:p w14:paraId="6A5A5345" w14:textId="77777777" w:rsidR="00F37465" w:rsidRPr="000D067E" w:rsidRDefault="00F37465" w:rsidP="00194003">
            <w:pPr>
              <w:rPr>
                <w:color w:val="385623" w:themeColor="accent6" w:themeShade="80"/>
              </w:rPr>
            </w:pPr>
            <w:r w:rsidRPr="000D067E">
              <w:rPr>
                <w:color w:val="385623" w:themeColor="accent6" w:themeShade="80"/>
              </w:rPr>
              <w:t>Length of the bean-shaped rear trochanter</w:t>
            </w:r>
          </w:p>
        </w:tc>
      </w:tr>
    </w:tbl>
    <w:p w14:paraId="06FB8B40" w14:textId="77777777" w:rsidR="00F37465" w:rsidRPr="00B53FD1" w:rsidRDefault="00F37465" w:rsidP="00194003"/>
    <w:p w14:paraId="3B7AC931" w14:textId="77777777" w:rsidR="00B66FD1" w:rsidRDefault="00B66FD1" w:rsidP="00194003"/>
    <w:p w14:paraId="42DE541E" w14:textId="77777777" w:rsidR="00B66FD1" w:rsidRDefault="00B66FD1" w:rsidP="00194003"/>
    <w:p w14:paraId="5686F466" w14:textId="77777777" w:rsidR="00B66FD1" w:rsidRPr="0013534D" w:rsidRDefault="00B66FD1" w:rsidP="00194003"/>
    <w:p w14:paraId="668FCABF" w14:textId="3C0D6F14" w:rsidR="0013534D" w:rsidRPr="0013534D" w:rsidRDefault="0013534D" w:rsidP="00194003"/>
    <w:sectPr w:rsidR="0013534D" w:rsidRPr="0013534D" w:rsidSect="00C159AC">
      <w:pgSz w:w="15840" w:h="12240" w:orient="landscape"/>
      <w:pgMar w:top="2160" w:right="1440" w:bottom="1440" w:left="1440" w:header="720" w:footer="1584"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1" w:author="Klooster, Wendy" w:date="2025-11-19T08:37:00Z" w:initials="KW">
    <w:p w14:paraId="5127AA00" w14:textId="7E40D7EA" w:rsidR="00817191" w:rsidRDefault="00817191" w:rsidP="00817191">
      <w:r>
        <w:rPr>
          <w:rStyle w:val="CommentReference"/>
        </w:rPr>
        <w:annotationRef/>
      </w:r>
      <w:r>
        <w:rPr>
          <w:rFonts w:cs="Times New Roman"/>
          <w:kern w:val="2"/>
          <w:sz w:val="20"/>
          <w:szCs w:val="20"/>
          <w14:ligatures w14:val="standardContextual"/>
        </w:rPr>
        <w:t>wording?</w:t>
      </w:r>
    </w:p>
  </w:comment>
  <w:comment w:id="3" w:author="Klooster, Wendy" w:date="2025-11-19T08:39:00Z" w:initials="KW">
    <w:p w14:paraId="389B90AA" w14:textId="77777777" w:rsidR="00817191" w:rsidRDefault="00817191" w:rsidP="00817191">
      <w:r>
        <w:rPr>
          <w:rStyle w:val="CommentReference"/>
        </w:rPr>
        <w:annotationRef/>
      </w:r>
      <w:r>
        <w:rPr>
          <w:rFonts w:cs="Times New Roman"/>
          <w:kern w:val="2"/>
          <w:sz w:val="20"/>
          <w:szCs w:val="20"/>
          <w14:ligatures w14:val="standardContextual"/>
        </w:rPr>
        <w:t xml:space="preserve">Additional transition: </w:t>
      </w:r>
    </w:p>
    <w:p w14:paraId="131DF737" w14:textId="77777777" w:rsidR="00817191" w:rsidRDefault="00817191" w:rsidP="00817191">
      <w:r>
        <w:rPr>
          <w:rFonts w:cs="Times New Roman"/>
          <w:kern w:val="2"/>
          <w:sz w:val="20"/>
          <w:szCs w:val="20"/>
          <w14:ligatures w14:val="standardContextual"/>
        </w:rPr>
        <w:t>In addition to insect outbreaks,</w:t>
      </w:r>
    </w:p>
  </w:comment>
  <w:comment w:id="4" w:author="Klooster, Wendy" w:date="2025-11-19T08:40:00Z" w:initials="KW">
    <w:p w14:paraId="7C67FF93" w14:textId="77777777" w:rsidR="00817191" w:rsidRDefault="00817191" w:rsidP="00817191">
      <w:r>
        <w:rPr>
          <w:rStyle w:val="CommentReference"/>
        </w:rPr>
        <w:annotationRef/>
      </w:r>
      <w:r>
        <w:rPr>
          <w:rFonts w:cs="Times New Roman"/>
          <w:kern w:val="2"/>
          <w:sz w:val="20"/>
          <w:szCs w:val="20"/>
          <w14:ligatures w14:val="standardContextual"/>
        </w:rPr>
        <w:t>(an area impacted by severe windthrow in YEAR)?</w:t>
      </w:r>
    </w:p>
  </w:comment>
  <w:comment w:id="5" w:author="Klooster, Wendy" w:date="2025-11-19T08:40:00Z" w:initials="KW">
    <w:p w14:paraId="72EE0F30" w14:textId="77777777" w:rsidR="00817191" w:rsidRDefault="00817191" w:rsidP="00817191">
      <w:r>
        <w:rPr>
          <w:rStyle w:val="CommentReference"/>
        </w:rPr>
        <w:annotationRef/>
      </w:r>
      <w:r>
        <w:rPr>
          <w:rFonts w:cs="Times New Roman"/>
          <w:kern w:val="2"/>
          <w:sz w:val="20"/>
          <w:szCs w:val="20"/>
          <w14:ligatures w14:val="standardContextual"/>
        </w:rPr>
        <w:t xml:space="preserve">Carabid species </w:t>
      </w:r>
    </w:p>
  </w:comment>
  <w:comment w:id="6" w:author="Klooster, Wendy" w:date="2025-11-19T08:41:00Z" w:initials="KW">
    <w:p w14:paraId="3E5919B3" w14:textId="77777777" w:rsidR="00817191" w:rsidRDefault="00817191" w:rsidP="00817191">
      <w:r>
        <w:rPr>
          <w:rStyle w:val="CommentReference"/>
        </w:rPr>
        <w:annotationRef/>
      </w:r>
      <w:r>
        <w:rPr>
          <w:rFonts w:cs="Times New Roman"/>
          <w:kern w:val="2"/>
          <w:sz w:val="20"/>
          <w:szCs w:val="20"/>
          <w14:ligatures w14:val="standardContextual"/>
        </w:rPr>
        <w:t>and better predict?</w:t>
      </w:r>
    </w:p>
  </w:comment>
  <w:comment w:id="19" w:author="Klooster, Wendy" w:date="2025-11-19T08:49:00Z" w:initials="KW">
    <w:p w14:paraId="357E9F98" w14:textId="77777777" w:rsidR="00B91985" w:rsidRDefault="00B91985" w:rsidP="00B91985">
      <w:r>
        <w:rPr>
          <w:rStyle w:val="CommentReference"/>
        </w:rPr>
        <w:annotationRef/>
      </w:r>
      <w:r>
        <w:rPr>
          <w:rFonts w:cs="Times New Roman"/>
          <w:kern w:val="2"/>
          <w:sz w:val="20"/>
          <w:szCs w:val="20"/>
          <w14:ligatures w14:val="standardContextual"/>
        </w:rPr>
        <w:t>Confusing wording... may need additional commas</w:t>
      </w:r>
    </w:p>
  </w:comment>
  <w:comment w:id="20" w:author="Klooster, Wendy" w:date="2025-11-19T08:54:00Z" w:initials="KW">
    <w:p w14:paraId="6D3F2F28" w14:textId="77777777" w:rsidR="00B91985" w:rsidRDefault="00B91985" w:rsidP="00B91985">
      <w:r>
        <w:rPr>
          <w:rStyle w:val="CommentReference"/>
        </w:rPr>
        <w:annotationRef/>
      </w:r>
      <w:r>
        <w:rPr>
          <w:rFonts w:cs="Times New Roman"/>
          <w:kern w:val="2"/>
          <w:sz w:val="20"/>
          <w:szCs w:val="20"/>
          <w14:ligatures w14:val="standardContextual"/>
        </w:rPr>
        <w:t>is there data showing the continued population levels (trap data) in these areas?</w:t>
      </w:r>
    </w:p>
  </w:comment>
  <w:comment w:id="22" w:author="Klooster, Wendy" w:date="2025-11-19T09:11:00Z" w:initials="KW">
    <w:p w14:paraId="68926D3A" w14:textId="77777777" w:rsidR="00AB7C37" w:rsidRDefault="00AB7C37" w:rsidP="00AB7C37">
      <w:r>
        <w:rPr>
          <w:rStyle w:val="CommentReference"/>
        </w:rPr>
        <w:annotationRef/>
      </w:r>
      <w:r>
        <w:rPr>
          <w:rFonts w:cs="Times New Roman"/>
          <w:kern w:val="2"/>
          <w:sz w:val="20"/>
          <w:szCs w:val="20"/>
          <w14:ligatures w14:val="standardContextual"/>
        </w:rPr>
        <w:t>I'm a little confused about the data collection in just the hydric plots vs all types of plots. Here you specifically reference hydric, but in the intro, results, and discussion you describe all types of plots.</w:t>
      </w:r>
    </w:p>
  </w:comment>
  <w:comment w:id="26" w:author="Klooster, Wendy" w:date="2025-11-19T09:07:00Z" w:initials="KW">
    <w:p w14:paraId="24DC0641" w14:textId="0F922800" w:rsidR="00AB7C37" w:rsidRDefault="00AB7C37" w:rsidP="00AB7C37">
      <w:r>
        <w:rPr>
          <w:rStyle w:val="CommentReference"/>
        </w:rPr>
        <w:annotationRef/>
      </w:r>
      <w:r>
        <w:rPr>
          <w:rFonts w:cs="Times New Roman"/>
          <w:kern w:val="2"/>
          <w:sz w:val="20"/>
          <w:szCs w:val="20"/>
          <w14:ligatures w14:val="standardContextual"/>
        </w:rPr>
        <w:t>A potential interesting tipping point shown here: once trees get big enough (cross a threshold) they break from the trend</w:t>
      </w:r>
    </w:p>
  </w:comment>
  <w:comment w:id="32" w:author="Klooster, Wendy" w:date="2025-11-19T09:12:00Z" w:initials="KW">
    <w:p w14:paraId="3F4FA751" w14:textId="77777777" w:rsidR="00AB7C37" w:rsidRDefault="00AB7C37" w:rsidP="00AB7C37">
      <w:r>
        <w:rPr>
          <w:rStyle w:val="CommentReference"/>
        </w:rPr>
        <w:annotationRef/>
      </w:r>
      <w:r>
        <w:rPr>
          <w:rFonts w:cs="Times New Roman"/>
          <w:kern w:val="2"/>
          <w:sz w:val="20"/>
          <w:szCs w:val="20"/>
          <w14:ligatures w14:val="standardContextual"/>
        </w:rPr>
        <w:t>Clarify in M&amp;M (see comment above.</w:t>
      </w:r>
    </w:p>
  </w:comment>
  <w:comment w:id="33" w:author="Klooster, Wendy" w:date="2025-11-19T13:08:00Z" w:initials="WK">
    <w:p w14:paraId="5B9DA8F0" w14:textId="77777777" w:rsidR="004B5D52" w:rsidRDefault="004B5D52" w:rsidP="004B5D52">
      <w:r>
        <w:rPr>
          <w:rStyle w:val="CommentReference"/>
        </w:rPr>
        <w:annotationRef/>
      </w:r>
      <w:r>
        <w:rPr>
          <w:rFonts w:cs="Times New Roman"/>
          <w:kern w:val="2"/>
          <w:sz w:val="20"/>
          <w:szCs w:val="20"/>
          <w14:ligatures w14:val="standardContextual"/>
        </w:rPr>
        <w:t>As ash get bigger in hydric plots, will hydrology change enough to allow for seedling survival?</w:t>
      </w:r>
    </w:p>
  </w:comment>
  <w:comment w:id="34" w:author="Klooster, Wendy" w:date="2025-11-19T09:15:00Z" w:initials="KW">
    <w:p w14:paraId="263BBF35" w14:textId="77777777" w:rsidR="001228DA" w:rsidRDefault="00AB7C37" w:rsidP="001228DA">
      <w:r>
        <w:rPr>
          <w:rStyle w:val="CommentReference"/>
        </w:rPr>
        <w:annotationRef/>
      </w:r>
      <w:r w:rsidR="001228DA">
        <w:rPr>
          <w:rFonts w:cs="Times New Roman"/>
          <w:kern w:val="2"/>
          <w:sz w:val="20"/>
          <w:szCs w:val="20"/>
          <w14:ligatures w14:val="standardContextual"/>
        </w:rPr>
        <w:t>some of the MI stands were dominated by ash though... maybe just earlier mortality or other factors?</w:t>
      </w:r>
    </w:p>
  </w:comment>
  <w:comment w:id="43" w:author="Klooster, Wendy" w:date="2025-11-19T13:11:00Z" w:initials="WK">
    <w:p w14:paraId="33789147" w14:textId="6560505A" w:rsidR="004B5D52" w:rsidRDefault="004B5D52" w:rsidP="004B5D52">
      <w:r>
        <w:rPr>
          <w:rStyle w:val="CommentReference"/>
        </w:rPr>
        <w:annotationRef/>
      </w:r>
      <w:r>
        <w:rPr>
          <w:rFonts w:cs="Times New Roman"/>
          <w:kern w:val="2"/>
          <w:sz w:val="20"/>
          <w:szCs w:val="20"/>
          <w14:ligatures w14:val="standardContextual"/>
        </w:rPr>
        <w:t>Any info on changes in woody debris--course vs. fine? Did logging include slash prescriptions (pile it up, spread it out, etc.)?</w:t>
      </w:r>
    </w:p>
  </w:comment>
  <w:comment w:id="46" w:author="Klooster, Wendy" w:date="2025-11-19T09:58:00Z" w:initials="KW">
    <w:p w14:paraId="0B425A25" w14:textId="61E1712F" w:rsidR="00444188" w:rsidRDefault="00444188" w:rsidP="00444188">
      <w:r>
        <w:rPr>
          <w:rStyle w:val="CommentReference"/>
        </w:rPr>
        <w:annotationRef/>
      </w:r>
      <w:r>
        <w:rPr>
          <w:rFonts w:cs="Times New Roman"/>
          <w:kern w:val="2"/>
          <w:sz w:val="20"/>
          <w:szCs w:val="20"/>
          <w14:ligatures w14:val="standardContextual"/>
        </w:rPr>
        <w:t>are there morphological traits used to determine this?</w:t>
      </w:r>
    </w:p>
  </w:comment>
  <w:comment w:id="48" w:author="Klooster, Wendy" w:date="2025-11-19T10:00:00Z" w:initials="KW">
    <w:p w14:paraId="5E2E35D3" w14:textId="77777777" w:rsidR="004179EC" w:rsidRDefault="004179EC" w:rsidP="004179EC">
      <w:r>
        <w:rPr>
          <w:rStyle w:val="CommentReference"/>
        </w:rPr>
        <w:annotationRef/>
      </w:r>
      <w:r>
        <w:rPr>
          <w:rFonts w:cs="Times New Roman"/>
          <w:kern w:val="2"/>
          <w:sz w:val="20"/>
          <w:szCs w:val="20"/>
          <w14:ligatures w14:val="standardContextual"/>
        </w:rPr>
        <w:t>Be consistent with indenting (or not)</w:t>
      </w:r>
    </w:p>
  </w:comment>
  <w:comment w:id="52" w:author="Klooster, Wendy" w:date="2025-11-19T10:01:00Z" w:initials="KW">
    <w:p w14:paraId="7C838383" w14:textId="77777777" w:rsidR="004179EC" w:rsidRDefault="004179EC" w:rsidP="004179EC">
      <w:r>
        <w:rPr>
          <w:rStyle w:val="CommentReference"/>
        </w:rPr>
        <w:annotationRef/>
      </w:r>
      <w:r>
        <w:rPr>
          <w:rFonts w:cs="Times New Roman"/>
          <w:kern w:val="2"/>
          <w:sz w:val="20"/>
          <w:szCs w:val="20"/>
          <w14:ligatures w14:val="standardContextual"/>
        </w:rPr>
        <w:t>indenting?</w:t>
      </w:r>
    </w:p>
  </w:comment>
  <w:comment w:id="53" w:author="Klooster, Wendy" w:date="2025-11-19T10:02:00Z" w:initials="KW">
    <w:p w14:paraId="7F24E78E" w14:textId="77777777" w:rsidR="004179EC" w:rsidRDefault="004179EC" w:rsidP="004179EC">
      <w:r>
        <w:rPr>
          <w:rStyle w:val="CommentReference"/>
        </w:rPr>
        <w:annotationRef/>
      </w:r>
      <w:r>
        <w:rPr>
          <w:rFonts w:cs="Times New Roman"/>
          <w:kern w:val="2"/>
          <w:sz w:val="20"/>
          <w:szCs w:val="20"/>
          <w14:ligatures w14:val="standardContextual"/>
        </w:rPr>
        <w:t>how was this determined?</w:t>
      </w:r>
    </w:p>
  </w:comment>
  <w:comment w:id="56" w:author="Klooster, Wendy" w:date="2025-11-19T10:05:00Z" w:initials="KW">
    <w:p w14:paraId="6ABE6655" w14:textId="77777777" w:rsidR="004179EC" w:rsidRDefault="004179EC" w:rsidP="004179EC">
      <w:r>
        <w:rPr>
          <w:rStyle w:val="CommentReference"/>
        </w:rPr>
        <w:annotationRef/>
      </w:r>
      <w:r>
        <w:rPr>
          <w:rFonts w:cs="Times New Roman"/>
          <w:kern w:val="2"/>
          <w:sz w:val="20"/>
          <w:szCs w:val="20"/>
          <w14:ligatures w14:val="standardContextual"/>
        </w:rPr>
        <w:t>statistical diffs??</w:t>
      </w:r>
    </w:p>
  </w:comment>
  <w:comment w:id="71" w:author="Klooster, Wendy" w:date="2025-11-19T10:15:00Z" w:initials="KW">
    <w:p w14:paraId="3D950DEB" w14:textId="77777777" w:rsidR="00B138CD" w:rsidRDefault="00B138CD" w:rsidP="00B138CD">
      <w:r>
        <w:rPr>
          <w:rStyle w:val="CommentReference"/>
        </w:rPr>
        <w:annotationRef/>
      </w:r>
      <w:r>
        <w:rPr>
          <w:rFonts w:cs="Times New Roman"/>
          <w:kern w:val="2"/>
          <w:sz w:val="20"/>
          <w:szCs w:val="20"/>
          <w14:ligatures w14:val="standardContextual"/>
        </w:rPr>
        <w:t>can these be color coded/ delineated for hydrology?</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5127AA00" w15:done="0"/>
  <w15:commentEx w15:paraId="131DF737" w15:done="0"/>
  <w15:commentEx w15:paraId="7C67FF93" w15:done="0"/>
  <w15:commentEx w15:paraId="72EE0F30" w15:done="0"/>
  <w15:commentEx w15:paraId="3E5919B3" w15:done="0"/>
  <w15:commentEx w15:paraId="357E9F98" w15:done="0"/>
  <w15:commentEx w15:paraId="6D3F2F28" w15:done="0"/>
  <w15:commentEx w15:paraId="68926D3A" w15:done="0"/>
  <w15:commentEx w15:paraId="24DC0641" w15:done="0"/>
  <w15:commentEx w15:paraId="3F4FA751" w15:done="0"/>
  <w15:commentEx w15:paraId="5B9DA8F0" w15:paraIdParent="3F4FA751" w15:done="0"/>
  <w15:commentEx w15:paraId="263BBF35" w15:done="0"/>
  <w15:commentEx w15:paraId="33789147" w15:done="0"/>
  <w15:commentEx w15:paraId="0B425A25" w15:done="0"/>
  <w15:commentEx w15:paraId="5E2E35D3" w15:done="0"/>
  <w15:commentEx w15:paraId="7C838383" w15:done="0"/>
  <w15:commentEx w15:paraId="7F24E78E" w15:done="0"/>
  <w15:commentEx w15:paraId="6ABE6655" w15:done="0"/>
  <w15:commentEx w15:paraId="3D950DE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3C192DD2" w16cex:dateUtc="2025-11-19T13:37:00Z"/>
  <w16cex:commentExtensible w16cex:durableId="00386549" w16cex:dateUtc="2025-11-19T13:39:00Z"/>
  <w16cex:commentExtensible w16cex:durableId="68D287C6" w16cex:dateUtc="2025-11-19T13:40:00Z"/>
  <w16cex:commentExtensible w16cex:durableId="3D3956CA" w16cex:dateUtc="2025-11-19T13:40:00Z"/>
  <w16cex:commentExtensible w16cex:durableId="31B5A6DD" w16cex:dateUtc="2025-11-19T13:41:00Z"/>
  <w16cex:commentExtensible w16cex:durableId="19EC3F76" w16cex:dateUtc="2025-11-19T13:49:00Z"/>
  <w16cex:commentExtensible w16cex:durableId="60A22C64" w16cex:dateUtc="2025-11-19T13:54:00Z"/>
  <w16cex:commentExtensible w16cex:durableId="4E5377AD" w16cex:dateUtc="2025-11-19T14:11:00Z"/>
  <w16cex:commentExtensible w16cex:durableId="10091FC8" w16cex:dateUtc="2025-11-19T14:07:00Z"/>
  <w16cex:commentExtensible w16cex:durableId="1EAEF79B" w16cex:dateUtc="2025-11-19T14:12:00Z"/>
  <w16cex:commentExtensible w16cex:durableId="53220636" w16cex:dateUtc="2025-11-19T18:08:00Z"/>
  <w16cex:commentExtensible w16cex:durableId="5E9B99F3" w16cex:dateUtc="2025-11-19T14:15:00Z"/>
  <w16cex:commentExtensible w16cex:durableId="2F58A674" w16cex:dateUtc="2025-11-19T18:11:00Z"/>
  <w16cex:commentExtensible w16cex:durableId="1E1DB78B" w16cex:dateUtc="2025-11-19T14:58:00Z"/>
  <w16cex:commentExtensible w16cex:durableId="25A4CA90" w16cex:dateUtc="2025-11-19T15:00:00Z"/>
  <w16cex:commentExtensible w16cex:durableId="257FCACF" w16cex:dateUtc="2025-11-19T15:01:00Z"/>
  <w16cex:commentExtensible w16cex:durableId="524F7685" w16cex:dateUtc="2025-11-19T15:02:00Z"/>
  <w16cex:commentExtensible w16cex:durableId="483543D3" w16cex:dateUtc="2025-11-19T15:05:00Z"/>
  <w16cex:commentExtensible w16cex:durableId="79B7511B" w16cex:dateUtc="2025-11-19T15:1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5127AA00" w16cid:durableId="3C192DD2"/>
  <w16cid:commentId w16cid:paraId="131DF737" w16cid:durableId="00386549"/>
  <w16cid:commentId w16cid:paraId="7C67FF93" w16cid:durableId="68D287C6"/>
  <w16cid:commentId w16cid:paraId="72EE0F30" w16cid:durableId="3D3956CA"/>
  <w16cid:commentId w16cid:paraId="3E5919B3" w16cid:durableId="31B5A6DD"/>
  <w16cid:commentId w16cid:paraId="357E9F98" w16cid:durableId="19EC3F76"/>
  <w16cid:commentId w16cid:paraId="6D3F2F28" w16cid:durableId="60A22C64"/>
  <w16cid:commentId w16cid:paraId="68926D3A" w16cid:durableId="4E5377AD"/>
  <w16cid:commentId w16cid:paraId="24DC0641" w16cid:durableId="10091FC8"/>
  <w16cid:commentId w16cid:paraId="3F4FA751" w16cid:durableId="1EAEF79B"/>
  <w16cid:commentId w16cid:paraId="5B9DA8F0" w16cid:durableId="53220636"/>
  <w16cid:commentId w16cid:paraId="263BBF35" w16cid:durableId="5E9B99F3"/>
  <w16cid:commentId w16cid:paraId="33789147" w16cid:durableId="2F58A674"/>
  <w16cid:commentId w16cid:paraId="0B425A25" w16cid:durableId="1E1DB78B"/>
  <w16cid:commentId w16cid:paraId="5E2E35D3" w16cid:durableId="25A4CA90"/>
  <w16cid:commentId w16cid:paraId="7C838383" w16cid:durableId="257FCACF"/>
  <w16cid:commentId w16cid:paraId="7F24E78E" w16cid:durableId="524F7685"/>
  <w16cid:commentId w16cid:paraId="6ABE6655" w16cid:durableId="483543D3"/>
  <w16cid:commentId w16cid:paraId="3D950DEB" w16cid:durableId="79B7511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DA8D6F4" w14:textId="77777777" w:rsidR="00191FE6" w:rsidRDefault="00191FE6" w:rsidP="00185AC8">
      <w:r>
        <w:separator/>
      </w:r>
    </w:p>
  </w:endnote>
  <w:endnote w:type="continuationSeparator" w:id="0">
    <w:p w14:paraId="51C61EA9" w14:textId="77777777" w:rsidR="00191FE6" w:rsidRDefault="00191FE6" w:rsidP="00185AC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ptos Display">
    <w:charset w:val="00"/>
    <w:family w:val="swiss"/>
    <w:pitch w:val="variable"/>
    <w:sig w:usb0="20000287" w:usb1="00000003" w:usb2="00000000" w:usb3="00000000" w:csb0="0000019F" w:csb1="00000000"/>
  </w:font>
  <w:font w:name="Aptos">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20123798"/>
      <w:docPartObj>
        <w:docPartGallery w:val="Page Numbers (Bottom of Page)"/>
        <w:docPartUnique/>
      </w:docPartObj>
    </w:sdtPr>
    <w:sdtEndPr>
      <w:rPr>
        <w:noProof/>
      </w:rPr>
    </w:sdtEndPr>
    <w:sdtContent>
      <w:p w14:paraId="3C462449" w14:textId="369D11B9" w:rsidR="0004216D" w:rsidRDefault="0004216D">
        <w:pPr>
          <w:pStyle w:val="Footer"/>
          <w:jc w:val="center"/>
        </w:pPr>
        <w:r>
          <w:fldChar w:fldCharType="begin"/>
        </w:r>
        <w:r>
          <w:instrText xml:space="preserve"> PAGE   \* MERGEFORMAT </w:instrText>
        </w:r>
        <w:r>
          <w:fldChar w:fldCharType="separate"/>
        </w:r>
        <w:r w:rsidR="0089659C">
          <w:rPr>
            <w:noProof/>
          </w:rPr>
          <w:t>viii</w:t>
        </w:r>
        <w:r>
          <w:rPr>
            <w:noProof/>
          </w:rPr>
          <w:fldChar w:fldCharType="end"/>
        </w:r>
      </w:p>
    </w:sdtContent>
  </w:sdt>
  <w:p w14:paraId="2D3ADE4F" w14:textId="466F4B00" w:rsidR="00124917" w:rsidRDefault="0012491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18C8B53" w14:textId="77777777" w:rsidR="00191FE6" w:rsidRDefault="00191FE6" w:rsidP="00185AC8">
      <w:r>
        <w:separator/>
      </w:r>
    </w:p>
  </w:footnote>
  <w:footnote w:type="continuationSeparator" w:id="0">
    <w:p w14:paraId="43FCA0C3" w14:textId="77777777" w:rsidR="00191FE6" w:rsidRDefault="00191FE6" w:rsidP="00185AC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4F0B0E"/>
    <w:multiLevelType w:val="hybridMultilevel"/>
    <w:tmpl w:val="6CFEDF80"/>
    <w:lvl w:ilvl="0" w:tplc="E1D0761E">
      <w:start w:val="1"/>
      <w:numFmt w:val="decimal"/>
      <w:lvlText w:val="%1)"/>
      <w:lvlJc w:val="left"/>
      <w:pPr>
        <w:ind w:left="1020" w:hanging="360"/>
      </w:pPr>
    </w:lvl>
    <w:lvl w:ilvl="1" w:tplc="BB60F464">
      <w:start w:val="1"/>
      <w:numFmt w:val="decimal"/>
      <w:lvlText w:val="%2)"/>
      <w:lvlJc w:val="left"/>
      <w:pPr>
        <w:ind w:left="1020" w:hanging="360"/>
      </w:pPr>
    </w:lvl>
    <w:lvl w:ilvl="2" w:tplc="34CE1D98">
      <w:start w:val="1"/>
      <w:numFmt w:val="decimal"/>
      <w:lvlText w:val="%3)"/>
      <w:lvlJc w:val="left"/>
      <w:pPr>
        <w:ind w:left="1020" w:hanging="360"/>
      </w:pPr>
    </w:lvl>
    <w:lvl w:ilvl="3" w:tplc="ADD44F2C">
      <w:start w:val="1"/>
      <w:numFmt w:val="decimal"/>
      <w:lvlText w:val="%4)"/>
      <w:lvlJc w:val="left"/>
      <w:pPr>
        <w:ind w:left="1020" w:hanging="360"/>
      </w:pPr>
    </w:lvl>
    <w:lvl w:ilvl="4" w:tplc="9CCE0126">
      <w:start w:val="1"/>
      <w:numFmt w:val="decimal"/>
      <w:lvlText w:val="%5)"/>
      <w:lvlJc w:val="left"/>
      <w:pPr>
        <w:ind w:left="1020" w:hanging="360"/>
      </w:pPr>
    </w:lvl>
    <w:lvl w:ilvl="5" w:tplc="8EB4FECE">
      <w:start w:val="1"/>
      <w:numFmt w:val="decimal"/>
      <w:lvlText w:val="%6)"/>
      <w:lvlJc w:val="left"/>
      <w:pPr>
        <w:ind w:left="1020" w:hanging="360"/>
      </w:pPr>
    </w:lvl>
    <w:lvl w:ilvl="6" w:tplc="F0467506">
      <w:start w:val="1"/>
      <w:numFmt w:val="decimal"/>
      <w:lvlText w:val="%7)"/>
      <w:lvlJc w:val="left"/>
      <w:pPr>
        <w:ind w:left="1020" w:hanging="360"/>
      </w:pPr>
    </w:lvl>
    <w:lvl w:ilvl="7" w:tplc="E55EDF7E">
      <w:start w:val="1"/>
      <w:numFmt w:val="decimal"/>
      <w:lvlText w:val="%8)"/>
      <w:lvlJc w:val="left"/>
      <w:pPr>
        <w:ind w:left="1020" w:hanging="360"/>
      </w:pPr>
    </w:lvl>
    <w:lvl w:ilvl="8" w:tplc="98FECBDE">
      <w:start w:val="1"/>
      <w:numFmt w:val="decimal"/>
      <w:lvlText w:val="%9)"/>
      <w:lvlJc w:val="left"/>
      <w:pPr>
        <w:ind w:left="1020" w:hanging="360"/>
      </w:pPr>
    </w:lvl>
  </w:abstractNum>
  <w:abstractNum w:abstractNumId="1" w15:restartNumberingAfterBreak="0">
    <w:nsid w:val="044902F2"/>
    <w:multiLevelType w:val="multilevel"/>
    <w:tmpl w:val="9BA8043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 w15:restartNumberingAfterBreak="0">
    <w:nsid w:val="0E5808DB"/>
    <w:multiLevelType w:val="multilevel"/>
    <w:tmpl w:val="17DEE3B2"/>
    <w:lvl w:ilvl="0">
      <w:start w:val="1"/>
      <w:numFmt w:val="upperLetter"/>
      <w:pStyle w:val="Heading1"/>
      <w:suff w:val="nothing"/>
      <w:lvlText w:val="Chapter %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 w15:restartNumberingAfterBreak="0">
    <w:nsid w:val="370329E2"/>
    <w:multiLevelType w:val="multilevel"/>
    <w:tmpl w:val="0F5A72D8"/>
    <w:lvl w:ilvl="0">
      <w:start w:val="1"/>
      <w:numFmt w:val="decimal"/>
      <w:suff w:val="nothing"/>
      <w:lvlText w:val="Chapter %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 w15:restartNumberingAfterBreak="0">
    <w:nsid w:val="379B6921"/>
    <w:multiLevelType w:val="multilevel"/>
    <w:tmpl w:val="0A4A36A8"/>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 w15:restartNumberingAfterBreak="0">
    <w:nsid w:val="3EF045DB"/>
    <w:multiLevelType w:val="hybridMultilevel"/>
    <w:tmpl w:val="638665B2"/>
    <w:lvl w:ilvl="0" w:tplc="BD4CAE58">
      <w:start w:val="1"/>
      <w:numFmt w:val="bullet"/>
      <w:lvlText w:val="•"/>
      <w:lvlJc w:val="left"/>
      <w:pPr>
        <w:tabs>
          <w:tab w:val="num" w:pos="720"/>
        </w:tabs>
        <w:ind w:left="720" w:hanging="360"/>
      </w:pPr>
      <w:rPr>
        <w:rFonts w:ascii="Arial" w:hAnsi="Arial" w:hint="default"/>
      </w:rPr>
    </w:lvl>
    <w:lvl w:ilvl="1" w:tplc="ECA6500A" w:tentative="1">
      <w:start w:val="1"/>
      <w:numFmt w:val="bullet"/>
      <w:lvlText w:val="•"/>
      <w:lvlJc w:val="left"/>
      <w:pPr>
        <w:tabs>
          <w:tab w:val="num" w:pos="1440"/>
        </w:tabs>
        <w:ind w:left="1440" w:hanging="360"/>
      </w:pPr>
      <w:rPr>
        <w:rFonts w:ascii="Arial" w:hAnsi="Arial" w:hint="default"/>
      </w:rPr>
    </w:lvl>
    <w:lvl w:ilvl="2" w:tplc="088C660A" w:tentative="1">
      <w:start w:val="1"/>
      <w:numFmt w:val="bullet"/>
      <w:lvlText w:val="•"/>
      <w:lvlJc w:val="left"/>
      <w:pPr>
        <w:tabs>
          <w:tab w:val="num" w:pos="2160"/>
        </w:tabs>
        <w:ind w:left="2160" w:hanging="360"/>
      </w:pPr>
      <w:rPr>
        <w:rFonts w:ascii="Arial" w:hAnsi="Arial" w:hint="default"/>
      </w:rPr>
    </w:lvl>
    <w:lvl w:ilvl="3" w:tplc="F6E45202" w:tentative="1">
      <w:start w:val="1"/>
      <w:numFmt w:val="bullet"/>
      <w:lvlText w:val="•"/>
      <w:lvlJc w:val="left"/>
      <w:pPr>
        <w:tabs>
          <w:tab w:val="num" w:pos="2880"/>
        </w:tabs>
        <w:ind w:left="2880" w:hanging="360"/>
      </w:pPr>
      <w:rPr>
        <w:rFonts w:ascii="Arial" w:hAnsi="Arial" w:hint="default"/>
      </w:rPr>
    </w:lvl>
    <w:lvl w:ilvl="4" w:tplc="855C80B8" w:tentative="1">
      <w:start w:val="1"/>
      <w:numFmt w:val="bullet"/>
      <w:lvlText w:val="•"/>
      <w:lvlJc w:val="left"/>
      <w:pPr>
        <w:tabs>
          <w:tab w:val="num" w:pos="3600"/>
        </w:tabs>
        <w:ind w:left="3600" w:hanging="360"/>
      </w:pPr>
      <w:rPr>
        <w:rFonts w:ascii="Arial" w:hAnsi="Arial" w:hint="default"/>
      </w:rPr>
    </w:lvl>
    <w:lvl w:ilvl="5" w:tplc="A70883B8" w:tentative="1">
      <w:start w:val="1"/>
      <w:numFmt w:val="bullet"/>
      <w:lvlText w:val="•"/>
      <w:lvlJc w:val="left"/>
      <w:pPr>
        <w:tabs>
          <w:tab w:val="num" w:pos="4320"/>
        </w:tabs>
        <w:ind w:left="4320" w:hanging="360"/>
      </w:pPr>
      <w:rPr>
        <w:rFonts w:ascii="Arial" w:hAnsi="Arial" w:hint="default"/>
      </w:rPr>
    </w:lvl>
    <w:lvl w:ilvl="6" w:tplc="94BEAFF6" w:tentative="1">
      <w:start w:val="1"/>
      <w:numFmt w:val="bullet"/>
      <w:lvlText w:val="•"/>
      <w:lvlJc w:val="left"/>
      <w:pPr>
        <w:tabs>
          <w:tab w:val="num" w:pos="5040"/>
        </w:tabs>
        <w:ind w:left="5040" w:hanging="360"/>
      </w:pPr>
      <w:rPr>
        <w:rFonts w:ascii="Arial" w:hAnsi="Arial" w:hint="default"/>
      </w:rPr>
    </w:lvl>
    <w:lvl w:ilvl="7" w:tplc="1714D3CE" w:tentative="1">
      <w:start w:val="1"/>
      <w:numFmt w:val="bullet"/>
      <w:lvlText w:val="•"/>
      <w:lvlJc w:val="left"/>
      <w:pPr>
        <w:tabs>
          <w:tab w:val="num" w:pos="5760"/>
        </w:tabs>
        <w:ind w:left="5760" w:hanging="360"/>
      </w:pPr>
      <w:rPr>
        <w:rFonts w:ascii="Arial" w:hAnsi="Arial" w:hint="default"/>
      </w:rPr>
    </w:lvl>
    <w:lvl w:ilvl="8" w:tplc="FD16C980"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4DE46742"/>
    <w:multiLevelType w:val="hybridMultilevel"/>
    <w:tmpl w:val="92BCA6E6"/>
    <w:lvl w:ilvl="0" w:tplc="558E7896">
      <w:start w:val="1"/>
      <w:numFmt w:val="decimal"/>
      <w:lvlText w:val="%1)"/>
      <w:lvlJc w:val="left"/>
      <w:pPr>
        <w:ind w:left="1020" w:hanging="360"/>
      </w:pPr>
    </w:lvl>
    <w:lvl w:ilvl="1" w:tplc="78B4F5FC">
      <w:start w:val="1"/>
      <w:numFmt w:val="decimal"/>
      <w:lvlText w:val="%2)"/>
      <w:lvlJc w:val="left"/>
      <w:pPr>
        <w:ind w:left="1020" w:hanging="360"/>
      </w:pPr>
    </w:lvl>
    <w:lvl w:ilvl="2" w:tplc="5B8682DA">
      <w:start w:val="1"/>
      <w:numFmt w:val="decimal"/>
      <w:lvlText w:val="%3)"/>
      <w:lvlJc w:val="left"/>
      <w:pPr>
        <w:ind w:left="1020" w:hanging="360"/>
      </w:pPr>
    </w:lvl>
    <w:lvl w:ilvl="3" w:tplc="8C426A40">
      <w:start w:val="1"/>
      <w:numFmt w:val="decimal"/>
      <w:lvlText w:val="%4)"/>
      <w:lvlJc w:val="left"/>
      <w:pPr>
        <w:ind w:left="1020" w:hanging="360"/>
      </w:pPr>
    </w:lvl>
    <w:lvl w:ilvl="4" w:tplc="72801CFC">
      <w:start w:val="1"/>
      <w:numFmt w:val="decimal"/>
      <w:lvlText w:val="%5)"/>
      <w:lvlJc w:val="left"/>
      <w:pPr>
        <w:ind w:left="1020" w:hanging="360"/>
      </w:pPr>
    </w:lvl>
    <w:lvl w:ilvl="5" w:tplc="70303FD0">
      <w:start w:val="1"/>
      <w:numFmt w:val="decimal"/>
      <w:lvlText w:val="%6)"/>
      <w:lvlJc w:val="left"/>
      <w:pPr>
        <w:ind w:left="1020" w:hanging="360"/>
      </w:pPr>
    </w:lvl>
    <w:lvl w:ilvl="6" w:tplc="99DAE4CE">
      <w:start w:val="1"/>
      <w:numFmt w:val="decimal"/>
      <w:lvlText w:val="%7)"/>
      <w:lvlJc w:val="left"/>
      <w:pPr>
        <w:ind w:left="1020" w:hanging="360"/>
      </w:pPr>
    </w:lvl>
    <w:lvl w:ilvl="7" w:tplc="6F1AD940">
      <w:start w:val="1"/>
      <w:numFmt w:val="decimal"/>
      <w:lvlText w:val="%8)"/>
      <w:lvlJc w:val="left"/>
      <w:pPr>
        <w:ind w:left="1020" w:hanging="360"/>
      </w:pPr>
    </w:lvl>
    <w:lvl w:ilvl="8" w:tplc="07A8FCB2">
      <w:start w:val="1"/>
      <w:numFmt w:val="decimal"/>
      <w:lvlText w:val="%9)"/>
      <w:lvlJc w:val="left"/>
      <w:pPr>
        <w:ind w:left="1020" w:hanging="360"/>
      </w:pPr>
    </w:lvl>
  </w:abstractNum>
  <w:abstractNum w:abstractNumId="7" w15:restartNumberingAfterBreak="0">
    <w:nsid w:val="51322511"/>
    <w:multiLevelType w:val="hybridMultilevel"/>
    <w:tmpl w:val="5DECB746"/>
    <w:lvl w:ilvl="0" w:tplc="9ABE0560">
      <w:start w:val="1"/>
      <w:numFmt w:val="decimal"/>
      <w:lvlText w:val="%1)"/>
      <w:lvlJc w:val="left"/>
      <w:pPr>
        <w:ind w:left="1020" w:hanging="360"/>
      </w:pPr>
    </w:lvl>
    <w:lvl w:ilvl="1" w:tplc="8E26BD5C">
      <w:start w:val="1"/>
      <w:numFmt w:val="decimal"/>
      <w:lvlText w:val="%2)"/>
      <w:lvlJc w:val="left"/>
      <w:pPr>
        <w:ind w:left="1020" w:hanging="360"/>
      </w:pPr>
    </w:lvl>
    <w:lvl w:ilvl="2" w:tplc="17EC0E80">
      <w:start w:val="1"/>
      <w:numFmt w:val="decimal"/>
      <w:lvlText w:val="%3)"/>
      <w:lvlJc w:val="left"/>
      <w:pPr>
        <w:ind w:left="1020" w:hanging="360"/>
      </w:pPr>
    </w:lvl>
    <w:lvl w:ilvl="3" w:tplc="C23287E2">
      <w:start w:val="1"/>
      <w:numFmt w:val="decimal"/>
      <w:lvlText w:val="%4)"/>
      <w:lvlJc w:val="left"/>
      <w:pPr>
        <w:ind w:left="1020" w:hanging="360"/>
      </w:pPr>
    </w:lvl>
    <w:lvl w:ilvl="4" w:tplc="84E82C58">
      <w:start w:val="1"/>
      <w:numFmt w:val="decimal"/>
      <w:lvlText w:val="%5)"/>
      <w:lvlJc w:val="left"/>
      <w:pPr>
        <w:ind w:left="1020" w:hanging="360"/>
      </w:pPr>
    </w:lvl>
    <w:lvl w:ilvl="5" w:tplc="98B0FF28">
      <w:start w:val="1"/>
      <w:numFmt w:val="decimal"/>
      <w:lvlText w:val="%6)"/>
      <w:lvlJc w:val="left"/>
      <w:pPr>
        <w:ind w:left="1020" w:hanging="360"/>
      </w:pPr>
    </w:lvl>
    <w:lvl w:ilvl="6" w:tplc="3D40390A">
      <w:start w:val="1"/>
      <w:numFmt w:val="decimal"/>
      <w:lvlText w:val="%7)"/>
      <w:lvlJc w:val="left"/>
      <w:pPr>
        <w:ind w:left="1020" w:hanging="360"/>
      </w:pPr>
    </w:lvl>
    <w:lvl w:ilvl="7" w:tplc="BE7E74C2">
      <w:start w:val="1"/>
      <w:numFmt w:val="decimal"/>
      <w:lvlText w:val="%8)"/>
      <w:lvlJc w:val="left"/>
      <w:pPr>
        <w:ind w:left="1020" w:hanging="360"/>
      </w:pPr>
    </w:lvl>
    <w:lvl w:ilvl="8" w:tplc="D7046B04">
      <w:start w:val="1"/>
      <w:numFmt w:val="decimal"/>
      <w:lvlText w:val="%9)"/>
      <w:lvlJc w:val="left"/>
      <w:pPr>
        <w:ind w:left="1020" w:hanging="360"/>
      </w:pPr>
    </w:lvl>
  </w:abstractNum>
  <w:abstractNum w:abstractNumId="8" w15:restartNumberingAfterBreak="0">
    <w:nsid w:val="5B7E3D0F"/>
    <w:multiLevelType w:val="hybridMultilevel"/>
    <w:tmpl w:val="63005168"/>
    <w:lvl w:ilvl="0" w:tplc="83B2E1AE">
      <w:start w:val="1"/>
      <w:numFmt w:val="decimal"/>
      <w:lvlText w:val="%1)"/>
      <w:lvlJc w:val="left"/>
      <w:pPr>
        <w:ind w:left="1020" w:hanging="360"/>
      </w:pPr>
    </w:lvl>
    <w:lvl w:ilvl="1" w:tplc="71425684">
      <w:start w:val="1"/>
      <w:numFmt w:val="decimal"/>
      <w:lvlText w:val="%2)"/>
      <w:lvlJc w:val="left"/>
      <w:pPr>
        <w:ind w:left="1020" w:hanging="360"/>
      </w:pPr>
    </w:lvl>
    <w:lvl w:ilvl="2" w:tplc="5A700BC2">
      <w:start w:val="1"/>
      <w:numFmt w:val="decimal"/>
      <w:lvlText w:val="%3)"/>
      <w:lvlJc w:val="left"/>
      <w:pPr>
        <w:ind w:left="1020" w:hanging="360"/>
      </w:pPr>
    </w:lvl>
    <w:lvl w:ilvl="3" w:tplc="5E42824A">
      <w:start w:val="1"/>
      <w:numFmt w:val="decimal"/>
      <w:lvlText w:val="%4)"/>
      <w:lvlJc w:val="left"/>
      <w:pPr>
        <w:ind w:left="1020" w:hanging="360"/>
      </w:pPr>
    </w:lvl>
    <w:lvl w:ilvl="4" w:tplc="F4FC0386">
      <w:start w:val="1"/>
      <w:numFmt w:val="decimal"/>
      <w:lvlText w:val="%5)"/>
      <w:lvlJc w:val="left"/>
      <w:pPr>
        <w:ind w:left="1020" w:hanging="360"/>
      </w:pPr>
    </w:lvl>
    <w:lvl w:ilvl="5" w:tplc="A948A0C4">
      <w:start w:val="1"/>
      <w:numFmt w:val="decimal"/>
      <w:lvlText w:val="%6)"/>
      <w:lvlJc w:val="left"/>
      <w:pPr>
        <w:ind w:left="1020" w:hanging="360"/>
      </w:pPr>
    </w:lvl>
    <w:lvl w:ilvl="6" w:tplc="1284B420">
      <w:start w:val="1"/>
      <w:numFmt w:val="decimal"/>
      <w:lvlText w:val="%7)"/>
      <w:lvlJc w:val="left"/>
      <w:pPr>
        <w:ind w:left="1020" w:hanging="360"/>
      </w:pPr>
    </w:lvl>
    <w:lvl w:ilvl="7" w:tplc="D0D653A4">
      <w:start w:val="1"/>
      <w:numFmt w:val="decimal"/>
      <w:lvlText w:val="%8)"/>
      <w:lvlJc w:val="left"/>
      <w:pPr>
        <w:ind w:left="1020" w:hanging="360"/>
      </w:pPr>
    </w:lvl>
    <w:lvl w:ilvl="8" w:tplc="2E9A2DEE">
      <w:start w:val="1"/>
      <w:numFmt w:val="decimal"/>
      <w:lvlText w:val="%9)"/>
      <w:lvlJc w:val="left"/>
      <w:pPr>
        <w:ind w:left="1020" w:hanging="360"/>
      </w:pPr>
    </w:lvl>
  </w:abstractNum>
  <w:abstractNum w:abstractNumId="9" w15:restartNumberingAfterBreak="0">
    <w:nsid w:val="648920CB"/>
    <w:multiLevelType w:val="hybridMultilevel"/>
    <w:tmpl w:val="8D405200"/>
    <w:lvl w:ilvl="0" w:tplc="6016B008">
      <w:start w:val="1"/>
      <w:numFmt w:val="decimal"/>
      <w:lvlText w:val="%1)"/>
      <w:lvlJc w:val="left"/>
      <w:pPr>
        <w:ind w:left="1020" w:hanging="360"/>
      </w:pPr>
    </w:lvl>
    <w:lvl w:ilvl="1" w:tplc="94EEE694">
      <w:start w:val="1"/>
      <w:numFmt w:val="decimal"/>
      <w:lvlText w:val="%2)"/>
      <w:lvlJc w:val="left"/>
      <w:pPr>
        <w:ind w:left="1020" w:hanging="360"/>
      </w:pPr>
    </w:lvl>
    <w:lvl w:ilvl="2" w:tplc="3E18AA2C">
      <w:start w:val="1"/>
      <w:numFmt w:val="decimal"/>
      <w:lvlText w:val="%3)"/>
      <w:lvlJc w:val="left"/>
      <w:pPr>
        <w:ind w:left="1020" w:hanging="360"/>
      </w:pPr>
    </w:lvl>
    <w:lvl w:ilvl="3" w:tplc="E8D27280">
      <w:start w:val="1"/>
      <w:numFmt w:val="decimal"/>
      <w:lvlText w:val="%4)"/>
      <w:lvlJc w:val="left"/>
      <w:pPr>
        <w:ind w:left="1020" w:hanging="360"/>
      </w:pPr>
    </w:lvl>
    <w:lvl w:ilvl="4" w:tplc="224E7F3C">
      <w:start w:val="1"/>
      <w:numFmt w:val="decimal"/>
      <w:lvlText w:val="%5)"/>
      <w:lvlJc w:val="left"/>
      <w:pPr>
        <w:ind w:left="1020" w:hanging="360"/>
      </w:pPr>
    </w:lvl>
    <w:lvl w:ilvl="5" w:tplc="87B6EDF6">
      <w:start w:val="1"/>
      <w:numFmt w:val="decimal"/>
      <w:lvlText w:val="%6)"/>
      <w:lvlJc w:val="left"/>
      <w:pPr>
        <w:ind w:left="1020" w:hanging="360"/>
      </w:pPr>
    </w:lvl>
    <w:lvl w:ilvl="6" w:tplc="B53C490A">
      <w:start w:val="1"/>
      <w:numFmt w:val="decimal"/>
      <w:lvlText w:val="%7)"/>
      <w:lvlJc w:val="left"/>
      <w:pPr>
        <w:ind w:left="1020" w:hanging="360"/>
      </w:pPr>
    </w:lvl>
    <w:lvl w:ilvl="7" w:tplc="7026F352">
      <w:start w:val="1"/>
      <w:numFmt w:val="decimal"/>
      <w:lvlText w:val="%8)"/>
      <w:lvlJc w:val="left"/>
      <w:pPr>
        <w:ind w:left="1020" w:hanging="360"/>
      </w:pPr>
    </w:lvl>
    <w:lvl w:ilvl="8" w:tplc="2ABAA40E">
      <w:start w:val="1"/>
      <w:numFmt w:val="decimal"/>
      <w:lvlText w:val="%9)"/>
      <w:lvlJc w:val="left"/>
      <w:pPr>
        <w:ind w:left="1020" w:hanging="360"/>
      </w:pPr>
    </w:lvl>
  </w:abstractNum>
  <w:abstractNum w:abstractNumId="10" w15:restartNumberingAfterBreak="0">
    <w:nsid w:val="67422568"/>
    <w:multiLevelType w:val="hybridMultilevel"/>
    <w:tmpl w:val="705269B0"/>
    <w:lvl w:ilvl="0" w:tplc="1324A60C">
      <w:start w:val="1"/>
      <w:numFmt w:val="decimal"/>
      <w:lvlText w:val="%1)"/>
      <w:lvlJc w:val="left"/>
      <w:pPr>
        <w:ind w:left="1020" w:hanging="360"/>
      </w:pPr>
    </w:lvl>
    <w:lvl w:ilvl="1" w:tplc="A74800D0">
      <w:start w:val="1"/>
      <w:numFmt w:val="decimal"/>
      <w:lvlText w:val="%2)"/>
      <w:lvlJc w:val="left"/>
      <w:pPr>
        <w:ind w:left="1020" w:hanging="360"/>
      </w:pPr>
    </w:lvl>
    <w:lvl w:ilvl="2" w:tplc="A120D014">
      <w:start w:val="1"/>
      <w:numFmt w:val="decimal"/>
      <w:lvlText w:val="%3)"/>
      <w:lvlJc w:val="left"/>
      <w:pPr>
        <w:ind w:left="1020" w:hanging="360"/>
      </w:pPr>
    </w:lvl>
    <w:lvl w:ilvl="3" w:tplc="309ADDE8">
      <w:start w:val="1"/>
      <w:numFmt w:val="decimal"/>
      <w:lvlText w:val="%4)"/>
      <w:lvlJc w:val="left"/>
      <w:pPr>
        <w:ind w:left="1020" w:hanging="360"/>
      </w:pPr>
    </w:lvl>
    <w:lvl w:ilvl="4" w:tplc="B044D128">
      <w:start w:val="1"/>
      <w:numFmt w:val="decimal"/>
      <w:lvlText w:val="%5)"/>
      <w:lvlJc w:val="left"/>
      <w:pPr>
        <w:ind w:left="1020" w:hanging="360"/>
      </w:pPr>
    </w:lvl>
    <w:lvl w:ilvl="5" w:tplc="7152B3D4">
      <w:start w:val="1"/>
      <w:numFmt w:val="decimal"/>
      <w:lvlText w:val="%6)"/>
      <w:lvlJc w:val="left"/>
      <w:pPr>
        <w:ind w:left="1020" w:hanging="360"/>
      </w:pPr>
    </w:lvl>
    <w:lvl w:ilvl="6" w:tplc="389037B2">
      <w:start w:val="1"/>
      <w:numFmt w:val="decimal"/>
      <w:lvlText w:val="%7)"/>
      <w:lvlJc w:val="left"/>
      <w:pPr>
        <w:ind w:left="1020" w:hanging="360"/>
      </w:pPr>
    </w:lvl>
    <w:lvl w:ilvl="7" w:tplc="07CA0ACC">
      <w:start w:val="1"/>
      <w:numFmt w:val="decimal"/>
      <w:lvlText w:val="%8)"/>
      <w:lvlJc w:val="left"/>
      <w:pPr>
        <w:ind w:left="1020" w:hanging="360"/>
      </w:pPr>
    </w:lvl>
    <w:lvl w:ilvl="8" w:tplc="B7D85214">
      <w:start w:val="1"/>
      <w:numFmt w:val="decimal"/>
      <w:lvlText w:val="%9)"/>
      <w:lvlJc w:val="left"/>
      <w:pPr>
        <w:ind w:left="1020" w:hanging="360"/>
      </w:pPr>
    </w:lvl>
  </w:abstractNum>
  <w:abstractNum w:abstractNumId="11" w15:restartNumberingAfterBreak="0">
    <w:nsid w:val="69F238B7"/>
    <w:multiLevelType w:val="hybridMultilevel"/>
    <w:tmpl w:val="ECD44662"/>
    <w:lvl w:ilvl="0" w:tplc="8DF68F9A">
      <w:start w:val="1"/>
      <w:numFmt w:val="decimal"/>
      <w:lvlText w:val="%1)"/>
      <w:lvlJc w:val="left"/>
      <w:pPr>
        <w:ind w:left="1020" w:hanging="360"/>
      </w:pPr>
    </w:lvl>
    <w:lvl w:ilvl="1" w:tplc="A508C702">
      <w:start w:val="1"/>
      <w:numFmt w:val="decimal"/>
      <w:lvlText w:val="%2)"/>
      <w:lvlJc w:val="left"/>
      <w:pPr>
        <w:ind w:left="1020" w:hanging="360"/>
      </w:pPr>
    </w:lvl>
    <w:lvl w:ilvl="2" w:tplc="13E21428">
      <w:start w:val="1"/>
      <w:numFmt w:val="decimal"/>
      <w:lvlText w:val="%3)"/>
      <w:lvlJc w:val="left"/>
      <w:pPr>
        <w:ind w:left="1020" w:hanging="360"/>
      </w:pPr>
    </w:lvl>
    <w:lvl w:ilvl="3" w:tplc="A2F050B6">
      <w:start w:val="1"/>
      <w:numFmt w:val="decimal"/>
      <w:lvlText w:val="%4)"/>
      <w:lvlJc w:val="left"/>
      <w:pPr>
        <w:ind w:left="1020" w:hanging="360"/>
      </w:pPr>
    </w:lvl>
    <w:lvl w:ilvl="4" w:tplc="D4D44808">
      <w:start w:val="1"/>
      <w:numFmt w:val="decimal"/>
      <w:lvlText w:val="%5)"/>
      <w:lvlJc w:val="left"/>
      <w:pPr>
        <w:ind w:left="1020" w:hanging="360"/>
      </w:pPr>
    </w:lvl>
    <w:lvl w:ilvl="5" w:tplc="BCE422CA">
      <w:start w:val="1"/>
      <w:numFmt w:val="decimal"/>
      <w:lvlText w:val="%6)"/>
      <w:lvlJc w:val="left"/>
      <w:pPr>
        <w:ind w:left="1020" w:hanging="360"/>
      </w:pPr>
    </w:lvl>
    <w:lvl w:ilvl="6" w:tplc="128A8156">
      <w:start w:val="1"/>
      <w:numFmt w:val="decimal"/>
      <w:lvlText w:val="%7)"/>
      <w:lvlJc w:val="left"/>
      <w:pPr>
        <w:ind w:left="1020" w:hanging="360"/>
      </w:pPr>
    </w:lvl>
    <w:lvl w:ilvl="7" w:tplc="45566F90">
      <w:start w:val="1"/>
      <w:numFmt w:val="decimal"/>
      <w:lvlText w:val="%8)"/>
      <w:lvlJc w:val="left"/>
      <w:pPr>
        <w:ind w:left="1020" w:hanging="360"/>
      </w:pPr>
    </w:lvl>
    <w:lvl w:ilvl="8" w:tplc="584252F2">
      <w:start w:val="1"/>
      <w:numFmt w:val="decimal"/>
      <w:lvlText w:val="%9)"/>
      <w:lvlJc w:val="left"/>
      <w:pPr>
        <w:ind w:left="1020" w:hanging="360"/>
      </w:pPr>
    </w:lvl>
  </w:abstractNum>
  <w:num w:numId="1" w16cid:durableId="1795899760">
    <w:abstractNumId w:val="5"/>
  </w:num>
  <w:num w:numId="2" w16cid:durableId="783236092">
    <w:abstractNumId w:val="8"/>
  </w:num>
  <w:num w:numId="3" w16cid:durableId="1531727158">
    <w:abstractNumId w:val="0"/>
  </w:num>
  <w:num w:numId="4" w16cid:durableId="1849127217">
    <w:abstractNumId w:val="6"/>
  </w:num>
  <w:num w:numId="5" w16cid:durableId="1874725974">
    <w:abstractNumId w:val="7"/>
  </w:num>
  <w:num w:numId="6" w16cid:durableId="740296215">
    <w:abstractNumId w:val="9"/>
  </w:num>
  <w:num w:numId="7" w16cid:durableId="1186359295">
    <w:abstractNumId w:val="11"/>
  </w:num>
  <w:num w:numId="8" w16cid:durableId="815991786">
    <w:abstractNumId w:val="10"/>
  </w:num>
  <w:num w:numId="9" w16cid:durableId="1326668286">
    <w:abstractNumId w:val="4"/>
  </w:num>
  <w:num w:numId="10" w16cid:durableId="1548183837">
    <w:abstractNumId w:val="4"/>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1230530892">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189146681">
    <w:abstractNumId w:val="1"/>
  </w:num>
  <w:num w:numId="13" w16cid:durableId="42469094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249698923">
    <w:abstractNumId w:val="3"/>
  </w:num>
  <w:num w:numId="15" w16cid:durableId="1265500933">
    <w:abstractNumId w:val="2"/>
  </w:num>
  <w:num w:numId="16" w16cid:durableId="1600747442">
    <w:abstractNumId w:val="2"/>
    <w:lvlOverride w:ilvl="0">
      <w:lvl w:ilvl="0">
        <w:start w:val="1"/>
        <w:numFmt w:val="upperLetter"/>
        <w:pStyle w:val="Heading1"/>
        <w:suff w:val="nothing"/>
        <w:lvlText w:val="Appendix %1"/>
        <w:lvlJc w:val="left"/>
        <w:pPr>
          <w:ind w:left="360" w:hanging="360"/>
        </w:pPr>
        <w:rPr>
          <w:rFonts w:hint="default"/>
        </w:rPr>
      </w:lvl>
    </w:lvlOverride>
    <w:lvlOverride w:ilvl="1">
      <w:lvl w:ilvl="1">
        <w:start w:val="1"/>
        <w:numFmt w:val="lowerLetter"/>
        <w:lvlText w:val="%2)"/>
        <w:lvlJc w:val="left"/>
        <w:pPr>
          <w:ind w:left="720" w:hanging="360"/>
        </w:pPr>
        <w:rPr>
          <w:rFonts w:hint="default"/>
        </w:rPr>
      </w:lvl>
    </w:lvlOverride>
    <w:lvlOverride w:ilvl="2">
      <w:lvl w:ilvl="2">
        <w:start w:val="1"/>
        <w:numFmt w:val="lowerRoman"/>
        <w:lvlText w:val="%3)"/>
        <w:lvlJc w:val="left"/>
        <w:pPr>
          <w:ind w:left="1080" w:hanging="360"/>
        </w:pPr>
        <w:rPr>
          <w:rFonts w:hint="default"/>
        </w:rPr>
      </w:lvl>
    </w:lvlOverride>
    <w:lvlOverride w:ilvl="3">
      <w:lvl w:ilvl="3">
        <w:start w:val="1"/>
        <w:numFmt w:val="decimal"/>
        <w:lvlText w:val="(%4)"/>
        <w:lvlJc w:val="left"/>
        <w:pPr>
          <w:ind w:left="1440" w:hanging="360"/>
        </w:pPr>
        <w:rPr>
          <w:rFonts w:hint="default"/>
        </w:rPr>
      </w:lvl>
    </w:lvlOverride>
    <w:lvlOverride w:ilvl="4">
      <w:lvl w:ilvl="4">
        <w:start w:val="1"/>
        <w:numFmt w:val="lowerLetter"/>
        <w:lvlText w:val="(%5)"/>
        <w:lvlJc w:val="left"/>
        <w:pPr>
          <w:ind w:left="1800" w:hanging="360"/>
        </w:pPr>
        <w:rPr>
          <w:rFonts w:hint="default"/>
        </w:rPr>
      </w:lvl>
    </w:lvlOverride>
    <w:lvlOverride w:ilvl="5">
      <w:lvl w:ilvl="5">
        <w:start w:val="1"/>
        <w:numFmt w:val="lowerRoman"/>
        <w:lvlText w:val="(%6)"/>
        <w:lvlJc w:val="left"/>
        <w:pPr>
          <w:ind w:left="2160" w:hanging="360"/>
        </w:pPr>
        <w:rPr>
          <w:rFonts w:hint="default"/>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Klooster, Wendy">
    <w15:presenceInfo w15:providerId="AD" w15:userId="S::klooster.2@osu.edu::9cf52542-9f0a-49ed-bc2e-7c9f02c13c0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attachedTemplate r:id="rId1"/>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11236"/>
    <w:rsid w:val="000029F6"/>
    <w:rsid w:val="00004879"/>
    <w:rsid w:val="00012B9A"/>
    <w:rsid w:val="00016D02"/>
    <w:rsid w:val="00021DDC"/>
    <w:rsid w:val="00023578"/>
    <w:rsid w:val="000254FC"/>
    <w:rsid w:val="000309FC"/>
    <w:rsid w:val="000315EE"/>
    <w:rsid w:val="000335A5"/>
    <w:rsid w:val="00040691"/>
    <w:rsid w:val="00040F70"/>
    <w:rsid w:val="0004216D"/>
    <w:rsid w:val="0004416E"/>
    <w:rsid w:val="000460A2"/>
    <w:rsid w:val="00046804"/>
    <w:rsid w:val="00052AA6"/>
    <w:rsid w:val="00053D68"/>
    <w:rsid w:val="000552A5"/>
    <w:rsid w:val="00063649"/>
    <w:rsid w:val="000665DB"/>
    <w:rsid w:val="000679F1"/>
    <w:rsid w:val="00070C94"/>
    <w:rsid w:val="000748F4"/>
    <w:rsid w:val="00080E6C"/>
    <w:rsid w:val="00084757"/>
    <w:rsid w:val="00094924"/>
    <w:rsid w:val="00094DF5"/>
    <w:rsid w:val="00094FAB"/>
    <w:rsid w:val="000A0927"/>
    <w:rsid w:val="000A29BF"/>
    <w:rsid w:val="000A3500"/>
    <w:rsid w:val="000A3F66"/>
    <w:rsid w:val="000A5107"/>
    <w:rsid w:val="000A66D2"/>
    <w:rsid w:val="000B17E6"/>
    <w:rsid w:val="000B1ED6"/>
    <w:rsid w:val="000B2908"/>
    <w:rsid w:val="000B3D9D"/>
    <w:rsid w:val="000B4182"/>
    <w:rsid w:val="000B594B"/>
    <w:rsid w:val="000B78DC"/>
    <w:rsid w:val="000C1C92"/>
    <w:rsid w:val="000D067E"/>
    <w:rsid w:val="000D0E4F"/>
    <w:rsid w:val="000D23FE"/>
    <w:rsid w:val="000D36E0"/>
    <w:rsid w:val="000D6D69"/>
    <w:rsid w:val="000E09C1"/>
    <w:rsid w:val="000E53D6"/>
    <w:rsid w:val="000E6BB5"/>
    <w:rsid w:val="000E7A79"/>
    <w:rsid w:val="000F321D"/>
    <w:rsid w:val="000F5434"/>
    <w:rsid w:val="000F549E"/>
    <w:rsid w:val="000F5651"/>
    <w:rsid w:val="000F5D3F"/>
    <w:rsid w:val="00101105"/>
    <w:rsid w:val="001015C5"/>
    <w:rsid w:val="001018F0"/>
    <w:rsid w:val="00113AF6"/>
    <w:rsid w:val="00121550"/>
    <w:rsid w:val="001228DA"/>
    <w:rsid w:val="00122C43"/>
    <w:rsid w:val="001233CF"/>
    <w:rsid w:val="001248B7"/>
    <w:rsid w:val="00124917"/>
    <w:rsid w:val="00125A71"/>
    <w:rsid w:val="001278E5"/>
    <w:rsid w:val="00130E92"/>
    <w:rsid w:val="00134B80"/>
    <w:rsid w:val="00134F5D"/>
    <w:rsid w:val="0013534D"/>
    <w:rsid w:val="00135721"/>
    <w:rsid w:val="00137571"/>
    <w:rsid w:val="0014068E"/>
    <w:rsid w:val="00141BC7"/>
    <w:rsid w:val="00150490"/>
    <w:rsid w:val="00155D0C"/>
    <w:rsid w:val="001567D9"/>
    <w:rsid w:val="00157219"/>
    <w:rsid w:val="0015784A"/>
    <w:rsid w:val="00160A14"/>
    <w:rsid w:val="001613DE"/>
    <w:rsid w:val="00167958"/>
    <w:rsid w:val="00175937"/>
    <w:rsid w:val="00177A63"/>
    <w:rsid w:val="001804F8"/>
    <w:rsid w:val="00183D03"/>
    <w:rsid w:val="00184C40"/>
    <w:rsid w:val="00185AC8"/>
    <w:rsid w:val="0018768E"/>
    <w:rsid w:val="00191FE6"/>
    <w:rsid w:val="00194003"/>
    <w:rsid w:val="00195AC4"/>
    <w:rsid w:val="0019684E"/>
    <w:rsid w:val="001969F9"/>
    <w:rsid w:val="001A11ED"/>
    <w:rsid w:val="001A2C75"/>
    <w:rsid w:val="001A3573"/>
    <w:rsid w:val="001A460F"/>
    <w:rsid w:val="001A700D"/>
    <w:rsid w:val="001A7551"/>
    <w:rsid w:val="001C13AB"/>
    <w:rsid w:val="001C2CA4"/>
    <w:rsid w:val="001C7A6D"/>
    <w:rsid w:val="001D034C"/>
    <w:rsid w:val="001D0E50"/>
    <w:rsid w:val="001D47BA"/>
    <w:rsid w:val="001D4A69"/>
    <w:rsid w:val="001E1C55"/>
    <w:rsid w:val="001E33E1"/>
    <w:rsid w:val="001E6C90"/>
    <w:rsid w:val="001E79FA"/>
    <w:rsid w:val="001F0AB8"/>
    <w:rsid w:val="001F1384"/>
    <w:rsid w:val="001F6AA4"/>
    <w:rsid w:val="001F7594"/>
    <w:rsid w:val="00200A95"/>
    <w:rsid w:val="00201E23"/>
    <w:rsid w:val="00202715"/>
    <w:rsid w:val="002037B9"/>
    <w:rsid w:val="002078E5"/>
    <w:rsid w:val="00210A73"/>
    <w:rsid w:val="00211232"/>
    <w:rsid w:val="002115A4"/>
    <w:rsid w:val="00212694"/>
    <w:rsid w:val="00215AA8"/>
    <w:rsid w:val="00223277"/>
    <w:rsid w:val="00223987"/>
    <w:rsid w:val="00224BC9"/>
    <w:rsid w:val="00225A85"/>
    <w:rsid w:val="0022773B"/>
    <w:rsid w:val="0023240F"/>
    <w:rsid w:val="00235FD3"/>
    <w:rsid w:val="00236B41"/>
    <w:rsid w:val="00236F83"/>
    <w:rsid w:val="00244B16"/>
    <w:rsid w:val="002503D1"/>
    <w:rsid w:val="00255E2C"/>
    <w:rsid w:val="0026002C"/>
    <w:rsid w:val="0026089C"/>
    <w:rsid w:val="0026181E"/>
    <w:rsid w:val="00262261"/>
    <w:rsid w:val="0026543A"/>
    <w:rsid w:val="00265765"/>
    <w:rsid w:val="0026578F"/>
    <w:rsid w:val="002704A8"/>
    <w:rsid w:val="00277B38"/>
    <w:rsid w:val="00282715"/>
    <w:rsid w:val="00290236"/>
    <w:rsid w:val="00293176"/>
    <w:rsid w:val="002A662C"/>
    <w:rsid w:val="002A7737"/>
    <w:rsid w:val="002B3F74"/>
    <w:rsid w:val="002B4887"/>
    <w:rsid w:val="002B67A7"/>
    <w:rsid w:val="002C04A1"/>
    <w:rsid w:val="002C6DED"/>
    <w:rsid w:val="002D5052"/>
    <w:rsid w:val="002D7282"/>
    <w:rsid w:val="002E1A6D"/>
    <w:rsid w:val="002E3E5A"/>
    <w:rsid w:val="002E67C5"/>
    <w:rsid w:val="002F329A"/>
    <w:rsid w:val="002F685B"/>
    <w:rsid w:val="002F77F8"/>
    <w:rsid w:val="00300B66"/>
    <w:rsid w:val="003029B3"/>
    <w:rsid w:val="00302CC9"/>
    <w:rsid w:val="00306823"/>
    <w:rsid w:val="00307C97"/>
    <w:rsid w:val="00307FC5"/>
    <w:rsid w:val="00310FB7"/>
    <w:rsid w:val="00311F3C"/>
    <w:rsid w:val="00312371"/>
    <w:rsid w:val="00312470"/>
    <w:rsid w:val="00313D5C"/>
    <w:rsid w:val="00314E02"/>
    <w:rsid w:val="00315018"/>
    <w:rsid w:val="00317976"/>
    <w:rsid w:val="003200B8"/>
    <w:rsid w:val="00320809"/>
    <w:rsid w:val="00324981"/>
    <w:rsid w:val="0032506B"/>
    <w:rsid w:val="00326082"/>
    <w:rsid w:val="00330E8A"/>
    <w:rsid w:val="0033402B"/>
    <w:rsid w:val="0033498F"/>
    <w:rsid w:val="003417FD"/>
    <w:rsid w:val="00350E03"/>
    <w:rsid w:val="00353643"/>
    <w:rsid w:val="00353956"/>
    <w:rsid w:val="00354D71"/>
    <w:rsid w:val="00360BA3"/>
    <w:rsid w:val="00364387"/>
    <w:rsid w:val="003670EB"/>
    <w:rsid w:val="003724C8"/>
    <w:rsid w:val="003731E4"/>
    <w:rsid w:val="003744C9"/>
    <w:rsid w:val="00386A79"/>
    <w:rsid w:val="00386D4F"/>
    <w:rsid w:val="003871CD"/>
    <w:rsid w:val="00387566"/>
    <w:rsid w:val="00390520"/>
    <w:rsid w:val="003920CF"/>
    <w:rsid w:val="00394426"/>
    <w:rsid w:val="0039734B"/>
    <w:rsid w:val="003A0C05"/>
    <w:rsid w:val="003A3273"/>
    <w:rsid w:val="003B3D59"/>
    <w:rsid w:val="003B7658"/>
    <w:rsid w:val="003C1624"/>
    <w:rsid w:val="003D04A7"/>
    <w:rsid w:val="003D0C06"/>
    <w:rsid w:val="003D1B77"/>
    <w:rsid w:val="003D25A2"/>
    <w:rsid w:val="003D2EC0"/>
    <w:rsid w:val="003D4A67"/>
    <w:rsid w:val="003D6067"/>
    <w:rsid w:val="003E7D27"/>
    <w:rsid w:val="003F1E68"/>
    <w:rsid w:val="003F33DE"/>
    <w:rsid w:val="003F449C"/>
    <w:rsid w:val="003F51FE"/>
    <w:rsid w:val="003F591C"/>
    <w:rsid w:val="003F5F78"/>
    <w:rsid w:val="00400E68"/>
    <w:rsid w:val="00401724"/>
    <w:rsid w:val="00403069"/>
    <w:rsid w:val="00406340"/>
    <w:rsid w:val="004074CC"/>
    <w:rsid w:val="004100DD"/>
    <w:rsid w:val="0041095B"/>
    <w:rsid w:val="004179EC"/>
    <w:rsid w:val="00421068"/>
    <w:rsid w:val="004216EF"/>
    <w:rsid w:val="00422C8C"/>
    <w:rsid w:val="00425A10"/>
    <w:rsid w:val="0043177B"/>
    <w:rsid w:val="00436344"/>
    <w:rsid w:val="00437567"/>
    <w:rsid w:val="00437EF8"/>
    <w:rsid w:val="00442989"/>
    <w:rsid w:val="004431E8"/>
    <w:rsid w:val="00443342"/>
    <w:rsid w:val="00443350"/>
    <w:rsid w:val="00444188"/>
    <w:rsid w:val="00444BB5"/>
    <w:rsid w:val="00447EF8"/>
    <w:rsid w:val="00450EEF"/>
    <w:rsid w:val="004533E1"/>
    <w:rsid w:val="0046143A"/>
    <w:rsid w:val="00461A75"/>
    <w:rsid w:val="00461D7D"/>
    <w:rsid w:val="00462518"/>
    <w:rsid w:val="00463CD2"/>
    <w:rsid w:val="00464BAA"/>
    <w:rsid w:val="00467D91"/>
    <w:rsid w:val="00470466"/>
    <w:rsid w:val="004712E5"/>
    <w:rsid w:val="0047490B"/>
    <w:rsid w:val="00475CFB"/>
    <w:rsid w:val="00477D85"/>
    <w:rsid w:val="00482144"/>
    <w:rsid w:val="00484DF1"/>
    <w:rsid w:val="00487B3D"/>
    <w:rsid w:val="00494145"/>
    <w:rsid w:val="004A024F"/>
    <w:rsid w:val="004A3CF1"/>
    <w:rsid w:val="004A7660"/>
    <w:rsid w:val="004B15CB"/>
    <w:rsid w:val="004B35C3"/>
    <w:rsid w:val="004B4899"/>
    <w:rsid w:val="004B48FC"/>
    <w:rsid w:val="004B542B"/>
    <w:rsid w:val="004B5D52"/>
    <w:rsid w:val="004B6108"/>
    <w:rsid w:val="004C17D5"/>
    <w:rsid w:val="004C44E7"/>
    <w:rsid w:val="004C5003"/>
    <w:rsid w:val="004C62E2"/>
    <w:rsid w:val="004C6605"/>
    <w:rsid w:val="004C7E38"/>
    <w:rsid w:val="004C7F30"/>
    <w:rsid w:val="004D3CC5"/>
    <w:rsid w:val="004E38FD"/>
    <w:rsid w:val="004E39FF"/>
    <w:rsid w:val="004F0413"/>
    <w:rsid w:val="005079E4"/>
    <w:rsid w:val="00515ED6"/>
    <w:rsid w:val="0052119A"/>
    <w:rsid w:val="00523204"/>
    <w:rsid w:val="005258ED"/>
    <w:rsid w:val="00526175"/>
    <w:rsid w:val="00526A35"/>
    <w:rsid w:val="00527A65"/>
    <w:rsid w:val="00530C79"/>
    <w:rsid w:val="005352BD"/>
    <w:rsid w:val="005401E4"/>
    <w:rsid w:val="00542500"/>
    <w:rsid w:val="005453B8"/>
    <w:rsid w:val="005460DE"/>
    <w:rsid w:val="00554722"/>
    <w:rsid w:val="005622C3"/>
    <w:rsid w:val="0056354F"/>
    <w:rsid w:val="00565C69"/>
    <w:rsid w:val="00567267"/>
    <w:rsid w:val="005732CE"/>
    <w:rsid w:val="005733B7"/>
    <w:rsid w:val="00573DD7"/>
    <w:rsid w:val="00581272"/>
    <w:rsid w:val="00581AB1"/>
    <w:rsid w:val="00590AAF"/>
    <w:rsid w:val="00591BC1"/>
    <w:rsid w:val="00593BA2"/>
    <w:rsid w:val="005A069A"/>
    <w:rsid w:val="005A48B0"/>
    <w:rsid w:val="005A4FFA"/>
    <w:rsid w:val="005B486F"/>
    <w:rsid w:val="005C1E5E"/>
    <w:rsid w:val="005C7BDE"/>
    <w:rsid w:val="005D2709"/>
    <w:rsid w:val="005D2B3D"/>
    <w:rsid w:val="005D2FFD"/>
    <w:rsid w:val="005E2B44"/>
    <w:rsid w:val="005E575B"/>
    <w:rsid w:val="005E61A8"/>
    <w:rsid w:val="005F13DC"/>
    <w:rsid w:val="005F2393"/>
    <w:rsid w:val="005F4DCA"/>
    <w:rsid w:val="005F4F20"/>
    <w:rsid w:val="005F6E2B"/>
    <w:rsid w:val="005F7EE4"/>
    <w:rsid w:val="00602DA0"/>
    <w:rsid w:val="00605DFB"/>
    <w:rsid w:val="0061059B"/>
    <w:rsid w:val="00613DF9"/>
    <w:rsid w:val="00614BA8"/>
    <w:rsid w:val="00615CDA"/>
    <w:rsid w:val="006174BD"/>
    <w:rsid w:val="00620E34"/>
    <w:rsid w:val="00625066"/>
    <w:rsid w:val="006275D4"/>
    <w:rsid w:val="00630061"/>
    <w:rsid w:val="006301B9"/>
    <w:rsid w:val="00635B11"/>
    <w:rsid w:val="00635DA0"/>
    <w:rsid w:val="00635E7F"/>
    <w:rsid w:val="006369C0"/>
    <w:rsid w:val="00640158"/>
    <w:rsid w:val="006432F3"/>
    <w:rsid w:val="006452AA"/>
    <w:rsid w:val="00647042"/>
    <w:rsid w:val="006525BB"/>
    <w:rsid w:val="00653BFA"/>
    <w:rsid w:val="00657BFE"/>
    <w:rsid w:val="00657D35"/>
    <w:rsid w:val="00660E9B"/>
    <w:rsid w:val="00667365"/>
    <w:rsid w:val="006674F5"/>
    <w:rsid w:val="006720BB"/>
    <w:rsid w:val="00673233"/>
    <w:rsid w:val="00673861"/>
    <w:rsid w:val="00673C68"/>
    <w:rsid w:val="00687636"/>
    <w:rsid w:val="00690847"/>
    <w:rsid w:val="00694F02"/>
    <w:rsid w:val="006972B4"/>
    <w:rsid w:val="006A04A3"/>
    <w:rsid w:val="006A7420"/>
    <w:rsid w:val="006B7A96"/>
    <w:rsid w:val="006C0161"/>
    <w:rsid w:val="006C0345"/>
    <w:rsid w:val="006C22FA"/>
    <w:rsid w:val="006C2E74"/>
    <w:rsid w:val="006C4F45"/>
    <w:rsid w:val="006C7D09"/>
    <w:rsid w:val="006D03F1"/>
    <w:rsid w:val="006E5910"/>
    <w:rsid w:val="006E5E56"/>
    <w:rsid w:val="006F09F4"/>
    <w:rsid w:val="006F1ABF"/>
    <w:rsid w:val="006F32BA"/>
    <w:rsid w:val="006F60FB"/>
    <w:rsid w:val="006F6FCE"/>
    <w:rsid w:val="006F79F1"/>
    <w:rsid w:val="00703754"/>
    <w:rsid w:val="00710D3C"/>
    <w:rsid w:val="00711D53"/>
    <w:rsid w:val="00712827"/>
    <w:rsid w:val="007148F9"/>
    <w:rsid w:val="0071687E"/>
    <w:rsid w:val="00717444"/>
    <w:rsid w:val="00717778"/>
    <w:rsid w:val="00730C7A"/>
    <w:rsid w:val="007318D1"/>
    <w:rsid w:val="00736897"/>
    <w:rsid w:val="007378D2"/>
    <w:rsid w:val="00737C3A"/>
    <w:rsid w:val="007445A4"/>
    <w:rsid w:val="00747589"/>
    <w:rsid w:val="00754057"/>
    <w:rsid w:val="007542D6"/>
    <w:rsid w:val="0075555E"/>
    <w:rsid w:val="00756A43"/>
    <w:rsid w:val="007572CA"/>
    <w:rsid w:val="00760E8D"/>
    <w:rsid w:val="00763AE7"/>
    <w:rsid w:val="00763BD5"/>
    <w:rsid w:val="00770BFE"/>
    <w:rsid w:val="007716F4"/>
    <w:rsid w:val="00771A2C"/>
    <w:rsid w:val="0077693B"/>
    <w:rsid w:val="00777934"/>
    <w:rsid w:val="00780C1D"/>
    <w:rsid w:val="00783A1F"/>
    <w:rsid w:val="007854B2"/>
    <w:rsid w:val="00794411"/>
    <w:rsid w:val="007952A6"/>
    <w:rsid w:val="007A039F"/>
    <w:rsid w:val="007A3306"/>
    <w:rsid w:val="007A4796"/>
    <w:rsid w:val="007A48B9"/>
    <w:rsid w:val="007A6E13"/>
    <w:rsid w:val="007B02E6"/>
    <w:rsid w:val="007B7364"/>
    <w:rsid w:val="007C15DF"/>
    <w:rsid w:val="007C65AE"/>
    <w:rsid w:val="007E5995"/>
    <w:rsid w:val="007E60F8"/>
    <w:rsid w:val="007E656D"/>
    <w:rsid w:val="007E72FF"/>
    <w:rsid w:val="007F28AF"/>
    <w:rsid w:val="007F3B2E"/>
    <w:rsid w:val="007F402D"/>
    <w:rsid w:val="007F4133"/>
    <w:rsid w:val="007F534E"/>
    <w:rsid w:val="00805757"/>
    <w:rsid w:val="0080592C"/>
    <w:rsid w:val="0081393D"/>
    <w:rsid w:val="00817191"/>
    <w:rsid w:val="00824769"/>
    <w:rsid w:val="008248E9"/>
    <w:rsid w:val="00824963"/>
    <w:rsid w:val="008264EF"/>
    <w:rsid w:val="00832035"/>
    <w:rsid w:val="00833466"/>
    <w:rsid w:val="0084000D"/>
    <w:rsid w:val="008474DC"/>
    <w:rsid w:val="0085209D"/>
    <w:rsid w:val="00852CF4"/>
    <w:rsid w:val="008565E7"/>
    <w:rsid w:val="0086203F"/>
    <w:rsid w:val="008638C0"/>
    <w:rsid w:val="00863F61"/>
    <w:rsid w:val="00870981"/>
    <w:rsid w:val="0087145B"/>
    <w:rsid w:val="00872B9C"/>
    <w:rsid w:val="00873596"/>
    <w:rsid w:val="008748E3"/>
    <w:rsid w:val="008768C6"/>
    <w:rsid w:val="00884999"/>
    <w:rsid w:val="00886FAD"/>
    <w:rsid w:val="00887135"/>
    <w:rsid w:val="00887401"/>
    <w:rsid w:val="00891819"/>
    <w:rsid w:val="00891D70"/>
    <w:rsid w:val="00896065"/>
    <w:rsid w:val="0089659C"/>
    <w:rsid w:val="008A2B1D"/>
    <w:rsid w:val="008A319E"/>
    <w:rsid w:val="008A543B"/>
    <w:rsid w:val="008A6A29"/>
    <w:rsid w:val="008B572D"/>
    <w:rsid w:val="008C3A72"/>
    <w:rsid w:val="008C73B5"/>
    <w:rsid w:val="008D1C0E"/>
    <w:rsid w:val="008D5013"/>
    <w:rsid w:val="008D5036"/>
    <w:rsid w:val="008D5E06"/>
    <w:rsid w:val="008D622F"/>
    <w:rsid w:val="008E08BE"/>
    <w:rsid w:val="008E2401"/>
    <w:rsid w:val="008E29F7"/>
    <w:rsid w:val="008E714F"/>
    <w:rsid w:val="008F1A3F"/>
    <w:rsid w:val="008F2559"/>
    <w:rsid w:val="009016F7"/>
    <w:rsid w:val="009040B1"/>
    <w:rsid w:val="00904677"/>
    <w:rsid w:val="00910390"/>
    <w:rsid w:val="009129E9"/>
    <w:rsid w:val="00914AC4"/>
    <w:rsid w:val="009228FD"/>
    <w:rsid w:val="009232A6"/>
    <w:rsid w:val="00933DD5"/>
    <w:rsid w:val="0093641E"/>
    <w:rsid w:val="00937D4F"/>
    <w:rsid w:val="00941F95"/>
    <w:rsid w:val="00942BB7"/>
    <w:rsid w:val="00945613"/>
    <w:rsid w:val="00954C21"/>
    <w:rsid w:val="00954C3A"/>
    <w:rsid w:val="00955EB6"/>
    <w:rsid w:val="00960836"/>
    <w:rsid w:val="00961415"/>
    <w:rsid w:val="009614B9"/>
    <w:rsid w:val="00962368"/>
    <w:rsid w:val="009659B4"/>
    <w:rsid w:val="00965A7E"/>
    <w:rsid w:val="009749FE"/>
    <w:rsid w:val="00975563"/>
    <w:rsid w:val="00976A25"/>
    <w:rsid w:val="009906EE"/>
    <w:rsid w:val="00993816"/>
    <w:rsid w:val="0099454B"/>
    <w:rsid w:val="00995AE4"/>
    <w:rsid w:val="00996B89"/>
    <w:rsid w:val="00997963"/>
    <w:rsid w:val="009A014D"/>
    <w:rsid w:val="009A21DA"/>
    <w:rsid w:val="009A37AF"/>
    <w:rsid w:val="009B0748"/>
    <w:rsid w:val="009B33D2"/>
    <w:rsid w:val="009B5B64"/>
    <w:rsid w:val="009C3470"/>
    <w:rsid w:val="009C5807"/>
    <w:rsid w:val="009D1466"/>
    <w:rsid w:val="009E02AE"/>
    <w:rsid w:val="009E40F0"/>
    <w:rsid w:val="009E4341"/>
    <w:rsid w:val="009E4E85"/>
    <w:rsid w:val="009F0736"/>
    <w:rsid w:val="00A00800"/>
    <w:rsid w:val="00A01B03"/>
    <w:rsid w:val="00A03F39"/>
    <w:rsid w:val="00A041FF"/>
    <w:rsid w:val="00A05BBB"/>
    <w:rsid w:val="00A10E76"/>
    <w:rsid w:val="00A17193"/>
    <w:rsid w:val="00A228E4"/>
    <w:rsid w:val="00A23C3F"/>
    <w:rsid w:val="00A2417A"/>
    <w:rsid w:val="00A2439D"/>
    <w:rsid w:val="00A257FF"/>
    <w:rsid w:val="00A30607"/>
    <w:rsid w:val="00A32E6B"/>
    <w:rsid w:val="00A3394A"/>
    <w:rsid w:val="00A33A92"/>
    <w:rsid w:val="00A341A2"/>
    <w:rsid w:val="00A354F2"/>
    <w:rsid w:val="00A368BF"/>
    <w:rsid w:val="00A372BD"/>
    <w:rsid w:val="00A40CFB"/>
    <w:rsid w:val="00A4152C"/>
    <w:rsid w:val="00A45795"/>
    <w:rsid w:val="00A53136"/>
    <w:rsid w:val="00A55EBD"/>
    <w:rsid w:val="00A55EBF"/>
    <w:rsid w:val="00A61333"/>
    <w:rsid w:val="00A7529F"/>
    <w:rsid w:val="00A829E3"/>
    <w:rsid w:val="00A85B59"/>
    <w:rsid w:val="00A85F98"/>
    <w:rsid w:val="00A93F30"/>
    <w:rsid w:val="00A94A9E"/>
    <w:rsid w:val="00AA0BDE"/>
    <w:rsid w:val="00AA5080"/>
    <w:rsid w:val="00AA665B"/>
    <w:rsid w:val="00AA6F6B"/>
    <w:rsid w:val="00AB3D41"/>
    <w:rsid w:val="00AB4C7D"/>
    <w:rsid w:val="00AB7C37"/>
    <w:rsid w:val="00AC5B1A"/>
    <w:rsid w:val="00AC7433"/>
    <w:rsid w:val="00AD219B"/>
    <w:rsid w:val="00AD28A6"/>
    <w:rsid w:val="00AD45D6"/>
    <w:rsid w:val="00AD4DB6"/>
    <w:rsid w:val="00AD4DFF"/>
    <w:rsid w:val="00AE4F9A"/>
    <w:rsid w:val="00AF1F6A"/>
    <w:rsid w:val="00AF410E"/>
    <w:rsid w:val="00AF6300"/>
    <w:rsid w:val="00AF6498"/>
    <w:rsid w:val="00AF7201"/>
    <w:rsid w:val="00B01E36"/>
    <w:rsid w:val="00B077CC"/>
    <w:rsid w:val="00B12489"/>
    <w:rsid w:val="00B1363E"/>
    <w:rsid w:val="00B138CD"/>
    <w:rsid w:val="00B14307"/>
    <w:rsid w:val="00B152D9"/>
    <w:rsid w:val="00B20A8E"/>
    <w:rsid w:val="00B21BAF"/>
    <w:rsid w:val="00B2419B"/>
    <w:rsid w:val="00B25995"/>
    <w:rsid w:val="00B26528"/>
    <w:rsid w:val="00B2736A"/>
    <w:rsid w:val="00B402F9"/>
    <w:rsid w:val="00B4270B"/>
    <w:rsid w:val="00B42802"/>
    <w:rsid w:val="00B45EA3"/>
    <w:rsid w:val="00B46BFD"/>
    <w:rsid w:val="00B47DAF"/>
    <w:rsid w:val="00B50435"/>
    <w:rsid w:val="00B518F4"/>
    <w:rsid w:val="00B53E01"/>
    <w:rsid w:val="00B53FD1"/>
    <w:rsid w:val="00B541B1"/>
    <w:rsid w:val="00B5538E"/>
    <w:rsid w:val="00B5767C"/>
    <w:rsid w:val="00B57958"/>
    <w:rsid w:val="00B66FD1"/>
    <w:rsid w:val="00B72401"/>
    <w:rsid w:val="00B726BF"/>
    <w:rsid w:val="00B832EB"/>
    <w:rsid w:val="00B873DB"/>
    <w:rsid w:val="00B879DA"/>
    <w:rsid w:val="00B91021"/>
    <w:rsid w:val="00B91985"/>
    <w:rsid w:val="00B948A2"/>
    <w:rsid w:val="00B9498D"/>
    <w:rsid w:val="00BA2350"/>
    <w:rsid w:val="00BA2650"/>
    <w:rsid w:val="00BB21DD"/>
    <w:rsid w:val="00BB3AF6"/>
    <w:rsid w:val="00BB4250"/>
    <w:rsid w:val="00BC232A"/>
    <w:rsid w:val="00BC29D9"/>
    <w:rsid w:val="00BC619A"/>
    <w:rsid w:val="00BC6343"/>
    <w:rsid w:val="00BD5025"/>
    <w:rsid w:val="00BD5B3C"/>
    <w:rsid w:val="00BE33BA"/>
    <w:rsid w:val="00BF15A3"/>
    <w:rsid w:val="00BF2C7F"/>
    <w:rsid w:val="00BF74D4"/>
    <w:rsid w:val="00C00E24"/>
    <w:rsid w:val="00C0209A"/>
    <w:rsid w:val="00C02BAC"/>
    <w:rsid w:val="00C0431A"/>
    <w:rsid w:val="00C0497D"/>
    <w:rsid w:val="00C11236"/>
    <w:rsid w:val="00C14BA3"/>
    <w:rsid w:val="00C159AC"/>
    <w:rsid w:val="00C21E33"/>
    <w:rsid w:val="00C23E93"/>
    <w:rsid w:val="00C32916"/>
    <w:rsid w:val="00C342CE"/>
    <w:rsid w:val="00C35D61"/>
    <w:rsid w:val="00C40FC8"/>
    <w:rsid w:val="00C44D4D"/>
    <w:rsid w:val="00C452E5"/>
    <w:rsid w:val="00C45A79"/>
    <w:rsid w:val="00C508EF"/>
    <w:rsid w:val="00C50E89"/>
    <w:rsid w:val="00C579DA"/>
    <w:rsid w:val="00C6131D"/>
    <w:rsid w:val="00C621A2"/>
    <w:rsid w:val="00C6509A"/>
    <w:rsid w:val="00C65E06"/>
    <w:rsid w:val="00C66B79"/>
    <w:rsid w:val="00C67EBB"/>
    <w:rsid w:val="00C73AEA"/>
    <w:rsid w:val="00C76119"/>
    <w:rsid w:val="00C76DA6"/>
    <w:rsid w:val="00C77486"/>
    <w:rsid w:val="00C83450"/>
    <w:rsid w:val="00C85796"/>
    <w:rsid w:val="00C86962"/>
    <w:rsid w:val="00C9344B"/>
    <w:rsid w:val="00C9358E"/>
    <w:rsid w:val="00CB37AB"/>
    <w:rsid w:val="00CB5590"/>
    <w:rsid w:val="00CB6F49"/>
    <w:rsid w:val="00CB791E"/>
    <w:rsid w:val="00CC0B3C"/>
    <w:rsid w:val="00CC19A9"/>
    <w:rsid w:val="00CC74DD"/>
    <w:rsid w:val="00CD4AEA"/>
    <w:rsid w:val="00CE44D8"/>
    <w:rsid w:val="00CE7DDE"/>
    <w:rsid w:val="00CF00DB"/>
    <w:rsid w:val="00CF1F00"/>
    <w:rsid w:val="00CF4163"/>
    <w:rsid w:val="00CF523E"/>
    <w:rsid w:val="00D0356A"/>
    <w:rsid w:val="00D04BF5"/>
    <w:rsid w:val="00D05721"/>
    <w:rsid w:val="00D05E00"/>
    <w:rsid w:val="00D11649"/>
    <w:rsid w:val="00D14E5A"/>
    <w:rsid w:val="00D16373"/>
    <w:rsid w:val="00D16A5B"/>
    <w:rsid w:val="00D16FCF"/>
    <w:rsid w:val="00D2025A"/>
    <w:rsid w:val="00D230B8"/>
    <w:rsid w:val="00D27C9F"/>
    <w:rsid w:val="00D34B3C"/>
    <w:rsid w:val="00D35A72"/>
    <w:rsid w:val="00D368D7"/>
    <w:rsid w:val="00D4257E"/>
    <w:rsid w:val="00D46EB6"/>
    <w:rsid w:val="00D520BA"/>
    <w:rsid w:val="00D56EC0"/>
    <w:rsid w:val="00D6202F"/>
    <w:rsid w:val="00D6242A"/>
    <w:rsid w:val="00D629D5"/>
    <w:rsid w:val="00D648CB"/>
    <w:rsid w:val="00D64AB7"/>
    <w:rsid w:val="00D655B8"/>
    <w:rsid w:val="00D65D3B"/>
    <w:rsid w:val="00D745AA"/>
    <w:rsid w:val="00D759FB"/>
    <w:rsid w:val="00D80B60"/>
    <w:rsid w:val="00D81650"/>
    <w:rsid w:val="00D82D76"/>
    <w:rsid w:val="00DB0C66"/>
    <w:rsid w:val="00DB0ECF"/>
    <w:rsid w:val="00DB3F17"/>
    <w:rsid w:val="00DB6D5D"/>
    <w:rsid w:val="00DD7F17"/>
    <w:rsid w:val="00DE0317"/>
    <w:rsid w:val="00DE350C"/>
    <w:rsid w:val="00DE3F19"/>
    <w:rsid w:val="00DE4C84"/>
    <w:rsid w:val="00DF2959"/>
    <w:rsid w:val="00DF4268"/>
    <w:rsid w:val="00DF4846"/>
    <w:rsid w:val="00E034F9"/>
    <w:rsid w:val="00E038D8"/>
    <w:rsid w:val="00E06BB4"/>
    <w:rsid w:val="00E074F2"/>
    <w:rsid w:val="00E10D2F"/>
    <w:rsid w:val="00E13CDD"/>
    <w:rsid w:val="00E13DA4"/>
    <w:rsid w:val="00E16E32"/>
    <w:rsid w:val="00E21148"/>
    <w:rsid w:val="00E221D0"/>
    <w:rsid w:val="00E2496A"/>
    <w:rsid w:val="00E267D6"/>
    <w:rsid w:val="00E26846"/>
    <w:rsid w:val="00E36E02"/>
    <w:rsid w:val="00E3706D"/>
    <w:rsid w:val="00E375D3"/>
    <w:rsid w:val="00E42E3E"/>
    <w:rsid w:val="00E45936"/>
    <w:rsid w:val="00E466BE"/>
    <w:rsid w:val="00E53E51"/>
    <w:rsid w:val="00E56F17"/>
    <w:rsid w:val="00E579AE"/>
    <w:rsid w:val="00E72C50"/>
    <w:rsid w:val="00E73F2E"/>
    <w:rsid w:val="00E74A07"/>
    <w:rsid w:val="00E831A9"/>
    <w:rsid w:val="00E8337B"/>
    <w:rsid w:val="00E84BE7"/>
    <w:rsid w:val="00E8665C"/>
    <w:rsid w:val="00E87ABA"/>
    <w:rsid w:val="00E9410B"/>
    <w:rsid w:val="00E966D7"/>
    <w:rsid w:val="00E97FC3"/>
    <w:rsid w:val="00EA0EE5"/>
    <w:rsid w:val="00EA1DF6"/>
    <w:rsid w:val="00EA2FA8"/>
    <w:rsid w:val="00EA63A1"/>
    <w:rsid w:val="00EB37F0"/>
    <w:rsid w:val="00EB42CB"/>
    <w:rsid w:val="00EB5CDD"/>
    <w:rsid w:val="00EB73AB"/>
    <w:rsid w:val="00EC289F"/>
    <w:rsid w:val="00EC5323"/>
    <w:rsid w:val="00ED115E"/>
    <w:rsid w:val="00EE1161"/>
    <w:rsid w:val="00EE32FB"/>
    <w:rsid w:val="00EF2CBF"/>
    <w:rsid w:val="00EF3164"/>
    <w:rsid w:val="00EF5B00"/>
    <w:rsid w:val="00F00FEA"/>
    <w:rsid w:val="00F03E33"/>
    <w:rsid w:val="00F11E28"/>
    <w:rsid w:val="00F154D8"/>
    <w:rsid w:val="00F16A4D"/>
    <w:rsid w:val="00F21980"/>
    <w:rsid w:val="00F23D56"/>
    <w:rsid w:val="00F240F8"/>
    <w:rsid w:val="00F259C6"/>
    <w:rsid w:val="00F268AF"/>
    <w:rsid w:val="00F32B2A"/>
    <w:rsid w:val="00F33323"/>
    <w:rsid w:val="00F3629A"/>
    <w:rsid w:val="00F37465"/>
    <w:rsid w:val="00F403E7"/>
    <w:rsid w:val="00F4217F"/>
    <w:rsid w:val="00F44680"/>
    <w:rsid w:val="00F4665B"/>
    <w:rsid w:val="00F5407A"/>
    <w:rsid w:val="00F631FF"/>
    <w:rsid w:val="00F64146"/>
    <w:rsid w:val="00F6457A"/>
    <w:rsid w:val="00F654F4"/>
    <w:rsid w:val="00F66C1C"/>
    <w:rsid w:val="00F70F4D"/>
    <w:rsid w:val="00F724CC"/>
    <w:rsid w:val="00F80647"/>
    <w:rsid w:val="00F810FE"/>
    <w:rsid w:val="00F81C46"/>
    <w:rsid w:val="00F83F89"/>
    <w:rsid w:val="00F86884"/>
    <w:rsid w:val="00F91B22"/>
    <w:rsid w:val="00F91CB0"/>
    <w:rsid w:val="00F96CFF"/>
    <w:rsid w:val="00F9764D"/>
    <w:rsid w:val="00FA318B"/>
    <w:rsid w:val="00FA3415"/>
    <w:rsid w:val="00FA727B"/>
    <w:rsid w:val="00FB1E91"/>
    <w:rsid w:val="00FB4633"/>
    <w:rsid w:val="00FB6089"/>
    <w:rsid w:val="00FC0607"/>
    <w:rsid w:val="00FC115B"/>
    <w:rsid w:val="00FC1C00"/>
    <w:rsid w:val="00FC58EF"/>
    <w:rsid w:val="00FC5B2A"/>
    <w:rsid w:val="00FC62C9"/>
    <w:rsid w:val="00FD2652"/>
    <w:rsid w:val="00FD787F"/>
    <w:rsid w:val="00FE0B21"/>
    <w:rsid w:val="00FE0B25"/>
    <w:rsid w:val="00FE3F86"/>
    <w:rsid w:val="00FE6746"/>
    <w:rsid w:val="00FF1A3C"/>
    <w:rsid w:val="00FF39BD"/>
    <w:rsid w:val="00FF54BB"/>
    <w:rsid w:val="00FF70E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7B475B5"/>
  <w15:chartTrackingRefBased/>
  <w15:docId w15:val="{D1190A1C-02F7-4A3C-BB11-53CE8FAD1A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10FB7"/>
    <w:rPr>
      <w:rFonts w:ascii="Times New Roman" w:hAnsi="Times New Roman"/>
    </w:rPr>
  </w:style>
  <w:style w:type="paragraph" w:styleId="Heading1">
    <w:name w:val="heading 1"/>
    <w:basedOn w:val="Normal"/>
    <w:next w:val="Normal"/>
    <w:link w:val="Heading1Char"/>
    <w:autoRedefine/>
    <w:uiPriority w:val="9"/>
    <w:qFormat/>
    <w:rsid w:val="00C342CE"/>
    <w:pPr>
      <w:keepNext/>
      <w:keepLines/>
      <w:pageBreakBefore/>
      <w:numPr>
        <w:numId w:val="16"/>
      </w:numPr>
      <w:spacing w:before="1440" w:after="480"/>
      <w:jc w:val="center"/>
      <w:outlineLvl w:val="0"/>
    </w:pPr>
    <w:rPr>
      <w:b/>
      <w:bCs/>
    </w:rPr>
  </w:style>
  <w:style w:type="paragraph" w:styleId="Heading2">
    <w:name w:val="heading 2"/>
    <w:basedOn w:val="Normal"/>
    <w:next w:val="Normal"/>
    <w:link w:val="Heading2Char"/>
    <w:autoRedefine/>
    <w:uiPriority w:val="9"/>
    <w:unhideWhenUsed/>
    <w:qFormat/>
    <w:rsid w:val="004C7F30"/>
    <w:pPr>
      <w:keepNext/>
      <w:keepLines/>
      <w:spacing w:after="240"/>
      <w:outlineLvl w:val="1"/>
    </w:pPr>
    <w:rPr>
      <w:rFonts w:eastAsiaTheme="majorEastAsia" w:cstheme="majorBidi"/>
      <w:b/>
      <w:bCs/>
      <w:szCs w:val="26"/>
    </w:rPr>
  </w:style>
  <w:style w:type="paragraph" w:styleId="Heading3">
    <w:name w:val="heading 3"/>
    <w:basedOn w:val="Normal"/>
    <w:next w:val="Normal"/>
    <w:link w:val="Heading3Char"/>
    <w:autoRedefine/>
    <w:uiPriority w:val="9"/>
    <w:unhideWhenUsed/>
    <w:qFormat/>
    <w:rsid w:val="00313D5C"/>
    <w:pPr>
      <w:keepNext/>
      <w:keepLines/>
      <w:spacing w:before="40" w:after="240"/>
      <w:ind w:left="720"/>
      <w:outlineLvl w:val="2"/>
    </w:pPr>
    <w:rPr>
      <w:rFonts w:eastAsiaTheme="majorEastAsia" w:cstheme="majorBidi"/>
    </w:rPr>
  </w:style>
  <w:style w:type="paragraph" w:styleId="Heading4">
    <w:name w:val="heading 4"/>
    <w:basedOn w:val="Normal"/>
    <w:next w:val="Normal"/>
    <w:link w:val="Heading4Char"/>
    <w:uiPriority w:val="9"/>
    <w:semiHidden/>
    <w:unhideWhenUsed/>
    <w:qFormat/>
    <w:rsid w:val="009232A6"/>
    <w:pPr>
      <w:keepNext/>
      <w:keepLines/>
      <w:spacing w:before="80" w:after="40"/>
      <w:outlineLvl w:val="3"/>
    </w:pPr>
    <w:rPr>
      <w:rFonts w:eastAsiaTheme="majorEastAsia" w:cstheme="majorBidi"/>
      <w:i/>
      <w:iCs/>
      <w:color w:val="2E74B5" w:themeColor="accent1" w:themeShade="BF"/>
      <w:kern w:val="2"/>
      <w14:ligatures w14:val="standardContextual"/>
    </w:rPr>
  </w:style>
  <w:style w:type="paragraph" w:styleId="Heading5">
    <w:name w:val="heading 5"/>
    <w:basedOn w:val="Normal"/>
    <w:next w:val="Normal"/>
    <w:link w:val="Heading5Char"/>
    <w:uiPriority w:val="9"/>
    <w:semiHidden/>
    <w:unhideWhenUsed/>
    <w:qFormat/>
    <w:rsid w:val="009232A6"/>
    <w:pPr>
      <w:keepNext/>
      <w:keepLines/>
      <w:spacing w:before="80" w:after="40"/>
      <w:outlineLvl w:val="4"/>
    </w:pPr>
    <w:rPr>
      <w:rFonts w:eastAsiaTheme="majorEastAsia" w:cstheme="majorBidi"/>
      <w:color w:val="2E74B5" w:themeColor="accent1" w:themeShade="BF"/>
      <w:kern w:val="2"/>
      <w14:ligatures w14:val="standardContextual"/>
    </w:rPr>
  </w:style>
  <w:style w:type="paragraph" w:styleId="Heading6">
    <w:name w:val="heading 6"/>
    <w:basedOn w:val="Normal"/>
    <w:next w:val="Normal"/>
    <w:link w:val="Heading6Char"/>
    <w:uiPriority w:val="9"/>
    <w:semiHidden/>
    <w:unhideWhenUsed/>
    <w:qFormat/>
    <w:rsid w:val="009232A6"/>
    <w:pPr>
      <w:keepNext/>
      <w:keepLines/>
      <w:spacing w:before="40"/>
      <w:outlineLvl w:val="5"/>
    </w:pPr>
    <w:rPr>
      <w:rFonts w:eastAsiaTheme="majorEastAsia" w:cstheme="majorBidi"/>
      <w:i/>
      <w:iCs/>
      <w:color w:val="595959" w:themeColor="text1" w:themeTint="A6"/>
      <w:kern w:val="2"/>
      <w14:ligatures w14:val="standardContextual"/>
    </w:rPr>
  </w:style>
  <w:style w:type="paragraph" w:styleId="Heading7">
    <w:name w:val="heading 7"/>
    <w:basedOn w:val="Normal"/>
    <w:next w:val="Normal"/>
    <w:link w:val="Heading7Char"/>
    <w:uiPriority w:val="9"/>
    <w:semiHidden/>
    <w:unhideWhenUsed/>
    <w:qFormat/>
    <w:rsid w:val="009232A6"/>
    <w:pPr>
      <w:keepNext/>
      <w:keepLines/>
      <w:spacing w:before="40"/>
      <w:outlineLvl w:val="6"/>
    </w:pPr>
    <w:rPr>
      <w:rFonts w:eastAsiaTheme="majorEastAsia" w:cstheme="majorBidi"/>
      <w:color w:val="595959" w:themeColor="text1" w:themeTint="A6"/>
      <w:kern w:val="2"/>
      <w14:ligatures w14:val="standardContextual"/>
    </w:rPr>
  </w:style>
  <w:style w:type="paragraph" w:styleId="Heading8">
    <w:name w:val="heading 8"/>
    <w:basedOn w:val="Normal"/>
    <w:next w:val="Normal"/>
    <w:link w:val="Heading8Char"/>
    <w:uiPriority w:val="9"/>
    <w:semiHidden/>
    <w:unhideWhenUsed/>
    <w:qFormat/>
    <w:rsid w:val="009232A6"/>
    <w:pPr>
      <w:keepNext/>
      <w:keepLines/>
      <w:outlineLvl w:val="7"/>
    </w:pPr>
    <w:rPr>
      <w:rFonts w:eastAsiaTheme="majorEastAsia" w:cstheme="majorBidi"/>
      <w:i/>
      <w:iCs/>
      <w:color w:val="272727" w:themeColor="text1" w:themeTint="D8"/>
      <w:kern w:val="2"/>
      <w14:ligatures w14:val="standardContextual"/>
    </w:rPr>
  </w:style>
  <w:style w:type="paragraph" w:styleId="Heading9">
    <w:name w:val="heading 9"/>
    <w:basedOn w:val="Normal"/>
    <w:next w:val="Normal"/>
    <w:link w:val="Heading9Char"/>
    <w:uiPriority w:val="9"/>
    <w:semiHidden/>
    <w:unhideWhenUsed/>
    <w:qFormat/>
    <w:rsid w:val="009232A6"/>
    <w:pPr>
      <w:keepNext/>
      <w:keepLines/>
      <w:outlineLvl w:val="8"/>
    </w:pPr>
    <w:rPr>
      <w:rFonts w:eastAsiaTheme="majorEastAsia" w:cstheme="majorBidi"/>
      <w:color w:val="272727" w:themeColor="text1" w:themeTint="D8"/>
      <w:kern w:val="2"/>
      <w14:ligatures w14:val="standardContextual"/>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autoRedefine/>
    <w:uiPriority w:val="10"/>
    <w:qFormat/>
    <w:rsid w:val="00891819"/>
    <w:pPr>
      <w:spacing w:after="240"/>
      <w:jc w:val="center"/>
    </w:pPr>
    <w:rPr>
      <w:rFonts w:eastAsiaTheme="majorEastAsia" w:cstheme="majorBidi"/>
      <w:spacing w:val="-10"/>
      <w:kern w:val="28"/>
      <w:szCs w:val="56"/>
    </w:rPr>
  </w:style>
  <w:style w:type="character" w:customStyle="1" w:styleId="TitleChar">
    <w:name w:val="Title Char"/>
    <w:basedOn w:val="DefaultParagraphFont"/>
    <w:link w:val="Title"/>
    <w:uiPriority w:val="10"/>
    <w:rsid w:val="00891819"/>
    <w:rPr>
      <w:rFonts w:ascii="Times New Roman" w:eastAsiaTheme="majorEastAsia" w:hAnsi="Times New Roman" w:cstheme="majorBidi"/>
      <w:spacing w:val="-10"/>
      <w:kern w:val="28"/>
      <w:szCs w:val="56"/>
    </w:rPr>
  </w:style>
  <w:style w:type="character" w:customStyle="1" w:styleId="Heading1Char">
    <w:name w:val="Heading 1 Char"/>
    <w:basedOn w:val="DefaultParagraphFont"/>
    <w:link w:val="Heading1"/>
    <w:uiPriority w:val="9"/>
    <w:rsid w:val="00C342CE"/>
    <w:rPr>
      <w:rFonts w:ascii="Times New Roman" w:hAnsi="Times New Roman"/>
      <w:b/>
      <w:bCs/>
    </w:rPr>
  </w:style>
  <w:style w:type="character" w:customStyle="1" w:styleId="Heading2Char">
    <w:name w:val="Heading 2 Char"/>
    <w:basedOn w:val="DefaultParagraphFont"/>
    <w:link w:val="Heading2"/>
    <w:uiPriority w:val="9"/>
    <w:rsid w:val="004C7F30"/>
    <w:rPr>
      <w:rFonts w:ascii="Times New Roman" w:eastAsiaTheme="majorEastAsia" w:hAnsi="Times New Roman" w:cstheme="majorBidi"/>
      <w:b/>
      <w:bCs/>
      <w:szCs w:val="26"/>
    </w:rPr>
  </w:style>
  <w:style w:type="paragraph" w:styleId="Caption">
    <w:name w:val="caption"/>
    <w:basedOn w:val="Normal"/>
    <w:next w:val="Normal"/>
    <w:autoRedefine/>
    <w:uiPriority w:val="35"/>
    <w:unhideWhenUsed/>
    <w:qFormat/>
    <w:rsid w:val="00447EF8"/>
    <w:pPr>
      <w:spacing w:after="200"/>
    </w:pPr>
    <w:rPr>
      <w:iCs/>
      <w:szCs w:val="18"/>
    </w:rPr>
  </w:style>
  <w:style w:type="paragraph" w:styleId="Header">
    <w:name w:val="header"/>
    <w:basedOn w:val="Normal"/>
    <w:link w:val="HeaderChar"/>
    <w:uiPriority w:val="99"/>
    <w:unhideWhenUsed/>
    <w:rsid w:val="00185AC8"/>
    <w:pPr>
      <w:tabs>
        <w:tab w:val="center" w:pos="4680"/>
        <w:tab w:val="right" w:pos="9360"/>
      </w:tabs>
    </w:pPr>
  </w:style>
  <w:style w:type="character" w:customStyle="1" w:styleId="HeaderChar">
    <w:name w:val="Header Char"/>
    <w:basedOn w:val="DefaultParagraphFont"/>
    <w:link w:val="Header"/>
    <w:uiPriority w:val="99"/>
    <w:rsid w:val="00185AC8"/>
    <w:rPr>
      <w:rFonts w:ascii="Times New Roman" w:hAnsi="Times New Roman"/>
    </w:rPr>
  </w:style>
  <w:style w:type="paragraph" w:styleId="Footer">
    <w:name w:val="footer"/>
    <w:basedOn w:val="Normal"/>
    <w:link w:val="FooterChar"/>
    <w:uiPriority w:val="99"/>
    <w:unhideWhenUsed/>
    <w:rsid w:val="00185AC8"/>
    <w:pPr>
      <w:tabs>
        <w:tab w:val="center" w:pos="4680"/>
        <w:tab w:val="right" w:pos="9360"/>
      </w:tabs>
    </w:pPr>
  </w:style>
  <w:style w:type="character" w:customStyle="1" w:styleId="FooterChar">
    <w:name w:val="Footer Char"/>
    <w:basedOn w:val="DefaultParagraphFont"/>
    <w:link w:val="Footer"/>
    <w:uiPriority w:val="99"/>
    <w:rsid w:val="00185AC8"/>
    <w:rPr>
      <w:rFonts w:ascii="Times New Roman" w:hAnsi="Times New Roman"/>
    </w:rPr>
  </w:style>
  <w:style w:type="paragraph" w:styleId="ListParagraph">
    <w:name w:val="List Paragraph"/>
    <w:basedOn w:val="Normal"/>
    <w:uiPriority w:val="34"/>
    <w:qFormat/>
    <w:rsid w:val="001A11ED"/>
    <w:pPr>
      <w:ind w:left="720"/>
      <w:contextualSpacing/>
    </w:pPr>
  </w:style>
  <w:style w:type="paragraph" w:styleId="TOCHeading">
    <w:name w:val="TOC Heading"/>
    <w:basedOn w:val="Heading1"/>
    <w:next w:val="Normal"/>
    <w:uiPriority w:val="39"/>
    <w:unhideWhenUsed/>
    <w:qFormat/>
    <w:rsid w:val="0077693B"/>
    <w:pPr>
      <w:pageBreakBefore w:val="0"/>
      <w:spacing w:before="240" w:after="0" w:line="259" w:lineRule="auto"/>
      <w:jc w:val="left"/>
      <w:outlineLvl w:val="9"/>
    </w:pPr>
    <w:rPr>
      <w:rFonts w:asciiTheme="majorHAnsi" w:eastAsiaTheme="majorEastAsia" w:hAnsiTheme="majorHAnsi" w:cstheme="majorBidi"/>
      <w:color w:val="2E74B5" w:themeColor="accent1" w:themeShade="BF"/>
      <w:sz w:val="32"/>
      <w:szCs w:val="32"/>
    </w:rPr>
  </w:style>
  <w:style w:type="paragraph" w:styleId="TOC1">
    <w:name w:val="toc 1"/>
    <w:basedOn w:val="Normal"/>
    <w:next w:val="Normal"/>
    <w:autoRedefine/>
    <w:uiPriority w:val="39"/>
    <w:unhideWhenUsed/>
    <w:rsid w:val="0077693B"/>
    <w:pPr>
      <w:spacing w:after="100"/>
    </w:pPr>
  </w:style>
  <w:style w:type="character" w:styleId="Hyperlink">
    <w:name w:val="Hyperlink"/>
    <w:basedOn w:val="DefaultParagraphFont"/>
    <w:uiPriority w:val="99"/>
    <w:unhideWhenUsed/>
    <w:rsid w:val="0077693B"/>
    <w:rPr>
      <w:color w:val="0563C1" w:themeColor="hyperlink"/>
      <w:u w:val="single"/>
    </w:rPr>
  </w:style>
  <w:style w:type="paragraph" w:styleId="TableofFigures">
    <w:name w:val="table of figures"/>
    <w:basedOn w:val="Normal"/>
    <w:next w:val="Normal"/>
    <w:uiPriority w:val="99"/>
    <w:unhideWhenUsed/>
    <w:rsid w:val="0077693B"/>
  </w:style>
  <w:style w:type="character" w:customStyle="1" w:styleId="Heading3Char">
    <w:name w:val="Heading 3 Char"/>
    <w:basedOn w:val="DefaultParagraphFont"/>
    <w:link w:val="Heading3"/>
    <w:uiPriority w:val="9"/>
    <w:rsid w:val="00313D5C"/>
    <w:rPr>
      <w:rFonts w:ascii="Times New Roman" w:eastAsiaTheme="majorEastAsia" w:hAnsi="Times New Roman" w:cstheme="majorBidi"/>
    </w:rPr>
  </w:style>
  <w:style w:type="paragraph" w:styleId="TOC2">
    <w:name w:val="toc 2"/>
    <w:basedOn w:val="Normal"/>
    <w:next w:val="Normal"/>
    <w:autoRedefine/>
    <w:uiPriority w:val="39"/>
    <w:unhideWhenUsed/>
    <w:rsid w:val="00E831A9"/>
    <w:pPr>
      <w:spacing w:after="100"/>
      <w:ind w:left="240"/>
    </w:pPr>
  </w:style>
  <w:style w:type="paragraph" w:styleId="TOC3">
    <w:name w:val="toc 3"/>
    <w:basedOn w:val="Normal"/>
    <w:next w:val="Normal"/>
    <w:autoRedefine/>
    <w:uiPriority w:val="39"/>
    <w:unhideWhenUsed/>
    <w:rsid w:val="00E831A9"/>
    <w:pPr>
      <w:spacing w:after="100"/>
      <w:ind w:left="480"/>
    </w:pPr>
  </w:style>
  <w:style w:type="table" w:styleId="TableGrid">
    <w:name w:val="Table Grid"/>
    <w:aliases w:val="Aaron's insect labels"/>
    <w:basedOn w:val="TableNormal"/>
    <w:uiPriority w:val="39"/>
    <w:rsid w:val="00A55EB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2037B9"/>
    <w:rPr>
      <w:color w:val="954F72" w:themeColor="followedHyperlink"/>
      <w:u w:val="single"/>
    </w:rPr>
  </w:style>
  <w:style w:type="character" w:styleId="PlaceholderText">
    <w:name w:val="Placeholder Text"/>
    <w:basedOn w:val="DefaultParagraphFont"/>
    <w:uiPriority w:val="99"/>
    <w:semiHidden/>
    <w:rsid w:val="001248B7"/>
    <w:rPr>
      <w:color w:val="808080"/>
    </w:rPr>
  </w:style>
  <w:style w:type="paragraph" w:styleId="BalloonText">
    <w:name w:val="Balloon Text"/>
    <w:basedOn w:val="Normal"/>
    <w:link w:val="BalloonTextChar"/>
    <w:uiPriority w:val="99"/>
    <w:semiHidden/>
    <w:unhideWhenUsed/>
    <w:rsid w:val="00F654F4"/>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654F4"/>
    <w:rPr>
      <w:rFonts w:ascii="Segoe UI" w:hAnsi="Segoe UI" w:cs="Segoe UI"/>
      <w:sz w:val="18"/>
      <w:szCs w:val="18"/>
    </w:rPr>
  </w:style>
  <w:style w:type="character" w:customStyle="1" w:styleId="Heading4Char">
    <w:name w:val="Heading 4 Char"/>
    <w:basedOn w:val="DefaultParagraphFont"/>
    <w:link w:val="Heading4"/>
    <w:uiPriority w:val="9"/>
    <w:semiHidden/>
    <w:rsid w:val="009232A6"/>
    <w:rPr>
      <w:rFonts w:ascii="Times New Roman" w:eastAsiaTheme="majorEastAsia" w:hAnsi="Times New Roman" w:cstheme="majorBidi"/>
      <w:i/>
      <w:iCs/>
      <w:color w:val="2E74B5" w:themeColor="accent1" w:themeShade="BF"/>
      <w:kern w:val="2"/>
      <w14:ligatures w14:val="standardContextual"/>
    </w:rPr>
  </w:style>
  <w:style w:type="character" w:customStyle="1" w:styleId="Heading5Char">
    <w:name w:val="Heading 5 Char"/>
    <w:basedOn w:val="DefaultParagraphFont"/>
    <w:link w:val="Heading5"/>
    <w:uiPriority w:val="9"/>
    <w:semiHidden/>
    <w:rsid w:val="009232A6"/>
    <w:rPr>
      <w:rFonts w:ascii="Times New Roman" w:eastAsiaTheme="majorEastAsia" w:hAnsi="Times New Roman" w:cstheme="majorBidi"/>
      <w:color w:val="2E74B5" w:themeColor="accent1" w:themeShade="BF"/>
      <w:kern w:val="2"/>
      <w14:ligatures w14:val="standardContextual"/>
    </w:rPr>
  </w:style>
  <w:style w:type="character" w:customStyle="1" w:styleId="Heading6Char">
    <w:name w:val="Heading 6 Char"/>
    <w:basedOn w:val="DefaultParagraphFont"/>
    <w:link w:val="Heading6"/>
    <w:uiPriority w:val="9"/>
    <w:semiHidden/>
    <w:rsid w:val="009232A6"/>
    <w:rPr>
      <w:rFonts w:ascii="Times New Roman" w:eastAsiaTheme="majorEastAsia" w:hAnsi="Times New Roman" w:cstheme="majorBidi"/>
      <w:i/>
      <w:iCs/>
      <w:color w:val="595959" w:themeColor="text1" w:themeTint="A6"/>
      <w:kern w:val="2"/>
      <w14:ligatures w14:val="standardContextual"/>
    </w:rPr>
  </w:style>
  <w:style w:type="character" w:customStyle="1" w:styleId="Heading7Char">
    <w:name w:val="Heading 7 Char"/>
    <w:basedOn w:val="DefaultParagraphFont"/>
    <w:link w:val="Heading7"/>
    <w:uiPriority w:val="9"/>
    <w:semiHidden/>
    <w:rsid w:val="009232A6"/>
    <w:rPr>
      <w:rFonts w:ascii="Times New Roman" w:eastAsiaTheme="majorEastAsia" w:hAnsi="Times New Roman" w:cstheme="majorBidi"/>
      <w:color w:val="595959" w:themeColor="text1" w:themeTint="A6"/>
      <w:kern w:val="2"/>
      <w14:ligatures w14:val="standardContextual"/>
    </w:rPr>
  </w:style>
  <w:style w:type="character" w:customStyle="1" w:styleId="Heading8Char">
    <w:name w:val="Heading 8 Char"/>
    <w:basedOn w:val="DefaultParagraphFont"/>
    <w:link w:val="Heading8"/>
    <w:uiPriority w:val="9"/>
    <w:semiHidden/>
    <w:rsid w:val="009232A6"/>
    <w:rPr>
      <w:rFonts w:ascii="Times New Roman" w:eastAsiaTheme="majorEastAsia" w:hAnsi="Times New Roman" w:cstheme="majorBidi"/>
      <w:i/>
      <w:iCs/>
      <w:color w:val="272727" w:themeColor="text1" w:themeTint="D8"/>
      <w:kern w:val="2"/>
      <w14:ligatures w14:val="standardContextual"/>
    </w:rPr>
  </w:style>
  <w:style w:type="character" w:customStyle="1" w:styleId="Heading9Char">
    <w:name w:val="Heading 9 Char"/>
    <w:basedOn w:val="DefaultParagraphFont"/>
    <w:link w:val="Heading9"/>
    <w:uiPriority w:val="9"/>
    <w:semiHidden/>
    <w:rsid w:val="009232A6"/>
    <w:rPr>
      <w:rFonts w:ascii="Times New Roman" w:eastAsiaTheme="majorEastAsia" w:hAnsi="Times New Roman" w:cstheme="majorBidi"/>
      <w:color w:val="272727" w:themeColor="text1" w:themeTint="D8"/>
      <w:kern w:val="2"/>
      <w14:ligatures w14:val="standardContextual"/>
    </w:rPr>
  </w:style>
  <w:style w:type="paragraph" w:styleId="Subtitle">
    <w:name w:val="Subtitle"/>
    <w:basedOn w:val="Normal"/>
    <w:next w:val="Normal"/>
    <w:link w:val="SubtitleChar"/>
    <w:uiPriority w:val="11"/>
    <w:qFormat/>
    <w:rsid w:val="009232A6"/>
    <w:pPr>
      <w:numPr>
        <w:ilvl w:val="1"/>
      </w:numPr>
      <w:spacing w:after="160"/>
    </w:pPr>
    <w:rPr>
      <w:rFonts w:eastAsiaTheme="majorEastAsia" w:cstheme="majorBidi"/>
      <w:color w:val="595959" w:themeColor="text1" w:themeTint="A6"/>
      <w:spacing w:val="15"/>
      <w:kern w:val="2"/>
      <w:sz w:val="28"/>
      <w:szCs w:val="28"/>
      <w14:ligatures w14:val="standardContextual"/>
    </w:rPr>
  </w:style>
  <w:style w:type="character" w:customStyle="1" w:styleId="SubtitleChar">
    <w:name w:val="Subtitle Char"/>
    <w:basedOn w:val="DefaultParagraphFont"/>
    <w:link w:val="Subtitle"/>
    <w:uiPriority w:val="11"/>
    <w:rsid w:val="009232A6"/>
    <w:rPr>
      <w:rFonts w:ascii="Times New Roman" w:eastAsiaTheme="majorEastAsia" w:hAnsi="Times New Roman" w:cstheme="majorBidi"/>
      <w:color w:val="595959" w:themeColor="text1" w:themeTint="A6"/>
      <w:spacing w:val="15"/>
      <w:kern w:val="2"/>
      <w:sz w:val="28"/>
      <w:szCs w:val="28"/>
      <w14:ligatures w14:val="standardContextual"/>
    </w:rPr>
  </w:style>
  <w:style w:type="paragraph" w:styleId="Quote">
    <w:name w:val="Quote"/>
    <w:basedOn w:val="Normal"/>
    <w:next w:val="Normal"/>
    <w:link w:val="QuoteChar"/>
    <w:uiPriority w:val="29"/>
    <w:qFormat/>
    <w:rsid w:val="009232A6"/>
    <w:pPr>
      <w:spacing w:before="160" w:after="160"/>
      <w:jc w:val="center"/>
    </w:pPr>
    <w:rPr>
      <w:rFonts w:cs="Times New Roman"/>
      <w:i/>
      <w:iCs/>
      <w:color w:val="404040" w:themeColor="text1" w:themeTint="BF"/>
      <w:kern w:val="2"/>
      <w14:ligatures w14:val="standardContextual"/>
    </w:rPr>
  </w:style>
  <w:style w:type="character" w:customStyle="1" w:styleId="QuoteChar">
    <w:name w:val="Quote Char"/>
    <w:basedOn w:val="DefaultParagraphFont"/>
    <w:link w:val="Quote"/>
    <w:uiPriority w:val="29"/>
    <w:rsid w:val="009232A6"/>
    <w:rPr>
      <w:rFonts w:ascii="Times New Roman" w:hAnsi="Times New Roman" w:cs="Times New Roman"/>
      <w:i/>
      <w:iCs/>
      <w:color w:val="404040" w:themeColor="text1" w:themeTint="BF"/>
      <w:kern w:val="2"/>
      <w14:ligatures w14:val="standardContextual"/>
    </w:rPr>
  </w:style>
  <w:style w:type="character" w:styleId="IntenseEmphasis">
    <w:name w:val="Intense Emphasis"/>
    <w:basedOn w:val="DefaultParagraphFont"/>
    <w:uiPriority w:val="21"/>
    <w:qFormat/>
    <w:rsid w:val="009232A6"/>
    <w:rPr>
      <w:i/>
      <w:iCs/>
      <w:color w:val="2E74B5" w:themeColor="accent1" w:themeShade="BF"/>
    </w:rPr>
  </w:style>
  <w:style w:type="paragraph" w:styleId="IntenseQuote">
    <w:name w:val="Intense Quote"/>
    <w:basedOn w:val="Normal"/>
    <w:next w:val="Normal"/>
    <w:link w:val="IntenseQuoteChar"/>
    <w:uiPriority w:val="30"/>
    <w:qFormat/>
    <w:rsid w:val="009232A6"/>
    <w:pPr>
      <w:pBdr>
        <w:top w:val="single" w:sz="4" w:space="10" w:color="2E74B5" w:themeColor="accent1" w:themeShade="BF"/>
        <w:bottom w:val="single" w:sz="4" w:space="10" w:color="2E74B5" w:themeColor="accent1" w:themeShade="BF"/>
      </w:pBdr>
      <w:spacing w:before="360" w:after="360"/>
      <w:ind w:left="864" w:right="864"/>
      <w:jc w:val="center"/>
    </w:pPr>
    <w:rPr>
      <w:rFonts w:cs="Times New Roman"/>
      <w:i/>
      <w:iCs/>
      <w:color w:val="2E74B5" w:themeColor="accent1" w:themeShade="BF"/>
      <w:kern w:val="2"/>
      <w14:ligatures w14:val="standardContextual"/>
    </w:rPr>
  </w:style>
  <w:style w:type="character" w:customStyle="1" w:styleId="IntenseQuoteChar">
    <w:name w:val="Intense Quote Char"/>
    <w:basedOn w:val="DefaultParagraphFont"/>
    <w:link w:val="IntenseQuote"/>
    <w:uiPriority w:val="30"/>
    <w:rsid w:val="009232A6"/>
    <w:rPr>
      <w:rFonts w:ascii="Times New Roman" w:hAnsi="Times New Roman" w:cs="Times New Roman"/>
      <w:i/>
      <w:iCs/>
      <w:color w:val="2E74B5" w:themeColor="accent1" w:themeShade="BF"/>
      <w:kern w:val="2"/>
      <w14:ligatures w14:val="standardContextual"/>
    </w:rPr>
  </w:style>
  <w:style w:type="character" w:styleId="IntenseReference">
    <w:name w:val="Intense Reference"/>
    <w:basedOn w:val="DefaultParagraphFont"/>
    <w:uiPriority w:val="32"/>
    <w:qFormat/>
    <w:rsid w:val="009232A6"/>
    <w:rPr>
      <w:b/>
      <w:bCs/>
      <w:smallCaps/>
      <w:color w:val="2E74B5" w:themeColor="accent1" w:themeShade="BF"/>
      <w:spacing w:val="5"/>
    </w:rPr>
  </w:style>
  <w:style w:type="character" w:styleId="UnresolvedMention">
    <w:name w:val="Unresolved Mention"/>
    <w:basedOn w:val="DefaultParagraphFont"/>
    <w:uiPriority w:val="99"/>
    <w:semiHidden/>
    <w:unhideWhenUsed/>
    <w:rsid w:val="009232A6"/>
    <w:rPr>
      <w:color w:val="605E5C"/>
      <w:shd w:val="clear" w:color="auto" w:fill="E1DFDD"/>
    </w:rPr>
  </w:style>
  <w:style w:type="paragraph" w:styleId="Bibliography">
    <w:name w:val="Bibliography"/>
    <w:basedOn w:val="Normal"/>
    <w:next w:val="Normal"/>
    <w:uiPriority w:val="37"/>
    <w:unhideWhenUsed/>
    <w:rsid w:val="009232A6"/>
    <w:pPr>
      <w:spacing w:line="480" w:lineRule="auto"/>
      <w:ind w:left="720" w:hanging="720"/>
    </w:pPr>
    <w:rPr>
      <w:rFonts w:cs="Times New Roman"/>
      <w:kern w:val="2"/>
      <w14:ligatures w14:val="standardContextual"/>
    </w:rPr>
  </w:style>
  <w:style w:type="character" w:styleId="CommentReference">
    <w:name w:val="annotation reference"/>
    <w:basedOn w:val="DefaultParagraphFont"/>
    <w:uiPriority w:val="99"/>
    <w:semiHidden/>
    <w:unhideWhenUsed/>
    <w:rsid w:val="009232A6"/>
    <w:rPr>
      <w:sz w:val="16"/>
      <w:szCs w:val="16"/>
    </w:rPr>
  </w:style>
  <w:style w:type="paragraph" w:styleId="CommentText">
    <w:name w:val="annotation text"/>
    <w:basedOn w:val="Normal"/>
    <w:link w:val="CommentTextChar"/>
    <w:uiPriority w:val="99"/>
    <w:unhideWhenUsed/>
    <w:rsid w:val="009232A6"/>
    <w:rPr>
      <w:rFonts w:cs="Times New Roman"/>
      <w:kern w:val="2"/>
      <w:sz w:val="20"/>
      <w:szCs w:val="20"/>
      <w14:ligatures w14:val="standardContextual"/>
    </w:rPr>
  </w:style>
  <w:style w:type="character" w:customStyle="1" w:styleId="CommentTextChar">
    <w:name w:val="Comment Text Char"/>
    <w:basedOn w:val="DefaultParagraphFont"/>
    <w:link w:val="CommentText"/>
    <w:uiPriority w:val="99"/>
    <w:rsid w:val="009232A6"/>
    <w:rPr>
      <w:rFonts w:ascii="Times New Roman" w:hAnsi="Times New Roman" w:cs="Times New Roman"/>
      <w:kern w:val="2"/>
      <w:sz w:val="20"/>
      <w:szCs w:val="20"/>
      <w14:ligatures w14:val="standardContextual"/>
    </w:rPr>
  </w:style>
  <w:style w:type="paragraph" w:styleId="CommentSubject">
    <w:name w:val="annotation subject"/>
    <w:basedOn w:val="CommentText"/>
    <w:next w:val="CommentText"/>
    <w:link w:val="CommentSubjectChar"/>
    <w:uiPriority w:val="99"/>
    <w:semiHidden/>
    <w:unhideWhenUsed/>
    <w:rsid w:val="009232A6"/>
    <w:rPr>
      <w:b/>
      <w:bCs/>
    </w:rPr>
  </w:style>
  <w:style w:type="character" w:customStyle="1" w:styleId="CommentSubjectChar">
    <w:name w:val="Comment Subject Char"/>
    <w:basedOn w:val="CommentTextChar"/>
    <w:link w:val="CommentSubject"/>
    <w:uiPriority w:val="99"/>
    <w:semiHidden/>
    <w:rsid w:val="009232A6"/>
    <w:rPr>
      <w:rFonts w:ascii="Times New Roman" w:hAnsi="Times New Roman" w:cs="Times New Roman"/>
      <w:b/>
      <w:bCs/>
      <w:kern w:val="2"/>
      <w:sz w:val="20"/>
      <w:szCs w:val="20"/>
      <w14:ligatures w14:val="standardContextual"/>
    </w:rPr>
  </w:style>
  <w:style w:type="paragraph" w:styleId="Revision">
    <w:name w:val="Revision"/>
    <w:hidden/>
    <w:uiPriority w:val="99"/>
    <w:semiHidden/>
    <w:rsid w:val="009232A6"/>
    <w:rPr>
      <w:rFonts w:ascii="Times New Roman" w:hAnsi="Times New Roman" w:cs="Times New Roman"/>
      <w:kern w:val="2"/>
      <w14:ligatures w14:val="standardContextual"/>
    </w:rPr>
  </w:style>
  <w:style w:type="paragraph" w:customStyle="1" w:styleId="msonormal0">
    <w:name w:val="msonormal"/>
    <w:basedOn w:val="Normal"/>
    <w:rsid w:val="009232A6"/>
    <w:pPr>
      <w:spacing w:before="100" w:beforeAutospacing="1" w:after="100" w:afterAutospacing="1"/>
    </w:pPr>
    <w:rPr>
      <w:rFonts w:eastAsia="Times New Roman" w:cs="Times New Roman"/>
    </w:rPr>
  </w:style>
  <w:style w:type="paragraph" w:customStyle="1" w:styleId="xl65">
    <w:name w:val="xl65"/>
    <w:basedOn w:val="Normal"/>
    <w:rsid w:val="009232A6"/>
    <w:pPr>
      <w:spacing w:before="100" w:beforeAutospacing="1" w:after="100" w:afterAutospacing="1"/>
    </w:pPr>
    <w:rPr>
      <w:rFonts w:eastAsia="Times New Roman" w:cs="Times New Roman"/>
      <w:b/>
      <w:bCs/>
    </w:rPr>
  </w:style>
  <w:style w:type="table" w:customStyle="1" w:styleId="Aaronsinsectlabels1">
    <w:name w:val="Aaron's insect labels1"/>
    <w:basedOn w:val="TableNormal"/>
    <w:next w:val="TableGrid"/>
    <w:uiPriority w:val="39"/>
    <w:rsid w:val="009232A6"/>
    <w:rPr>
      <w:rFonts w:ascii="Times New Roman" w:hAnsi="Times New Roman" w:cs="Times New Roman"/>
      <w:kern w:val="2"/>
      <w:sz w:val="8"/>
      <w14:ligatures w14:val="standardContextual"/>
    </w:rPr>
    <w:tblPr>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CellMar>
        <w:left w:w="0" w:type="dxa"/>
        <w:right w:w="0" w:type="dxa"/>
      </w:tblCellMar>
    </w:tblPr>
  </w:style>
  <w:style w:type="table" w:customStyle="1" w:styleId="TableGrid1">
    <w:name w:val="Table Grid1"/>
    <w:basedOn w:val="TableNormal"/>
    <w:next w:val="TableGrid"/>
    <w:uiPriority w:val="39"/>
    <w:rsid w:val="00B53FD1"/>
    <w:rPr>
      <w:rFonts w:ascii="Times New Roman" w:hAnsi="Times New Roman" w:cs="Times New Roman"/>
      <w:kern w:val="2"/>
      <w:sz w:val="20"/>
      <w:szCs w:val="20"/>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semiHidden/>
    <w:unhideWhenUsed/>
    <w:rsid w:val="00B53FD1"/>
    <w:rPr>
      <w:rFonts w:cs="Times New Roman"/>
      <w:kern w:val="2"/>
      <w:sz w:val="20"/>
      <w:szCs w:val="20"/>
      <w14:ligatures w14:val="standardContextual"/>
    </w:rPr>
  </w:style>
  <w:style w:type="character" w:customStyle="1" w:styleId="FootnoteTextChar">
    <w:name w:val="Footnote Text Char"/>
    <w:basedOn w:val="DefaultParagraphFont"/>
    <w:link w:val="FootnoteText"/>
    <w:uiPriority w:val="99"/>
    <w:semiHidden/>
    <w:rsid w:val="00B53FD1"/>
    <w:rPr>
      <w:rFonts w:ascii="Times New Roman" w:hAnsi="Times New Roman" w:cs="Times New Roman"/>
      <w:kern w:val="2"/>
      <w:sz w:val="20"/>
      <w:szCs w:val="20"/>
      <w14:ligatures w14:val="standardContextual"/>
    </w:rPr>
  </w:style>
  <w:style w:type="character" w:styleId="FootnoteReference">
    <w:name w:val="footnote reference"/>
    <w:basedOn w:val="DefaultParagraphFont"/>
    <w:uiPriority w:val="99"/>
    <w:semiHidden/>
    <w:unhideWhenUsed/>
    <w:rsid w:val="00B53FD1"/>
    <w:rPr>
      <w:vertAlign w:val="superscript"/>
    </w:rPr>
  </w:style>
  <w:style w:type="paragraph" w:styleId="NormalWeb">
    <w:name w:val="Normal (Web)"/>
    <w:basedOn w:val="Normal"/>
    <w:uiPriority w:val="99"/>
    <w:unhideWhenUsed/>
    <w:rsid w:val="00B53FD1"/>
    <w:pPr>
      <w:spacing w:before="100" w:beforeAutospacing="1" w:after="100" w:afterAutospacing="1"/>
    </w:pPr>
    <w:rPr>
      <w:rFonts w:eastAsia="Times New Roman" w:cs="Times New Roman"/>
    </w:rPr>
  </w:style>
  <w:style w:type="numbering" w:customStyle="1" w:styleId="NoList1">
    <w:name w:val="No List1"/>
    <w:next w:val="NoList"/>
    <w:uiPriority w:val="99"/>
    <w:semiHidden/>
    <w:unhideWhenUsed/>
    <w:rsid w:val="00872B9C"/>
  </w:style>
  <w:style w:type="table" w:customStyle="1" w:styleId="Aaronsinsectlabels2">
    <w:name w:val="Aaron's insect labels2"/>
    <w:basedOn w:val="TableNormal"/>
    <w:next w:val="TableGrid"/>
    <w:uiPriority w:val="39"/>
    <w:rsid w:val="00872B9C"/>
    <w:rPr>
      <w:rFonts w:ascii="Times New Roman" w:hAnsi="Times New Roman" w:cs="Times New Roman"/>
      <w:spacing w:val="-20"/>
      <w:kern w:val="2"/>
      <w:sz w:val="8"/>
      <w:szCs w:val="20"/>
      <w14:ligatures w14:val="standardContextual"/>
    </w:rPr>
    <w:tblPr>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CellMar>
        <w:left w:w="0" w:type="dxa"/>
        <w:right w:w="0" w:type="dxa"/>
      </w:tblCellMar>
    </w:tblPr>
  </w:style>
  <w:style w:type="numbering" w:customStyle="1" w:styleId="NoList11">
    <w:name w:val="No List11"/>
    <w:next w:val="NoList"/>
    <w:uiPriority w:val="99"/>
    <w:semiHidden/>
    <w:unhideWhenUsed/>
    <w:rsid w:val="00872B9C"/>
  </w:style>
  <w:style w:type="paragraph" w:customStyle="1" w:styleId="Caption1">
    <w:name w:val="Caption1"/>
    <w:basedOn w:val="Normal"/>
    <w:next w:val="Normal"/>
    <w:autoRedefine/>
    <w:uiPriority w:val="35"/>
    <w:unhideWhenUsed/>
    <w:qFormat/>
    <w:rsid w:val="00872B9C"/>
    <w:pPr>
      <w:spacing w:after="200"/>
    </w:pPr>
    <w:rPr>
      <w:rFonts w:cs="Times New Roman"/>
      <w:iCs/>
      <w:szCs w:val="18"/>
    </w:rPr>
  </w:style>
  <w:style w:type="paragraph" w:customStyle="1" w:styleId="Header1">
    <w:name w:val="Header1"/>
    <w:basedOn w:val="Normal"/>
    <w:next w:val="Header"/>
    <w:uiPriority w:val="99"/>
    <w:unhideWhenUsed/>
    <w:rsid w:val="00872B9C"/>
    <w:pPr>
      <w:tabs>
        <w:tab w:val="center" w:pos="4680"/>
        <w:tab w:val="right" w:pos="9360"/>
      </w:tabs>
    </w:pPr>
    <w:rPr>
      <w:rFonts w:cs="Times New Roman"/>
      <w:kern w:val="2"/>
      <w:sz w:val="20"/>
      <w:szCs w:val="20"/>
      <w14:ligatures w14:val="standardContextual"/>
    </w:rPr>
  </w:style>
  <w:style w:type="paragraph" w:customStyle="1" w:styleId="Footer1">
    <w:name w:val="Footer1"/>
    <w:basedOn w:val="Normal"/>
    <w:next w:val="Footer"/>
    <w:uiPriority w:val="99"/>
    <w:unhideWhenUsed/>
    <w:rsid w:val="00872B9C"/>
    <w:pPr>
      <w:tabs>
        <w:tab w:val="center" w:pos="4680"/>
        <w:tab w:val="right" w:pos="9360"/>
      </w:tabs>
    </w:pPr>
    <w:rPr>
      <w:rFonts w:cs="Times New Roman"/>
      <w:kern w:val="2"/>
      <w:sz w:val="20"/>
      <w:szCs w:val="20"/>
      <w14:ligatures w14:val="standardContextual"/>
    </w:rPr>
  </w:style>
  <w:style w:type="paragraph" w:customStyle="1" w:styleId="TOCHeading1">
    <w:name w:val="TOC Heading1"/>
    <w:basedOn w:val="Heading1"/>
    <w:next w:val="Normal"/>
    <w:uiPriority w:val="39"/>
    <w:unhideWhenUsed/>
    <w:qFormat/>
    <w:rsid w:val="00872B9C"/>
    <w:pPr>
      <w:pageBreakBefore w:val="0"/>
      <w:numPr>
        <w:numId w:val="0"/>
      </w:numPr>
      <w:spacing w:before="240" w:after="0" w:line="259" w:lineRule="auto"/>
      <w:ind w:left="360" w:hanging="360"/>
      <w:jc w:val="left"/>
      <w:outlineLvl w:val="9"/>
    </w:pPr>
    <w:rPr>
      <w:rFonts w:ascii="Aptos Display" w:eastAsia="Times New Roman" w:hAnsi="Aptos Display" w:cs="Times New Roman"/>
      <w:color w:val="0F4761"/>
      <w:sz w:val="32"/>
      <w:szCs w:val="32"/>
    </w:rPr>
  </w:style>
  <w:style w:type="paragraph" w:customStyle="1" w:styleId="TOC11">
    <w:name w:val="TOC 11"/>
    <w:basedOn w:val="Normal"/>
    <w:next w:val="Normal"/>
    <w:autoRedefine/>
    <w:uiPriority w:val="39"/>
    <w:unhideWhenUsed/>
    <w:rsid w:val="00872B9C"/>
    <w:pPr>
      <w:spacing w:after="100"/>
    </w:pPr>
    <w:rPr>
      <w:rFonts w:cs="Times New Roman"/>
    </w:rPr>
  </w:style>
  <w:style w:type="character" w:customStyle="1" w:styleId="Hyperlink1">
    <w:name w:val="Hyperlink1"/>
    <w:basedOn w:val="DefaultParagraphFont"/>
    <w:uiPriority w:val="99"/>
    <w:unhideWhenUsed/>
    <w:rsid w:val="00872B9C"/>
    <w:rPr>
      <w:color w:val="0563C1"/>
      <w:u w:val="single"/>
    </w:rPr>
  </w:style>
  <w:style w:type="paragraph" w:customStyle="1" w:styleId="TableofFigures1">
    <w:name w:val="Table of Figures1"/>
    <w:basedOn w:val="Normal"/>
    <w:next w:val="Normal"/>
    <w:uiPriority w:val="99"/>
    <w:unhideWhenUsed/>
    <w:rsid w:val="00872B9C"/>
    <w:rPr>
      <w:rFonts w:cs="Times New Roman"/>
    </w:rPr>
  </w:style>
  <w:style w:type="paragraph" w:customStyle="1" w:styleId="TOC21">
    <w:name w:val="TOC 21"/>
    <w:basedOn w:val="Normal"/>
    <w:next w:val="Normal"/>
    <w:autoRedefine/>
    <w:uiPriority w:val="39"/>
    <w:unhideWhenUsed/>
    <w:rsid w:val="00872B9C"/>
    <w:pPr>
      <w:spacing w:after="100"/>
      <w:ind w:left="240"/>
    </w:pPr>
    <w:rPr>
      <w:rFonts w:cs="Times New Roman"/>
    </w:rPr>
  </w:style>
  <w:style w:type="paragraph" w:customStyle="1" w:styleId="TOC31">
    <w:name w:val="TOC 31"/>
    <w:basedOn w:val="Normal"/>
    <w:next w:val="Normal"/>
    <w:autoRedefine/>
    <w:uiPriority w:val="39"/>
    <w:unhideWhenUsed/>
    <w:rsid w:val="00872B9C"/>
    <w:pPr>
      <w:spacing w:after="100"/>
      <w:ind w:left="480"/>
    </w:pPr>
    <w:rPr>
      <w:rFonts w:cs="Times New Roman"/>
    </w:rPr>
  </w:style>
  <w:style w:type="table" w:customStyle="1" w:styleId="Aaronsinsectlabels11">
    <w:name w:val="Aaron's insect labels11"/>
    <w:basedOn w:val="TableNormal"/>
    <w:next w:val="TableGrid"/>
    <w:uiPriority w:val="39"/>
    <w:rsid w:val="00872B9C"/>
    <w:rPr>
      <w:rFonts w:ascii="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llowedHyperlink1">
    <w:name w:val="FollowedHyperlink1"/>
    <w:basedOn w:val="DefaultParagraphFont"/>
    <w:uiPriority w:val="99"/>
    <w:semiHidden/>
    <w:unhideWhenUsed/>
    <w:rsid w:val="00872B9C"/>
    <w:rPr>
      <w:color w:val="954F72"/>
      <w:u w:val="single"/>
    </w:rPr>
  </w:style>
  <w:style w:type="paragraph" w:customStyle="1" w:styleId="BalloonText1">
    <w:name w:val="Balloon Text1"/>
    <w:basedOn w:val="Normal"/>
    <w:next w:val="BalloonText"/>
    <w:uiPriority w:val="99"/>
    <w:semiHidden/>
    <w:unhideWhenUsed/>
    <w:rsid w:val="00872B9C"/>
    <w:rPr>
      <w:rFonts w:ascii="Segoe UI" w:hAnsi="Segoe UI" w:cs="Segoe UI"/>
      <w:kern w:val="2"/>
      <w:sz w:val="18"/>
      <w:szCs w:val="18"/>
      <w14:ligatures w14:val="standardContextual"/>
    </w:rPr>
  </w:style>
  <w:style w:type="paragraph" w:customStyle="1" w:styleId="Bibliography1">
    <w:name w:val="Bibliography1"/>
    <w:basedOn w:val="Normal"/>
    <w:next w:val="Normal"/>
    <w:uiPriority w:val="37"/>
    <w:unhideWhenUsed/>
    <w:rsid w:val="00872B9C"/>
    <w:pPr>
      <w:spacing w:line="480" w:lineRule="auto"/>
      <w:ind w:left="720" w:hanging="720"/>
    </w:pPr>
    <w:rPr>
      <w:rFonts w:cs="Times New Roman"/>
      <w:kern w:val="2"/>
      <w14:ligatures w14:val="standardContextual"/>
    </w:rPr>
  </w:style>
  <w:style w:type="paragraph" w:customStyle="1" w:styleId="CommentText1">
    <w:name w:val="Comment Text1"/>
    <w:basedOn w:val="Normal"/>
    <w:next w:val="CommentText"/>
    <w:uiPriority w:val="99"/>
    <w:unhideWhenUsed/>
    <w:rsid w:val="00872B9C"/>
    <w:rPr>
      <w:rFonts w:cs="Times New Roman"/>
      <w:kern w:val="2"/>
      <w:sz w:val="20"/>
      <w:szCs w:val="20"/>
      <w14:ligatures w14:val="standardContextual"/>
    </w:rPr>
  </w:style>
  <w:style w:type="paragraph" w:customStyle="1" w:styleId="CommentSubject1">
    <w:name w:val="Comment Subject1"/>
    <w:basedOn w:val="CommentText"/>
    <w:next w:val="CommentText"/>
    <w:uiPriority w:val="99"/>
    <w:semiHidden/>
    <w:unhideWhenUsed/>
    <w:rsid w:val="00872B9C"/>
    <w:rPr>
      <w:b/>
      <w:bCs/>
    </w:rPr>
  </w:style>
  <w:style w:type="paragraph" w:customStyle="1" w:styleId="Revision1">
    <w:name w:val="Revision1"/>
    <w:next w:val="Revision"/>
    <w:hidden/>
    <w:uiPriority w:val="99"/>
    <w:semiHidden/>
    <w:rsid w:val="00872B9C"/>
    <w:rPr>
      <w:rFonts w:ascii="Times New Roman" w:hAnsi="Times New Roman" w:cs="Times New Roman"/>
      <w:kern w:val="2"/>
      <w14:ligatures w14:val="standardContextual"/>
    </w:rPr>
  </w:style>
  <w:style w:type="table" w:customStyle="1" w:styleId="Aaronsinsectlabels111">
    <w:name w:val="Aaron's insect labels111"/>
    <w:basedOn w:val="TableNormal"/>
    <w:next w:val="TableGrid"/>
    <w:uiPriority w:val="39"/>
    <w:rsid w:val="00872B9C"/>
    <w:rPr>
      <w:rFonts w:ascii="Times New Roman" w:hAnsi="Times New Roman" w:cs="Times New Roman"/>
      <w:kern w:val="2"/>
      <w:sz w:val="8"/>
      <w14:ligatures w14:val="standardContextual"/>
    </w:rPr>
    <w:tblPr>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CellMar>
        <w:left w:w="0" w:type="dxa"/>
        <w:right w:w="0" w:type="dxa"/>
      </w:tblCellMar>
    </w:tblPr>
  </w:style>
  <w:style w:type="paragraph" w:customStyle="1" w:styleId="FootnoteText1">
    <w:name w:val="Footnote Text1"/>
    <w:basedOn w:val="Normal"/>
    <w:next w:val="FootnoteText"/>
    <w:uiPriority w:val="99"/>
    <w:semiHidden/>
    <w:unhideWhenUsed/>
    <w:rsid w:val="00872B9C"/>
    <w:rPr>
      <w:rFonts w:cs="Times New Roman"/>
      <w:kern w:val="2"/>
      <w:sz w:val="20"/>
      <w:szCs w:val="20"/>
      <w14:ligatures w14:val="standardContextual"/>
    </w:rPr>
  </w:style>
  <w:style w:type="character" w:customStyle="1" w:styleId="HeaderChar1">
    <w:name w:val="Header Char1"/>
    <w:basedOn w:val="DefaultParagraphFont"/>
    <w:uiPriority w:val="99"/>
    <w:semiHidden/>
    <w:rsid w:val="00872B9C"/>
  </w:style>
  <w:style w:type="character" w:customStyle="1" w:styleId="FooterChar1">
    <w:name w:val="Footer Char1"/>
    <w:basedOn w:val="DefaultParagraphFont"/>
    <w:uiPriority w:val="99"/>
    <w:semiHidden/>
    <w:rsid w:val="00872B9C"/>
  </w:style>
  <w:style w:type="character" w:customStyle="1" w:styleId="BalloonTextChar1">
    <w:name w:val="Balloon Text Char1"/>
    <w:basedOn w:val="DefaultParagraphFont"/>
    <w:uiPriority w:val="99"/>
    <w:semiHidden/>
    <w:rsid w:val="00872B9C"/>
    <w:rPr>
      <w:rFonts w:ascii="Segoe UI" w:hAnsi="Segoe UI" w:cs="Segoe UI"/>
      <w:sz w:val="18"/>
      <w:szCs w:val="18"/>
    </w:rPr>
  </w:style>
  <w:style w:type="character" w:customStyle="1" w:styleId="CommentTextChar1">
    <w:name w:val="Comment Text Char1"/>
    <w:basedOn w:val="DefaultParagraphFont"/>
    <w:uiPriority w:val="99"/>
    <w:rsid w:val="00872B9C"/>
  </w:style>
  <w:style w:type="character" w:customStyle="1" w:styleId="CommentSubjectChar1">
    <w:name w:val="Comment Subject Char1"/>
    <w:basedOn w:val="CommentTextChar1"/>
    <w:uiPriority w:val="99"/>
    <w:semiHidden/>
    <w:rsid w:val="00872B9C"/>
    <w:rPr>
      <w:b/>
      <w:bCs/>
    </w:rPr>
  </w:style>
  <w:style w:type="character" w:customStyle="1" w:styleId="FootnoteTextChar1">
    <w:name w:val="Footnote Text Char1"/>
    <w:basedOn w:val="DefaultParagraphFont"/>
    <w:uiPriority w:val="99"/>
    <w:semiHidden/>
    <w:rsid w:val="00872B9C"/>
  </w:style>
  <w:style w:type="numbering" w:customStyle="1" w:styleId="NoList2">
    <w:name w:val="No List2"/>
    <w:next w:val="NoList"/>
    <w:uiPriority w:val="99"/>
    <w:semiHidden/>
    <w:unhideWhenUsed/>
    <w:rsid w:val="00863F61"/>
  </w:style>
  <w:style w:type="table" w:customStyle="1" w:styleId="Aaronsinsectlabels3">
    <w:name w:val="Aaron's insect labels3"/>
    <w:basedOn w:val="TableNormal"/>
    <w:next w:val="TableGrid"/>
    <w:uiPriority w:val="39"/>
    <w:rsid w:val="00863F61"/>
    <w:rPr>
      <w:rFonts w:ascii="Times New Roman" w:hAnsi="Times New Roman" w:cs="Times New Roman"/>
      <w:spacing w:val="-20"/>
      <w:kern w:val="2"/>
      <w:sz w:val="8"/>
      <w:szCs w:val="20"/>
      <w14:ligatures w14:val="standardContextual"/>
    </w:rPr>
    <w:tblPr>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CellMar>
        <w:left w:w="0" w:type="dxa"/>
        <w:right w:w="0" w:type="dxa"/>
      </w:tblCellMar>
    </w:tblPr>
  </w:style>
  <w:style w:type="numbering" w:customStyle="1" w:styleId="NoList12">
    <w:name w:val="No List12"/>
    <w:next w:val="NoList"/>
    <w:uiPriority w:val="99"/>
    <w:semiHidden/>
    <w:unhideWhenUsed/>
    <w:rsid w:val="00863F61"/>
  </w:style>
  <w:style w:type="table" w:customStyle="1" w:styleId="Aaronsinsectlabels12">
    <w:name w:val="Aaron's insect labels12"/>
    <w:basedOn w:val="TableNormal"/>
    <w:next w:val="TableGrid"/>
    <w:uiPriority w:val="39"/>
    <w:rsid w:val="00863F61"/>
    <w:rPr>
      <w:rFonts w:ascii="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Aaronsinsectlabels112">
    <w:name w:val="Aaron's insect labels112"/>
    <w:basedOn w:val="TableNormal"/>
    <w:next w:val="TableGrid"/>
    <w:uiPriority w:val="39"/>
    <w:rsid w:val="00863F61"/>
    <w:rPr>
      <w:rFonts w:ascii="Times New Roman" w:hAnsi="Times New Roman" w:cs="Times New Roman"/>
      <w:kern w:val="2"/>
      <w:sz w:val="8"/>
      <w14:ligatures w14:val="standardContextual"/>
    </w:rPr>
    <w:tblPr>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CellMar>
        <w:left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451433112">
      <w:bodyDiv w:val="1"/>
      <w:marLeft w:val="0"/>
      <w:marRight w:val="0"/>
      <w:marTop w:val="0"/>
      <w:marBottom w:val="0"/>
      <w:divBdr>
        <w:top w:val="none" w:sz="0" w:space="0" w:color="auto"/>
        <w:left w:val="none" w:sz="0" w:space="0" w:color="auto"/>
        <w:bottom w:val="none" w:sz="0" w:space="0" w:color="auto"/>
        <w:right w:val="none" w:sz="0" w:space="0" w:color="auto"/>
      </w:divBdr>
    </w:div>
    <w:div w:id="1457872724">
      <w:bodyDiv w:val="1"/>
      <w:marLeft w:val="0"/>
      <w:marRight w:val="0"/>
      <w:marTop w:val="0"/>
      <w:marBottom w:val="0"/>
      <w:divBdr>
        <w:top w:val="none" w:sz="0" w:space="0" w:color="auto"/>
        <w:left w:val="none" w:sz="0" w:space="0" w:color="auto"/>
        <w:bottom w:val="none" w:sz="0" w:space="0" w:color="auto"/>
        <w:right w:val="none" w:sz="0" w:space="0" w:color="auto"/>
      </w:divBdr>
      <w:divsChild>
        <w:div w:id="1848278707">
          <w:marLeft w:val="907"/>
          <w:marRight w:val="0"/>
          <w:marTop w:val="0"/>
          <w:marBottom w:val="0"/>
          <w:divBdr>
            <w:top w:val="none" w:sz="0" w:space="0" w:color="auto"/>
            <w:left w:val="none" w:sz="0" w:space="0" w:color="auto"/>
            <w:bottom w:val="none" w:sz="0" w:space="0" w:color="auto"/>
            <w:right w:val="none" w:sz="0" w:space="0" w:color="auto"/>
          </w:divBdr>
        </w:div>
      </w:divsChild>
    </w:div>
    <w:div w:id="1730421304">
      <w:bodyDiv w:val="1"/>
      <w:marLeft w:val="0"/>
      <w:marRight w:val="0"/>
      <w:marTop w:val="0"/>
      <w:marBottom w:val="0"/>
      <w:divBdr>
        <w:top w:val="none" w:sz="0" w:space="0" w:color="auto"/>
        <w:left w:val="none" w:sz="0" w:space="0" w:color="auto"/>
        <w:bottom w:val="none" w:sz="0" w:space="0" w:color="auto"/>
        <w:right w:val="none" w:sz="0" w:space="0" w:color="auto"/>
      </w:divBdr>
    </w:div>
    <w:div w:id="19003629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4.svg"/><Relationship Id="rId39" Type="http://schemas.openxmlformats.org/officeDocument/2006/relationships/image" Target="media/image27.svg"/><Relationship Id="rId21" Type="http://schemas.openxmlformats.org/officeDocument/2006/relationships/image" Target="media/image9.svg"/><Relationship Id="rId34" Type="http://schemas.openxmlformats.org/officeDocument/2006/relationships/image" Target="media/image22.png"/><Relationship Id="rId42" Type="http://schemas.openxmlformats.org/officeDocument/2006/relationships/image" Target="media/image30.png"/><Relationship Id="rId47" Type="http://schemas.microsoft.com/office/2011/relationships/people" Target="peop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6/09/relationships/commentsIds" Target="commentsIds.xml"/><Relationship Id="rId24" Type="http://schemas.openxmlformats.org/officeDocument/2006/relationships/image" Target="media/image12.svg"/><Relationship Id="rId32" Type="http://schemas.openxmlformats.org/officeDocument/2006/relationships/image" Target="media/image20.svg"/><Relationship Id="rId37" Type="http://schemas.openxmlformats.org/officeDocument/2006/relationships/image" Target="media/image25.svg"/><Relationship Id="rId40" Type="http://schemas.openxmlformats.org/officeDocument/2006/relationships/image" Target="media/image28.png"/><Relationship Id="rId45" Type="http://schemas.openxmlformats.org/officeDocument/2006/relationships/image" Target="media/image33.svg"/><Relationship Id="rId5" Type="http://schemas.openxmlformats.org/officeDocument/2006/relationships/webSettings" Target="webSettings.xml"/><Relationship Id="rId15" Type="http://schemas.openxmlformats.org/officeDocument/2006/relationships/image" Target="media/image3.svg"/><Relationship Id="rId23" Type="http://schemas.openxmlformats.org/officeDocument/2006/relationships/image" Target="media/image11.png"/><Relationship Id="rId28" Type="http://schemas.openxmlformats.org/officeDocument/2006/relationships/image" Target="media/image16.svg"/><Relationship Id="rId36" Type="http://schemas.openxmlformats.org/officeDocument/2006/relationships/image" Target="media/image24.png"/><Relationship Id="rId10" Type="http://schemas.microsoft.com/office/2011/relationships/commentsExtended" Target="commentsExtended.xml"/><Relationship Id="rId19" Type="http://schemas.openxmlformats.org/officeDocument/2006/relationships/image" Target="media/image7.svg"/><Relationship Id="rId31" Type="http://schemas.openxmlformats.org/officeDocument/2006/relationships/image" Target="media/image19.png"/><Relationship Id="rId44" Type="http://schemas.openxmlformats.org/officeDocument/2006/relationships/image" Target="media/image32.png"/><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svg"/><Relationship Id="rId35" Type="http://schemas.openxmlformats.org/officeDocument/2006/relationships/image" Target="media/image23.svg"/><Relationship Id="rId43" Type="http://schemas.openxmlformats.org/officeDocument/2006/relationships/image" Target="media/image31.svg"/><Relationship Id="rId48" Type="http://schemas.openxmlformats.org/officeDocument/2006/relationships/theme" Target="theme/theme1.xml"/><Relationship Id="rId8" Type="http://schemas.openxmlformats.org/officeDocument/2006/relationships/footer" Target="footer1.xml"/><Relationship Id="rId3" Type="http://schemas.openxmlformats.org/officeDocument/2006/relationships/styles" Target="styles.xml"/><Relationship Id="rId12" Type="http://schemas.microsoft.com/office/2018/08/relationships/commentsExtensible" Target="commentsExtensible.xml"/><Relationship Id="rId17" Type="http://schemas.openxmlformats.org/officeDocument/2006/relationships/image" Target="media/image5.svg"/><Relationship Id="rId25" Type="http://schemas.openxmlformats.org/officeDocument/2006/relationships/image" Target="media/image13.png"/><Relationship Id="rId33" Type="http://schemas.openxmlformats.org/officeDocument/2006/relationships/image" Target="media/image21.jpeg"/><Relationship Id="rId38" Type="http://schemas.openxmlformats.org/officeDocument/2006/relationships/image" Target="media/image26.png"/><Relationship Id="rId46" Type="http://schemas.openxmlformats.org/officeDocument/2006/relationships/fontTable" Target="fontTable.xml"/><Relationship Id="rId20" Type="http://schemas.openxmlformats.org/officeDocument/2006/relationships/image" Target="media/image8.png"/><Relationship Id="rId41" Type="http://schemas.openxmlformats.org/officeDocument/2006/relationships/image" Target="media/image29.sv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aron\Downloads\Dissertation_Thesis_Template2020.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1AF3B32-4E5B-4D5C-A36A-94EF524498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Dissertation_Thesis_Template2020.dotx</Template>
  <TotalTime>161</TotalTime>
  <Pages>152</Pages>
  <Words>108561</Words>
  <Characters>618800</Characters>
  <Application>Microsoft Office Word</Application>
  <DocSecurity>0</DocSecurity>
  <Lines>5156</Lines>
  <Paragraphs>1451</Paragraphs>
  <ScaleCrop>false</ScaleCrop>
  <HeadingPairs>
    <vt:vector size="2" baseType="variant">
      <vt:variant>
        <vt:lpstr>Title</vt:lpstr>
      </vt:variant>
      <vt:variant>
        <vt:i4>1</vt:i4>
      </vt:variant>
    </vt:vector>
  </HeadingPairs>
  <TitlesOfParts>
    <vt:vector size="1" baseType="lpstr">
      <vt:lpstr/>
    </vt:vector>
  </TitlesOfParts>
  <Company>Graduate School OSU</Company>
  <LinksUpToDate>false</LinksUpToDate>
  <CharactersWithSpaces>725910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Aaron</dc:creator>
  <cp:keywords/>
  <dc:description/>
  <cp:lastModifiedBy>Aaron Tayal</cp:lastModifiedBy>
  <cp:revision>9</cp:revision>
  <cp:lastPrinted>2017-09-12T17:35:00Z</cp:lastPrinted>
  <dcterms:created xsi:type="dcterms:W3CDTF">2025-11-19T14:05:00Z</dcterms:created>
  <dcterms:modified xsi:type="dcterms:W3CDTF">2025-11-21T17:58:00Z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zotero-version="7.0.27"&gt;&lt;session id="odO8yt0t"/&gt;&lt;style id="http://www.zotero.org/styles/ecology" hasBibliography="1" bibliographyStyleHasBeenSet="1"/&gt;&lt;prefs&gt;&lt;pref name="fieldType" value="Field"/&gt;&lt;/prefs&gt;&lt;/data&gt;</vt:lpwstr>
  </property>
</Properties>
</file>